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 xml:space="preserve">EAB populations, several biological control </w:t>
      </w:r>
      <w:proofErr w:type="gramStart"/>
      <w:r w:rsidR="007C4625" w:rsidRPr="00820BED">
        <w:t>agents</w:t>
      </w:r>
      <w:proofErr w:type="gramEnd"/>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64ED6998"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8F5AEE">
        <w:instrText xml:space="preserve"> ADDIN ZOTERO_ITEM CSL_CITATION {"citationID":"lDHkTG0D","properties":{"formattedCitation":"(Smith 2006, Engelken et al. 2020)","plainCitation":"(Smith 2006,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2954CF">
        <w:fldChar w:fldCharType="separate"/>
      </w:r>
      <w:r w:rsidR="008F5AEE" w:rsidRPr="008F5AEE">
        <w:t>(Smith 2006, Engelken et al. 2020)</w:t>
      </w:r>
      <w:r w:rsidR="002954CF">
        <w:fldChar w:fldCharType="end"/>
      </w:r>
      <w:r w:rsidR="004748E0">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 xml:space="preserve">To further explore </w:t>
      </w:r>
      <w:r w:rsidR="00123796">
        <w:rPr>
          <w:rFonts w:eastAsia="Calibri"/>
          <w:color w:val="000000" w:themeColor="text1"/>
        </w:rPr>
        <w:lastRenderedPageBreak/>
        <w:t>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 xml:space="preserve">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15"/>
      <w:commentRangeEnd w:id="20"/>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623C3AD4"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0"/>
      <w:commentRangeStart w:id="31"/>
      <w:r w:rsidRPr="00820BED">
        <w:rPr>
          <w:b/>
          <w:bCs/>
        </w:rPr>
        <w:t>Results:</w:t>
      </w:r>
      <w:commentRangeEnd w:id="30"/>
      <w:r w:rsidR="0094650A" w:rsidRPr="00820BED">
        <w:rPr>
          <w:rStyle w:val="CommentReference"/>
          <w:sz w:val="24"/>
          <w:szCs w:val="24"/>
        </w:rPr>
        <w:commentReference w:id="30"/>
      </w:r>
      <w:commentRangeEnd w:id="31"/>
      <w:r w:rsidR="006153D3">
        <w:rPr>
          <w:rStyle w:val="CommentReference"/>
        </w:rPr>
        <w:commentReference w:id="31"/>
      </w:r>
    </w:p>
    <w:p w14:paraId="3EE0C654" w14:textId="77777777" w:rsidR="00262184" w:rsidRPr="00820BED" w:rsidRDefault="00262184"/>
    <w:p w14:paraId="25A104BD" w14:textId="373664D2"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w:t>
      </w:r>
      <w:r w:rsidR="00A2476D">
        <w:t xml:space="preserve">just </w:t>
      </w:r>
      <w:r w:rsidR="009D52C2">
        <w:t>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E92140">
        <w:t xml:space="preserve">in the 18 m </w:t>
      </w:r>
      <w:r w:rsidR="008A4344">
        <w:t>radius plots</w:t>
      </w:r>
      <w:r w:rsidR="007257CF">
        <w:t xml:space="preserve">, including </w:t>
      </w:r>
      <w:proofErr w:type="gramStart"/>
      <w:r w:rsidR="00C35460">
        <w:t>a 2.9</w:t>
      </w:r>
      <w:proofErr w:type="gramEnd"/>
      <w:r w:rsidR="00C35460">
        <w:t xml:space="preserve">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w:t>
      </w:r>
      <w:commentRangeStart w:id="32"/>
      <w:commentRangeStart w:id="33"/>
      <w:r w:rsidR="00215397" w:rsidRPr="00820BED">
        <w:t>.</w:t>
      </w:r>
      <w:commentRangeEnd w:id="32"/>
      <w:r w:rsidR="00215397" w:rsidRPr="00820BED">
        <w:rPr>
          <w:rStyle w:val="CommentReference"/>
        </w:rPr>
        <w:commentReference w:id="32"/>
      </w:r>
      <w:commentRangeEnd w:id="33"/>
      <w:r w:rsidR="002677B5">
        <w:rPr>
          <w:rStyle w:val="CommentReference"/>
        </w:rPr>
        <w:commentReference w:id="33"/>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caught in pan traps.</w:t>
      </w:r>
      <w:r w:rsidR="00E5769B">
        <w:br/>
      </w:r>
    </w:p>
    <w:p w14:paraId="0B804AF3" w14:textId="051F8B65" w:rsidR="006850DC" w:rsidRPr="00E5769B" w:rsidRDefault="002C0631" w:rsidP="002C0631">
      <w:pPr>
        <w:rPr>
          <w:u w:val="single"/>
        </w:rPr>
      </w:pPr>
      <w:commentRangeStart w:id="34"/>
      <w:commentRangeEnd w:id="34"/>
      <w:r w:rsidRPr="00820BED">
        <w:rPr>
          <w:rStyle w:val="CommentReference"/>
          <w:sz w:val="24"/>
          <w:szCs w:val="24"/>
        </w:rPr>
        <w:commentReference w:id="34"/>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lastRenderedPageBreak/>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5"/>
      <w:commentRangeStart w:id="36"/>
      <w:commentRangeEnd w:id="35"/>
      <w:r w:rsidR="00AF6EB4">
        <w:rPr>
          <w:rStyle w:val="CommentReference"/>
        </w:rPr>
        <w:commentReference w:id="35"/>
      </w:r>
      <w:commentRangeEnd w:id="36"/>
      <w:r w:rsidR="00873DE8">
        <w:rPr>
          <w:rStyle w:val="CommentReference"/>
        </w:rPr>
        <w:commentReference w:id="36"/>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7"/>
      <w:r w:rsidRPr="00820BED">
        <w:rPr>
          <w:b/>
          <w:bCs/>
        </w:rPr>
        <w:t xml:space="preserve">Table 1. </w:t>
      </w:r>
      <w:r w:rsidRPr="00820BED">
        <w:t>Density</w:t>
      </w:r>
      <w:commentRangeEnd w:id="37"/>
      <w:r w:rsidR="00235111">
        <w:rPr>
          <w:rStyle w:val="CommentReference"/>
        </w:rPr>
        <w:commentReference w:id="37"/>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commentRangeStart w:id="38"/>
      <w:r w:rsidR="00384D96" w:rsidRPr="00820BED">
        <w:t>.</w:t>
      </w:r>
      <w:commentRangeEnd w:id="38"/>
      <w:r w:rsidR="00FD66C9">
        <w:rPr>
          <w:rStyle w:val="CommentReference"/>
        </w:rPr>
        <w:commentReference w:id="38"/>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39"/>
      <w:commentRangeStart w:id="40"/>
      <w:r w:rsidRPr="00820BED">
        <w:t>within a DBH bin</w:t>
      </w:r>
      <w:commentRangeEnd w:id="39"/>
      <w:r w:rsidR="00322F3B">
        <w:rPr>
          <w:rStyle w:val="CommentReference"/>
        </w:rPr>
        <w:commentReference w:id="39"/>
      </w:r>
      <w:commentRangeEnd w:id="40"/>
      <w:r w:rsidR="009A7953">
        <w:rPr>
          <w:rStyle w:val="CommentReference"/>
        </w:rPr>
        <w:commentReference w:id="40"/>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1"/>
      <w:commentRangeStart w:id="42"/>
      <w:r w:rsidR="00387E01" w:rsidRPr="00820BED">
        <w:rPr>
          <w:u w:val="single"/>
        </w:rPr>
        <w:t>in hydric stands</w:t>
      </w:r>
      <w:commentRangeEnd w:id="41"/>
      <w:r w:rsidR="00E51A1C">
        <w:rPr>
          <w:rStyle w:val="CommentReference"/>
        </w:rPr>
        <w:commentReference w:id="41"/>
      </w:r>
      <w:commentRangeEnd w:id="42"/>
      <w:r w:rsidR="002351DF">
        <w:rPr>
          <w:rStyle w:val="CommentReference"/>
        </w:rPr>
        <w:commentReference w:id="42"/>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commentRangeStart w:id="43"/>
      <w:commentRangeEnd w:id="43"/>
      <w:r w:rsidR="005137AF">
        <w:rPr>
          <w:rStyle w:val="CommentReference"/>
        </w:rPr>
        <w:commentReference w:id="43"/>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lastRenderedPageBreak/>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62E337A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r w:rsidR="00625ED8">
        <w:t xml:space="preserve"> </w:t>
      </w:r>
      <w:r w:rsidR="007D75CF">
        <w:t xml:space="preserve">Boxplot boundaries represent the </w:t>
      </w:r>
      <w:r w:rsidR="008E5F5B">
        <w:t>25</w:t>
      </w:r>
      <w:r w:rsidR="007D75CF">
        <w:t>th and</w:t>
      </w:r>
      <w:r w:rsidR="008E5F5B">
        <w:t xml:space="preserve"> 75</w:t>
      </w:r>
      <w:r w:rsidR="007D75CF">
        <w:t xml:space="preserve">th </w:t>
      </w:r>
      <w:r w:rsidR="008E5F5B">
        <w:t>percentiles</w:t>
      </w:r>
      <w:r w:rsidR="00706B6B">
        <w:t xml:space="preserve">, while center line within the box is the </w:t>
      </w:r>
      <w:r w:rsidR="00B41174">
        <w:t>median</w:t>
      </w:r>
      <w:r w:rsidR="00706B6B">
        <w:t>.</w:t>
      </w:r>
    </w:p>
    <w:p w14:paraId="47AAE140" w14:textId="77777777" w:rsidR="0085560D" w:rsidRDefault="0085560D"/>
    <w:p w14:paraId="7886F615" w14:textId="77777777" w:rsidR="00743430" w:rsidRDefault="00743430"/>
    <w:p w14:paraId="162A98AA" w14:textId="4EC8051B" w:rsidR="0085560D" w:rsidRDefault="00CA62BA">
      <w:r w:rsidRPr="00CA62BA">
        <w:rPr>
          <w:noProof/>
        </w:rPr>
        <w:lastRenderedPageBreak/>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lastRenderedPageBreak/>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066BEC07" w:rsidR="008B0E15" w:rsidRDefault="00CD3EE8" w:rsidP="008B0E15">
      <w:r>
        <w:t xml:space="preserve">Over two decades since EAB was first detected in North America, </w:t>
      </w:r>
      <w:r w:rsidR="00793767">
        <w:t xml:space="preserve">we characterized </w:t>
      </w:r>
      <w:proofErr w:type="gramStart"/>
      <w:r w:rsidR="00793767">
        <w:t>ash</w:t>
      </w:r>
      <w:proofErr w:type="gramEnd"/>
      <w:r w:rsidR="00793767">
        <w:t xml:space="preserve"> survival and regeneration in forests that have experienced the longest history of </w:t>
      </w:r>
      <w:r w:rsidR="00DE75D6">
        <w:t>EAB impacts.</w:t>
      </w:r>
      <w:r w:rsidR="008B0E15" w:rsidRPr="00820BED">
        <w:t xml:space="preserve"> </w:t>
      </w:r>
      <w:r w:rsidR="00794899">
        <w:t>We found that ash</w:t>
      </w:r>
      <w:r w:rsidR="00C26271">
        <w:t xml:space="preserve"> regeneration </w:t>
      </w:r>
      <w:r w:rsidR="00DE75D6">
        <w:t xml:space="preserve">was </w:t>
      </w:r>
      <w:r w:rsidR="00C26271">
        <w:t xml:space="preserve">still present in these </w:t>
      </w:r>
      <w:r w:rsidR="00056996">
        <w:t xml:space="preserve">post-outbreak forests, although EAB </w:t>
      </w:r>
      <w:r w:rsidR="00E22CA8">
        <w:t>continues to</w:t>
      </w:r>
      <w:r w:rsidR="00CC343A">
        <w:t xml:space="preserve"> impact populations of ash</w:t>
      </w:r>
      <w:r w:rsidR="00E22CA8">
        <w:t xml:space="preserve">. </w:t>
      </w:r>
      <w:r w:rsidR="006760C3">
        <w:t xml:space="preserve">Ash </w:t>
      </w:r>
      <w:r w:rsidR="004E72AE">
        <w:t>regeneration remain</w:t>
      </w:r>
      <w:r w:rsidR="006760C3">
        <w:t>ed</w:t>
      </w:r>
      <w:r w:rsidR="004E72AE">
        <w:t xml:space="preserve"> at the seedling or sapling stages</w:t>
      </w:r>
      <w:r w:rsidR="006760C3">
        <w:t xml:space="preserve"> in mesic and xeric forests, but in</w:t>
      </w:r>
      <w:r w:rsidR="001A04EC">
        <w:t xml:space="preserve"> hydric forests, </w:t>
      </w:r>
      <w:r w:rsidR="005D6A80">
        <w:t>ash regeneration consisted of trees in size classes susceptible to EAB</w:t>
      </w:r>
      <w:r w:rsidR="00D01F60">
        <w:t>.</w:t>
      </w:r>
      <w:r w:rsidR="00B35772">
        <w:t xml:space="preserve"> Parasitoids introduced to control EAB populations have </w:t>
      </w:r>
      <w:proofErr w:type="gramStart"/>
      <w:r w:rsidR="00B35772">
        <w:t>established</w:t>
      </w:r>
      <w:proofErr w:type="gramEnd"/>
      <w:r w:rsidR="00B35772">
        <w:t xml:space="preserve"> in the region, and</w:t>
      </w:r>
      <w:r w:rsidR="00431FDC">
        <w:t xml:space="preserve"> we recover</w:t>
      </w:r>
      <w:r w:rsidR="00AB195C">
        <w:t>ed</w:t>
      </w:r>
      <w:r w:rsidR="00431FDC">
        <w:t xml:space="preserve"> three </w:t>
      </w:r>
      <w:r w:rsidR="00B35772">
        <w:t>species</w:t>
      </w:r>
      <w:r w:rsidR="00431FDC">
        <w:t xml:space="preserve">, albeit </w:t>
      </w:r>
      <w:r w:rsidR="00B96848">
        <w:t>in</w:t>
      </w:r>
      <w:r w:rsidR="00431FDC">
        <w:t xml:space="preserve"> low numbers</w:t>
      </w:r>
      <w:r w:rsidR="00352D76">
        <w:t>.</w:t>
      </w:r>
      <w:r w:rsidR="00F3530F">
        <w:t xml:space="preserve"> </w:t>
      </w:r>
    </w:p>
    <w:p w14:paraId="72340615" w14:textId="77777777" w:rsidR="001129AF" w:rsidRDefault="001129AF" w:rsidP="008B0E15"/>
    <w:p w14:paraId="66AEB6EF" w14:textId="09D20980" w:rsidR="00971E21" w:rsidRDefault="0089587A" w:rsidP="008B0E15">
      <w:r>
        <w:t>Stages of a</w:t>
      </w:r>
      <w:r w:rsidR="001129AF">
        <w:t xml:space="preserve">sh regeneration </w:t>
      </w:r>
      <w:r w:rsidR="00BA1A0E">
        <w:t xml:space="preserve">varied based on forest soil hydrology. </w:t>
      </w:r>
      <w:r w:rsidR="001129AF">
        <w:t xml:space="preserve">In dry xeric and riparian mesic forests, ash seedlings were a prominent component of the </w:t>
      </w:r>
      <w:r w:rsidR="00724A4B">
        <w:t>understory layer</w:t>
      </w:r>
      <w:r w:rsidR="001129AF">
        <w:t xml:space="preserve">, but ash trees </w:t>
      </w:r>
      <w:r w:rsidR="00F73C8E">
        <w:t>&gt;2.5 cm DBH</w:t>
      </w:r>
      <w:r w:rsidR="001129AF">
        <w:t xml:space="preserve"> were mostly absent. In hydric swamp forests, we found low numbers of seedlings, but </w:t>
      </w:r>
      <w:r w:rsidR="00A52BC5">
        <w:t xml:space="preserve">higher </w:t>
      </w:r>
      <w:r w:rsidR="001129AF">
        <w:t>densities of</w:t>
      </w:r>
      <w:r w:rsidR="00F73C8E">
        <w:t xml:space="preserve"> ash in the 2.5-10 cm DBH range</w:t>
      </w:r>
      <w:r w:rsidR="001129AF">
        <w:t xml:space="preserve">. This suggests a difference in growth rate, whereby ash regeneration </w:t>
      </w:r>
      <w:r w:rsidR="00BB2AEF">
        <w:t>was more advanced</w:t>
      </w:r>
      <w:r w:rsidR="001129AF">
        <w:t xml:space="preserve"> in hydric forests. In our study locations, the pre-EAB hydric transects had </w:t>
      </w:r>
      <w:r w:rsidR="00F0530B">
        <w:t>a higher density of ash in the</w:t>
      </w:r>
      <w:r w:rsidR="007E706E">
        <w:t xml:space="preserve"> </w:t>
      </w:r>
      <w:r w:rsidR="001129AF">
        <w:t>canopy than mesic or xeric transects, which</w:t>
      </w:r>
      <w:r w:rsidR="00AA6153">
        <w:t>, following canopy ash mortality, may have</w:t>
      </w:r>
      <w:r w:rsidR="001129AF">
        <w:t xml:space="preserve"> </w:t>
      </w:r>
      <w:r w:rsidR="00416CDD">
        <w:t>resulted</w:t>
      </w:r>
      <w:commentRangeStart w:id="44"/>
      <w:commentRangeStart w:id="45"/>
      <w:r w:rsidR="00416CDD">
        <w:t xml:space="preserve"> in </w:t>
      </w:r>
      <w:r w:rsidR="00662E05">
        <w:t xml:space="preserve">multi-tree gaps </w:t>
      </w:r>
      <w:r w:rsidR="001129AF">
        <w:fldChar w:fldCharType="begin"/>
      </w:r>
      <w:r w:rsidR="001129AF">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1129AF">
        <w:fldChar w:fldCharType="separate"/>
      </w:r>
      <w:r w:rsidR="001129AF" w:rsidRPr="00A03B46">
        <w:t>(Klooster 2012)</w:t>
      </w:r>
      <w:r w:rsidR="001129AF">
        <w:fldChar w:fldCharType="end"/>
      </w:r>
      <w:commentRangeEnd w:id="44"/>
      <w:r w:rsidR="00416CDD">
        <w:rPr>
          <w:rStyle w:val="CommentReference"/>
        </w:rPr>
        <w:commentReference w:id="44"/>
      </w:r>
      <w:commentRangeEnd w:id="45"/>
      <w:r w:rsidR="00093562">
        <w:rPr>
          <w:rStyle w:val="CommentReference"/>
        </w:rPr>
        <w:commentReference w:id="45"/>
      </w:r>
      <w:r w:rsidR="001129AF">
        <w:t xml:space="preserve">. Multi-tree gaps likely allowed surviving ash </w:t>
      </w:r>
      <w:commentRangeStart w:id="46"/>
      <w:r w:rsidR="001129AF">
        <w:t>regeneration to grow quickly as</w:t>
      </w:r>
      <w:commentRangeEnd w:id="46"/>
      <w:r w:rsidR="007B04F1">
        <w:rPr>
          <w:rStyle w:val="CommentReference"/>
        </w:rPr>
        <w:commentReference w:id="46"/>
      </w:r>
      <w:r w:rsidR="001129AF">
        <w:t xml:space="preserve"> EAB populations declined following canopy ash mortality. In contrast, mesic and xeric forests may have developed mostly single-tree gaps from </w:t>
      </w:r>
      <w:r w:rsidR="00E37D4D">
        <w:t xml:space="preserve">isolated </w:t>
      </w:r>
      <w:r w:rsidR="001129AF">
        <w:t xml:space="preserve">ash canopy trees, </w:t>
      </w:r>
      <w:commentRangeStart w:id="47"/>
      <w:r w:rsidR="001129AF">
        <w:t>allowing neighboring non-ash canopy trees to fill the gaps</w:t>
      </w:r>
      <w:r w:rsidR="00612C6F">
        <w:t xml:space="preserve"> before saplings could grow</w:t>
      </w:r>
      <w:r w:rsidR="00CC3C9B">
        <w:t xml:space="preserve"> substantially</w:t>
      </w:r>
      <w:r w:rsidR="001129AF">
        <w:t>.</w:t>
      </w:r>
      <w:commentRangeEnd w:id="47"/>
      <w:r w:rsidR="009C7D24">
        <w:rPr>
          <w:rStyle w:val="CommentReference"/>
        </w:rPr>
        <w:commentReference w:id="47"/>
      </w:r>
      <w:r w:rsidR="001129AF">
        <w:t xml:space="preserve"> </w:t>
      </w:r>
      <w:r w:rsidR="00CC3C9B">
        <w:t xml:space="preserve">In fact, saplings underneath mature canopy trees may require more than one </w:t>
      </w:r>
      <w:r w:rsidR="00502998">
        <w:t>tree-f</w:t>
      </w:r>
      <w:r w:rsidR="00E70640">
        <w:t>all</w:t>
      </w:r>
      <w:r w:rsidR="00CC3C9B">
        <w:t xml:space="preserve"> event in order to reach the canopy</w:t>
      </w:r>
      <w:r w:rsidR="00E70640">
        <w:t xml:space="preserve">, due to the rapid canopy expansion of neighboring mature trees </w:t>
      </w:r>
      <w:r w:rsidR="005061F3">
        <w:fldChar w:fldCharType="begin"/>
      </w:r>
      <w:r w:rsidR="005061F3">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005061F3">
        <w:fldChar w:fldCharType="separate"/>
      </w:r>
      <w:r w:rsidR="005061F3" w:rsidRPr="005061F3">
        <w:t>(Runkle and Yetter 1987)</w:t>
      </w:r>
      <w:r w:rsidR="005061F3">
        <w:fldChar w:fldCharType="end"/>
      </w:r>
      <w:r w:rsidR="00CC3C9B">
        <w:t xml:space="preserve">. </w:t>
      </w:r>
      <w:r w:rsidR="002C32D0">
        <w:t>Other studies support the idea that compensatory growth by non-ash canopy trees</w:t>
      </w:r>
      <w:r w:rsidR="00812F15">
        <w:t xml:space="preserve"> was more </w:t>
      </w:r>
      <w:r w:rsidR="00C61039">
        <w:t>important</w:t>
      </w:r>
      <w:r w:rsidR="00812F15">
        <w:t xml:space="preserve"> in upland sites, whereas growth of </w:t>
      </w:r>
      <w:r w:rsidR="001E5E36">
        <w:t xml:space="preserve">understory and saplings may have been a </w:t>
      </w:r>
      <w:r w:rsidR="00C61039">
        <w:t>predominate</w:t>
      </w:r>
      <w:r w:rsidR="001E5E36">
        <w:t xml:space="preserve"> process in hydric sites </w:t>
      </w:r>
      <w:r w:rsidR="001E5E36">
        <w:fldChar w:fldCharType="begin"/>
      </w:r>
      <w:r w:rsidR="001E5E36">
        <w:instrText xml:space="preserve"> ADDIN ZOTERO_ITEM CSL_CITATION {"citationID":"seyKKNmh","properties":{"formattedCitation":"(Davis et al. 2017, Hoven et al. 2020)","plainCitation":"(Davis et al. 2017, Hoven et al. 2020)","noteIndex":0},"citationItems":[{"id":984,"uris":["http://zotero.org/groups/5270502/items/GCPI93FA"],"itemData":{"id":984,"type":"article-journal","abstract":"The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1E5E36">
        <w:fldChar w:fldCharType="separate"/>
      </w:r>
      <w:r w:rsidR="001E5E36" w:rsidRPr="001E5E36">
        <w:t>(Davis et al. 2017, Hoven et al. 2020)</w:t>
      </w:r>
      <w:r w:rsidR="001E5E36">
        <w:fldChar w:fldCharType="end"/>
      </w:r>
      <w:commentRangeStart w:id="48"/>
      <w:r w:rsidR="001E5E36">
        <w:t>.</w:t>
      </w:r>
      <w:commentRangeEnd w:id="48"/>
      <w:r w:rsidR="001E5E36">
        <w:rPr>
          <w:rStyle w:val="CommentReference"/>
        </w:rPr>
        <w:commentReference w:id="48"/>
      </w:r>
    </w:p>
    <w:p w14:paraId="39F05D18" w14:textId="77777777" w:rsidR="008B0E15" w:rsidRDefault="008B0E15" w:rsidP="008B0E15"/>
    <w:p w14:paraId="6B260891" w14:textId="1790DFAA" w:rsidR="002068A1" w:rsidRPr="005C462D" w:rsidRDefault="00BE792F" w:rsidP="008B0E15">
      <w:r>
        <w:t>Although ash seedlings were abundant in these post-outbreak forests, n</w:t>
      </w:r>
      <w:r w:rsidR="00E1601F">
        <w:t>ewly germinated ash seedlings w</w:t>
      </w:r>
      <w:r w:rsidR="006635C8">
        <w:t>ere not</w:t>
      </w:r>
      <w:r w:rsidR="007F1FBC">
        <w:t xml:space="preserve"> observed</w:t>
      </w:r>
      <w:r w:rsidR="008317CB">
        <w:t xml:space="preserve">, as indicated by the lack of cotyledons on almost all </w:t>
      </w:r>
      <w:r w:rsidR="00450D76">
        <w:t xml:space="preserve">(99.9 %) of </w:t>
      </w:r>
      <w:r w:rsidR="008317CB">
        <w:t>ash seedlings</w:t>
      </w:r>
      <w:r w:rsidR="00450D76">
        <w:t xml:space="preserve"> observed in 2024-2025</w:t>
      </w:r>
      <w:r w:rsidR="008317CB">
        <w:t>.</w:t>
      </w:r>
      <w:r w:rsidR="00EB75FB">
        <w:t xml:space="preserve"> </w:t>
      </w:r>
      <w:r w:rsidR="00DC1485">
        <w:t xml:space="preserve">The most plausible explanation is that ash seedlings are simply persisting from before 2008, when new germination </w:t>
      </w:r>
      <w:r w:rsidR="009026F8">
        <w:t xml:space="preserve">from the seed bank </w:t>
      </w:r>
      <w:r w:rsidR="00DC1485">
        <w:t>ceased.</w:t>
      </w:r>
      <w:r w:rsidR="005B4194">
        <w:t xml:space="preserve"> While </w:t>
      </w:r>
      <w:r w:rsidR="00CD01E0">
        <w:t>mortality and promotions in size class appear to have impacted some seedlings, a sizeable number (</w:t>
      </w:r>
      <w:r w:rsidR="00CA33E7">
        <w:t>~</w:t>
      </w:r>
      <w:r w:rsidR="00A266BF">
        <w:t>16,500 seedlings ha</w:t>
      </w:r>
      <w:r w:rsidR="00A266BF">
        <w:rPr>
          <w:vertAlign w:val="superscript"/>
        </w:rPr>
        <w:t>-1</w:t>
      </w:r>
      <w:r w:rsidR="00A266BF">
        <w:t xml:space="preserve"> for those under 137 cm tall) </w:t>
      </w:r>
      <w:r w:rsidR="00983E14">
        <w:t>remain in these long-term monitoring plots</w:t>
      </w:r>
      <w:r w:rsidR="001B771B">
        <w:t xml:space="preserve"> </w:t>
      </w:r>
      <w:r w:rsidR="001B771B">
        <w:fldChar w:fldCharType="begin"/>
      </w:r>
      <w:r w:rsidR="001B771B">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B771B">
        <w:fldChar w:fldCharType="separate"/>
      </w:r>
      <w:r w:rsidR="001B771B" w:rsidRPr="001B771B">
        <w:t>(Klooster et al. 2013)</w:t>
      </w:r>
      <w:r w:rsidR="001B771B">
        <w:fldChar w:fldCharType="end"/>
      </w:r>
      <w:commentRangeStart w:id="49"/>
      <w:r w:rsidR="00983E14">
        <w:t>.</w:t>
      </w:r>
      <w:commentRangeEnd w:id="49"/>
      <w:r w:rsidR="009026F8">
        <w:rPr>
          <w:rStyle w:val="CommentReference"/>
        </w:rPr>
        <w:commentReference w:id="49"/>
      </w:r>
      <w:r w:rsidR="00F97AB7">
        <w:t xml:space="preserve"> While this density of surviving seedlings is </w:t>
      </w:r>
      <w:r w:rsidR="00E86340">
        <w:t>on the higher side of values obtained by other studies</w:t>
      </w:r>
      <w:r w:rsidR="00FB6905">
        <w:t xml:space="preserve">, it generally confirms the consensus that </w:t>
      </w:r>
      <w:r w:rsidR="00471689">
        <w:t xml:space="preserve">ash seedlings </w:t>
      </w:r>
      <w:r w:rsidR="009026F8">
        <w:t xml:space="preserve">persist </w:t>
      </w:r>
      <w:r w:rsidR="00FB1FCB">
        <w:t xml:space="preserve">for long time periods in forest understories </w:t>
      </w:r>
      <w:r w:rsidR="00276BE5">
        <w:fldChar w:fldCharType="begin"/>
      </w:r>
      <w:r w:rsidR="00E3007A">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276BE5">
        <w:fldChar w:fldCharType="separate"/>
      </w:r>
      <w:r w:rsidR="00E3007A" w:rsidRPr="00E3007A">
        <w:t>(Engelken et al. 2020, Siegert et al. 2021, Morris et al. 2023)</w:t>
      </w:r>
      <w:r w:rsidR="00276BE5">
        <w:fldChar w:fldCharType="end"/>
      </w:r>
      <w:r w:rsidR="009026F8">
        <w:t xml:space="preserve">. </w:t>
      </w:r>
      <w:r w:rsidR="00532DB1">
        <w:t xml:space="preserve">In particular, </w:t>
      </w:r>
      <w:r w:rsidR="00567ADC">
        <w:t xml:space="preserve">ash seedlings seem more capable of long-term persistence in mesic and xeric forests, whereas </w:t>
      </w:r>
      <w:r w:rsidR="00542C22">
        <w:t>in hydric forests competition with graminoids</w:t>
      </w:r>
      <w:r w:rsidR="002201A6">
        <w:t xml:space="preserve"> and seasonal flooding</w:t>
      </w:r>
      <w:r w:rsidR="00542C22">
        <w:t xml:space="preserve"> can limit seedling abundances </w:t>
      </w:r>
      <w:r w:rsidR="00542C22">
        <w:fldChar w:fldCharType="begin"/>
      </w:r>
      <w:r w:rsidR="00994CBA">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542C22">
        <w:fldChar w:fldCharType="separate"/>
      </w:r>
      <w:r w:rsidR="00994CBA" w:rsidRPr="00994CBA">
        <w:t>(Engelken et al. 2020, Abella et al. 2024)</w:t>
      </w:r>
      <w:r w:rsidR="00542C22">
        <w:fldChar w:fldCharType="end"/>
      </w:r>
      <w:r w:rsidR="00542C22">
        <w:t>.</w:t>
      </w:r>
      <w:r w:rsidR="00FD53F7">
        <w:t xml:space="preserve"> Importantly, our </w:t>
      </w:r>
      <w:r w:rsidR="00BE4838">
        <w:t xml:space="preserve">study only found isolated examples of ash seeds </w:t>
      </w:r>
      <w:r w:rsidR="00994CBA">
        <w:t xml:space="preserve">growing </w:t>
      </w:r>
      <w:r w:rsidR="00BE4838">
        <w:t xml:space="preserve">on </w:t>
      </w:r>
      <w:r w:rsidR="007223FE">
        <w:t xml:space="preserve">ash </w:t>
      </w:r>
      <w:r w:rsidR="00BE4838">
        <w:t>trees</w:t>
      </w:r>
      <w:r w:rsidR="001A75BD">
        <w:t xml:space="preserve"> (four trees total in plots)</w:t>
      </w:r>
      <w:r w:rsidR="00BE4838">
        <w:t>, indicating that</w:t>
      </w:r>
      <w:r w:rsidR="006E34DE">
        <w:t xml:space="preserve"> </w:t>
      </w:r>
      <w:r w:rsidR="001A75BD">
        <w:t>the seedbank is not being replenished. This stands in contrast to other studies</w:t>
      </w:r>
      <w:r w:rsidR="00653A79">
        <w:t xml:space="preserve">, where </w:t>
      </w:r>
      <w:r w:rsidR="00994CBA">
        <w:t xml:space="preserve">the </w:t>
      </w:r>
      <w:r w:rsidR="005E669E">
        <w:t xml:space="preserve">ash canopy </w:t>
      </w:r>
      <w:r w:rsidR="005E669E">
        <w:lastRenderedPageBreak/>
        <w:t>trees were not all killed by EAB</w:t>
      </w:r>
      <w:r w:rsidR="00653A79">
        <w:t xml:space="preserve">, </w:t>
      </w:r>
      <w:r w:rsidR="007223FE">
        <w:t>and in</w:t>
      </w:r>
      <w:r w:rsidR="00653A79">
        <w:t xml:space="preserve"> which seed production continue</w:t>
      </w:r>
      <w:r w:rsidR="00994CBA">
        <w:t>d</w:t>
      </w:r>
      <w:r w:rsidR="00653A79">
        <w:t xml:space="preserve"> even after EAB invasion </w:t>
      </w:r>
      <w:r w:rsidR="00653A79">
        <w:fldChar w:fldCharType="begin"/>
      </w:r>
      <w:r w:rsidR="000E1831">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653A79">
        <w:fldChar w:fldCharType="separate"/>
      </w:r>
      <w:r w:rsidR="000E1831" w:rsidRPr="000E1831">
        <w:t>(Kashian 2016, Robinett and McCullough 2019, Morris et al. 2023)</w:t>
      </w:r>
      <w:r w:rsidR="00653A79">
        <w:fldChar w:fldCharType="end"/>
      </w:r>
      <w:r w:rsidR="00653A79">
        <w:t>.</w:t>
      </w:r>
      <w:r w:rsidR="000E1831">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w</w:t>
      </w:r>
      <w:commentRangeStart w:id="50"/>
      <w:commentRangeStart w:id="51"/>
      <w:r w:rsidR="00D0327D">
        <w:t>hereas in our study sites seed producti</w:t>
      </w:r>
      <w:commentRangeEnd w:id="50"/>
      <w:r w:rsidR="000C2B2F">
        <w:rPr>
          <w:rStyle w:val="CommentReference"/>
        </w:rPr>
        <w:commentReference w:id="50"/>
      </w:r>
      <w:commentRangeEnd w:id="51"/>
      <w:r w:rsidR="00BD5859">
        <w:rPr>
          <w:rStyle w:val="CommentReference"/>
        </w:rPr>
        <w:commentReference w:id="51"/>
      </w:r>
      <w:r w:rsidR="00D0327D">
        <w:t xml:space="preserve">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commentRangeStart w:id="52"/>
      <w:r w:rsidR="006D0664">
        <w:t>.</w:t>
      </w:r>
      <w:commentRangeEnd w:id="52"/>
      <w:r w:rsidR="005C462D">
        <w:rPr>
          <w:rStyle w:val="CommentReference"/>
        </w:rPr>
        <w:commentReference w:id="52"/>
      </w:r>
      <w:r w:rsidR="0077320D">
        <w:t xml:space="preserve"> </w:t>
      </w:r>
    </w:p>
    <w:p w14:paraId="46A317BC" w14:textId="77777777" w:rsidR="002068A1" w:rsidRDefault="002068A1" w:rsidP="008B0E15"/>
    <w:p w14:paraId="6950029D" w14:textId="02D9F603" w:rsidR="00645950" w:rsidRDefault="0063021A" w:rsidP="008B0E15">
      <w:r>
        <w:t>Ash tree regeneration</w:t>
      </w:r>
      <w:r w:rsidR="00EC1AC0">
        <w:t xml:space="preserve"> continues to be damaged and killed by EAB, but some trees are surviving </w:t>
      </w:r>
      <w:r w:rsidR="00051992">
        <w:t xml:space="preserve">past the sizes that were completely killed </w:t>
      </w:r>
      <w:r w:rsidR="001E0318">
        <w:t xml:space="preserve">15 years before. </w:t>
      </w:r>
      <w:r w:rsidR="00464409">
        <w:t>We found that</w:t>
      </w:r>
      <w:r w:rsidR="00ED1A7F">
        <w:t xml:space="preserve"> symptoms of EAB </w:t>
      </w:r>
      <w:proofErr w:type="gramStart"/>
      <w:r w:rsidR="00ED1A7F">
        <w:t>including</w:t>
      </w:r>
      <w:proofErr w:type="gramEnd"/>
      <w:r w:rsidR="00464409">
        <w:t xml:space="preserve"> </w:t>
      </w:r>
      <w:r w:rsidR="0056142C">
        <w:t xml:space="preserve">the incidence of canopy decline, </w:t>
      </w:r>
      <w:r w:rsidR="00EA3AE3">
        <w:t xml:space="preserve">woodpecker predation marks, and epicormic sprouts all increased with increasing </w:t>
      </w:r>
      <w:proofErr w:type="gramStart"/>
      <w:r w:rsidR="00EA3AE3">
        <w:t>tree</w:t>
      </w:r>
      <w:proofErr w:type="gramEnd"/>
      <w:r w:rsidR="00EA3AE3">
        <w:t xml:space="preserv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commentRangeStart w:id="53"/>
      <w:r w:rsidR="008D009A">
        <w:t>.</w:t>
      </w:r>
      <w:commentRangeEnd w:id="53"/>
      <w:r w:rsidR="00A06D58">
        <w:rPr>
          <w:rStyle w:val="CommentReference"/>
        </w:rPr>
        <w:commentReference w:id="53"/>
      </w:r>
      <w:r w:rsidR="00204F2E">
        <w:t xml:space="preserve"> </w:t>
      </w:r>
      <w:r w:rsidR="00FA0514">
        <w:t xml:space="preserve">Even though </w:t>
      </w:r>
      <w:r w:rsidR="00CE0090">
        <w:t xml:space="preserve">EAB symptoms were common, </w:t>
      </w:r>
      <w:r w:rsidR="009C11E0">
        <w:t xml:space="preserve">we still found sizeable numbers </w:t>
      </w:r>
      <w:r w:rsidR="00AD5040">
        <w:t xml:space="preserve">of </w:t>
      </w:r>
      <w:r w:rsidR="00DA28D7">
        <w:t>small ash trees with healthy canopi</w:t>
      </w:r>
      <w:r w:rsidR="00444E9D">
        <w:t>es</w:t>
      </w:r>
      <w:r w:rsidR="001A41DF">
        <w:t>.</w:t>
      </w:r>
      <w:r w:rsidR="00FE1DA9">
        <w:t xml:space="preserve"> This contrast</w:t>
      </w:r>
      <w:r w:rsidR="00666281">
        <w:t>s</w:t>
      </w:r>
      <w:r w:rsidR="00FE1DA9">
        <w:t xml:space="preserve"> </w:t>
      </w:r>
      <w:r w:rsidR="00666281">
        <w:t>with</w:t>
      </w:r>
      <w:r w:rsidR="00FE1DA9">
        <w:t xml:space="preserve">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commentRangeStart w:id="54"/>
      <w:r w:rsidR="009B0030">
        <w:t>.</w:t>
      </w:r>
      <w:commentRangeEnd w:id="54"/>
      <w:r w:rsidR="00E016E3">
        <w:rPr>
          <w:rStyle w:val="CommentReference"/>
        </w:rPr>
        <w:commentReference w:id="54"/>
      </w:r>
      <w:r w:rsidR="009B0030">
        <w:t xml:space="preserve"> </w:t>
      </w:r>
    </w:p>
    <w:p w14:paraId="3AEC556E" w14:textId="77777777" w:rsidR="0026707E" w:rsidRDefault="0026707E" w:rsidP="008B0E15"/>
    <w:p w14:paraId="5DBAF8B8" w14:textId="77777777" w:rsidR="00BA6D69" w:rsidRDefault="00402E05" w:rsidP="008B0E15">
      <w:commentRangeStart w:id="55"/>
      <w:r>
        <w:t xml:space="preserve">The </w:t>
      </w:r>
      <w:r w:rsidR="00D51E84">
        <w:t>hi</w:t>
      </w:r>
      <w:r w:rsidR="00CA5B09">
        <w:t xml:space="preserve">gh numbers of </w:t>
      </w:r>
      <w:commentRangeStart w:id="56"/>
      <w:r w:rsidR="00CA5B09">
        <w:t>small ash trees</w:t>
      </w:r>
      <w:commentRangeEnd w:id="56"/>
      <w:r w:rsidR="00845056">
        <w:rPr>
          <w:rStyle w:val="CommentReference"/>
        </w:rPr>
        <w:commentReference w:id="56"/>
      </w:r>
      <w:r w:rsidR="00CA5B09">
        <w:t xml:space="preserve"> in hydric forests </w:t>
      </w:r>
      <w:r>
        <w:t xml:space="preserve">motivated us to explore the vegetation communities in these </w:t>
      </w:r>
      <w:r w:rsidR="00AC119A">
        <w:t>post-EAB invasion forests</w:t>
      </w:r>
      <w:r w:rsidR="0030322C">
        <w:t>.</w:t>
      </w:r>
      <w:commentRangeEnd w:id="55"/>
      <w:r w:rsidR="00812927">
        <w:rPr>
          <w:rStyle w:val="CommentReference"/>
        </w:rPr>
        <w:commentReference w:id="55"/>
      </w:r>
      <w:r w:rsidR="0030322C">
        <w:t xml:space="preserve"> </w:t>
      </w:r>
    </w:p>
    <w:p w14:paraId="217282DF" w14:textId="77777777" w:rsidR="00BA6D69" w:rsidRDefault="00BA6D69" w:rsidP="008B0E15"/>
    <w:p w14:paraId="3C06DD52" w14:textId="68E48295" w:rsidR="004A0CD9" w:rsidRDefault="0030322C" w:rsidP="008B0E15">
      <w:pPr>
        <w:rPr>
          <w:ins w:id="57" w:author="Perry, Kayla" w:date="2025-10-06T06:35:00Z" w16du:dateUtc="2025-10-06T10:35:00Z"/>
        </w:rPr>
      </w:pPr>
      <w:r>
        <w:t xml:space="preserve">We found </w:t>
      </w:r>
      <w:r w:rsidR="00033DED">
        <w:t xml:space="preserve">that </w:t>
      </w:r>
      <w:r w:rsidR="006A12BE">
        <w:t>silver maple</w:t>
      </w:r>
      <w:r w:rsidR="00033DED">
        <w:t xml:space="preserve"> was abundant, especially in </w:t>
      </w:r>
      <w:r w:rsidR="002F3115">
        <w:t>the canopy</w:t>
      </w:r>
      <w:r w:rsidR="003A14CA">
        <w:t>.</w:t>
      </w:r>
      <w:r w:rsidR="00214B06">
        <w:t xml:space="preserve"> This species thrives in </w:t>
      </w:r>
      <w:commentRangeStart w:id="58"/>
      <w:r w:rsidR="00214B06">
        <w:t>alluvial</w:t>
      </w:r>
      <w:commentRangeEnd w:id="58"/>
      <w:r w:rsidR="00586B44">
        <w:rPr>
          <w:rStyle w:val="CommentReference"/>
        </w:rPr>
        <w:commentReference w:id="58"/>
      </w:r>
      <w:r w:rsidR="00214B06">
        <w:t xml:space="preserve"> soils</w:t>
      </w:r>
      <w:r w:rsidR="00745AFE">
        <w:t xml:space="preserve"> and is highly tolerant of seasonal flooding </w:t>
      </w:r>
      <w:r w:rsidR="003A7B5B">
        <w:t xml:space="preserve">(Table S5)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 xml:space="preserve">However, some transects were not dominated by silver maple, but instead contained many </w:t>
      </w:r>
      <w:proofErr w:type="gramStart"/>
      <w:r w:rsidR="004A0CD9">
        <w:t>tamarack</w:t>
      </w:r>
      <w:proofErr w:type="gramEnd"/>
      <w:r w:rsidR="004A0CD9">
        <w:t xml:space="preserve"> and sometimes yellow birch.</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E335F4">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E335F4" w:rsidRPr="00E335F4">
        <w:rPr>
          <w:kern w:val="0"/>
        </w:rPr>
        <w:t>(Barnes 1976, Braun 1989, Burns and Honkala 1990, Kost and O’Connor 2003, Kartesz 2015)</w:t>
      </w:r>
      <w:r w:rsidR="004A0CD9">
        <w:fldChar w:fldCharType="end"/>
      </w:r>
      <w:r w:rsidR="004A0CD9">
        <w:t>.</w:t>
      </w:r>
      <w:r w:rsidR="001B51F3">
        <w:t xml:space="preserve"> </w:t>
      </w:r>
      <w:r w:rsidR="00B87609">
        <w:t>Regeneration of</w:t>
      </w:r>
      <w:r w:rsidR="0068081F">
        <w:t xml:space="preserve"> green ash</w:t>
      </w:r>
      <w:r w:rsidR="00B87609">
        <w:t xml:space="preserve"> primarily occurred </w:t>
      </w:r>
      <w:r w:rsidR="00500442">
        <w:t xml:space="preserve">alongside </w:t>
      </w:r>
      <w:r w:rsidR="0097585F">
        <w:t>silver maple, whereas black ash regeneration was</w:t>
      </w:r>
      <w:r w:rsidR="00500442">
        <w:t xml:space="preserve"> commonly associated with</w:t>
      </w:r>
      <w:r w:rsidR="0097585F">
        <w:t xml:space="preserve"> tamarack </w:t>
      </w:r>
      <w:r w:rsidR="00986684">
        <w:t>or yellow birch</w:t>
      </w:r>
      <w:r w:rsidR="00C12918">
        <w:t>, although the two ash species were sometimes found in the same stands</w:t>
      </w:r>
      <w:r w:rsidR="00986684">
        <w:t xml:space="preserve">. </w:t>
      </w:r>
      <w:commentRangeStart w:id="59"/>
      <w:commentRangeStart w:id="60"/>
      <w:r w:rsidR="006307BA">
        <w:t xml:space="preserve">Black ash </w:t>
      </w:r>
      <w:r w:rsidR="00E247BB">
        <w:t>is a</w:t>
      </w:r>
      <w:r w:rsidR="00A97772">
        <w:t>n important component of</w:t>
      </w:r>
      <w:r w:rsidR="00E247BB">
        <w:t xml:space="preserve"> </w:t>
      </w:r>
      <w:r w:rsidR="00506D4F">
        <w:t xml:space="preserve">swamp forests </w:t>
      </w:r>
      <w:r w:rsidR="00A97772">
        <w:t>in</w:t>
      </w:r>
      <w:r w:rsidR="00506D4F">
        <w:t xml:space="preserve"> northern Michigan, Wisconsin, Minnesota, </w:t>
      </w:r>
      <w:r w:rsidR="005339E7">
        <w:t xml:space="preserve">the </w:t>
      </w:r>
      <w:r w:rsidR="003C0E6F">
        <w:t>northeast US</w:t>
      </w:r>
      <w:r w:rsidR="00EA4AFC">
        <w:t xml:space="preserve">, </w:t>
      </w:r>
      <w:r w:rsidR="003C0E6F">
        <w:t xml:space="preserve">and </w:t>
      </w:r>
      <w:commentRangeEnd w:id="59"/>
      <w:r w:rsidR="002D6A2C">
        <w:rPr>
          <w:rStyle w:val="CommentReference"/>
        </w:rPr>
        <w:commentReference w:id="59"/>
      </w:r>
      <w:commentRangeEnd w:id="60"/>
      <w:r w:rsidR="00845CB5">
        <w:rPr>
          <w:rStyle w:val="CommentReference"/>
        </w:rPr>
        <w:commentReference w:id="60"/>
      </w:r>
      <w:r w:rsidR="003C0E6F">
        <w:t>Canada</w:t>
      </w:r>
      <w:r w:rsidR="00A97772">
        <w:t xml:space="preserve"> </w:t>
      </w:r>
      <w:r w:rsidR="00A97772">
        <w:fldChar w:fldCharType="begin"/>
      </w:r>
      <w:r w:rsidR="00A97772">
        <w:instrText xml:space="preserve"> ADDIN ZOTERO_ITEM CSL_CITATION {"citationID":"i2S4WJCh","properties":{"formattedCitation":"(Golet et al. 1993, Siegert et al. 2023)","plainCitation":"(Golet et al. 1993,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A97772">
        <w:fldChar w:fldCharType="separate"/>
      </w:r>
      <w:r w:rsidR="00A97772" w:rsidRPr="00A97772">
        <w:t>(Golet et al. 1993, Siegert et al. 2023)</w:t>
      </w:r>
      <w:r w:rsidR="00A97772">
        <w:fldChar w:fldCharType="end"/>
      </w:r>
      <w:r w:rsidR="00F06573">
        <w:t xml:space="preserve">. </w:t>
      </w:r>
      <w:r w:rsidR="00A639ED">
        <w:t xml:space="preserve">Similarly to our results, </w:t>
      </w:r>
      <w:commentRangeStart w:id="61"/>
      <w:r w:rsidR="00A639ED">
        <w:t>other studies</w:t>
      </w:r>
      <w:commentRangeEnd w:id="61"/>
      <w:r w:rsidR="00EC4D5D">
        <w:rPr>
          <w:rStyle w:val="CommentReference"/>
        </w:rPr>
        <w:commentReference w:id="61"/>
      </w:r>
      <w:r w:rsidR="00A639ED">
        <w:t xml:space="preserve">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1D58D5">
        <w:instrText xml:space="preserve"> ADDIN ZOTERO_ITEM CSL_CITATION {"citationID":"knU5IQ1O","properties":{"formattedCitation":"(Siegert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1D58D5" w:rsidRPr="001D58D5">
        <w:t>(Siegert et al. 2021)</w:t>
      </w:r>
      <w:r w:rsidR="00AD69F4">
        <w:fldChar w:fldCharType="end"/>
      </w:r>
      <w:r w:rsidR="00404CB6">
        <w:t>.</w:t>
      </w:r>
      <w:r w:rsidR="001D58D5">
        <w:t xml:space="preserve"> </w:t>
      </w:r>
      <w:r w:rsidR="00170BC5">
        <w:t>B</w:t>
      </w:r>
      <w:r w:rsidR="008671DB">
        <w:t xml:space="preserve">lack ash in the 2.5-10 cm DBH range were common in gaps created by EAB </w:t>
      </w:r>
      <w:r w:rsidR="008671DB">
        <w:fldChar w:fldCharType="begin"/>
      </w:r>
      <w:r w:rsidR="008671DB">
        <w:instrText xml:space="preserve"> ADDIN ZOTERO_ITEM CSL_CITATION {"citationID":"w4vDBCZX","properties":{"formattedCitation":"(Engelken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671DB">
        <w:fldChar w:fldCharType="separate"/>
      </w:r>
      <w:r w:rsidR="008671DB" w:rsidRPr="008671DB">
        <w:t>(Engelken et al. 2020)</w:t>
      </w:r>
      <w:r w:rsidR="008671DB">
        <w:fldChar w:fldCharType="end"/>
      </w:r>
      <w:r w:rsidR="008671DB">
        <w:t>.</w:t>
      </w:r>
      <w:r w:rsidR="00683FFA">
        <w:t xml:space="preserve"> Our results 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of black ash at Island Lake and Indian Springs</w:t>
      </w:r>
      <w:r w:rsidR="00AF07DF">
        <w:t xml:space="preserve"> 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p>
    <w:p w14:paraId="667D92B2" w14:textId="77777777" w:rsidR="00845CB5" w:rsidRDefault="00845CB5" w:rsidP="008B0E15"/>
    <w:p w14:paraId="1525075C" w14:textId="4ED9BD8F" w:rsidR="004A3365" w:rsidRDefault="003A5612" w:rsidP="00725D06">
      <w:r>
        <w:t>T</w:t>
      </w:r>
      <w:r w:rsidR="004A3365">
        <w:t>hree species</w:t>
      </w:r>
      <w:r w:rsidR="004B31F0">
        <w:t xml:space="preserve"> of</w:t>
      </w:r>
      <w:r w:rsidR="004A3365">
        <w:t xml:space="preserve"> </w:t>
      </w:r>
      <w:r w:rsidR="004B31F0">
        <w:t>parasitoids</w:t>
      </w:r>
      <w:r>
        <w:t xml:space="preserve"> introduced to control EAB populations </w:t>
      </w:r>
      <w:r w:rsidR="00955546">
        <w:t>were recovered in these post-outbreak forests.</w:t>
      </w:r>
      <w:ins w:id="62" w:author="Perry, Kayla" w:date="2025-10-06T06:37:00Z" w16du:dateUtc="2025-10-06T10:37:00Z">
        <w:r w:rsidR="00955546">
          <w:t xml:space="preserve"> </w:t>
        </w:r>
      </w:ins>
      <w:commentRangeStart w:id="63"/>
      <w:r w:rsidR="00745D18">
        <w:t>Although the</w:t>
      </w:r>
      <w:r w:rsidR="00E9792B">
        <w:t xml:space="preserve">y </w:t>
      </w:r>
      <w:r w:rsidR="00966BB9">
        <w:t>t</w:t>
      </w:r>
      <w:r w:rsidR="002F32E9">
        <w:t>ake</w:t>
      </w:r>
      <w:r w:rsidR="00966BB9">
        <w:t xml:space="preserve"> time to build up populations, </w:t>
      </w:r>
      <w:r w:rsidR="002F32E9">
        <w:t>and consequently</w:t>
      </w:r>
      <w:r w:rsidR="00874CF6">
        <w:t xml:space="preserve"> d</w:t>
      </w:r>
      <w:r w:rsidR="00545965">
        <w:t>o</w:t>
      </w:r>
      <w:r w:rsidR="00874CF6">
        <w:t xml:space="preserve"> not prevent the death of canopy ash trees, </w:t>
      </w:r>
      <w:r w:rsidR="00DF76BE">
        <w:t>the parasitoids may be effective in post-outbreak forests</w:t>
      </w:r>
      <w:r w:rsidR="00DB0C4E">
        <w:t xml:space="preserve"> </w:t>
      </w:r>
      <w:r w:rsidR="00545965">
        <w:fldChar w:fldCharType="begin"/>
      </w:r>
      <w:r w:rsidR="00545965">
        <w:instrText xml:space="preserve"> ADDIN ZOTERO_ITEM CSL_CITATION {"citationID":"89MsD8Et","properties":{"formattedCitation":"(Jones et al. 2019)","plainCitation":"(Jones et al. 2019)","noteIndex":0},"citationItems":[{"id":689,"uris":["http://zotero.org/groups/5270502/items/HQ8PSAE9"],"itemData":{"id":689,"type":"article-journal","container-title":"Biological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545965">
        <w:fldChar w:fldCharType="separate"/>
      </w:r>
      <w:r w:rsidR="00545965" w:rsidRPr="00545965">
        <w:t>(Jones et al. 2019)</w:t>
      </w:r>
      <w:r w:rsidR="00545965">
        <w:fldChar w:fldCharType="end"/>
      </w:r>
      <w:r w:rsidR="00DF76BE">
        <w:t>.</w:t>
      </w:r>
      <w:commentRangeEnd w:id="63"/>
      <w:r w:rsidR="00955546">
        <w:rPr>
          <w:rStyle w:val="CommentReference"/>
        </w:rPr>
        <w:commentReference w:id="63"/>
      </w:r>
      <w:r w:rsidR="00DF76BE">
        <w:t xml:space="preserve"> We recovered</w:t>
      </w:r>
      <w:r w:rsidR="002B160C">
        <w:t xml:space="preserve"> </w:t>
      </w:r>
      <w:r w:rsidR="00E9792B">
        <w:t xml:space="preserve">the larval parasitoids </w:t>
      </w:r>
      <w:r w:rsidR="00DF76BE" w:rsidRPr="006347DF">
        <w:rPr>
          <w:i/>
          <w:iCs/>
        </w:rPr>
        <w:t>T</w:t>
      </w:r>
      <w:r w:rsidR="00955546">
        <w:rPr>
          <w:i/>
          <w:iCs/>
        </w:rPr>
        <w:t>.</w:t>
      </w:r>
      <w:r w:rsidR="00DF76BE" w:rsidRPr="006347DF">
        <w:rPr>
          <w:i/>
          <w:iCs/>
        </w:rPr>
        <w:t xml:space="preserve"> </w:t>
      </w:r>
      <w:proofErr w:type="spellStart"/>
      <w:r w:rsidR="00DF76BE" w:rsidRPr="006347DF">
        <w:rPr>
          <w:i/>
          <w:iCs/>
        </w:rPr>
        <w:t>planipennisi</w:t>
      </w:r>
      <w:proofErr w:type="spellEnd"/>
      <w:r w:rsidR="00DF76BE">
        <w:t xml:space="preserve"> and </w:t>
      </w:r>
      <w:r w:rsidR="00DF76BE" w:rsidRPr="006347DF">
        <w:rPr>
          <w:i/>
          <w:iCs/>
        </w:rPr>
        <w:t>S</w:t>
      </w:r>
      <w:r w:rsidR="00955546">
        <w:rPr>
          <w:i/>
          <w:iCs/>
        </w:rPr>
        <w:t>.</w:t>
      </w:r>
      <w:r w:rsidR="00DF76BE" w:rsidRPr="006347DF">
        <w:rPr>
          <w:i/>
          <w:iCs/>
        </w:rPr>
        <w:t xml:space="preserve"> </w:t>
      </w:r>
      <w:proofErr w:type="spellStart"/>
      <w:r w:rsidR="00DF76BE" w:rsidRPr="006347DF">
        <w:rPr>
          <w:i/>
          <w:iCs/>
        </w:rPr>
        <w:t>galinae</w:t>
      </w:r>
      <w:proofErr w:type="spellEnd"/>
      <w:r w:rsidR="002B160C">
        <w:t>, which</w:t>
      </w:r>
      <w:r w:rsidR="00647FBB">
        <w:t xml:space="preserve"> </w:t>
      </w:r>
      <w:r w:rsidR="00E9792B">
        <w:lastRenderedPageBreak/>
        <w:t xml:space="preserve">work synergistically </w:t>
      </w:r>
      <w:r w:rsidR="00D66209">
        <w:t xml:space="preserve">by parasitizing EAB on </w:t>
      </w:r>
      <w:commentRangeStart w:id="64"/>
      <w:r w:rsidR="00D66209">
        <w:t>small and larger</w:t>
      </w:r>
      <w:commentRangeEnd w:id="64"/>
      <w:r w:rsidR="00955546">
        <w:rPr>
          <w:rStyle w:val="CommentReference"/>
        </w:rPr>
        <w:commentReference w:id="64"/>
      </w:r>
      <w:r w:rsidR="00D66209">
        <w:t xml:space="preserve"> diameter stems, respectively</w:t>
      </w:r>
      <w:r w:rsidR="005B6E14">
        <w:t xml:space="preserve"> </w:t>
      </w:r>
      <w:r w:rsidR="005B6E14">
        <w:fldChar w:fldCharType="begin"/>
      </w:r>
      <w:r w:rsidR="005B6E14">
        <w:instrText xml:space="preserve"> ADDIN ZOTERO_ITEM CSL_CITATION {"citationID":"BV0EUY0F","properties":{"formattedCitation":"(Duan et al. 2021)","plainCitation":"(Duan et al. 2021)","noteIndex":0},"citationItems":[{"id":776,"uris":["http://zotero.org/groups/5270502/items/HM4E7FIQ"],"itemData":{"id":776,"type":"article-journal","container-title":"Biological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S."}],"issued":{"date-parts":[["2021",9]]}}}],"schema":"https://github.com/citation-style-language/schema/raw/master/csl-citation.json"} </w:instrText>
      </w:r>
      <w:r w:rsidR="005B6E14">
        <w:fldChar w:fldCharType="separate"/>
      </w:r>
      <w:r w:rsidR="005B6E14" w:rsidRPr="005B6E14">
        <w:t>(Duan et al. 2021)</w:t>
      </w:r>
      <w:r w:rsidR="005B6E14">
        <w:fldChar w:fldCharType="end"/>
      </w:r>
      <w:r w:rsidR="00D66209">
        <w:t xml:space="preserve">. Furthermore, we captured the egg parasitoid </w:t>
      </w:r>
      <w:r w:rsidR="00D66209" w:rsidRPr="00C10307">
        <w:rPr>
          <w:i/>
          <w:iCs/>
        </w:rPr>
        <w:t>O</w:t>
      </w:r>
      <w:r w:rsidR="00955546">
        <w:rPr>
          <w:i/>
          <w:iCs/>
        </w:rPr>
        <w:t>.</w:t>
      </w:r>
      <w:r w:rsidR="00D66209" w:rsidRPr="00C10307">
        <w:rPr>
          <w:i/>
          <w:iCs/>
        </w:rPr>
        <w:t xml:space="preserve"> </w:t>
      </w:r>
      <w:proofErr w:type="spellStart"/>
      <w:r w:rsidR="00D66209" w:rsidRPr="00C10307">
        <w:rPr>
          <w:i/>
          <w:iCs/>
        </w:rPr>
        <w:t>agrili</w:t>
      </w:r>
      <w:proofErr w:type="spellEnd"/>
      <w:r w:rsidR="00DE5363">
        <w:t xml:space="preserve"> </w:t>
      </w:r>
      <w:commentRangeStart w:id="65"/>
      <w:commentRangeStart w:id="66"/>
      <w:del w:id="67" w:author="Perry, Kayla" w:date="2025-10-06T06:41:00Z" w16du:dateUtc="2025-10-06T10:41:00Z">
        <w:r w:rsidR="006C550F" w:rsidDel="002A1442">
          <w:delText xml:space="preserve">at Pontiac Lake </w:delText>
        </w:r>
        <w:r w:rsidR="00DE5363" w:rsidDel="002A1442">
          <w:delText xml:space="preserve">even though the nearest release point for it was </w:delText>
        </w:r>
        <w:r w:rsidR="00922929" w:rsidDel="002A1442">
          <w:delText>in</w:delText>
        </w:r>
        <w:r w:rsidR="00094889" w:rsidDel="002A1442">
          <w:delText xml:space="preserve"> 2012 </w:delText>
        </w:r>
        <w:r w:rsidR="006C550F" w:rsidDel="002A1442">
          <w:delText>at Seven Lakes State Park (~13 mi</w:delText>
        </w:r>
        <w:r w:rsidR="00F27E6C" w:rsidDel="002A1442">
          <w:delText>, 20 km</w:delText>
        </w:r>
        <w:r w:rsidR="00C10307" w:rsidDel="002A1442">
          <w:delText>)</w:delText>
        </w:r>
        <w:r w:rsidR="006F11A1" w:rsidDel="002A1442">
          <w:delText xml:space="preserve"> </w:delText>
        </w:r>
        <w:r w:rsidR="006F11A1" w:rsidDel="002A1442">
          <w:fldChar w:fldCharType="begin"/>
        </w:r>
        <w:r w:rsidR="006F11A1" w:rsidDel="002A1442">
          <w:delInstrText xml:space="preserve"> ADDIN ZOTERO_ITEM CSL_CITATION {"citationID":"EyeeVssz","properties":{"formattedCitation":"(\\uc0\\u8220{}mapBioControl (Midwest Invasive Species Information Network)\\uc0\\u8221{} 2024)","plainCitation":"(“mapBioControl (Midwest Invasive Species Information Network)” 2024)","noteIndex":0},"citationItems":[{"id":1019,"uris":["http://zotero.org/groups/5270502/items/6XSQYXJP"],"itemData":{"id":1019,"type":"dataset","medium":"Map","number":"Release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delInstrText>
        </w:r>
        <w:r w:rsidR="006F11A1" w:rsidDel="002A1442">
          <w:fldChar w:fldCharType="separate"/>
        </w:r>
        <w:r w:rsidR="006F11A1" w:rsidRPr="006F11A1" w:rsidDel="002A1442">
          <w:rPr>
            <w:kern w:val="0"/>
          </w:rPr>
          <w:delText>(</w:delText>
        </w:r>
        <w:r w:rsidR="007937E9" w:rsidDel="002A1442">
          <w:rPr>
            <w:kern w:val="0"/>
          </w:rPr>
          <w:delText>M</w:delText>
        </w:r>
        <w:r w:rsidR="006F11A1" w:rsidRPr="006F11A1" w:rsidDel="002A1442">
          <w:rPr>
            <w:kern w:val="0"/>
          </w:rPr>
          <w:delText>apBioControl 2024)</w:delText>
        </w:r>
        <w:r w:rsidR="006F11A1" w:rsidDel="002A1442">
          <w:fldChar w:fldCharType="end"/>
        </w:r>
        <w:r w:rsidR="00C10307" w:rsidDel="002A1442">
          <w:delText xml:space="preserve">. </w:delText>
        </w:r>
        <w:r w:rsidR="00F90212" w:rsidDel="002A1442">
          <w:delText xml:space="preserve">This result </w:delText>
        </w:r>
        <w:r w:rsidR="00094889" w:rsidDel="002A1442">
          <w:delText xml:space="preserve">adds to those of </w:delText>
        </w:r>
        <w:r w:rsidR="00923113" w:rsidDel="002A1442">
          <w:delText xml:space="preserve">studies finding that </w:delText>
        </w:r>
        <w:r w:rsidR="00923113" w:rsidRPr="000C26EB" w:rsidDel="002A1442">
          <w:rPr>
            <w:i/>
            <w:iCs/>
          </w:rPr>
          <w:delText>O. agrili</w:delText>
        </w:r>
        <w:r w:rsidR="00923113" w:rsidDel="002A1442">
          <w:delText xml:space="preserve"> dispersed from </w:delText>
        </w:r>
        <w:r w:rsidR="000C26EB" w:rsidDel="002A1442">
          <w:delText>release to control si</w:delText>
        </w:r>
        <w:r w:rsidR="00396BC1" w:rsidDel="002A1442">
          <w:delText xml:space="preserve">tes ~1 km away within 3 years </w:delText>
        </w:r>
        <w:r w:rsidR="00396BC1" w:rsidDel="002A1442">
          <w:fldChar w:fldCharType="begin"/>
        </w:r>
        <w:r w:rsidR="00396BC1" w:rsidDel="002A1442">
          <w:delInstrText xml:space="preserve"> ADDIN ZOTERO_ITEM CSL_CITATION {"citationID":"J2lYF83U","properties":{"formattedCitation":"(Abell et al. 2014)","plainCitation":"(Abell et al. 2014)","noteIndex":0},"citationItems":[{"id":596,"uris":["http://zotero.org/groups/5270502/items/KAQCRP3Y"],"itemData":{"id":596,"type":"article-journal","container-title":"Biological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Driesche","given":"Roy"}],"issued":{"date-parts":[["2014",12]]}}}],"schema":"https://github.com/citation-style-language/schema/raw/master/csl-citation.json"} </w:delInstrText>
        </w:r>
        <w:r w:rsidR="00396BC1" w:rsidDel="002A1442">
          <w:fldChar w:fldCharType="separate"/>
        </w:r>
        <w:r w:rsidR="00396BC1" w:rsidRPr="00396BC1" w:rsidDel="002A1442">
          <w:delText>(Abell et al. 2014)</w:delText>
        </w:r>
        <w:r w:rsidR="00396BC1" w:rsidDel="002A1442">
          <w:fldChar w:fldCharType="end"/>
        </w:r>
        <w:commentRangeEnd w:id="65"/>
        <w:r w:rsidR="002A1442" w:rsidDel="002A1442">
          <w:rPr>
            <w:rStyle w:val="CommentReference"/>
          </w:rPr>
          <w:commentReference w:id="65"/>
        </w:r>
      </w:del>
      <w:commentRangeEnd w:id="66"/>
      <w:r w:rsidR="00DA5D4C">
        <w:rPr>
          <w:rStyle w:val="CommentReference"/>
        </w:rPr>
        <w:commentReference w:id="66"/>
      </w:r>
      <w:del w:id="68" w:author="Perry, Kayla" w:date="2025-10-06T06:41:00Z" w16du:dateUtc="2025-10-06T10:41:00Z">
        <w:r w:rsidR="000C26EB" w:rsidDel="002A1442">
          <w:delText>, and coul</w:delText>
        </w:r>
        <w:r w:rsidR="00CB7D6B" w:rsidDel="002A1442">
          <w:delText>d travel at least 45 m in 48 hours</w:delText>
        </w:r>
        <w:r w:rsidR="003E2E7E" w:rsidDel="002A1442">
          <w:delText xml:space="preserve"> </w:delText>
        </w:r>
        <w:r w:rsidR="003E2E7E" w:rsidDel="002A1442">
          <w:fldChar w:fldCharType="begin"/>
        </w:r>
        <w:r w:rsidR="003E2E7E" w:rsidDel="002A1442">
          <w:delInstrText xml:space="preserve"> ADDIN ZOTERO_ITEM CSL_CITATION {"citationID":"4giXSM8G","properties":{"formattedCitation":"(Quinn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delInstrText>
        </w:r>
        <w:r w:rsidR="003E2E7E" w:rsidDel="002A1442">
          <w:fldChar w:fldCharType="separate"/>
        </w:r>
        <w:r w:rsidR="003E2E7E" w:rsidRPr="003E2E7E" w:rsidDel="002A1442">
          <w:delText>(Quinn et al. 2022a)</w:delText>
        </w:r>
        <w:r w:rsidR="003E2E7E" w:rsidDel="002A1442">
          <w:fldChar w:fldCharType="end"/>
        </w:r>
        <w:r w:rsidR="00CB7D6B" w:rsidDel="002A1442">
          <w:delText>.</w:delText>
        </w:r>
        <w:r w:rsidR="002E040F" w:rsidDel="002A1442">
          <w:delText xml:space="preserve"> </w:delText>
        </w:r>
      </w:del>
      <w:ins w:id="69" w:author="Perry, Kayla" w:date="2025-10-06T06:43:00Z" w16du:dateUtc="2025-10-06T10:43:00Z">
        <w:r w:rsidR="00DA5D4C">
          <w:t xml:space="preserve"> Although we recovered all three </w:t>
        </w:r>
      </w:ins>
      <w:ins w:id="70" w:author="Perry, Kayla" w:date="2025-10-06T06:44:00Z" w16du:dateUtc="2025-10-06T10:44:00Z">
        <w:r w:rsidR="00B1534A">
          <w:t>biological control agents known to have established in the region (refs), we collected these parasitoids in low abundan</w:t>
        </w:r>
      </w:ins>
      <w:ins w:id="71" w:author="Perry, Kayla" w:date="2025-10-06T06:45:00Z" w16du:dateUtc="2025-10-06T10:45:00Z">
        <w:r w:rsidR="00B1534A">
          <w:t>ce (7 individuals total).</w:t>
        </w:r>
      </w:ins>
      <w:ins w:id="72" w:author="Perry, Kayla" w:date="2025-10-06T06:44:00Z" w16du:dateUtc="2025-10-06T10:44:00Z">
        <w:r w:rsidR="00B1534A">
          <w:t xml:space="preserve"> </w:t>
        </w:r>
      </w:ins>
      <w:del w:id="73" w:author="Perry, Kayla" w:date="2025-10-06T06:45:00Z" w16du:dateUtc="2025-10-06T10:45:00Z">
        <w:r w:rsidR="00E16543" w:rsidDel="00B1534A">
          <w:delText xml:space="preserve">Finally, the </w:delText>
        </w:r>
        <w:r w:rsidR="004B3B41" w:rsidDel="00B1534A">
          <w:delText>low number of introduced EAB parasitoids in our traps (</w:delText>
        </w:r>
        <w:r w:rsidR="008224DD" w:rsidDel="00B1534A">
          <w:delText>7 individuals out of 1537 Hymenoptera)</w:delText>
        </w:r>
        <w:r w:rsidR="00052B3C" w:rsidDel="00B1534A">
          <w:delText xml:space="preserve"> </w:delText>
        </w:r>
      </w:del>
      <w:commentRangeStart w:id="74"/>
      <w:commentRangeStart w:id="75"/>
      <w:r w:rsidR="00047DC1">
        <w:t>indicates</w:t>
      </w:r>
      <w:r w:rsidR="00052B3C">
        <w:t xml:space="preserve"> the difficulty in using pan traps to assess </w:t>
      </w:r>
      <w:r w:rsidR="00B43F56">
        <w:t xml:space="preserve">introduced </w:t>
      </w:r>
      <w:r w:rsidR="00316478">
        <w:t>parasitoid establish</w:t>
      </w:r>
      <w:commentRangeEnd w:id="74"/>
      <w:r w:rsidR="0080453D">
        <w:rPr>
          <w:rStyle w:val="CommentReference"/>
        </w:rPr>
        <w:commentReference w:id="74"/>
      </w:r>
      <w:commentRangeEnd w:id="75"/>
      <w:r w:rsidR="0080453D">
        <w:rPr>
          <w:rStyle w:val="CommentReference"/>
        </w:rPr>
        <w:commentReference w:id="75"/>
      </w:r>
      <w:r w:rsidR="00316478">
        <w:t>ment</w:t>
      </w:r>
      <w:del w:id="76" w:author="Perry, Kayla" w:date="2025-10-06T06:45:00Z" w16du:dateUtc="2025-10-06T10:45:00Z">
        <w:r w:rsidR="00806D0D" w:rsidDel="006B360A">
          <w:delText xml:space="preserve">, but </w:delText>
        </w:r>
        <w:r w:rsidR="00AD3358" w:rsidDel="006B360A">
          <w:delText xml:space="preserve">also </w:delText>
        </w:r>
        <w:r w:rsidR="00806D0D" w:rsidDel="006B360A">
          <w:delText>the</w:delText>
        </w:r>
        <w:r w:rsidR="00AD3358" w:rsidDel="006B360A">
          <w:delText>ir</w:delText>
        </w:r>
        <w:r w:rsidR="00806D0D" w:rsidDel="006B360A">
          <w:delText xml:space="preserve"> promise for studying native parasitoids</w:delText>
        </w:r>
      </w:del>
      <w:r w:rsidR="000F6339">
        <w:t xml:space="preserve"> </w:t>
      </w:r>
      <w:r w:rsidR="000F6339">
        <w:fldChar w:fldCharType="begin"/>
      </w:r>
      <w:r w:rsidR="000F6339">
        <w:instrText xml:space="preserve"> ADDIN ZOTERO_ITEM CSL_CITATION {"citationID":"52WOFY3Z","properties":{"formattedCitation":"(Rutledge et al. 2021, Petrice et al. 2025)","plainCitation":"(Rutledge et al. 2021, Petrice et al. 2025)","noteIndex":0},"citationItems":[{"id":861,"uris":["http://zotero.org/groups/5270502/items/LBRJ2AWB"],"itemData":{"id":861,"type":"article-journal","container-title":"Biological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0F6339">
        <w:fldChar w:fldCharType="separate"/>
      </w:r>
      <w:r w:rsidR="000F6339" w:rsidRPr="000F6339">
        <w:t>(Rutledge et al. 2021, Petrice et al. 2025)</w:t>
      </w:r>
      <w:r w:rsidR="000F6339">
        <w:fldChar w:fldCharType="end"/>
      </w:r>
      <w:r w:rsidR="00316478">
        <w:t>.</w:t>
      </w:r>
      <w:r w:rsidR="008E0AAE">
        <w:t xml:space="preserve"> </w:t>
      </w:r>
    </w:p>
    <w:p w14:paraId="1F953D69" w14:textId="77777777" w:rsidR="00EF2C43" w:rsidRDefault="00EF2C43" w:rsidP="00725D06"/>
    <w:p w14:paraId="201210CA" w14:textId="75E699F7" w:rsidR="00AC25D9" w:rsidRDefault="007C5B2B" w:rsidP="00725D06">
      <w:r>
        <w:t xml:space="preserve">Our findings in </w:t>
      </w:r>
      <w:r w:rsidR="002647D3">
        <w:t>forests of southeast Michigan</w:t>
      </w:r>
      <w:commentRangeStart w:id="77"/>
      <w:commentRangeStart w:id="78"/>
      <w:r w:rsidR="00570FBB">
        <w:t>, 15 years after peak EAB populations,</w:t>
      </w:r>
      <w:commentRangeEnd w:id="77"/>
      <w:r w:rsidR="00E01750">
        <w:rPr>
          <w:rStyle w:val="CommentReference"/>
        </w:rPr>
        <w:commentReference w:id="77"/>
      </w:r>
      <w:commentRangeEnd w:id="78"/>
      <w:r w:rsidR="00736940">
        <w:rPr>
          <w:rStyle w:val="CommentReference"/>
        </w:rPr>
        <w:commentReference w:id="78"/>
      </w:r>
      <w:r w:rsidR="00570FBB">
        <w:t xml:space="preserve">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5061F3">
        <w:instrText xml:space="preserve"> ADDIN ZOTERO_ITEM CSL_CITATION {"citationID":"2ecqld6d","properties":{"formattedCitation":"(Abell et al. 2014, Quinn et al. 2022)","plainCitation":"(Abell et al. 2014, Quinn et al. 2022)","noteIndex":0},"citationItems":[{"id":596,"uris":["http://zotero.org/groups/5270502/items/KAQCRP3Y"],"itemData":{"id":596,"type":"article-journal","container-title":"Biological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5061F3" w:rsidRPr="005061F3">
        <w:t>(Abell et al. 2014, Quinn et al. 2022)</w:t>
      </w:r>
      <w:r w:rsidR="0050316A">
        <w:fldChar w:fldCharType="end"/>
      </w:r>
      <w:r w:rsidR="00736FF3">
        <w:t xml:space="preserve">. </w:t>
      </w:r>
      <w:r w:rsidR="000A7430">
        <w:t xml:space="preserve">We found that </w:t>
      </w:r>
      <w:r w:rsidR="00283385">
        <w:t xml:space="preserve">in hydric stands, </w:t>
      </w:r>
      <w:r w:rsidR="00F009CE">
        <w:t xml:space="preserve">small </w:t>
      </w:r>
      <w:r w:rsidR="00283385">
        <w:t xml:space="preserve">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w:t>
      </w:r>
      <w:r w:rsidR="009F0CF9">
        <w:t>,</w:t>
      </w:r>
      <w:r w:rsidR="005E67FC">
        <w:t xml:space="preserve"> but</w:t>
      </w:r>
      <w:proofErr w:type="gramEnd"/>
      <w:r w:rsidR="005E67FC">
        <w:t xml:space="preserve"> </w:t>
      </w:r>
      <w:r w:rsidR="00115D41">
        <w:t>instead depends on multiple top-down and bottom-up ecological processes.</w:t>
      </w:r>
    </w:p>
    <w:p w14:paraId="6D21D94B" w14:textId="77777777" w:rsidR="009F0CF9" w:rsidRDefault="009F0CF9">
      <w:pPr>
        <w:rPr>
          <w:color w:val="FF0000"/>
        </w:rPr>
      </w:pPr>
    </w:p>
    <w:p w14:paraId="16D18079" w14:textId="1AF6121E" w:rsidR="002006CC" w:rsidRPr="00820BED" w:rsidRDefault="00B64D4D">
      <w:pPr>
        <w:rPr>
          <w:b/>
          <w:bCs/>
        </w:rPr>
      </w:pPr>
      <w:r w:rsidRPr="00820BED">
        <w:rPr>
          <w:b/>
          <w:bCs/>
        </w:rPr>
        <w:t>Supplementary Information</w:t>
      </w:r>
    </w:p>
    <w:p w14:paraId="162C0448" w14:textId="77777777" w:rsidR="00F64D3E" w:rsidRPr="00820BED" w:rsidRDefault="00F64D3E" w:rsidP="00FB5B02"/>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61519F14" w14:textId="77777777" w:rsidR="005D6D47" w:rsidRPr="00820BED" w:rsidRDefault="005D6D47"/>
    <w:p w14:paraId="073E2E3B" w14:textId="3654A0BD"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r w:rsidR="0089281E">
        <w:t xml:space="preserve"> </w:t>
      </w:r>
    </w:p>
    <w:p w14:paraId="3E64A0B4" w14:textId="44D6DD65" w:rsidR="00655954" w:rsidRPr="00820BED" w:rsidRDefault="00B866E8" w:rsidP="00FA7316">
      <w:r w:rsidRPr="00820BED">
        <w:rPr>
          <w:noProof/>
        </w:rPr>
        <w:lastRenderedPageBreak/>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79"/>
      <w:r w:rsidRPr="00820BED">
        <w:rPr>
          <w:b/>
          <w:bCs/>
        </w:rPr>
        <w:t>Table S4.</w:t>
      </w:r>
      <w:r w:rsidRPr="00820BED">
        <w:t xml:space="preserve"> </w:t>
      </w:r>
      <w:commentRangeEnd w:id="79"/>
      <w:r w:rsidR="00413C09" w:rsidRPr="00820BED">
        <w:rPr>
          <w:rStyle w:val="CommentReference"/>
        </w:rPr>
        <w:commentReference w:id="79"/>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w:t>
      </w:r>
      <w:proofErr w:type="gramStart"/>
      <w:r w:rsidR="00143B52" w:rsidRPr="00820BED">
        <w:t>tree</w:t>
      </w:r>
      <w:proofErr w:type="gramEnd"/>
      <w:r w:rsidR="00143B52" w:rsidRPr="00820BED">
        <w:t xml:space="preserve"> </w:t>
      </w:r>
      <w:proofErr w:type="gramStart"/>
      <w:r w:rsidR="00143B52" w:rsidRPr="00820BED">
        <w:t>diameter</w:t>
      </w:r>
      <w:proofErr w:type="gramEnd"/>
      <w:r w:rsidR="00143B52" w:rsidRPr="00820BED">
        <w:t xml:space="preserve">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w:t>
      </w:r>
      <w:proofErr w:type="gramStart"/>
      <w:r w:rsidR="005249F5" w:rsidRPr="00820BED">
        <w:t>bolded</w:t>
      </w:r>
      <w:proofErr w:type="gramEnd"/>
      <w:r w:rsidR="005249F5" w:rsidRPr="00820BED">
        <w:t xml:space="preserve"> if the p-value</w:t>
      </w:r>
      <w:r w:rsidR="009B0C9E" w:rsidRPr="00820BED">
        <w:t>s</w:t>
      </w:r>
      <w:r w:rsidR="005249F5" w:rsidRPr="00820BED">
        <w:t xml:space="preserve"> </w:t>
      </w:r>
      <w:proofErr w:type="gramStart"/>
      <w:r w:rsidR="005249F5" w:rsidRPr="00820BED">
        <w:t>w</w:t>
      </w:r>
      <w:r w:rsidR="009B0C9E" w:rsidRPr="00820BED">
        <w:t>ere</w:t>
      </w:r>
      <w:proofErr w:type="gramEnd"/>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w:t>
            </w:r>
            <w:r w:rsidR="00143B52" w:rsidRPr="00820BED">
              <w:rPr>
                <w:sz w:val="24"/>
              </w:rPr>
              <w:lastRenderedPageBreak/>
              <w:t xml:space="preserve">tree </w:t>
            </w:r>
            <w:proofErr w:type="gramStart"/>
            <w:r w:rsidR="00143B52" w:rsidRPr="00820BED">
              <w:rPr>
                <w:sz w:val="24"/>
              </w:rPr>
              <w:t>criterion</w:t>
            </w:r>
            <w:proofErr w:type="gramEnd"/>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lastRenderedPageBreak/>
              <w:t xml:space="preserve">Slope coefficient for </w:t>
            </w:r>
          </w:p>
          <w:p w14:paraId="67F5DD29" w14:textId="0ED4CEBD" w:rsidR="0081287E" w:rsidRPr="00820BED" w:rsidRDefault="00143B52" w:rsidP="00FA7316">
            <w:pPr>
              <w:rPr>
                <w:sz w:val="24"/>
              </w:rPr>
            </w:pPr>
            <w:r w:rsidRPr="00820BED">
              <w:rPr>
                <w:sz w:val="24"/>
              </w:rPr>
              <w:lastRenderedPageBreak/>
              <w:t xml:space="preserve">5 tree </w:t>
            </w:r>
            <w:proofErr w:type="gramStart"/>
            <w:r w:rsidRPr="00820BED">
              <w:rPr>
                <w:sz w:val="24"/>
              </w:rPr>
              <w:t>criterion</w:t>
            </w:r>
            <w:proofErr w:type="gramEnd"/>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lastRenderedPageBreak/>
              <w:t xml:space="preserve">Z value for 10 tree </w:t>
            </w:r>
            <w:proofErr w:type="gramStart"/>
            <w:r w:rsidRPr="00820BED">
              <w:rPr>
                <w:sz w:val="24"/>
              </w:rPr>
              <w:t>criterion</w:t>
            </w:r>
            <w:proofErr w:type="gramEnd"/>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 xml:space="preserve">Z value for 5 tree </w:t>
            </w:r>
            <w:proofErr w:type="gramStart"/>
            <w:r w:rsidRPr="00820BED">
              <w:rPr>
                <w:sz w:val="24"/>
              </w:rPr>
              <w:t>criterion</w:t>
            </w:r>
            <w:proofErr w:type="gramEnd"/>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proofErr w:type="gramStart"/>
            <w:r w:rsidRPr="00820BED">
              <w:rPr>
                <w:sz w:val="24"/>
              </w:rPr>
              <w:t>p value</w:t>
            </w:r>
            <w:proofErr w:type="gramEnd"/>
            <w:r w:rsidRPr="00820BED">
              <w:rPr>
                <w:sz w:val="24"/>
              </w:rPr>
              <w:t xml:space="preserve"> for 10 tree </w:t>
            </w:r>
            <w:proofErr w:type="gramStart"/>
            <w:r w:rsidRPr="00820BED">
              <w:rPr>
                <w:sz w:val="24"/>
              </w:rPr>
              <w:t>criterion</w:t>
            </w:r>
            <w:proofErr w:type="gramEnd"/>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 xml:space="preserve">p value for 5 tree </w:t>
            </w:r>
            <w:proofErr w:type="gramStart"/>
            <w:r w:rsidRPr="00820BED">
              <w:rPr>
                <w:sz w:val="24"/>
              </w:rPr>
              <w:t>criterion</w:t>
            </w:r>
            <w:proofErr w:type="gramEnd"/>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lastRenderedPageBreak/>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based on the proportion of each ash species that was found in a transect. </w:t>
      </w:r>
      <w:r w:rsidR="00143EF2" w:rsidRPr="00820BED">
        <w:t>G</w:t>
      </w:r>
      <w:r w:rsidRPr="00820BED">
        <w:t xml:space="preserve">reen represents green, white, and/or pumpkin ash; </w:t>
      </w:r>
      <w:commentRangeStart w:id="80"/>
      <w:r w:rsidRPr="00820BED">
        <w:t>black represents black ash</w:t>
      </w:r>
      <w:commentRangeEnd w:id="80"/>
      <w:r w:rsidR="00AE139E" w:rsidRPr="00820BED">
        <w:rPr>
          <w:rStyle w:val="CommentReference"/>
          <w:sz w:val="24"/>
          <w:szCs w:val="24"/>
        </w:rPr>
        <w:commentReference w:id="80"/>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lastRenderedPageBreak/>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6FFD2FBD" w14:textId="77777777" w:rsidR="000E1831" w:rsidRDefault="002A0B0A" w:rsidP="000E1831">
      <w:pPr>
        <w:pStyle w:val="Bibliography"/>
      </w:pPr>
      <w:r w:rsidRPr="00820BED">
        <w:fldChar w:fldCharType="begin"/>
      </w:r>
      <w:r w:rsidR="0043291C">
        <w:instrText xml:space="preserve"> ADDIN ZOTERO_BIBL {"uncited":[],"omitted":[],"custom":[]} CSL_BIBLIOGRAPHY </w:instrText>
      </w:r>
      <w:r w:rsidRPr="00820BED">
        <w:fldChar w:fldCharType="separate"/>
      </w:r>
      <w:r w:rsidR="000E1831">
        <w:t>Abell, K. J., L. S. Bauer, J. J. Duan, and R. Van Driesche. 2014. Long-term monitoring of the introduced emerald ash borer (Coleoptera: Buprestidae) egg parasitoid, Oobius agrili (Hymenoptera: Encyrtidae), in Michigan, USA and evaluation of a newly developed monitoring technique. Biological Control 79:36–42.</w:t>
      </w:r>
    </w:p>
    <w:p w14:paraId="5F1D599C" w14:textId="77777777" w:rsidR="000E1831" w:rsidRDefault="000E1831" w:rsidP="000E1831">
      <w:pPr>
        <w:pStyle w:val="Bibliography"/>
      </w:pPr>
      <w:r>
        <w:lastRenderedPageBreak/>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0403A625" w14:textId="77777777" w:rsidR="000E1831" w:rsidRDefault="000E1831" w:rsidP="000E1831">
      <w:pPr>
        <w:pStyle w:val="Bibliography"/>
      </w:pPr>
      <w:r>
        <w:t>Abella, S. R., C. E. Hausman, J. F. Jaeger, K. S. Menard, T. A. Schetter, and O. J. Rocha. 2019. Fourteen years of swamp forest change from the onset, during, and after invasion of emerald ash borer. Biological Invasions 21:3685–3696.</w:t>
      </w:r>
    </w:p>
    <w:p w14:paraId="1B097F35" w14:textId="77777777" w:rsidR="000E1831" w:rsidRDefault="000E1831" w:rsidP="000E1831">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5661DCB5" w14:textId="77777777" w:rsidR="000E1831" w:rsidRDefault="000E1831" w:rsidP="000E1831">
      <w:pPr>
        <w:pStyle w:val="Bibliography"/>
      </w:pPr>
      <w:r>
        <w:t>Aker, S. A., R. B. De Andrade, J. J. Duan, and D. S. Gruner. 2022. Rapid Spread of an Introduced Parasitoid for Biological Control of Emerald Ash Borer (Coleoptera: Buprestidae) in Maryland. Journal of Economic Entomology 115:381–386.</w:t>
      </w:r>
    </w:p>
    <w:p w14:paraId="035CFE66" w14:textId="77777777" w:rsidR="000E1831" w:rsidRDefault="000E1831" w:rsidP="000E1831">
      <w:pPr>
        <w:pStyle w:val="Bibliography"/>
      </w:pPr>
      <w:r>
        <w:t>Aubin, I., F. Cardou, K. Ryall, D. Kreutzweiser, and T. Scarr. 2015. Ash regeneration capacity after emerald ash borer (EAB) outbreaks: Some early results. The Forestry Chronicle 91:291–298.</w:t>
      </w:r>
    </w:p>
    <w:p w14:paraId="21983F16" w14:textId="77777777" w:rsidR="000E1831" w:rsidRDefault="000E1831" w:rsidP="000E1831">
      <w:pPr>
        <w:pStyle w:val="Bibliography"/>
      </w:pPr>
      <w:r>
        <w:t>Barnes, B. V. 1976. Succession in deciduous swamp communities of southeastern Michigan formerly dominated by American elm. Canadian Journal of Botany 54:19–24.</w:t>
      </w:r>
    </w:p>
    <w:p w14:paraId="68B8F306" w14:textId="77777777" w:rsidR="000E1831" w:rsidRDefault="000E1831" w:rsidP="000E1831">
      <w:pPr>
        <w:pStyle w:val="Bibliography"/>
      </w:pPr>
      <w:r>
        <w:t xml:space="preserve">Bates, D., M. Mächler, B. Bolker, and S. Walker. 2015. Fitting Linear Mixed-Effects Models Using </w:t>
      </w:r>
      <w:r>
        <w:rPr>
          <w:b/>
          <w:bCs/>
        </w:rPr>
        <w:t>lme4</w:t>
      </w:r>
      <w:r>
        <w:t>. Journal of Statistical Software 67.</w:t>
      </w:r>
    </w:p>
    <w:p w14:paraId="1A502AB0" w14:textId="77777777" w:rsidR="000E1831" w:rsidRDefault="000E1831" w:rsidP="000E1831">
      <w:pPr>
        <w:pStyle w:val="Bibliography"/>
      </w:pPr>
      <w:r>
        <w:t>Benedict, L., and R. David. 2003. Propogation protocol for black ash. Native Plants.</w:t>
      </w:r>
    </w:p>
    <w:p w14:paraId="10825EEF" w14:textId="77777777" w:rsidR="000E1831" w:rsidRDefault="000E1831" w:rsidP="000E1831">
      <w:pPr>
        <w:pStyle w:val="Bibliography"/>
      </w:pPr>
      <w:r>
        <w:t xml:space="preserve">Bolton, N., J. Shannon, J. Davis, M. Grinsven, N. Noh, S. Schooler, R. Kolka, T. Pypker, and J. Wagenbrenner. 2018. Methods to Improve Survival and Growth of Planted Alternative </w:t>
      </w:r>
      <w:r>
        <w:lastRenderedPageBreak/>
        <w:t>Species Seedlings in Black Ash Ecosystems Threatened by Emerald Ash Borer. Forests 9:146.</w:t>
      </w:r>
    </w:p>
    <w:p w14:paraId="7480A4C1" w14:textId="77777777" w:rsidR="000E1831" w:rsidRDefault="000E1831" w:rsidP="000E1831">
      <w:pPr>
        <w:pStyle w:val="Bibliography"/>
      </w:pPr>
      <w:r>
        <w:t>Braun, E. L. 1989. The woody plants of Ohio: trees, shrubs and woody climbers, native, naturalized, and escaped. Ohio State University Press, Columbus, Ohio.</w:t>
      </w:r>
    </w:p>
    <w:p w14:paraId="063D6738" w14:textId="77777777" w:rsidR="000E1831" w:rsidRDefault="000E1831" w:rsidP="000E1831">
      <w:pPr>
        <w:pStyle w:val="Bibliography"/>
      </w:pPr>
      <w:r>
        <w:t>Burns, R., and B. Honkala. 1990. Silvics of North America: Volume 2, Hardwoods.</w:t>
      </w:r>
    </w:p>
    <w:p w14:paraId="7CAD806B" w14:textId="77777777" w:rsidR="000E1831" w:rsidRDefault="000E1831" w:rsidP="000E1831">
      <w:pPr>
        <w:pStyle w:val="Bibliography"/>
      </w:pPr>
      <w:r>
        <w:t xml:space="preserve">Chen, Y., M. D. Ulyshen, and T. M. Poland. 2016. Abundance of volatile organic compounds in white ash phloem and emerald ash borer larval frass does not attract </w:t>
      </w:r>
      <w:r>
        <w:rPr>
          <w:i/>
          <w:iCs/>
        </w:rPr>
        <w:t>Tetrastichus planipennisi</w:t>
      </w:r>
      <w:r>
        <w:t xml:space="preserve"> in a Y‐tube olfactometer. Insect Science 23:712–719.</w:t>
      </w:r>
    </w:p>
    <w:p w14:paraId="2724881A" w14:textId="77777777" w:rsidR="000E1831" w:rsidRDefault="000E1831" w:rsidP="000E1831">
      <w:pPr>
        <w:pStyle w:val="Bibliography"/>
      </w:pPr>
      <w:r>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3F861168" w14:textId="77777777" w:rsidR="000E1831" w:rsidRDefault="000E1831" w:rsidP="000E1831">
      <w:pPr>
        <w:pStyle w:val="Bibliography"/>
      </w:pPr>
      <w:r>
        <w:t>Duan, J. J., L. S. Bauer, K. J. Abell, M. D. Ulyshen, and R. G. Van Driesche. 2015. Population dynamics of an invasive forest insect and associated natural enemies in the aftermath of invasion: implications for biological control. Journal of Applied Ecology 52:1246–1254.</w:t>
      </w:r>
    </w:p>
    <w:p w14:paraId="155692F5" w14:textId="77777777" w:rsidR="000E1831" w:rsidRDefault="000E1831" w:rsidP="000E1831">
      <w:pPr>
        <w:pStyle w:val="Bibliography"/>
      </w:pPr>
      <w:r>
        <w:t>Duan, J. J., L. S. Bauer, and R. G. Van Driesche. 2017. Emerald ash borer biocontrol in ash saplings: The potential for early stage recovery of North American ash trees. Forest Ecology and Management 394:64–72.</w:t>
      </w:r>
    </w:p>
    <w:p w14:paraId="3550821E" w14:textId="77777777" w:rsidR="000E1831" w:rsidRDefault="000E1831" w:rsidP="000E1831">
      <w:pPr>
        <w:pStyle w:val="Bibliography"/>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6C9C8CD1" w14:textId="77777777" w:rsidR="000E1831" w:rsidRDefault="000E1831" w:rsidP="000E1831">
      <w:pPr>
        <w:pStyle w:val="Bibliography"/>
      </w:pPr>
      <w:r>
        <w:t xml:space="preserve">Duan, J. J., R. G. Van Driesche, J. M. Schmude, N. F. Quinn, T. R. Petrice, C. E. Rutledge, T. M. Poland, L. S. Bauer, and J. S. Elkinton. 2021. Niche partitioning and coexistence of </w:t>
      </w:r>
      <w:r>
        <w:lastRenderedPageBreak/>
        <w:t>parasitoids of the same feeding guild introduced for biological control of an invasive forest pest. Biological Control 160:104698.</w:t>
      </w:r>
    </w:p>
    <w:p w14:paraId="4CD3188C" w14:textId="77777777" w:rsidR="000E1831" w:rsidRDefault="000E1831" w:rsidP="000E1831">
      <w:pPr>
        <w:pStyle w:val="Bibliography"/>
      </w:pPr>
      <w:r>
        <w:t>Engelken, P. J., M. E. Benbow, and D. G. McCullough. 2020. Legacy effects of emerald ash borer on riparian forest vegetation and structure. Forest Ecology and Management 457:117684.</w:t>
      </w:r>
    </w:p>
    <w:p w14:paraId="59619EFB" w14:textId="77777777" w:rsidR="000E1831" w:rsidRDefault="000E1831" w:rsidP="000E1831">
      <w:pPr>
        <w:pStyle w:val="Bibliography"/>
      </w:pPr>
      <w:r>
        <w:t>Fox, J., and S. Weisberg. 2019. An {R} Companion to Applied Regression. Sage, Thousand Oaks {CA}.</w:t>
      </w:r>
    </w:p>
    <w:p w14:paraId="111CE126" w14:textId="77777777" w:rsidR="000E1831" w:rsidRDefault="000E1831" w:rsidP="000E1831">
      <w:pPr>
        <w:pStyle w:val="Bibliography"/>
      </w:pPr>
      <w:r>
        <w:t>Gandhi, K. J. K., and D. A. Herms. 2010. Direct and indirect effects of alien insect herbivores on ecological processes and interactions in forests of eastern North America. Biological Invasions 12:389–405.</w:t>
      </w:r>
    </w:p>
    <w:p w14:paraId="1BF619BE" w14:textId="77777777" w:rsidR="000E1831" w:rsidRDefault="000E1831" w:rsidP="000E1831">
      <w:pPr>
        <w:pStyle w:val="Bibliography"/>
      </w:pPr>
      <w:r>
        <w:t>Golet, F. C., J. A. Allen, U. S. Fish, and W. Service. 1993. Ecology of Red Maple Swamps in the Glaciated Northeast: A Community Profile. U.S. Department of the Interior, Fish and Wildlife Service.</w:t>
      </w:r>
    </w:p>
    <w:p w14:paraId="4B464492" w14:textId="77777777" w:rsidR="000E1831" w:rsidRDefault="000E1831" w:rsidP="000E1831">
      <w:pPr>
        <w:pStyle w:val="Bibliography"/>
      </w:pPr>
      <w:r>
        <w:t>Goulet, H., and J. T. Huber. 1993. Hymenoptera of the world: an identification guide to families. Agriculture Canada, Ottawa.</w:t>
      </w:r>
    </w:p>
    <w:p w14:paraId="61C177DE" w14:textId="77777777" w:rsidR="000E1831" w:rsidRDefault="000E1831" w:rsidP="000E1831">
      <w:pPr>
        <w:pStyle w:val="Bibliography"/>
      </w:pPr>
      <w:r>
        <w:t>Hartig, F. 2024. DHARMa: Residual Diagnostics for Hierarchical (Multi-Level / Mixed) Regression Models. R.</w:t>
      </w:r>
    </w:p>
    <w:p w14:paraId="56206FE4" w14:textId="77777777" w:rsidR="000E1831" w:rsidRDefault="000E1831" w:rsidP="000E1831">
      <w:pPr>
        <w:pStyle w:val="Bibliography"/>
      </w:pPr>
      <w:r>
        <w:t>Hoven, B. M., K. S. Knight, V. E. Peters, and D. L. Gorchov. 2020. Release and suppression: forest layer responses to emerald ash borer (Agrilus planipennis)-caused ash death. Annals of Forest Science 77:10.</w:t>
      </w:r>
    </w:p>
    <w:p w14:paraId="35715B6A" w14:textId="77777777" w:rsidR="000E1831" w:rsidRDefault="000E1831" w:rsidP="000E1831">
      <w:pPr>
        <w:pStyle w:val="Bibliography"/>
      </w:pPr>
      <w:r>
        <w:t xml:space="preserve">Johnson, T. D., J. P. Lelito, and K. F. Raffa. 2014. Responses of two parasitoids, the exotic Spathius agrili Yang and the native Spathius floridanus Ashmead, to volatile cues </w:t>
      </w:r>
      <w:r>
        <w:lastRenderedPageBreak/>
        <w:t>associated with the emerald ash borer, Agrilus planipennis Fairmaire. Biological Control 79:110–117.</w:t>
      </w:r>
    </w:p>
    <w:p w14:paraId="58CCC653" w14:textId="77777777" w:rsidR="000E1831" w:rsidRDefault="000E1831" w:rsidP="000E1831">
      <w:pPr>
        <w:pStyle w:val="Bibliography"/>
      </w:pPr>
      <w:r>
        <w:t>Jones, M. I., J. R. Gould, M. L. Warden, and M. K. Fierke. 2019. Dispersal of emerald ash borer (Coleoptera: Buprestidae) parasitoids along an ash corridor in western New York. Biological Control 128:94–101.</w:t>
      </w:r>
    </w:p>
    <w:p w14:paraId="42E14FAB" w14:textId="77777777" w:rsidR="000E1831" w:rsidRDefault="000E1831" w:rsidP="000E1831">
      <w:pPr>
        <w:pStyle w:val="Bibliography"/>
      </w:pPr>
      <w:r>
        <w:t>Kartesz, J. T. 2015. The Biota of North America Program (BONAP). North American Plant Atlas. (http://bonap.net/napa), Chapel Hill, N.C.</w:t>
      </w:r>
    </w:p>
    <w:p w14:paraId="58BA3414" w14:textId="77777777" w:rsidR="000E1831" w:rsidRDefault="000E1831" w:rsidP="000E1831">
      <w:pPr>
        <w:pStyle w:val="Bibliography"/>
      </w:pPr>
      <w:r>
        <w:t>Kashian, D. M. 2016. Sprouting and seed production may promote persistence of green ash in the presence of the emerald ash borer. Ecosphere 7:e01332.</w:t>
      </w:r>
    </w:p>
    <w:p w14:paraId="7A6CBEC0" w14:textId="77777777" w:rsidR="000E1831" w:rsidRDefault="000E1831" w:rsidP="000E1831">
      <w:pPr>
        <w:pStyle w:val="Bibliography"/>
      </w:pPr>
      <w:r>
        <w:t>Klooster, W., K. Gandhi, L. Long, K. Perry, K. Rice, and D. Herms. 2018. Ecological Impacts of Emerald Ash Borer in Forests at the Epicenter of the Invasion in North America. Forests 9:250.</w:t>
      </w:r>
    </w:p>
    <w:p w14:paraId="38DEC3A3" w14:textId="77777777" w:rsidR="000E1831" w:rsidRDefault="000E1831" w:rsidP="000E1831">
      <w:pPr>
        <w:pStyle w:val="Bibliography"/>
      </w:pPr>
      <w:r>
        <w:t>Klooster, W. S. 2012. Forest Responses to Emerald Ash Borer-Induced Ash Mortality. PhD Thesis, The Ohio State University.</w:t>
      </w:r>
    </w:p>
    <w:p w14:paraId="55040FAB" w14:textId="77777777" w:rsidR="000E1831" w:rsidRDefault="000E1831" w:rsidP="000E1831">
      <w:pPr>
        <w:pStyle w:val="Bibliography"/>
      </w:pPr>
      <w: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17D9E997" w14:textId="77777777" w:rsidR="000E1831" w:rsidRDefault="000E1831" w:rsidP="000E1831">
      <w:pPr>
        <w:pStyle w:val="Bibliography"/>
      </w:pPr>
      <w:r>
        <w:t>Knight, K. S., J. P. Brown, and R. P. Long. 2013. Factors affecting the survival of ash (Fraxinus spp.) trees infested by emerald ash borer (Agrilus planipennis). Biological Invasions 15:371–383.</w:t>
      </w:r>
    </w:p>
    <w:p w14:paraId="1DE310DC" w14:textId="77777777" w:rsidR="000E1831" w:rsidRDefault="000E1831" w:rsidP="000E1831">
      <w:pPr>
        <w:pStyle w:val="Bibliography"/>
      </w:pPr>
      <w:r>
        <w:t xml:space="preserve">Knight, K. S., B. P. Flash, R. H. Kappler, J. A. Throckmorton, B. Grafton, and C. E. Flower. 2014. Monitoring Ash (Fraxinus spp.) Decline and Emerald Ash Borer (Agrilus </w:t>
      </w:r>
      <w:r>
        <w:lastRenderedPageBreak/>
        <w:t>planipennis) Symptoms in Infested Areas. General Technical Report, U.S. Department of Agriculture, Forest Service, Northern Research Station.</w:t>
      </w:r>
    </w:p>
    <w:p w14:paraId="2B0A9AF2" w14:textId="77777777" w:rsidR="000E1831" w:rsidRDefault="000E1831" w:rsidP="000E1831">
      <w:pPr>
        <w:pStyle w:val="Bibliography"/>
      </w:pPr>
      <w:r>
        <w:t>Koch, J. L., D. W. Carey, M. E. Mason, T. M. Poland, and K. S. Knight. 2015. Intraspecific variation in Fraxinus pennsylvanica responses to emerald ash borer (Agrilus planipennis). New Forests 46:995–1011.</w:t>
      </w:r>
    </w:p>
    <w:p w14:paraId="50E6F348" w14:textId="77777777" w:rsidR="000E1831" w:rsidRDefault="000E1831" w:rsidP="000E1831">
      <w:pPr>
        <w:pStyle w:val="Bibliography"/>
      </w:pPr>
      <w:r>
        <w:t>Kolka, R., A. D’Amato, J. Wagenbrenner, R. Slesak, T. Pypker, M. Youngquist, A. Grinde, and B. Palik. 2018. Review of Ecosystem Level Impacts of Emerald Ash Borer on Black Ash Wetlands: What Does the Future Hold? Forests 9:179.</w:t>
      </w:r>
    </w:p>
    <w:p w14:paraId="470FE1EE" w14:textId="77777777" w:rsidR="000E1831" w:rsidRDefault="000E1831" w:rsidP="000E1831">
      <w:pPr>
        <w:pStyle w:val="Bibliography"/>
      </w:pPr>
      <w:r>
        <w:t>Kost, M. A., and R. P. O’Connor. 2003. Natural Features Inventory and Management Recommendations for Kensington and Oakwoods Metroparks. Michigan Natural Features Inventory, Huron-Clinton Metropolitan Authority.</w:t>
      </w:r>
    </w:p>
    <w:p w14:paraId="475B39F5" w14:textId="77777777" w:rsidR="000E1831" w:rsidRDefault="000E1831" w:rsidP="000E1831">
      <w:pPr>
        <w:pStyle w:val="Bibliography"/>
      </w:pPr>
      <w:r>
        <w:t>Lenth, R. V. 2024. emmeans: Estimated Marginal Means, aka Least-Squares Means. R.</w:t>
      </w:r>
    </w:p>
    <w:p w14:paraId="11CB4552" w14:textId="77777777" w:rsidR="000E1831" w:rsidRDefault="000E1831" w:rsidP="000E1831">
      <w:pPr>
        <w:pStyle w:val="Bibliography"/>
      </w:pPr>
      <w:r>
        <w:t>Lovett, G. M., C. D. Canham, M. A. Arthur, K. C. Weathers, and R. D. Fitzhugh. 2006. Forest Ecosystem Responses to Exotic Pests and Pathogens in Eastern North America. BioScience 56:395.</w:t>
      </w:r>
    </w:p>
    <w:p w14:paraId="3E2F220C" w14:textId="77777777" w:rsidR="000E1831" w:rsidRDefault="000E1831" w:rsidP="000E1831">
      <w:pPr>
        <w:pStyle w:val="Bibliography"/>
      </w:pPr>
      <w:r>
        <w:t>McCormick, J. F., and R. B. Platt. 1980. Recovery of an Appalachian Forest Following the Chestnut Blight or Catherine Keever-You Were Right! American Midland Naturalist 104:264.</w:t>
      </w:r>
    </w:p>
    <w:p w14:paraId="3139F63C" w14:textId="77777777" w:rsidR="000E1831" w:rsidRDefault="000E1831" w:rsidP="000E1831">
      <w:pPr>
        <w:pStyle w:val="Bibliography"/>
      </w:pPr>
      <w:r>
        <w:t>McCullough, D. G. 2019. Challenges, tactics and integrated management of emerald ash borer in North America. Forestry: An International Journal of Forest Research 93:197–211.</w:t>
      </w:r>
    </w:p>
    <w:p w14:paraId="17A82767" w14:textId="77777777" w:rsidR="000E1831" w:rsidRDefault="000E1831" w:rsidP="000E1831">
      <w:pPr>
        <w:pStyle w:val="Bibliography"/>
      </w:pPr>
      <w:r>
        <w:t xml:space="preserve">Mech, A. M., K. A. Thomas, T. D. Marsico, D. A. Herms, C. R. Allen, M. P. Ayres, K. J. K. Gandhi, J. Gurevitch, N. P. Havill, R. A. Hufbauer, A. M. Liebhold, K. F. Raffa, A. N. </w:t>
      </w:r>
      <w:r>
        <w:lastRenderedPageBreak/>
        <w:t>Schulz, D. R. Uden, and P. C. Tobin. 2019. Evolutionary history predicts high‐impact invasions by herbivorous insects. Ecology and Evolution 9:12216–12230.</w:t>
      </w:r>
    </w:p>
    <w:p w14:paraId="28FC5876" w14:textId="77777777" w:rsidR="000E1831" w:rsidRDefault="000E1831" w:rsidP="000E1831">
      <w:pPr>
        <w:pStyle w:val="Bibliography"/>
      </w:pPr>
      <w:r>
        <w:t>Megonigal, J. P., W. H. Conner, S. Kroeger, and R. R. Sharitz. 1997. Aboveground Production in Southeastern Floodplain Forests: A Test of the Subsidy-Stress Hypothesis. Ecology 78:370–384.</w:t>
      </w:r>
    </w:p>
    <w:p w14:paraId="73DA69A0" w14:textId="77777777" w:rsidR="000E1831" w:rsidRDefault="000E1831" w:rsidP="000E1831">
      <w:pPr>
        <w:pStyle w:val="Bibliography"/>
      </w:pPr>
      <w:r>
        <w:t>Morris, T. D., J. R. Gould, J. Drake, and M. K. Fierke. 2023. Status of ash forests and regeneration a decade after first detection of emerald ash borer infestation in New York state. Forest Ecology and Management 549:121464.</w:t>
      </w:r>
    </w:p>
    <w:p w14:paraId="1D131943" w14:textId="77777777" w:rsidR="000E1831" w:rsidRDefault="000E1831" w:rsidP="000E1831">
      <w:pPr>
        <w:pStyle w:val="Bibliography"/>
      </w:pPr>
      <w:r>
        <w:t>Murphy, T. C., R. G. Van Driesche, J. R. Gould, and J. S. Elkinton. 2017. Can Spathius galinae attack emerald ash borer larvae feeding in large ash trees? Biological Control 114:8–13.</w:t>
      </w:r>
    </w:p>
    <w:p w14:paraId="00BCD5D1" w14:textId="77777777" w:rsidR="000E1831" w:rsidRDefault="000E1831" w:rsidP="000E1831">
      <w:pPr>
        <w:pStyle w:val="Bibliography"/>
      </w:pPr>
      <w:r>
        <w:t>Niinemets, Ü., and F. Valladares. 2006. Tolerance to Shade, Drought, and Waterlogging of Temperate Northern Hemisphere Trees and Shrubs. Ecological Monographs 76:521–547.</w:t>
      </w:r>
    </w:p>
    <w:p w14:paraId="6763686C" w14:textId="77777777" w:rsidR="000E1831" w:rsidRDefault="000E1831" w:rsidP="000E1831">
      <w:pPr>
        <w:pStyle w:val="Bibliography"/>
      </w:pPr>
      <w:r>
        <w:t>Online Phenology and Degree-day Models. 2022. . https://uspest.org/dd/model_app.</w:t>
      </w:r>
    </w:p>
    <w:p w14:paraId="6BA9EB99" w14:textId="77777777" w:rsidR="000E1831" w:rsidRDefault="000E1831" w:rsidP="000E1831">
      <w:pPr>
        <w:pStyle w:val="Bibliography"/>
      </w:pPr>
      <w:r>
        <w:t>Parsons, G. 2008. Emerald Ash Borer: A guide to identification and comparison to similar species. Michigan State University Department of Entomology.</w:t>
      </w:r>
    </w:p>
    <w:p w14:paraId="70C03541" w14:textId="77777777" w:rsidR="000E1831" w:rsidRDefault="000E1831" w:rsidP="000E1831">
      <w:pPr>
        <w:pStyle w:val="Bibliography"/>
      </w:pPr>
      <w:r>
        <w:t>Perry, K., and D. Herms. 2019. Dynamic Responses of Ground-Dwelling Invertebrate Communities to Disturbance in Forest Ecosystems. Insects 10:61.</w:t>
      </w:r>
    </w:p>
    <w:p w14:paraId="18C7F561" w14:textId="77777777" w:rsidR="000E1831" w:rsidRDefault="000E1831" w:rsidP="000E1831">
      <w:pPr>
        <w:pStyle w:val="Bibliography"/>
      </w:pPr>
      <w:r>
        <w:t>Petrice, T. R., T. M. Poland, L. S. Bauer, J. S. Strazanac, J. J. Duan, J. M. Schmude, and F. W. Ravlin. 2025. North American hymenopteran parasitoids of emerald ash borer larvae: seasonal abundance and interaction with introduced Asian parasitoids. The Canadian Entomologist 157:e7.</w:t>
      </w:r>
    </w:p>
    <w:p w14:paraId="4A1D39F8" w14:textId="77777777" w:rsidR="000E1831" w:rsidRDefault="000E1831" w:rsidP="000E1831">
      <w:pPr>
        <w:pStyle w:val="Bibliography"/>
      </w:pPr>
      <w:r>
        <w:t xml:space="preserve">Quinn, N. F., J. S. Gould, C. E. Rutledge, A. Fassler, J. S. Elkinton, and J. J. Duan. 2022. Spread and phenology of Spathius galinae and Tetrastichus planipennisi, recently introduced for </w:t>
      </w:r>
      <w:r>
        <w:lastRenderedPageBreak/>
        <w:t>biocontrol of emerald ash borer (Coleoptera: Buprestidae) in the northeastern United States. Biological Control 165:104794.</w:t>
      </w:r>
    </w:p>
    <w:p w14:paraId="5E45AD9E" w14:textId="77777777" w:rsidR="000E1831" w:rsidRDefault="000E1831" w:rsidP="000E1831">
      <w:pPr>
        <w:pStyle w:val="Bibliography"/>
      </w:pPr>
      <w:r>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32226E07" w14:textId="77777777" w:rsidR="000E1831" w:rsidRDefault="000E1831" w:rsidP="000E1831">
      <w:pPr>
        <w:pStyle w:val="Bibliography"/>
      </w:pPr>
      <w:r>
        <w:t>R Core Team. 2024. R: A Language and Environment for Statistical Computing. R Foundation for Statistical Computing, Vienna, Austria.</w:t>
      </w:r>
    </w:p>
    <w:p w14:paraId="6DE3BE09" w14:textId="77777777" w:rsidR="000E1831" w:rsidRDefault="000E1831" w:rsidP="000E1831">
      <w:pPr>
        <w:pStyle w:val="Bibliography"/>
      </w:pPr>
      <w:r>
        <w:t xml:space="preserve">Robinett, M. A., and D. G. McCullough. 2019. White ash ( </w:t>
      </w:r>
      <w:r>
        <w:rPr>
          <w:i/>
          <w:iCs/>
        </w:rPr>
        <w:t>Fraxinus americana</w:t>
      </w:r>
      <w:r>
        <w:t xml:space="preserve"> ) survival in the core of the emerald ash borer ( </w:t>
      </w:r>
      <w:r>
        <w:rPr>
          <w:i/>
          <w:iCs/>
        </w:rPr>
        <w:t>Agrilus planipennis</w:t>
      </w:r>
      <w:r>
        <w:t xml:space="preserve"> ) invasion. Canadian Journal of Forest Research 49:510–520.</w:t>
      </w:r>
    </w:p>
    <w:p w14:paraId="54FE41A6" w14:textId="77777777" w:rsidR="000E1831" w:rsidRDefault="000E1831" w:rsidP="000E1831">
      <w:pPr>
        <w:pStyle w:val="Bibliography"/>
      </w:pPr>
      <w:r>
        <w:t>Roy, H. E., L.-J. Lawson Handley, K. Schönrogge, R. L. Poland, and B. V. Purse. 2011. Can the enemy release hypothesis explain the success of invasive alien predators and parasitoids? BioControl 56:451–468.</w:t>
      </w:r>
    </w:p>
    <w:p w14:paraId="39296A2D" w14:textId="77777777" w:rsidR="000E1831" w:rsidRDefault="000E1831" w:rsidP="000E1831">
      <w:pPr>
        <w:pStyle w:val="Bibliography"/>
      </w:pPr>
      <w:r>
        <w:t>Royo, A. A., and K. S. Knight. 2012. White ash (Fraxinus americana) decline and mortality: The role of site nutrition and stress history. Forest Ecology and Management 286:8–15.</w:t>
      </w:r>
    </w:p>
    <w:p w14:paraId="04DB1745" w14:textId="77777777" w:rsidR="000E1831" w:rsidRDefault="000E1831" w:rsidP="000E1831">
      <w:pPr>
        <w:pStyle w:val="Bibliography"/>
      </w:pPr>
      <w:r>
        <w:t>Runkle, J. R., and T. C. Yetter. 1987. Treefalls Revisited: Gap Dynamics in the Southern Appalachians. Ecology 68:417–424.</w:t>
      </w:r>
    </w:p>
    <w:p w14:paraId="64185A27" w14:textId="77777777" w:rsidR="000E1831" w:rsidRDefault="000E1831" w:rsidP="000E1831">
      <w:pPr>
        <w:pStyle w:val="Bibliography"/>
      </w:pPr>
      <w: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15476AD4" w14:textId="77777777" w:rsidR="000E1831" w:rsidRDefault="000E1831" w:rsidP="000E1831">
      <w:pPr>
        <w:pStyle w:val="Bibliography"/>
      </w:pPr>
      <w:r>
        <w:lastRenderedPageBreak/>
        <w:t>Schauff, M. E., and E. . Grissel. 1990. Key From: A handbook of the families of Nearctic Chalcidoidea (Hymenoptera). Entomological Society of Washington (Washington, D.C.) Handbook 1:1-85.</w:t>
      </w:r>
    </w:p>
    <w:p w14:paraId="6FDA06A1" w14:textId="77777777" w:rsidR="000E1831" w:rsidRDefault="000E1831" w:rsidP="000E1831">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1A3D307F" w14:textId="77777777" w:rsidR="000E1831" w:rsidRDefault="000E1831" w:rsidP="000E1831">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387A4217" w14:textId="77777777" w:rsidR="000E1831" w:rsidRDefault="000E1831" w:rsidP="000E1831">
      <w:pPr>
        <w:pStyle w:val="Bibliography"/>
      </w:pPr>
      <w:r>
        <w:t>Smith, A. 2006. Effects of Community Structure on Forest susceptibility and Response to the Emerald Ash Borer Invasion of the Huron River Watershed in Southeast Michigan. Master’s Thesis, The Ohio State University.</w:t>
      </w:r>
    </w:p>
    <w:p w14:paraId="454650E9" w14:textId="77777777" w:rsidR="000E1831" w:rsidRDefault="000E1831" w:rsidP="000E1831">
      <w:pPr>
        <w:pStyle w:val="Bibliography"/>
      </w:pPr>
      <w:r>
        <w:t>Smith, A., D. A. Herms, R. P. Long, and K. J. K. Gandhi. 2015. Community composition and structure had no effect on forest susceptibility to invasion by the emerald ash borer (Coleoptera: Buprestidae). The Canadian Entomologist 147:318–328.</w:t>
      </w:r>
    </w:p>
    <w:p w14:paraId="359ACB58" w14:textId="77777777" w:rsidR="000E1831" w:rsidRDefault="000E1831" w:rsidP="000E1831">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0E77BA80" w14:textId="77777777" w:rsidR="000E1831" w:rsidRDefault="000E1831" w:rsidP="000E1831">
      <w:pPr>
        <w:pStyle w:val="Bibliography"/>
      </w:pPr>
      <w:r>
        <w:t xml:space="preserve">Timms, L. L., S. M. Smith, and P. De Groot. 2006. Patterns in the within‐tree distribution of the emerald ash borer </w:t>
      </w:r>
      <w:r>
        <w:rPr>
          <w:i/>
          <w:iCs/>
        </w:rPr>
        <w:t>Agrilus planipennis</w:t>
      </w:r>
      <w:r>
        <w:t xml:space="preserve"> (Fairmaire) in young, green‐ash plantations of south‐western Ontario, Canada. Agricultural and Forest Entomology 8:313–321.</w:t>
      </w:r>
    </w:p>
    <w:p w14:paraId="223A7793" w14:textId="77777777" w:rsidR="000E1831" w:rsidRDefault="000E1831" w:rsidP="000E1831">
      <w:pPr>
        <w:pStyle w:val="Bibliography"/>
      </w:pPr>
      <w:r>
        <w:lastRenderedPageBreak/>
        <w:t>USDA–APHIS/ARS/FS. 2021. Emerald Ash Borer Biological Control Release and Recovery Guidelines. USDA–APHIS–ARS–FS, Riverdale, Maryland.</w:t>
      </w:r>
    </w:p>
    <w:p w14:paraId="380A0949" w14:textId="77777777" w:rsidR="000E1831" w:rsidRDefault="000E1831" w:rsidP="000E1831">
      <w:pPr>
        <w:pStyle w:val="Bibliography"/>
      </w:pPr>
      <w:r>
        <w:t>Van Driesche, R., and R. Reardon. 2016. The Use of Classical Biological Control to Preserve Forests in North America. USDA Forest Service, Morgantown, WV.</w:t>
      </w:r>
    </w:p>
    <w:p w14:paraId="741308E9" w14:textId="77777777" w:rsidR="000E1831" w:rsidRDefault="000E1831" w:rsidP="000E1831">
      <w:pPr>
        <w:pStyle w:val="Bibliography"/>
      </w:pPr>
      <w:r>
        <w:t>Venables, W. N., B. D. Ripley, and W. N. Venables. 2002. Modern applied statistics with S. 4th ed. Springer, New York.</w:t>
      </w:r>
    </w:p>
    <w:p w14:paraId="1949D938" w14:textId="77777777" w:rsidR="000E1831" w:rsidRDefault="000E1831" w:rsidP="000E1831">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411EF583" w14:textId="77777777" w:rsidR="000E1831" w:rsidRDefault="000E1831" w:rsidP="000E1831">
      <w:pPr>
        <w:pStyle w:val="Bibliography"/>
      </w:pPr>
      <w:r>
        <w:t>Wagner, D. L., and K. J. Todd. 2015. Chapter 2: Ecological Impacts of Emerald Ash Borer. Page Biology and Control of Emerald Ash Borer. USDA Forest Service.</w:t>
      </w:r>
    </w:p>
    <w:p w14:paraId="5BBD76F5" w14:textId="77777777" w:rsidR="000E1831" w:rsidRDefault="000E1831" w:rsidP="000E1831">
      <w:pPr>
        <w:pStyle w:val="Bibliography"/>
      </w:pPr>
      <w:r>
        <w:t>Ward, S. F., A. M. Liebhold, R. S. Morin, and S. Fei. 2021. Population dynamics of ash across the eastern USA following invasion by emerald ash borer. Forest Ecology and Management 479:1–8.</w:t>
      </w:r>
    </w:p>
    <w:p w14:paraId="0E898314" w14:textId="77777777" w:rsidR="000E1831" w:rsidRDefault="000E1831" w:rsidP="000E1831">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4C764339" w14:textId="77777777" w:rsidR="000E1831" w:rsidRDefault="000E1831" w:rsidP="000E1831">
      <w:pPr>
        <w:pStyle w:val="Bibliography"/>
      </w:pPr>
      <w:r>
        <w:t>Zhang, Y.-Z., D.-W. Huang, T.-H. Zho, H.-P. Liu, and L. S. Bauer. 2005. Two new species of egg parasitoids (hymenoptera: Encyrtidae) of wood-boring beetle pests from China. Phytoparasitica 33:253–260.</w:t>
      </w:r>
    </w:p>
    <w:p w14:paraId="5D01F2CA" w14:textId="73F9BC90"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Perry, Kayla" w:date="2025-06-23T09:55:00Z" w:initials="KP">
    <w:p w14:paraId="76AE6E31" w14:textId="75A167AD"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1"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2"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3"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4"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5"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6"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7"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8" w:author="Aaron Tayal" w:date="2025-09-26T11:58:00Z" w:initials="AT">
    <w:p w14:paraId="26E6F8AD" w14:textId="77777777" w:rsidR="00FD66C9" w:rsidRDefault="00FD66C9" w:rsidP="00FD66C9">
      <w:pPr>
        <w:pStyle w:val="CommentText"/>
      </w:pPr>
      <w:r>
        <w:rPr>
          <w:rStyle w:val="CommentReference"/>
        </w:rPr>
        <w:annotationRef/>
      </w:r>
      <w:r>
        <w:t>The symptoms that showed the most inter-plot variation in prevalence were epicormic sprouts, basal sprouts, and bark splitting, while the prevalence canopy decline was more consistent between plots (Fig. S4).</w:t>
      </w:r>
    </w:p>
  </w:comment>
  <w:comment w:id="39" w:author="Perry, Kayla" w:date="2025-07-23T15:25:00Z" w:initials="KP">
    <w:p w14:paraId="31E95425" w14:textId="7B194411" w:rsidR="00322F3B" w:rsidRDefault="00322F3B" w:rsidP="00322F3B">
      <w:pPr>
        <w:pStyle w:val="CommentText"/>
      </w:pPr>
      <w:r>
        <w:rPr>
          <w:rStyle w:val="CommentReference"/>
        </w:rPr>
        <w:annotationRef/>
      </w:r>
      <w:r>
        <w:t>Don’t remember if this was in the stats section</w:t>
      </w:r>
    </w:p>
  </w:comment>
  <w:comment w:id="40"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1"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2"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3"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4" w:author="Perry, Kayla" w:date="2025-10-06T06:15:00Z" w:initials="KP">
    <w:p w14:paraId="63C8D33C" w14:textId="77777777" w:rsidR="00416CDD" w:rsidRDefault="00416CDD" w:rsidP="00416CDD">
      <w:pPr>
        <w:pStyle w:val="CommentText"/>
      </w:pPr>
      <w:r>
        <w:rPr>
          <w:rStyle w:val="CommentReference"/>
        </w:rPr>
        <w:annotationRef/>
      </w:r>
      <w:r>
        <w:t>There should be gap data in Wendy’s paper or Kamal’s paper to support this.</w:t>
      </w:r>
    </w:p>
  </w:comment>
  <w:comment w:id="45" w:author="Aaron Tayal" w:date="2025-10-31T12:47:00Z" w:initials="AT">
    <w:p w14:paraId="41D45B3A" w14:textId="77777777" w:rsidR="00093562" w:rsidRDefault="00093562" w:rsidP="00093562">
      <w:pPr>
        <w:pStyle w:val="CommentText"/>
      </w:pPr>
      <w:r>
        <w:rPr>
          <w:rStyle w:val="CommentReference"/>
        </w:rPr>
        <w:annotationRef/>
      </w:r>
      <w:r>
        <w:t>I looked in Gandhi 2014, and the gap data is not distinguished by hydroclass. But I found information in Dr. Wendy’s phd.</w:t>
      </w:r>
    </w:p>
  </w:comment>
  <w:comment w:id="46" w:author="Perry, Kayla" w:date="2025-10-06T06:15:00Z" w:initials="KP">
    <w:p w14:paraId="6DB1014D" w14:textId="10B8FA27" w:rsidR="007B04F1" w:rsidRDefault="007B04F1" w:rsidP="007B04F1">
      <w:pPr>
        <w:pStyle w:val="CommentText"/>
      </w:pPr>
      <w:r>
        <w:rPr>
          <w:rStyle w:val="CommentReference"/>
        </w:rPr>
        <w:annotationRef/>
      </w:r>
      <w:r>
        <w:t>Why? What’s happening in these gaps?</w:t>
      </w:r>
    </w:p>
  </w:comment>
  <w:comment w:id="47" w:author="Perry, Kayla" w:date="2025-10-06T06:16:00Z" w:initials="KP">
    <w:p w14:paraId="7C52A810" w14:textId="77777777" w:rsidR="009C7D24" w:rsidRDefault="009C7D24" w:rsidP="009C7D24">
      <w:pPr>
        <w:pStyle w:val="CommentText"/>
      </w:pPr>
      <w:r>
        <w:rPr>
          <w:rStyle w:val="CommentReference"/>
        </w:rPr>
        <w:annotationRef/>
      </w:r>
      <w:r>
        <w:t xml:space="preserve">How so? </w:t>
      </w:r>
    </w:p>
  </w:comment>
  <w:comment w:id="48" w:author="Aaron Tayal" w:date="2025-10-31T13:26:00Z" w:initials="AT">
    <w:p w14:paraId="784BFD21" w14:textId="77777777" w:rsidR="001E5E36" w:rsidRDefault="001E5E36" w:rsidP="001E5E36">
      <w:pPr>
        <w:pStyle w:val="CommentText"/>
      </w:pPr>
      <w:r>
        <w:rPr>
          <w:rStyle w:val="CommentReference"/>
        </w:rPr>
        <w:annotationRef/>
      </w:r>
      <w:r>
        <w:t xml:space="preserve">Other studies support the hypothesis that compensatory growth by canopy trees was more important in upland sites than in forests that experience flooding. For example, Hoven et al. (2020) found that non-ash canopy trees grew faster in plots with more poor-condition ash canopy trees, but this relationship only held in xeric upland sites. Additionally, Davis et al. (2017) found that when black ash trees were girdled in a hydric forest in Upper Michigan, the non-ash canopy trees did not respond positively in the first three growing seasons. </w:t>
      </w:r>
    </w:p>
  </w:comment>
  <w:comment w:id="49" w:author="Aaron Tayal" w:date="2025-10-31T14:48:00Z" w:initials="AT">
    <w:p w14:paraId="66973019" w14:textId="77777777" w:rsidR="009026F8" w:rsidRDefault="009026F8" w:rsidP="009026F8">
      <w:pPr>
        <w:pStyle w:val="CommentText"/>
      </w:pPr>
      <w:r>
        <w:rPr>
          <w:rStyle w:val="CommentReference"/>
        </w:rPr>
        <w:annotationRef/>
      </w:r>
      <w:r>
        <w:t>In fact, the density of seedlings appears to have decreased, especially for the smallest seedlings, those &lt; 25 cm tall. For instance, mesic transects had an average of 198,000 short ash seedlings ha</w:t>
      </w:r>
      <w:r>
        <w:rPr>
          <w:vertAlign w:val="superscript"/>
        </w:rPr>
        <w:t>-1</w:t>
      </w:r>
      <w:r>
        <w:t xml:space="preserve"> in 2010, but only 15,000 short ash seedlings ha</w:t>
      </w:r>
      <w:r>
        <w:rPr>
          <w:vertAlign w:val="superscript"/>
        </w:rPr>
        <w:t>-1</w:t>
      </w:r>
      <w:r>
        <w:t xml:space="preserve"> in 2024-25. Some of these short seedlings died, while others grew resulting in an increase in tall seedlings (25-137 cm) from 5,000 ha</w:t>
      </w:r>
      <w:r>
        <w:rPr>
          <w:vertAlign w:val="superscript"/>
        </w:rPr>
        <w:t>-1</w:t>
      </w:r>
      <w:r>
        <w:t xml:space="preserve"> in 2010 to 13,000 ha</w:t>
      </w:r>
      <w:r>
        <w:rPr>
          <w:vertAlign w:val="superscript"/>
        </w:rPr>
        <w:t>-1</w:t>
      </w:r>
      <w:r>
        <w:t xml:space="preserve"> in 2024-25 in mesic forests. </w:t>
      </w:r>
    </w:p>
  </w:comment>
  <w:comment w:id="50" w:author="Perry, Kayla" w:date="2025-10-06T06:25:00Z" w:initials="KP">
    <w:p w14:paraId="7131D808" w14:textId="63D1AE16" w:rsidR="000C2B2F" w:rsidRDefault="000C2B2F" w:rsidP="000C2B2F">
      <w:pPr>
        <w:pStyle w:val="CommentText"/>
      </w:pPr>
      <w:r>
        <w:rPr>
          <w:rStyle w:val="CommentReference"/>
        </w:rPr>
        <w:annotationRef/>
      </w:r>
      <w:r>
        <w:t>I think at the end of this paragraph is the appropriate place to mention that while we did not detect newly germinated seedlings or ash trees producing seeds within the study plots, infrequent incidences of each were observed in other areas of the forest (cite personal obs).</w:t>
      </w:r>
    </w:p>
  </w:comment>
  <w:comment w:id="51" w:author="Aaron Tayal" w:date="2025-10-20T10:05:00Z" w:initials="AT">
    <w:p w14:paraId="701B2E41" w14:textId="77777777" w:rsidR="00BD5859" w:rsidRDefault="00BD5859" w:rsidP="00BD5859">
      <w:pPr>
        <w:pStyle w:val="CommentText"/>
      </w:pPr>
      <w:r>
        <w:rPr>
          <w:rStyle w:val="CommentReference"/>
        </w:rPr>
        <w:annotationRef/>
      </w:r>
      <w:r>
        <w:t>Ash trees were found producing seeds in the study plots, but only in 3 instances</w:t>
      </w:r>
    </w:p>
  </w:comment>
  <w:comment w:id="52" w:author="Aaron Tayal" w:date="2025-09-24T18:51:00Z" w:initials="AT">
    <w:p w14:paraId="54E57D8B" w14:textId="60B09DBB" w:rsidR="005C462D" w:rsidRDefault="005C462D" w:rsidP="005C462D">
      <w:pPr>
        <w:pStyle w:val="CommentText"/>
      </w:pPr>
      <w:r>
        <w:rPr>
          <w:rStyle w:val="CommentReference"/>
        </w:rPr>
        <w:annotationRef/>
      </w:r>
      <w:r>
        <w:t>Figure out how to add the following info: “Green and white ash trees typically grow to 8-10 cm DBH before beginning to produce seeds, and white and black ash have yearly variations in seed production (Burns and Honkala 1990).”</w:t>
      </w:r>
    </w:p>
  </w:comment>
  <w:comment w:id="53" w:author="Aaron Tayal" w:date="2025-09-26T09:54:00Z" w:initials="AT">
    <w:p w14:paraId="2CAA073C" w14:textId="7ECF9970" w:rsidR="00A06D58" w:rsidRDefault="00A06D58" w:rsidP="00A06D58">
      <w:pPr>
        <w:pStyle w:val="CommentText"/>
      </w:pPr>
      <w:r>
        <w:rPr>
          <w:rStyle w:val="CommentReference"/>
        </w:rPr>
        <w:annotationRef/>
      </w:r>
      <w:r>
        <w:t>Larvae and prepupae within larger ash trees may be more desirable for woodpecker predator foraging during winter (Wilson et al. 2024).</w:t>
      </w:r>
    </w:p>
  </w:comment>
  <w:comment w:id="54" w:author="Aaron Tayal" w:date="2025-09-29T16:25:00Z" w:initials="AT">
    <w:p w14:paraId="5B25D3D6" w14:textId="77777777" w:rsidR="00E016E3" w:rsidRDefault="00E016E3" w:rsidP="00E016E3">
      <w:pPr>
        <w:pStyle w:val="CommentText"/>
      </w:pPr>
      <w:r>
        <w:rPr>
          <w:rStyle w:val="CommentReference"/>
        </w:rPr>
        <w:annotationRef/>
      </w:r>
      <w:r>
        <w:t xml:space="preserve">Similarly, a study on green and black ash in northern Lower Michigan found near complete absence of living ash trees above 13 cm DBH in post-outbreak forests (Siegert et al. 2021). </w:t>
      </w:r>
    </w:p>
  </w:comment>
  <w:comment w:id="56" w:author="Perry, Kayla" w:date="2025-10-06T06:04:00Z" w:initials="KP">
    <w:p w14:paraId="32327C74" w14:textId="77777777" w:rsidR="00845056" w:rsidRDefault="00845056" w:rsidP="00845056">
      <w:pPr>
        <w:pStyle w:val="CommentText"/>
      </w:pPr>
      <w:r>
        <w:rPr>
          <w:rStyle w:val="CommentReference"/>
        </w:rPr>
        <w:annotationRef/>
      </w:r>
      <w:r>
        <w:t xml:space="preserve">I would avoid using small as a descriptor throughout the discussion. What does small mean? </w:t>
      </w:r>
    </w:p>
  </w:comment>
  <w:comment w:id="55" w:author="Perry, Kayla" w:date="2025-10-06T06:32:00Z" w:initials="KP">
    <w:p w14:paraId="6A6792C0" w14:textId="77777777" w:rsidR="00812927" w:rsidRDefault="00812927" w:rsidP="00812927">
      <w:pPr>
        <w:pStyle w:val="CommentText"/>
      </w:pPr>
      <w:r>
        <w:rPr>
          <w:rStyle w:val="CommentReference"/>
        </w:rPr>
        <w:annotationRef/>
      </w:r>
      <w:r>
        <w:t>Rephrase: topic sentence, what is the main point of the paragraph (i.e., main take home message from looking at the plant communities in hydric plots).</w:t>
      </w:r>
    </w:p>
  </w:comment>
  <w:comment w:id="58" w:author="Aaron Tayal" w:date="2025-10-01T22:30:00Z" w:initials="AT">
    <w:p w14:paraId="6CF9B3DF" w14:textId="1D35EE51" w:rsidR="00586B44" w:rsidRDefault="00586B44" w:rsidP="00586B44">
      <w:pPr>
        <w:pStyle w:val="CommentText"/>
      </w:pPr>
      <w:r>
        <w:rPr>
          <w:rStyle w:val="CommentReference"/>
        </w:rPr>
        <w:annotationRef/>
      </w:r>
      <w:r>
        <w:t>Deposited by rivers</w:t>
      </w:r>
    </w:p>
  </w:comment>
  <w:comment w:id="59" w:author="Perry, Kayla" w:date="2025-10-06T06:33:00Z" w:initials="KP">
    <w:p w14:paraId="5CA5AB60" w14:textId="77777777" w:rsidR="002D6A2C" w:rsidRDefault="002D6A2C" w:rsidP="002D6A2C">
      <w:pPr>
        <w:pStyle w:val="CommentText"/>
      </w:pPr>
      <w:r>
        <w:rPr>
          <w:rStyle w:val="CommentReference"/>
        </w:rPr>
        <w:annotationRef/>
      </w:r>
      <w:r>
        <w:t>I think this needs to be earlier in the paragraph. Why are black ash swamps important, and why are we interested in the tree communities within this forest type?</w:t>
      </w:r>
    </w:p>
  </w:comment>
  <w:comment w:id="60" w:author="Perry, Kayla" w:date="2025-10-06T06:35:00Z" w:initials="KP">
    <w:p w14:paraId="5D29D6CF" w14:textId="77777777" w:rsidR="00845CB5" w:rsidRDefault="00845CB5" w:rsidP="00845CB5">
      <w:pPr>
        <w:pStyle w:val="CommentText"/>
      </w:pPr>
      <w:r>
        <w:rPr>
          <w:rStyle w:val="CommentReference"/>
        </w:rPr>
        <w:annotationRef/>
      </w:r>
      <w:r>
        <w:t>Then, what is the relevance of the associations mentioned above for these forests?</w:t>
      </w:r>
    </w:p>
  </w:comment>
  <w:comment w:id="61" w:author="Perry, Kayla" w:date="2025-10-06T06:33:00Z" w:initials="KP">
    <w:p w14:paraId="3D53C218" w14:textId="36165107" w:rsidR="00EC4D5D" w:rsidRDefault="00EC4D5D" w:rsidP="00EC4D5D">
      <w:pPr>
        <w:pStyle w:val="CommentText"/>
      </w:pPr>
      <w:r>
        <w:rPr>
          <w:rStyle w:val="CommentReference"/>
        </w:rPr>
        <w:annotationRef/>
      </w:r>
      <w:r>
        <w:t>Plural but only one study cited.</w:t>
      </w:r>
    </w:p>
  </w:comment>
  <w:comment w:id="63" w:author="Perry, Kayla" w:date="2025-10-06T06:38:00Z" w:initials="KP">
    <w:p w14:paraId="4045A621" w14:textId="77777777" w:rsidR="00955546" w:rsidRDefault="00955546" w:rsidP="00955546">
      <w:pPr>
        <w:pStyle w:val="CommentText"/>
      </w:pPr>
      <w:r>
        <w:rPr>
          <w:rStyle w:val="CommentReference"/>
        </w:rPr>
        <w:annotationRef/>
      </w:r>
      <w:r>
        <w:t>Elaborate on this a bit and tighten up the language</w:t>
      </w:r>
    </w:p>
  </w:comment>
  <w:comment w:id="64" w:author="Perry, Kayla" w:date="2025-10-06T06:38:00Z" w:initials="KP">
    <w:p w14:paraId="1CC179F0" w14:textId="77777777" w:rsidR="00955546" w:rsidRDefault="00955546" w:rsidP="00955546">
      <w:pPr>
        <w:pStyle w:val="CommentText"/>
      </w:pPr>
      <w:r>
        <w:rPr>
          <w:rStyle w:val="CommentReference"/>
        </w:rPr>
        <w:annotationRef/>
      </w:r>
      <w:r>
        <w:t>?</w:t>
      </w:r>
    </w:p>
  </w:comment>
  <w:comment w:id="65" w:author="Perry, Kayla" w:date="2025-10-06T06:41:00Z" w:initials="KP">
    <w:p w14:paraId="61512C8D" w14:textId="77777777" w:rsidR="002A1442" w:rsidRDefault="002A1442" w:rsidP="002A1442">
      <w:pPr>
        <w:pStyle w:val="CommentText"/>
      </w:pPr>
      <w:r>
        <w:rPr>
          <w:rStyle w:val="CommentReference"/>
        </w:rPr>
        <w:annotationRef/>
      </w:r>
      <w:r>
        <w:t>Highlight the biology here and why recovering the egg parasitoid is a plus in this system (e.g., slower dispersal than the other species)</w:t>
      </w:r>
    </w:p>
  </w:comment>
  <w:comment w:id="66" w:author="Perry, Kayla" w:date="2025-10-06T06:43:00Z" w:initials="KP">
    <w:p w14:paraId="013C34D8" w14:textId="77777777" w:rsidR="00DA5D4C" w:rsidRDefault="00DA5D4C" w:rsidP="00DA5D4C">
      <w:pPr>
        <w:pStyle w:val="CommentText"/>
      </w:pPr>
      <w:r>
        <w:rPr>
          <w:rStyle w:val="CommentReference"/>
        </w:rPr>
        <w:annotationRef/>
      </w:r>
      <w:r>
        <w:t>I think the other important point here is that we recovered all three that we expected to find given successful establishment of biological control agents in the region.</w:t>
      </w:r>
    </w:p>
  </w:comment>
  <w:comment w:id="74" w:author="Perry, Kayla" w:date="2025-10-06T06:47:00Z" w:initials="KP">
    <w:p w14:paraId="6FE5AEFA" w14:textId="77777777" w:rsidR="0080453D" w:rsidRDefault="0080453D" w:rsidP="0080453D">
      <w:pPr>
        <w:pStyle w:val="CommentText"/>
      </w:pPr>
      <w:r>
        <w:rPr>
          <w:rStyle w:val="CommentReference"/>
        </w:rPr>
        <w:annotationRef/>
      </w:r>
      <w:r>
        <w:t>The key point here is that pan traps a challenge to monitor parasitoid populations so while we know these species are present in post-outbreak forests, we can’t make conclusions on their population levels.</w:t>
      </w:r>
    </w:p>
  </w:comment>
  <w:comment w:id="75" w:author="Perry, Kayla" w:date="2025-10-06T06:47:00Z" w:initials="KP">
    <w:p w14:paraId="2CDAA26A" w14:textId="77777777" w:rsidR="0080453D" w:rsidRDefault="0080453D" w:rsidP="0080453D">
      <w:pPr>
        <w:pStyle w:val="CommentText"/>
      </w:pPr>
      <w:r>
        <w:rPr>
          <w:rStyle w:val="CommentReference"/>
        </w:rPr>
        <w:annotationRef/>
      </w:r>
      <w:r>
        <w:t>Or parasitism rates</w:t>
      </w:r>
    </w:p>
  </w:comment>
  <w:comment w:id="77" w:author="Perry, Kayla" w:date="2025-10-06T06:47:00Z" w:initials="KP">
    <w:p w14:paraId="166AF07A" w14:textId="77777777" w:rsidR="00E01750" w:rsidRDefault="00E01750" w:rsidP="00E01750">
      <w:pPr>
        <w:pStyle w:val="CommentText"/>
      </w:pPr>
      <w:r>
        <w:rPr>
          <w:rStyle w:val="CommentReference"/>
        </w:rPr>
        <w:annotationRef/>
      </w:r>
      <w:r>
        <w:t>Do we have consistent EAB population data to say this? I would focus on year of EAB detection</w:t>
      </w:r>
    </w:p>
  </w:comment>
  <w:comment w:id="78" w:author="Aaron Tayal" w:date="2025-10-20T10:15:00Z" w:initials="AT">
    <w:p w14:paraId="0E5425E4" w14:textId="77777777" w:rsidR="00736940" w:rsidRDefault="00736940" w:rsidP="00736940">
      <w:pPr>
        <w:pStyle w:val="CommentText"/>
      </w:pPr>
      <w:r>
        <w:rPr>
          <w:rStyle w:val="CommentReference"/>
        </w:rPr>
        <w:annotationRef/>
      </w:r>
      <w:r>
        <w:t>Ok, I can focus on year of detection. I think I was using 2009 because that’s when 99.7% of the ash trees had been killed. But I guess that doesn’t mean EAB populations were highest.</w:t>
      </w:r>
    </w:p>
  </w:comment>
  <w:comment w:id="79"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80"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26E6F8AD"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63C8D33C" w15:done="0"/>
  <w15:commentEx w15:paraId="41D45B3A" w15:paraIdParent="63C8D33C" w15:done="0"/>
  <w15:commentEx w15:paraId="6DB1014D" w15:done="0"/>
  <w15:commentEx w15:paraId="7C52A810" w15:done="0"/>
  <w15:commentEx w15:paraId="784BFD21" w15:done="0"/>
  <w15:commentEx w15:paraId="66973019" w15:done="0"/>
  <w15:commentEx w15:paraId="7131D808" w15:done="0"/>
  <w15:commentEx w15:paraId="701B2E41" w15:paraIdParent="7131D808" w15:done="0"/>
  <w15:commentEx w15:paraId="54E57D8B" w15:done="0"/>
  <w15:commentEx w15:paraId="2CAA073C" w15:done="0"/>
  <w15:commentEx w15:paraId="5B25D3D6" w15:done="0"/>
  <w15:commentEx w15:paraId="32327C74" w15:done="0"/>
  <w15:commentEx w15:paraId="6A6792C0" w15:done="0"/>
  <w15:commentEx w15:paraId="6CF9B3DF" w15:done="0"/>
  <w15:commentEx w15:paraId="5CA5AB60" w15:done="0"/>
  <w15:commentEx w15:paraId="5D29D6CF" w15:paraIdParent="5CA5AB60" w15:done="0"/>
  <w15:commentEx w15:paraId="3D53C218" w15:done="0"/>
  <w15:commentEx w15:paraId="4045A621" w15:done="0"/>
  <w15:commentEx w15:paraId="1CC179F0" w15:done="0"/>
  <w15:commentEx w15:paraId="61512C8D" w15:done="0"/>
  <w15:commentEx w15:paraId="013C34D8" w15:paraIdParent="61512C8D" w15:done="0"/>
  <w15:commentEx w15:paraId="6FE5AEFA" w15:done="0"/>
  <w15:commentEx w15:paraId="2CDAA26A" w15:paraIdParent="6FE5AEFA" w15:done="0"/>
  <w15:commentEx w15:paraId="166AF07A" w15:done="0"/>
  <w15:commentEx w15:paraId="0E5425E4" w15:paraIdParent="166AF07A"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742223F6" w16cex:dateUtc="2025-09-26T15:58: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50BB4BA7" w16cex:dateUtc="2025-10-06T10:15:00Z"/>
  <w16cex:commentExtensible w16cex:durableId="59CC40EB" w16cex:dateUtc="2025-10-31T16:47:00Z"/>
  <w16cex:commentExtensible w16cex:durableId="79B66EC4" w16cex:dateUtc="2025-10-06T10:15:00Z"/>
  <w16cex:commentExtensible w16cex:durableId="2C09FAA9" w16cex:dateUtc="2025-10-06T10:16:00Z"/>
  <w16cex:commentExtensible w16cex:durableId="1DF98AE3" w16cex:dateUtc="2025-10-31T17:26:00Z"/>
  <w16cex:commentExtensible w16cex:durableId="1326E473" w16cex:dateUtc="2025-10-31T18:48:00Z"/>
  <w16cex:commentExtensible w16cex:durableId="0C2873A7" w16cex:dateUtc="2025-10-06T10:25:00Z"/>
  <w16cex:commentExtensible w16cex:durableId="298AFBA9" w16cex:dateUtc="2025-10-20T14:05:00Z"/>
  <w16cex:commentExtensible w16cex:durableId="7A12102E" w16cex:dateUtc="2025-09-24T22:51:00Z"/>
  <w16cex:commentExtensible w16cex:durableId="036A8889" w16cex:dateUtc="2025-09-26T13:54:00Z"/>
  <w16cex:commentExtensible w16cex:durableId="78CC3F33" w16cex:dateUtc="2025-09-29T20:25:00Z"/>
  <w16cex:commentExtensible w16cex:durableId="6F658697" w16cex:dateUtc="2025-10-06T10:04:00Z"/>
  <w16cex:commentExtensible w16cex:durableId="356EDB91" w16cex:dateUtc="2025-10-06T10:32:00Z"/>
  <w16cex:commentExtensible w16cex:durableId="6EE772C3" w16cex:dateUtc="2025-10-02T02:30:00Z"/>
  <w16cex:commentExtensible w16cex:durableId="16B792BF" w16cex:dateUtc="2025-10-06T10:33:00Z"/>
  <w16cex:commentExtensible w16cex:durableId="4AFA12EA" w16cex:dateUtc="2025-10-06T10:35:00Z"/>
  <w16cex:commentExtensible w16cex:durableId="59A5B915" w16cex:dateUtc="2025-10-06T10:33:00Z"/>
  <w16cex:commentExtensible w16cex:durableId="3B172D99" w16cex:dateUtc="2025-10-06T10:38:00Z"/>
  <w16cex:commentExtensible w16cex:durableId="1057B65A" w16cex:dateUtc="2025-10-06T10:38:00Z"/>
  <w16cex:commentExtensible w16cex:durableId="5AEABA01" w16cex:dateUtc="2025-10-06T10:41:00Z"/>
  <w16cex:commentExtensible w16cex:durableId="7E0C78C0" w16cex:dateUtc="2025-10-06T10:43:00Z"/>
  <w16cex:commentExtensible w16cex:durableId="3FAD3004" w16cex:dateUtc="2025-10-06T10:47:00Z"/>
  <w16cex:commentExtensible w16cex:durableId="028875A2" w16cex:dateUtc="2025-10-06T10:47:00Z"/>
  <w16cex:commentExtensible w16cex:durableId="4E39FC52" w16cex:dateUtc="2025-10-06T10:47:00Z"/>
  <w16cex:commentExtensible w16cex:durableId="3128724F" w16cex:dateUtc="2025-10-20T14:15: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26E6F8AD" w16cid:durableId="742223F6"/>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63C8D33C" w16cid:durableId="50BB4BA7"/>
  <w16cid:commentId w16cid:paraId="41D45B3A" w16cid:durableId="59CC40EB"/>
  <w16cid:commentId w16cid:paraId="6DB1014D" w16cid:durableId="79B66EC4"/>
  <w16cid:commentId w16cid:paraId="7C52A810" w16cid:durableId="2C09FAA9"/>
  <w16cid:commentId w16cid:paraId="784BFD21" w16cid:durableId="1DF98AE3"/>
  <w16cid:commentId w16cid:paraId="66973019" w16cid:durableId="1326E473"/>
  <w16cid:commentId w16cid:paraId="7131D808" w16cid:durableId="0C2873A7"/>
  <w16cid:commentId w16cid:paraId="701B2E41" w16cid:durableId="298AFBA9"/>
  <w16cid:commentId w16cid:paraId="54E57D8B" w16cid:durableId="7A12102E"/>
  <w16cid:commentId w16cid:paraId="2CAA073C" w16cid:durableId="036A8889"/>
  <w16cid:commentId w16cid:paraId="5B25D3D6" w16cid:durableId="78CC3F33"/>
  <w16cid:commentId w16cid:paraId="32327C74" w16cid:durableId="6F658697"/>
  <w16cid:commentId w16cid:paraId="6A6792C0" w16cid:durableId="356EDB91"/>
  <w16cid:commentId w16cid:paraId="6CF9B3DF" w16cid:durableId="6EE772C3"/>
  <w16cid:commentId w16cid:paraId="5CA5AB60" w16cid:durableId="16B792BF"/>
  <w16cid:commentId w16cid:paraId="5D29D6CF" w16cid:durableId="4AFA12EA"/>
  <w16cid:commentId w16cid:paraId="3D53C218" w16cid:durableId="59A5B915"/>
  <w16cid:commentId w16cid:paraId="4045A621" w16cid:durableId="3B172D99"/>
  <w16cid:commentId w16cid:paraId="1CC179F0" w16cid:durableId="1057B65A"/>
  <w16cid:commentId w16cid:paraId="61512C8D" w16cid:durableId="5AEABA01"/>
  <w16cid:commentId w16cid:paraId="013C34D8" w16cid:durableId="7E0C78C0"/>
  <w16cid:commentId w16cid:paraId="6FE5AEFA" w16cid:durableId="3FAD3004"/>
  <w16cid:commentId w16cid:paraId="2CDAA26A" w16cid:durableId="028875A2"/>
  <w16cid:commentId w16cid:paraId="166AF07A" w16cid:durableId="4E39FC52"/>
  <w16cid:commentId w16cid:paraId="0E5425E4" w16cid:durableId="3128724F"/>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56D4A" w14:textId="77777777" w:rsidR="004C2A75" w:rsidRDefault="004C2A75" w:rsidP="0044153C">
      <w:r>
        <w:separator/>
      </w:r>
    </w:p>
  </w:endnote>
  <w:endnote w:type="continuationSeparator" w:id="0">
    <w:p w14:paraId="35528DF5" w14:textId="77777777" w:rsidR="004C2A75" w:rsidRDefault="004C2A75"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3354F" w14:textId="77777777" w:rsidR="004C2A75" w:rsidRDefault="004C2A75" w:rsidP="0044153C">
      <w:r>
        <w:separator/>
      </w:r>
    </w:p>
  </w:footnote>
  <w:footnote w:type="continuationSeparator" w:id="0">
    <w:p w14:paraId="33161813" w14:textId="77777777" w:rsidR="004C2A75" w:rsidRDefault="004C2A75"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BCF"/>
    <w:rsid w:val="00025FE2"/>
    <w:rsid w:val="00027532"/>
    <w:rsid w:val="000300AD"/>
    <w:rsid w:val="000323F5"/>
    <w:rsid w:val="000326BD"/>
    <w:rsid w:val="00033DED"/>
    <w:rsid w:val="00034870"/>
    <w:rsid w:val="00034A01"/>
    <w:rsid w:val="000354F4"/>
    <w:rsid w:val="00035FB8"/>
    <w:rsid w:val="00036D78"/>
    <w:rsid w:val="00036FBA"/>
    <w:rsid w:val="0003703E"/>
    <w:rsid w:val="000377A5"/>
    <w:rsid w:val="00040054"/>
    <w:rsid w:val="00040FFC"/>
    <w:rsid w:val="00041871"/>
    <w:rsid w:val="00041FD6"/>
    <w:rsid w:val="000424C4"/>
    <w:rsid w:val="00042723"/>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A5B"/>
    <w:rsid w:val="00047DC1"/>
    <w:rsid w:val="0005048E"/>
    <w:rsid w:val="00050F69"/>
    <w:rsid w:val="000512CF"/>
    <w:rsid w:val="00051992"/>
    <w:rsid w:val="00052733"/>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5FA"/>
    <w:rsid w:val="00057CD5"/>
    <w:rsid w:val="0006082E"/>
    <w:rsid w:val="00061D9F"/>
    <w:rsid w:val="000624DC"/>
    <w:rsid w:val="00064245"/>
    <w:rsid w:val="0006445A"/>
    <w:rsid w:val="00064710"/>
    <w:rsid w:val="00064C45"/>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562"/>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352"/>
    <w:rsid w:val="000A4B5F"/>
    <w:rsid w:val="000A51DD"/>
    <w:rsid w:val="000A527E"/>
    <w:rsid w:val="000A5539"/>
    <w:rsid w:val="000A56D1"/>
    <w:rsid w:val="000A59F1"/>
    <w:rsid w:val="000A5F2B"/>
    <w:rsid w:val="000A61DB"/>
    <w:rsid w:val="000A66FE"/>
    <w:rsid w:val="000A713E"/>
    <w:rsid w:val="000A7430"/>
    <w:rsid w:val="000A755D"/>
    <w:rsid w:val="000A7B88"/>
    <w:rsid w:val="000A7EC5"/>
    <w:rsid w:val="000B1977"/>
    <w:rsid w:val="000B25A2"/>
    <w:rsid w:val="000B29CB"/>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4A9"/>
    <w:rsid w:val="000C0F76"/>
    <w:rsid w:val="000C1833"/>
    <w:rsid w:val="000C1AD2"/>
    <w:rsid w:val="000C1E6D"/>
    <w:rsid w:val="000C2199"/>
    <w:rsid w:val="000C2389"/>
    <w:rsid w:val="000C26EB"/>
    <w:rsid w:val="000C27F3"/>
    <w:rsid w:val="000C293A"/>
    <w:rsid w:val="000C2B2F"/>
    <w:rsid w:val="000C2E0F"/>
    <w:rsid w:val="000C34A1"/>
    <w:rsid w:val="000C3660"/>
    <w:rsid w:val="000C38DC"/>
    <w:rsid w:val="000C3B20"/>
    <w:rsid w:val="000C3FAB"/>
    <w:rsid w:val="000C3FB8"/>
    <w:rsid w:val="000C485A"/>
    <w:rsid w:val="000C53C4"/>
    <w:rsid w:val="000C54EF"/>
    <w:rsid w:val="000C6947"/>
    <w:rsid w:val="000C6EC6"/>
    <w:rsid w:val="000C6EFD"/>
    <w:rsid w:val="000C7638"/>
    <w:rsid w:val="000C7D63"/>
    <w:rsid w:val="000D0098"/>
    <w:rsid w:val="000D0EF0"/>
    <w:rsid w:val="000D1405"/>
    <w:rsid w:val="000D1411"/>
    <w:rsid w:val="000D1C35"/>
    <w:rsid w:val="000D1E89"/>
    <w:rsid w:val="000D2491"/>
    <w:rsid w:val="000D301F"/>
    <w:rsid w:val="000D3065"/>
    <w:rsid w:val="000D314C"/>
    <w:rsid w:val="000D4EAE"/>
    <w:rsid w:val="000D5A49"/>
    <w:rsid w:val="000D5C35"/>
    <w:rsid w:val="000D5C9B"/>
    <w:rsid w:val="000D78C7"/>
    <w:rsid w:val="000D7AB9"/>
    <w:rsid w:val="000E07F7"/>
    <w:rsid w:val="000E0E7B"/>
    <w:rsid w:val="000E1831"/>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567B"/>
    <w:rsid w:val="000F6339"/>
    <w:rsid w:val="000F7F1D"/>
    <w:rsid w:val="00100566"/>
    <w:rsid w:val="00100875"/>
    <w:rsid w:val="00101864"/>
    <w:rsid w:val="00101A33"/>
    <w:rsid w:val="00101E2C"/>
    <w:rsid w:val="0010205C"/>
    <w:rsid w:val="00102584"/>
    <w:rsid w:val="0010269E"/>
    <w:rsid w:val="00102C45"/>
    <w:rsid w:val="00103592"/>
    <w:rsid w:val="00103D1B"/>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AF"/>
    <w:rsid w:val="001129EC"/>
    <w:rsid w:val="0011377B"/>
    <w:rsid w:val="00113CA1"/>
    <w:rsid w:val="00114C52"/>
    <w:rsid w:val="0011506E"/>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45D0"/>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337B"/>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B4E"/>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AC7"/>
    <w:rsid w:val="00166F37"/>
    <w:rsid w:val="00166FDA"/>
    <w:rsid w:val="00167270"/>
    <w:rsid w:val="00170247"/>
    <w:rsid w:val="00170BC5"/>
    <w:rsid w:val="001714FB"/>
    <w:rsid w:val="001715D3"/>
    <w:rsid w:val="00173311"/>
    <w:rsid w:val="00174E4E"/>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5BC7"/>
    <w:rsid w:val="001A6479"/>
    <w:rsid w:val="001A6876"/>
    <w:rsid w:val="001A69B9"/>
    <w:rsid w:val="001A740B"/>
    <w:rsid w:val="001A75BD"/>
    <w:rsid w:val="001A7B47"/>
    <w:rsid w:val="001A7C38"/>
    <w:rsid w:val="001A7D97"/>
    <w:rsid w:val="001A7E2A"/>
    <w:rsid w:val="001B087B"/>
    <w:rsid w:val="001B098B"/>
    <w:rsid w:val="001B0EBF"/>
    <w:rsid w:val="001B18A8"/>
    <w:rsid w:val="001B1CB2"/>
    <w:rsid w:val="001B2557"/>
    <w:rsid w:val="001B2D05"/>
    <w:rsid w:val="001B421C"/>
    <w:rsid w:val="001B47D0"/>
    <w:rsid w:val="001B4917"/>
    <w:rsid w:val="001B4946"/>
    <w:rsid w:val="001B4BFC"/>
    <w:rsid w:val="001B51F3"/>
    <w:rsid w:val="001B5B2E"/>
    <w:rsid w:val="001B5E6F"/>
    <w:rsid w:val="001B6D03"/>
    <w:rsid w:val="001B6E44"/>
    <w:rsid w:val="001B771B"/>
    <w:rsid w:val="001C039E"/>
    <w:rsid w:val="001C1702"/>
    <w:rsid w:val="001C1D52"/>
    <w:rsid w:val="001C2123"/>
    <w:rsid w:val="001C2D10"/>
    <w:rsid w:val="001C3015"/>
    <w:rsid w:val="001C398A"/>
    <w:rsid w:val="001C412A"/>
    <w:rsid w:val="001C516D"/>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B38"/>
    <w:rsid w:val="001D4C66"/>
    <w:rsid w:val="001D4CD0"/>
    <w:rsid w:val="001D5662"/>
    <w:rsid w:val="001D58D5"/>
    <w:rsid w:val="001D5A0A"/>
    <w:rsid w:val="001D5C11"/>
    <w:rsid w:val="001D624D"/>
    <w:rsid w:val="001D718C"/>
    <w:rsid w:val="001D7736"/>
    <w:rsid w:val="001D7A43"/>
    <w:rsid w:val="001E0257"/>
    <w:rsid w:val="001E0318"/>
    <w:rsid w:val="001E07DA"/>
    <w:rsid w:val="001E0A40"/>
    <w:rsid w:val="001E0C79"/>
    <w:rsid w:val="001E0CD3"/>
    <w:rsid w:val="001E0EF4"/>
    <w:rsid w:val="001E130F"/>
    <w:rsid w:val="001E1DD7"/>
    <w:rsid w:val="001E20B5"/>
    <w:rsid w:val="001E33A6"/>
    <w:rsid w:val="001E53CE"/>
    <w:rsid w:val="001E5808"/>
    <w:rsid w:val="001E5B41"/>
    <w:rsid w:val="001E5E36"/>
    <w:rsid w:val="001E65A9"/>
    <w:rsid w:val="001E7FC1"/>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01A6"/>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27270"/>
    <w:rsid w:val="00227832"/>
    <w:rsid w:val="002302EA"/>
    <w:rsid w:val="002306C3"/>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AA3"/>
    <w:rsid w:val="00235C25"/>
    <w:rsid w:val="00235FA3"/>
    <w:rsid w:val="002364E5"/>
    <w:rsid w:val="00236627"/>
    <w:rsid w:val="00237C0A"/>
    <w:rsid w:val="00240994"/>
    <w:rsid w:val="00240A27"/>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5A2D"/>
    <w:rsid w:val="002761D7"/>
    <w:rsid w:val="00276BE5"/>
    <w:rsid w:val="00276ECC"/>
    <w:rsid w:val="0027744E"/>
    <w:rsid w:val="00277711"/>
    <w:rsid w:val="00277954"/>
    <w:rsid w:val="00277BBD"/>
    <w:rsid w:val="002802E4"/>
    <w:rsid w:val="00282198"/>
    <w:rsid w:val="00282A39"/>
    <w:rsid w:val="00282AF4"/>
    <w:rsid w:val="00283385"/>
    <w:rsid w:val="002849CA"/>
    <w:rsid w:val="00284B05"/>
    <w:rsid w:val="0028515D"/>
    <w:rsid w:val="00286476"/>
    <w:rsid w:val="00286C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5AC"/>
    <w:rsid w:val="00297EE3"/>
    <w:rsid w:val="002A07F4"/>
    <w:rsid w:val="002A08F2"/>
    <w:rsid w:val="002A0B0A"/>
    <w:rsid w:val="002A1442"/>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32D0"/>
    <w:rsid w:val="002C41F0"/>
    <w:rsid w:val="002C4227"/>
    <w:rsid w:val="002C4490"/>
    <w:rsid w:val="002C4604"/>
    <w:rsid w:val="002C4727"/>
    <w:rsid w:val="002C4AEE"/>
    <w:rsid w:val="002C4B7D"/>
    <w:rsid w:val="002C5082"/>
    <w:rsid w:val="002C56F9"/>
    <w:rsid w:val="002C57C1"/>
    <w:rsid w:val="002C761B"/>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A2C"/>
    <w:rsid w:val="002D6C75"/>
    <w:rsid w:val="002D7BCE"/>
    <w:rsid w:val="002D7CEC"/>
    <w:rsid w:val="002D7CFA"/>
    <w:rsid w:val="002E040F"/>
    <w:rsid w:val="002E0944"/>
    <w:rsid w:val="002E1356"/>
    <w:rsid w:val="002E14C1"/>
    <w:rsid w:val="002E1739"/>
    <w:rsid w:val="002E1B5F"/>
    <w:rsid w:val="002E2E14"/>
    <w:rsid w:val="002E35A6"/>
    <w:rsid w:val="002E3D4A"/>
    <w:rsid w:val="002E4025"/>
    <w:rsid w:val="002E4708"/>
    <w:rsid w:val="002E493D"/>
    <w:rsid w:val="002E4A2D"/>
    <w:rsid w:val="002E503B"/>
    <w:rsid w:val="002E57F4"/>
    <w:rsid w:val="002E5E04"/>
    <w:rsid w:val="002E6845"/>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BE8"/>
    <w:rsid w:val="00314E25"/>
    <w:rsid w:val="003152F8"/>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459"/>
    <w:rsid w:val="00323594"/>
    <w:rsid w:val="00323669"/>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935"/>
    <w:rsid w:val="003571E4"/>
    <w:rsid w:val="00357AA0"/>
    <w:rsid w:val="00357AB9"/>
    <w:rsid w:val="00357F35"/>
    <w:rsid w:val="00360240"/>
    <w:rsid w:val="00360380"/>
    <w:rsid w:val="003607C5"/>
    <w:rsid w:val="00361471"/>
    <w:rsid w:val="0036167E"/>
    <w:rsid w:val="0036232D"/>
    <w:rsid w:val="0036266B"/>
    <w:rsid w:val="00363977"/>
    <w:rsid w:val="00363A92"/>
    <w:rsid w:val="00363C18"/>
    <w:rsid w:val="003640D5"/>
    <w:rsid w:val="00364345"/>
    <w:rsid w:val="00364409"/>
    <w:rsid w:val="00364E12"/>
    <w:rsid w:val="00364F33"/>
    <w:rsid w:val="00365A56"/>
    <w:rsid w:val="00365F7A"/>
    <w:rsid w:val="003660A1"/>
    <w:rsid w:val="003664B4"/>
    <w:rsid w:val="003669B1"/>
    <w:rsid w:val="00367F22"/>
    <w:rsid w:val="003707A5"/>
    <w:rsid w:val="003709E4"/>
    <w:rsid w:val="00371684"/>
    <w:rsid w:val="0037206F"/>
    <w:rsid w:val="003729C2"/>
    <w:rsid w:val="00373051"/>
    <w:rsid w:val="00373BA1"/>
    <w:rsid w:val="00374693"/>
    <w:rsid w:val="003748A0"/>
    <w:rsid w:val="00374CE0"/>
    <w:rsid w:val="00375518"/>
    <w:rsid w:val="00375D1E"/>
    <w:rsid w:val="00375E1A"/>
    <w:rsid w:val="0037638D"/>
    <w:rsid w:val="00376680"/>
    <w:rsid w:val="00376A4D"/>
    <w:rsid w:val="003772C0"/>
    <w:rsid w:val="00377797"/>
    <w:rsid w:val="00377D10"/>
    <w:rsid w:val="00377E17"/>
    <w:rsid w:val="00377EFF"/>
    <w:rsid w:val="00380524"/>
    <w:rsid w:val="003805D0"/>
    <w:rsid w:val="00380E61"/>
    <w:rsid w:val="00381132"/>
    <w:rsid w:val="003814B5"/>
    <w:rsid w:val="00381547"/>
    <w:rsid w:val="00381C41"/>
    <w:rsid w:val="003824C6"/>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5F2B"/>
    <w:rsid w:val="00396064"/>
    <w:rsid w:val="00396BC1"/>
    <w:rsid w:val="00396FF6"/>
    <w:rsid w:val="003970DD"/>
    <w:rsid w:val="003971A4"/>
    <w:rsid w:val="0039734B"/>
    <w:rsid w:val="003A003D"/>
    <w:rsid w:val="003A056B"/>
    <w:rsid w:val="003A0C04"/>
    <w:rsid w:val="003A0F53"/>
    <w:rsid w:val="003A14CA"/>
    <w:rsid w:val="003A15CB"/>
    <w:rsid w:val="003A1BC1"/>
    <w:rsid w:val="003A226B"/>
    <w:rsid w:val="003A2958"/>
    <w:rsid w:val="003A2C60"/>
    <w:rsid w:val="003A3A9C"/>
    <w:rsid w:val="003A3DC6"/>
    <w:rsid w:val="003A3FC1"/>
    <w:rsid w:val="003A46D2"/>
    <w:rsid w:val="003A5612"/>
    <w:rsid w:val="003A58F0"/>
    <w:rsid w:val="003A5F11"/>
    <w:rsid w:val="003A5F2F"/>
    <w:rsid w:val="003A6324"/>
    <w:rsid w:val="003A64BA"/>
    <w:rsid w:val="003A68C8"/>
    <w:rsid w:val="003A6EA7"/>
    <w:rsid w:val="003A7B5B"/>
    <w:rsid w:val="003B1C22"/>
    <w:rsid w:val="003B1DAB"/>
    <w:rsid w:val="003B2DFA"/>
    <w:rsid w:val="003B377E"/>
    <w:rsid w:val="003B3AC4"/>
    <w:rsid w:val="003B416B"/>
    <w:rsid w:val="003B42F9"/>
    <w:rsid w:val="003B441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0F67"/>
    <w:rsid w:val="003E1353"/>
    <w:rsid w:val="003E2016"/>
    <w:rsid w:val="003E248E"/>
    <w:rsid w:val="003E25D4"/>
    <w:rsid w:val="003E2D6E"/>
    <w:rsid w:val="003E2E7E"/>
    <w:rsid w:val="003E3C8E"/>
    <w:rsid w:val="003E431E"/>
    <w:rsid w:val="003E43EC"/>
    <w:rsid w:val="003E48FC"/>
    <w:rsid w:val="003E53A0"/>
    <w:rsid w:val="003E6C4B"/>
    <w:rsid w:val="003E6D8F"/>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3731"/>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6E8"/>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6CDD"/>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76"/>
    <w:rsid w:val="00450DC1"/>
    <w:rsid w:val="00451373"/>
    <w:rsid w:val="0045181D"/>
    <w:rsid w:val="00451DEC"/>
    <w:rsid w:val="0045393E"/>
    <w:rsid w:val="00453E6D"/>
    <w:rsid w:val="00454921"/>
    <w:rsid w:val="00454927"/>
    <w:rsid w:val="00454BF9"/>
    <w:rsid w:val="00454E13"/>
    <w:rsid w:val="00455653"/>
    <w:rsid w:val="0045594A"/>
    <w:rsid w:val="004565B0"/>
    <w:rsid w:val="00456A82"/>
    <w:rsid w:val="00457629"/>
    <w:rsid w:val="004605AA"/>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1689"/>
    <w:rsid w:val="004724EC"/>
    <w:rsid w:val="004731F6"/>
    <w:rsid w:val="00473B9E"/>
    <w:rsid w:val="00473E3E"/>
    <w:rsid w:val="00474883"/>
    <w:rsid w:val="004748E0"/>
    <w:rsid w:val="00474915"/>
    <w:rsid w:val="0047578F"/>
    <w:rsid w:val="00475BE1"/>
    <w:rsid w:val="00475D22"/>
    <w:rsid w:val="00475E23"/>
    <w:rsid w:val="00475E3F"/>
    <w:rsid w:val="0047651D"/>
    <w:rsid w:val="00476908"/>
    <w:rsid w:val="00476982"/>
    <w:rsid w:val="00476DC9"/>
    <w:rsid w:val="00477021"/>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D9E"/>
    <w:rsid w:val="004B1355"/>
    <w:rsid w:val="004B2076"/>
    <w:rsid w:val="004B2A8C"/>
    <w:rsid w:val="004B2B2D"/>
    <w:rsid w:val="004B3014"/>
    <w:rsid w:val="004B31F0"/>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156F"/>
    <w:rsid w:val="004C18E6"/>
    <w:rsid w:val="004C1F4D"/>
    <w:rsid w:val="004C28F2"/>
    <w:rsid w:val="004C2A75"/>
    <w:rsid w:val="004C2EA6"/>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442"/>
    <w:rsid w:val="00500D64"/>
    <w:rsid w:val="00501276"/>
    <w:rsid w:val="00502021"/>
    <w:rsid w:val="00502070"/>
    <w:rsid w:val="0050247A"/>
    <w:rsid w:val="00502998"/>
    <w:rsid w:val="005029A8"/>
    <w:rsid w:val="00503054"/>
    <w:rsid w:val="0050316A"/>
    <w:rsid w:val="00503C25"/>
    <w:rsid w:val="005048B9"/>
    <w:rsid w:val="00504FB4"/>
    <w:rsid w:val="00505350"/>
    <w:rsid w:val="005061F3"/>
    <w:rsid w:val="00506CFA"/>
    <w:rsid w:val="00506D4F"/>
    <w:rsid w:val="00507296"/>
    <w:rsid w:val="0050743B"/>
    <w:rsid w:val="00507863"/>
    <w:rsid w:val="00511374"/>
    <w:rsid w:val="0051184E"/>
    <w:rsid w:val="00512F39"/>
    <w:rsid w:val="00513480"/>
    <w:rsid w:val="005137AF"/>
    <w:rsid w:val="0051391D"/>
    <w:rsid w:val="00513C1B"/>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DB1"/>
    <w:rsid w:val="00532E5B"/>
    <w:rsid w:val="0053348A"/>
    <w:rsid w:val="005337E6"/>
    <w:rsid w:val="005339E7"/>
    <w:rsid w:val="0053417B"/>
    <w:rsid w:val="005341D7"/>
    <w:rsid w:val="005344E7"/>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2C22"/>
    <w:rsid w:val="005432A3"/>
    <w:rsid w:val="0054342E"/>
    <w:rsid w:val="00543DFC"/>
    <w:rsid w:val="00543F72"/>
    <w:rsid w:val="0054492C"/>
    <w:rsid w:val="005449B6"/>
    <w:rsid w:val="00544A26"/>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5EE"/>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4BE"/>
    <w:rsid w:val="00567932"/>
    <w:rsid w:val="00567ADC"/>
    <w:rsid w:val="00570DB4"/>
    <w:rsid w:val="00570E36"/>
    <w:rsid w:val="00570FBB"/>
    <w:rsid w:val="00571999"/>
    <w:rsid w:val="0057223C"/>
    <w:rsid w:val="00572788"/>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6B44"/>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32B7"/>
    <w:rsid w:val="005A3D6F"/>
    <w:rsid w:val="005A3E69"/>
    <w:rsid w:val="005A4237"/>
    <w:rsid w:val="005A4C27"/>
    <w:rsid w:val="005A4D27"/>
    <w:rsid w:val="005A5FF8"/>
    <w:rsid w:val="005A6390"/>
    <w:rsid w:val="005A6BD6"/>
    <w:rsid w:val="005A6E7C"/>
    <w:rsid w:val="005A7F97"/>
    <w:rsid w:val="005B004E"/>
    <w:rsid w:val="005B0130"/>
    <w:rsid w:val="005B05DE"/>
    <w:rsid w:val="005B0668"/>
    <w:rsid w:val="005B0757"/>
    <w:rsid w:val="005B08E6"/>
    <w:rsid w:val="005B1996"/>
    <w:rsid w:val="005B2060"/>
    <w:rsid w:val="005B2B6E"/>
    <w:rsid w:val="005B2E3F"/>
    <w:rsid w:val="005B3469"/>
    <w:rsid w:val="005B3ACF"/>
    <w:rsid w:val="005B3B9D"/>
    <w:rsid w:val="005B3D71"/>
    <w:rsid w:val="005B4194"/>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B4E"/>
    <w:rsid w:val="005D0CDA"/>
    <w:rsid w:val="005D0F85"/>
    <w:rsid w:val="005D14FE"/>
    <w:rsid w:val="005D1A76"/>
    <w:rsid w:val="005D2ECF"/>
    <w:rsid w:val="005D44EB"/>
    <w:rsid w:val="005D4C8D"/>
    <w:rsid w:val="005D5141"/>
    <w:rsid w:val="005D5A85"/>
    <w:rsid w:val="005D5B95"/>
    <w:rsid w:val="005D6344"/>
    <w:rsid w:val="005D6A80"/>
    <w:rsid w:val="005D6D47"/>
    <w:rsid w:val="005D7397"/>
    <w:rsid w:val="005D7B35"/>
    <w:rsid w:val="005E0247"/>
    <w:rsid w:val="005E155F"/>
    <w:rsid w:val="005E242A"/>
    <w:rsid w:val="005E292D"/>
    <w:rsid w:val="005E316D"/>
    <w:rsid w:val="005E361C"/>
    <w:rsid w:val="005E400B"/>
    <w:rsid w:val="005E40EE"/>
    <w:rsid w:val="005E512C"/>
    <w:rsid w:val="005E621C"/>
    <w:rsid w:val="005E669E"/>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5C2D"/>
    <w:rsid w:val="005F5D93"/>
    <w:rsid w:val="005F6290"/>
    <w:rsid w:val="005F6DB5"/>
    <w:rsid w:val="005F6E89"/>
    <w:rsid w:val="005F6F8A"/>
    <w:rsid w:val="005F735F"/>
    <w:rsid w:val="005F7D5E"/>
    <w:rsid w:val="00600498"/>
    <w:rsid w:val="00600F5E"/>
    <w:rsid w:val="00601D0C"/>
    <w:rsid w:val="00602421"/>
    <w:rsid w:val="00602BFA"/>
    <w:rsid w:val="00602E71"/>
    <w:rsid w:val="0060433C"/>
    <w:rsid w:val="00604CBF"/>
    <w:rsid w:val="00605112"/>
    <w:rsid w:val="006052E1"/>
    <w:rsid w:val="0060576B"/>
    <w:rsid w:val="00605873"/>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2C6F"/>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506"/>
    <w:rsid w:val="00621631"/>
    <w:rsid w:val="006216A9"/>
    <w:rsid w:val="00621732"/>
    <w:rsid w:val="00621EAC"/>
    <w:rsid w:val="0062262B"/>
    <w:rsid w:val="006231B0"/>
    <w:rsid w:val="00623320"/>
    <w:rsid w:val="0062334E"/>
    <w:rsid w:val="0062340D"/>
    <w:rsid w:val="00624532"/>
    <w:rsid w:val="006249AE"/>
    <w:rsid w:val="00625BF3"/>
    <w:rsid w:val="00625ED8"/>
    <w:rsid w:val="0062642D"/>
    <w:rsid w:val="00626F6F"/>
    <w:rsid w:val="00627A70"/>
    <w:rsid w:val="00627CF4"/>
    <w:rsid w:val="00627E6F"/>
    <w:rsid w:val="0063021A"/>
    <w:rsid w:val="006307BA"/>
    <w:rsid w:val="00630842"/>
    <w:rsid w:val="00630CD0"/>
    <w:rsid w:val="00631407"/>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9D"/>
    <w:rsid w:val="00640FC9"/>
    <w:rsid w:val="0064105E"/>
    <w:rsid w:val="006411E2"/>
    <w:rsid w:val="0064178C"/>
    <w:rsid w:val="006418AB"/>
    <w:rsid w:val="0064244A"/>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05DA"/>
    <w:rsid w:val="00651A8C"/>
    <w:rsid w:val="00652332"/>
    <w:rsid w:val="0065262B"/>
    <w:rsid w:val="006527E6"/>
    <w:rsid w:val="00652844"/>
    <w:rsid w:val="006532C3"/>
    <w:rsid w:val="006532D5"/>
    <w:rsid w:val="00653401"/>
    <w:rsid w:val="006536EB"/>
    <w:rsid w:val="00653832"/>
    <w:rsid w:val="0065392C"/>
    <w:rsid w:val="00653A79"/>
    <w:rsid w:val="00653AFB"/>
    <w:rsid w:val="0065401C"/>
    <w:rsid w:val="006541E9"/>
    <w:rsid w:val="00654687"/>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2E05"/>
    <w:rsid w:val="006633B0"/>
    <w:rsid w:val="006635C8"/>
    <w:rsid w:val="006645C6"/>
    <w:rsid w:val="006645F9"/>
    <w:rsid w:val="00664751"/>
    <w:rsid w:val="0066489A"/>
    <w:rsid w:val="00664ED4"/>
    <w:rsid w:val="00664F44"/>
    <w:rsid w:val="00665060"/>
    <w:rsid w:val="00665DC7"/>
    <w:rsid w:val="00666281"/>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0C3"/>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191B"/>
    <w:rsid w:val="00691B71"/>
    <w:rsid w:val="00691D9A"/>
    <w:rsid w:val="00692DC4"/>
    <w:rsid w:val="00694065"/>
    <w:rsid w:val="0069520F"/>
    <w:rsid w:val="00695A0B"/>
    <w:rsid w:val="00696542"/>
    <w:rsid w:val="00696E6A"/>
    <w:rsid w:val="006A03BA"/>
    <w:rsid w:val="006A03D7"/>
    <w:rsid w:val="006A12BE"/>
    <w:rsid w:val="006A14C2"/>
    <w:rsid w:val="006A1816"/>
    <w:rsid w:val="006A1BC0"/>
    <w:rsid w:val="006A1FF4"/>
    <w:rsid w:val="006A3F07"/>
    <w:rsid w:val="006A5A33"/>
    <w:rsid w:val="006A65B2"/>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60A"/>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447"/>
    <w:rsid w:val="006D0664"/>
    <w:rsid w:val="006D0A9E"/>
    <w:rsid w:val="006D0FC8"/>
    <w:rsid w:val="006D1D4B"/>
    <w:rsid w:val="006D2065"/>
    <w:rsid w:val="006D23D0"/>
    <w:rsid w:val="006D2C73"/>
    <w:rsid w:val="006D3380"/>
    <w:rsid w:val="006D38F8"/>
    <w:rsid w:val="006D39F9"/>
    <w:rsid w:val="006D46B9"/>
    <w:rsid w:val="006D4738"/>
    <w:rsid w:val="006D50E0"/>
    <w:rsid w:val="006D5F3E"/>
    <w:rsid w:val="006D6023"/>
    <w:rsid w:val="006D735A"/>
    <w:rsid w:val="006E01E9"/>
    <w:rsid w:val="006E0502"/>
    <w:rsid w:val="006E06AA"/>
    <w:rsid w:val="006E2756"/>
    <w:rsid w:val="006E34DE"/>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124"/>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6B6B"/>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CD8"/>
    <w:rsid w:val="007147C4"/>
    <w:rsid w:val="00714C05"/>
    <w:rsid w:val="00714E29"/>
    <w:rsid w:val="0071594D"/>
    <w:rsid w:val="00716289"/>
    <w:rsid w:val="007162D0"/>
    <w:rsid w:val="00716421"/>
    <w:rsid w:val="0071659C"/>
    <w:rsid w:val="007171DE"/>
    <w:rsid w:val="00720406"/>
    <w:rsid w:val="00720677"/>
    <w:rsid w:val="00720CB2"/>
    <w:rsid w:val="0072113E"/>
    <w:rsid w:val="00721940"/>
    <w:rsid w:val="00721C7E"/>
    <w:rsid w:val="00721EF4"/>
    <w:rsid w:val="00722237"/>
    <w:rsid w:val="007223FE"/>
    <w:rsid w:val="0072248C"/>
    <w:rsid w:val="007225E6"/>
    <w:rsid w:val="0072270B"/>
    <w:rsid w:val="00722AB6"/>
    <w:rsid w:val="00722E10"/>
    <w:rsid w:val="007231DF"/>
    <w:rsid w:val="007233F1"/>
    <w:rsid w:val="00723CBC"/>
    <w:rsid w:val="00723FC3"/>
    <w:rsid w:val="00724089"/>
    <w:rsid w:val="00724A4B"/>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95"/>
    <w:rsid w:val="007361AC"/>
    <w:rsid w:val="00736940"/>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60BCB"/>
    <w:rsid w:val="00760C20"/>
    <w:rsid w:val="0076116A"/>
    <w:rsid w:val="00761DA7"/>
    <w:rsid w:val="00761E12"/>
    <w:rsid w:val="00762253"/>
    <w:rsid w:val="00762318"/>
    <w:rsid w:val="0076255C"/>
    <w:rsid w:val="00763BC8"/>
    <w:rsid w:val="007644E5"/>
    <w:rsid w:val="00764669"/>
    <w:rsid w:val="007649FD"/>
    <w:rsid w:val="00764D9F"/>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6FC"/>
    <w:rsid w:val="00780812"/>
    <w:rsid w:val="00780D47"/>
    <w:rsid w:val="007817BC"/>
    <w:rsid w:val="00781F02"/>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5F8"/>
    <w:rsid w:val="00791C6B"/>
    <w:rsid w:val="00792372"/>
    <w:rsid w:val="007925FF"/>
    <w:rsid w:val="007928A8"/>
    <w:rsid w:val="00792C3A"/>
    <w:rsid w:val="00792C9E"/>
    <w:rsid w:val="00793767"/>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4F1"/>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5CF"/>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53ED"/>
    <w:rsid w:val="007E58EB"/>
    <w:rsid w:val="007E5C45"/>
    <w:rsid w:val="007E6D85"/>
    <w:rsid w:val="007E706E"/>
    <w:rsid w:val="007E73DA"/>
    <w:rsid w:val="007E75E6"/>
    <w:rsid w:val="007F1B4B"/>
    <w:rsid w:val="007F1FBC"/>
    <w:rsid w:val="007F212F"/>
    <w:rsid w:val="007F245B"/>
    <w:rsid w:val="007F2771"/>
    <w:rsid w:val="007F28D8"/>
    <w:rsid w:val="007F2976"/>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53D"/>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927"/>
    <w:rsid w:val="00812DBF"/>
    <w:rsid w:val="00812F06"/>
    <w:rsid w:val="00812F15"/>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CD1"/>
    <w:rsid w:val="00826E47"/>
    <w:rsid w:val="008273CF"/>
    <w:rsid w:val="00830BB7"/>
    <w:rsid w:val="008317CB"/>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94C"/>
    <w:rsid w:val="00840D77"/>
    <w:rsid w:val="00840DED"/>
    <w:rsid w:val="0084147A"/>
    <w:rsid w:val="008415DE"/>
    <w:rsid w:val="008427CF"/>
    <w:rsid w:val="00842AE5"/>
    <w:rsid w:val="00842D01"/>
    <w:rsid w:val="00842D6F"/>
    <w:rsid w:val="00843DAE"/>
    <w:rsid w:val="008448C8"/>
    <w:rsid w:val="00844AA1"/>
    <w:rsid w:val="00844C93"/>
    <w:rsid w:val="00845056"/>
    <w:rsid w:val="00845408"/>
    <w:rsid w:val="00845CB5"/>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5A4"/>
    <w:rsid w:val="00854933"/>
    <w:rsid w:val="00854C5C"/>
    <w:rsid w:val="008554A8"/>
    <w:rsid w:val="0085560D"/>
    <w:rsid w:val="00855798"/>
    <w:rsid w:val="00856451"/>
    <w:rsid w:val="00856B8D"/>
    <w:rsid w:val="00856EE9"/>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60CC"/>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98D"/>
    <w:rsid w:val="00886AC2"/>
    <w:rsid w:val="008873E1"/>
    <w:rsid w:val="008903D1"/>
    <w:rsid w:val="008910D1"/>
    <w:rsid w:val="008913AB"/>
    <w:rsid w:val="0089190D"/>
    <w:rsid w:val="008924E4"/>
    <w:rsid w:val="00892675"/>
    <w:rsid w:val="0089281E"/>
    <w:rsid w:val="00893218"/>
    <w:rsid w:val="00893305"/>
    <w:rsid w:val="0089374F"/>
    <w:rsid w:val="00893896"/>
    <w:rsid w:val="00893DAF"/>
    <w:rsid w:val="00894AE0"/>
    <w:rsid w:val="00894B0A"/>
    <w:rsid w:val="00894CD3"/>
    <w:rsid w:val="0089525B"/>
    <w:rsid w:val="008957EE"/>
    <w:rsid w:val="0089587A"/>
    <w:rsid w:val="00895F5E"/>
    <w:rsid w:val="00896D4B"/>
    <w:rsid w:val="00896FEE"/>
    <w:rsid w:val="00897F9B"/>
    <w:rsid w:val="008A149D"/>
    <w:rsid w:val="008A1BFB"/>
    <w:rsid w:val="008A2A9E"/>
    <w:rsid w:val="008A2ACF"/>
    <w:rsid w:val="008A3890"/>
    <w:rsid w:val="008A4344"/>
    <w:rsid w:val="008A4695"/>
    <w:rsid w:val="008A4E57"/>
    <w:rsid w:val="008A5176"/>
    <w:rsid w:val="008A67D9"/>
    <w:rsid w:val="008A6DEA"/>
    <w:rsid w:val="008A71F8"/>
    <w:rsid w:val="008B015A"/>
    <w:rsid w:val="008B0E15"/>
    <w:rsid w:val="008B0F1B"/>
    <w:rsid w:val="008B11E3"/>
    <w:rsid w:val="008B176F"/>
    <w:rsid w:val="008B2590"/>
    <w:rsid w:val="008B287C"/>
    <w:rsid w:val="008B2B0A"/>
    <w:rsid w:val="008B3194"/>
    <w:rsid w:val="008B40AA"/>
    <w:rsid w:val="008B4202"/>
    <w:rsid w:val="008B4A90"/>
    <w:rsid w:val="008B4F08"/>
    <w:rsid w:val="008B5375"/>
    <w:rsid w:val="008B5765"/>
    <w:rsid w:val="008B60D0"/>
    <w:rsid w:val="008B6F18"/>
    <w:rsid w:val="008B72D7"/>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6F9"/>
    <w:rsid w:val="008D3B83"/>
    <w:rsid w:val="008D41B7"/>
    <w:rsid w:val="008D434C"/>
    <w:rsid w:val="008D43FB"/>
    <w:rsid w:val="008D55B5"/>
    <w:rsid w:val="008D55F1"/>
    <w:rsid w:val="008D690F"/>
    <w:rsid w:val="008D6BCD"/>
    <w:rsid w:val="008D7B8D"/>
    <w:rsid w:val="008E09A6"/>
    <w:rsid w:val="008E0AAE"/>
    <w:rsid w:val="008E0CFB"/>
    <w:rsid w:val="008E19D7"/>
    <w:rsid w:val="008E1D8D"/>
    <w:rsid w:val="008E21C4"/>
    <w:rsid w:val="008E2EF4"/>
    <w:rsid w:val="008E2F83"/>
    <w:rsid w:val="008E48AE"/>
    <w:rsid w:val="008E4B78"/>
    <w:rsid w:val="008E4D0C"/>
    <w:rsid w:val="008E528C"/>
    <w:rsid w:val="008E577D"/>
    <w:rsid w:val="008E5E91"/>
    <w:rsid w:val="008E5F5B"/>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6F8"/>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C68"/>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929"/>
    <w:rsid w:val="00922C14"/>
    <w:rsid w:val="00922D99"/>
    <w:rsid w:val="00923113"/>
    <w:rsid w:val="0092390C"/>
    <w:rsid w:val="009240F0"/>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46"/>
    <w:rsid w:val="00955567"/>
    <w:rsid w:val="00955636"/>
    <w:rsid w:val="00955D19"/>
    <w:rsid w:val="009565EB"/>
    <w:rsid w:val="00956CBA"/>
    <w:rsid w:val="0095739D"/>
    <w:rsid w:val="00957ACC"/>
    <w:rsid w:val="00957B9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1E21"/>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3F8"/>
    <w:rsid w:val="009815A5"/>
    <w:rsid w:val="009815DF"/>
    <w:rsid w:val="009817E2"/>
    <w:rsid w:val="00982CB8"/>
    <w:rsid w:val="00983282"/>
    <w:rsid w:val="00983879"/>
    <w:rsid w:val="00983E14"/>
    <w:rsid w:val="009848B8"/>
    <w:rsid w:val="00984A1B"/>
    <w:rsid w:val="009851E5"/>
    <w:rsid w:val="00985C67"/>
    <w:rsid w:val="00986684"/>
    <w:rsid w:val="00986D5F"/>
    <w:rsid w:val="009873FF"/>
    <w:rsid w:val="00987929"/>
    <w:rsid w:val="00987B5D"/>
    <w:rsid w:val="00987CA7"/>
    <w:rsid w:val="00990084"/>
    <w:rsid w:val="009905D0"/>
    <w:rsid w:val="00990FAB"/>
    <w:rsid w:val="00991558"/>
    <w:rsid w:val="009916AE"/>
    <w:rsid w:val="00991E11"/>
    <w:rsid w:val="0099278B"/>
    <w:rsid w:val="00992950"/>
    <w:rsid w:val="00992FF4"/>
    <w:rsid w:val="00993289"/>
    <w:rsid w:val="009942C1"/>
    <w:rsid w:val="0099487F"/>
    <w:rsid w:val="00994CBA"/>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D24"/>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F0CF9"/>
    <w:rsid w:val="009F1DDA"/>
    <w:rsid w:val="009F214A"/>
    <w:rsid w:val="009F3441"/>
    <w:rsid w:val="009F3B0D"/>
    <w:rsid w:val="009F3C1B"/>
    <w:rsid w:val="009F4279"/>
    <w:rsid w:val="009F4346"/>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75D"/>
    <w:rsid w:val="00A03B46"/>
    <w:rsid w:val="00A0400D"/>
    <w:rsid w:val="00A04536"/>
    <w:rsid w:val="00A04561"/>
    <w:rsid w:val="00A04FC5"/>
    <w:rsid w:val="00A050DC"/>
    <w:rsid w:val="00A053DB"/>
    <w:rsid w:val="00A055FD"/>
    <w:rsid w:val="00A05E30"/>
    <w:rsid w:val="00A05FD9"/>
    <w:rsid w:val="00A0613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76D"/>
    <w:rsid w:val="00A247AE"/>
    <w:rsid w:val="00A2494B"/>
    <w:rsid w:val="00A2650A"/>
    <w:rsid w:val="00A265D7"/>
    <w:rsid w:val="00A266BF"/>
    <w:rsid w:val="00A26F5E"/>
    <w:rsid w:val="00A2724D"/>
    <w:rsid w:val="00A273E0"/>
    <w:rsid w:val="00A276FE"/>
    <w:rsid w:val="00A311E0"/>
    <w:rsid w:val="00A3297F"/>
    <w:rsid w:val="00A3349D"/>
    <w:rsid w:val="00A338CD"/>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D32"/>
    <w:rsid w:val="00A51095"/>
    <w:rsid w:val="00A5109A"/>
    <w:rsid w:val="00A51369"/>
    <w:rsid w:val="00A516D1"/>
    <w:rsid w:val="00A51C62"/>
    <w:rsid w:val="00A522EC"/>
    <w:rsid w:val="00A52419"/>
    <w:rsid w:val="00A52441"/>
    <w:rsid w:val="00A52A1C"/>
    <w:rsid w:val="00A52B1A"/>
    <w:rsid w:val="00A52BC5"/>
    <w:rsid w:val="00A52EC1"/>
    <w:rsid w:val="00A5364B"/>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B12"/>
    <w:rsid w:val="00A82BD0"/>
    <w:rsid w:val="00A83AAA"/>
    <w:rsid w:val="00A83C5D"/>
    <w:rsid w:val="00A840C0"/>
    <w:rsid w:val="00A84139"/>
    <w:rsid w:val="00A847A4"/>
    <w:rsid w:val="00A84B5E"/>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4A0"/>
    <w:rsid w:val="00A924C1"/>
    <w:rsid w:val="00A92609"/>
    <w:rsid w:val="00A92FBC"/>
    <w:rsid w:val="00A93A38"/>
    <w:rsid w:val="00A942FB"/>
    <w:rsid w:val="00A95748"/>
    <w:rsid w:val="00A95E12"/>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153"/>
    <w:rsid w:val="00AA62D4"/>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8E8"/>
    <w:rsid w:val="00AC2CF5"/>
    <w:rsid w:val="00AC30F4"/>
    <w:rsid w:val="00AC3317"/>
    <w:rsid w:val="00AC33F5"/>
    <w:rsid w:val="00AC403C"/>
    <w:rsid w:val="00AC4AC0"/>
    <w:rsid w:val="00AC519E"/>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534A"/>
    <w:rsid w:val="00B1543F"/>
    <w:rsid w:val="00B155B0"/>
    <w:rsid w:val="00B156FF"/>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772"/>
    <w:rsid w:val="00B35A45"/>
    <w:rsid w:val="00B35B97"/>
    <w:rsid w:val="00B3604A"/>
    <w:rsid w:val="00B36524"/>
    <w:rsid w:val="00B37CC9"/>
    <w:rsid w:val="00B4047D"/>
    <w:rsid w:val="00B40C0C"/>
    <w:rsid w:val="00B41174"/>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17E"/>
    <w:rsid w:val="00B658BB"/>
    <w:rsid w:val="00B65F5F"/>
    <w:rsid w:val="00B663CD"/>
    <w:rsid w:val="00B66772"/>
    <w:rsid w:val="00B6691E"/>
    <w:rsid w:val="00B67A37"/>
    <w:rsid w:val="00B67D0D"/>
    <w:rsid w:val="00B67F15"/>
    <w:rsid w:val="00B712F0"/>
    <w:rsid w:val="00B72955"/>
    <w:rsid w:val="00B7312F"/>
    <w:rsid w:val="00B731F5"/>
    <w:rsid w:val="00B732F5"/>
    <w:rsid w:val="00B73E95"/>
    <w:rsid w:val="00B75134"/>
    <w:rsid w:val="00B753A7"/>
    <w:rsid w:val="00B757E4"/>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09"/>
    <w:rsid w:val="00B876EC"/>
    <w:rsid w:val="00B87FF4"/>
    <w:rsid w:val="00B900DA"/>
    <w:rsid w:val="00B912CD"/>
    <w:rsid w:val="00B91A8A"/>
    <w:rsid w:val="00B91DED"/>
    <w:rsid w:val="00B921F9"/>
    <w:rsid w:val="00B92D5C"/>
    <w:rsid w:val="00B93B7C"/>
    <w:rsid w:val="00B94389"/>
    <w:rsid w:val="00B94A1B"/>
    <w:rsid w:val="00B94B8F"/>
    <w:rsid w:val="00B953FF"/>
    <w:rsid w:val="00B95C50"/>
    <w:rsid w:val="00B96848"/>
    <w:rsid w:val="00B96C90"/>
    <w:rsid w:val="00B96F7C"/>
    <w:rsid w:val="00B97179"/>
    <w:rsid w:val="00B975C2"/>
    <w:rsid w:val="00B97B33"/>
    <w:rsid w:val="00B97BA1"/>
    <w:rsid w:val="00BA1A0E"/>
    <w:rsid w:val="00BA2991"/>
    <w:rsid w:val="00BA2ADF"/>
    <w:rsid w:val="00BA3194"/>
    <w:rsid w:val="00BA3421"/>
    <w:rsid w:val="00BA350C"/>
    <w:rsid w:val="00BA3FFA"/>
    <w:rsid w:val="00BA4C46"/>
    <w:rsid w:val="00BA4D4C"/>
    <w:rsid w:val="00BA512D"/>
    <w:rsid w:val="00BA62A2"/>
    <w:rsid w:val="00BA65AD"/>
    <w:rsid w:val="00BA6C99"/>
    <w:rsid w:val="00BA6D69"/>
    <w:rsid w:val="00BA75FC"/>
    <w:rsid w:val="00BA78D3"/>
    <w:rsid w:val="00BA7922"/>
    <w:rsid w:val="00BA7AEE"/>
    <w:rsid w:val="00BA7CC1"/>
    <w:rsid w:val="00BB062A"/>
    <w:rsid w:val="00BB06AB"/>
    <w:rsid w:val="00BB07EF"/>
    <w:rsid w:val="00BB09C6"/>
    <w:rsid w:val="00BB18DA"/>
    <w:rsid w:val="00BB265B"/>
    <w:rsid w:val="00BB28E0"/>
    <w:rsid w:val="00BB2AEF"/>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5859"/>
    <w:rsid w:val="00BD60F0"/>
    <w:rsid w:val="00BD72F6"/>
    <w:rsid w:val="00BD7673"/>
    <w:rsid w:val="00BD7D64"/>
    <w:rsid w:val="00BE08E2"/>
    <w:rsid w:val="00BE14AA"/>
    <w:rsid w:val="00BE17C6"/>
    <w:rsid w:val="00BE1F57"/>
    <w:rsid w:val="00BE279E"/>
    <w:rsid w:val="00BE2C31"/>
    <w:rsid w:val="00BE3207"/>
    <w:rsid w:val="00BE381E"/>
    <w:rsid w:val="00BE3B03"/>
    <w:rsid w:val="00BE426F"/>
    <w:rsid w:val="00BE4838"/>
    <w:rsid w:val="00BE5CB6"/>
    <w:rsid w:val="00BE5D21"/>
    <w:rsid w:val="00BE5E74"/>
    <w:rsid w:val="00BE756B"/>
    <w:rsid w:val="00BE792F"/>
    <w:rsid w:val="00BF0604"/>
    <w:rsid w:val="00BF062F"/>
    <w:rsid w:val="00BF070D"/>
    <w:rsid w:val="00BF07B4"/>
    <w:rsid w:val="00BF18C0"/>
    <w:rsid w:val="00BF1AF3"/>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689"/>
    <w:rsid w:val="00C1567D"/>
    <w:rsid w:val="00C15DBE"/>
    <w:rsid w:val="00C17C92"/>
    <w:rsid w:val="00C20186"/>
    <w:rsid w:val="00C20268"/>
    <w:rsid w:val="00C20814"/>
    <w:rsid w:val="00C20927"/>
    <w:rsid w:val="00C21341"/>
    <w:rsid w:val="00C2474C"/>
    <w:rsid w:val="00C249E0"/>
    <w:rsid w:val="00C24CD6"/>
    <w:rsid w:val="00C24DE1"/>
    <w:rsid w:val="00C24E76"/>
    <w:rsid w:val="00C2500A"/>
    <w:rsid w:val="00C253B7"/>
    <w:rsid w:val="00C25733"/>
    <w:rsid w:val="00C257B6"/>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5F8C"/>
    <w:rsid w:val="00C46718"/>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C52"/>
    <w:rsid w:val="00C60773"/>
    <w:rsid w:val="00C61039"/>
    <w:rsid w:val="00C62086"/>
    <w:rsid w:val="00C6320C"/>
    <w:rsid w:val="00C63676"/>
    <w:rsid w:val="00C63C4A"/>
    <w:rsid w:val="00C64933"/>
    <w:rsid w:val="00C65D4B"/>
    <w:rsid w:val="00C66B13"/>
    <w:rsid w:val="00C67AE5"/>
    <w:rsid w:val="00C70DCA"/>
    <w:rsid w:val="00C70EED"/>
    <w:rsid w:val="00C70FDF"/>
    <w:rsid w:val="00C7128D"/>
    <w:rsid w:val="00C712A4"/>
    <w:rsid w:val="00C71DDB"/>
    <w:rsid w:val="00C7228C"/>
    <w:rsid w:val="00C723ED"/>
    <w:rsid w:val="00C72870"/>
    <w:rsid w:val="00C754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9C3"/>
    <w:rsid w:val="00C86A85"/>
    <w:rsid w:val="00C86EB8"/>
    <w:rsid w:val="00C8745D"/>
    <w:rsid w:val="00C91E8B"/>
    <w:rsid w:val="00C92295"/>
    <w:rsid w:val="00C926DC"/>
    <w:rsid w:val="00C92AF6"/>
    <w:rsid w:val="00C93D57"/>
    <w:rsid w:val="00C93D93"/>
    <w:rsid w:val="00C94015"/>
    <w:rsid w:val="00C94399"/>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3E7"/>
    <w:rsid w:val="00CA34E6"/>
    <w:rsid w:val="00CA362F"/>
    <w:rsid w:val="00CA3F06"/>
    <w:rsid w:val="00CA4132"/>
    <w:rsid w:val="00CA443D"/>
    <w:rsid w:val="00CA4E7B"/>
    <w:rsid w:val="00CA5B09"/>
    <w:rsid w:val="00CA62BA"/>
    <w:rsid w:val="00CA666C"/>
    <w:rsid w:val="00CA6687"/>
    <w:rsid w:val="00CA6A10"/>
    <w:rsid w:val="00CA7FFD"/>
    <w:rsid w:val="00CB045E"/>
    <w:rsid w:val="00CB0679"/>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3C9B"/>
    <w:rsid w:val="00CC522F"/>
    <w:rsid w:val="00CC59F6"/>
    <w:rsid w:val="00CC6039"/>
    <w:rsid w:val="00CC6635"/>
    <w:rsid w:val="00CC6D58"/>
    <w:rsid w:val="00CC711E"/>
    <w:rsid w:val="00CC73AD"/>
    <w:rsid w:val="00CC7B92"/>
    <w:rsid w:val="00CC7BEE"/>
    <w:rsid w:val="00CD01E0"/>
    <w:rsid w:val="00CD1013"/>
    <w:rsid w:val="00CD1C31"/>
    <w:rsid w:val="00CD22C8"/>
    <w:rsid w:val="00CD2890"/>
    <w:rsid w:val="00CD2C1A"/>
    <w:rsid w:val="00CD35C1"/>
    <w:rsid w:val="00CD3A34"/>
    <w:rsid w:val="00CD3EE8"/>
    <w:rsid w:val="00CD49F8"/>
    <w:rsid w:val="00CD5469"/>
    <w:rsid w:val="00CD5540"/>
    <w:rsid w:val="00CD55FF"/>
    <w:rsid w:val="00CD5605"/>
    <w:rsid w:val="00CD60C3"/>
    <w:rsid w:val="00CD628C"/>
    <w:rsid w:val="00CD6B92"/>
    <w:rsid w:val="00CD766A"/>
    <w:rsid w:val="00CE0090"/>
    <w:rsid w:val="00CE0276"/>
    <w:rsid w:val="00CE03B4"/>
    <w:rsid w:val="00CE1BF0"/>
    <w:rsid w:val="00CE1F33"/>
    <w:rsid w:val="00CE25F0"/>
    <w:rsid w:val="00CE31B4"/>
    <w:rsid w:val="00CE3D66"/>
    <w:rsid w:val="00CE40CF"/>
    <w:rsid w:val="00CE4D7C"/>
    <w:rsid w:val="00CE5A70"/>
    <w:rsid w:val="00CE5B61"/>
    <w:rsid w:val="00CE5F32"/>
    <w:rsid w:val="00CE6CD4"/>
    <w:rsid w:val="00CE718D"/>
    <w:rsid w:val="00CE739B"/>
    <w:rsid w:val="00CE7AE6"/>
    <w:rsid w:val="00CF05DA"/>
    <w:rsid w:val="00CF0B52"/>
    <w:rsid w:val="00CF0EA2"/>
    <w:rsid w:val="00CF2C92"/>
    <w:rsid w:val="00CF2CFF"/>
    <w:rsid w:val="00CF34EB"/>
    <w:rsid w:val="00CF3621"/>
    <w:rsid w:val="00CF3A55"/>
    <w:rsid w:val="00CF5119"/>
    <w:rsid w:val="00CF55FC"/>
    <w:rsid w:val="00CF59A6"/>
    <w:rsid w:val="00CF7AC1"/>
    <w:rsid w:val="00CF7D50"/>
    <w:rsid w:val="00D00164"/>
    <w:rsid w:val="00D00938"/>
    <w:rsid w:val="00D0107E"/>
    <w:rsid w:val="00D0108E"/>
    <w:rsid w:val="00D01649"/>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38A9"/>
    <w:rsid w:val="00D14BB1"/>
    <w:rsid w:val="00D1500D"/>
    <w:rsid w:val="00D1528E"/>
    <w:rsid w:val="00D15316"/>
    <w:rsid w:val="00D156E0"/>
    <w:rsid w:val="00D15F22"/>
    <w:rsid w:val="00D16282"/>
    <w:rsid w:val="00D16719"/>
    <w:rsid w:val="00D16BB1"/>
    <w:rsid w:val="00D16DCB"/>
    <w:rsid w:val="00D2110C"/>
    <w:rsid w:val="00D211C0"/>
    <w:rsid w:val="00D22F0A"/>
    <w:rsid w:val="00D22FF1"/>
    <w:rsid w:val="00D23675"/>
    <w:rsid w:val="00D23A2B"/>
    <w:rsid w:val="00D23C5F"/>
    <w:rsid w:val="00D23E0A"/>
    <w:rsid w:val="00D24455"/>
    <w:rsid w:val="00D24678"/>
    <w:rsid w:val="00D24AE8"/>
    <w:rsid w:val="00D24DB4"/>
    <w:rsid w:val="00D24E7B"/>
    <w:rsid w:val="00D252A6"/>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EE"/>
    <w:rsid w:val="00D672E2"/>
    <w:rsid w:val="00D6736C"/>
    <w:rsid w:val="00D7058C"/>
    <w:rsid w:val="00D7066B"/>
    <w:rsid w:val="00D70802"/>
    <w:rsid w:val="00D70FFE"/>
    <w:rsid w:val="00D710E7"/>
    <w:rsid w:val="00D712F7"/>
    <w:rsid w:val="00D72239"/>
    <w:rsid w:val="00D7271E"/>
    <w:rsid w:val="00D72F6D"/>
    <w:rsid w:val="00D73626"/>
    <w:rsid w:val="00D73824"/>
    <w:rsid w:val="00D73D75"/>
    <w:rsid w:val="00D73E2F"/>
    <w:rsid w:val="00D744D1"/>
    <w:rsid w:val="00D753BB"/>
    <w:rsid w:val="00D75F0B"/>
    <w:rsid w:val="00D76C0E"/>
    <w:rsid w:val="00D80A89"/>
    <w:rsid w:val="00D80EC7"/>
    <w:rsid w:val="00D8102E"/>
    <w:rsid w:val="00D815B6"/>
    <w:rsid w:val="00D816DB"/>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593"/>
    <w:rsid w:val="00D937EB"/>
    <w:rsid w:val="00D93A26"/>
    <w:rsid w:val="00D94BBF"/>
    <w:rsid w:val="00D94F2D"/>
    <w:rsid w:val="00D9578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D4C"/>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D19"/>
    <w:rsid w:val="00DB5E5A"/>
    <w:rsid w:val="00DB6958"/>
    <w:rsid w:val="00DB7680"/>
    <w:rsid w:val="00DC0778"/>
    <w:rsid w:val="00DC1118"/>
    <w:rsid w:val="00DC1485"/>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3182"/>
    <w:rsid w:val="00DE4754"/>
    <w:rsid w:val="00DE4D74"/>
    <w:rsid w:val="00DE5363"/>
    <w:rsid w:val="00DE5779"/>
    <w:rsid w:val="00DE59DC"/>
    <w:rsid w:val="00DE5B06"/>
    <w:rsid w:val="00DE5D45"/>
    <w:rsid w:val="00DE6E74"/>
    <w:rsid w:val="00DE6F84"/>
    <w:rsid w:val="00DE72BC"/>
    <w:rsid w:val="00DE75D6"/>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DBC"/>
    <w:rsid w:val="00E016E3"/>
    <w:rsid w:val="00E01750"/>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27F68"/>
    <w:rsid w:val="00E27FF0"/>
    <w:rsid w:val="00E3007A"/>
    <w:rsid w:val="00E30D34"/>
    <w:rsid w:val="00E3162A"/>
    <w:rsid w:val="00E317E3"/>
    <w:rsid w:val="00E31DA8"/>
    <w:rsid w:val="00E32662"/>
    <w:rsid w:val="00E330C8"/>
    <w:rsid w:val="00E335F4"/>
    <w:rsid w:val="00E33AA6"/>
    <w:rsid w:val="00E33AC3"/>
    <w:rsid w:val="00E34035"/>
    <w:rsid w:val="00E344A1"/>
    <w:rsid w:val="00E34EF3"/>
    <w:rsid w:val="00E35267"/>
    <w:rsid w:val="00E3571C"/>
    <w:rsid w:val="00E35D0B"/>
    <w:rsid w:val="00E36570"/>
    <w:rsid w:val="00E37ABD"/>
    <w:rsid w:val="00E37BF9"/>
    <w:rsid w:val="00E37D4D"/>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A59"/>
    <w:rsid w:val="00E641E1"/>
    <w:rsid w:val="00E6430C"/>
    <w:rsid w:val="00E643CC"/>
    <w:rsid w:val="00E6442B"/>
    <w:rsid w:val="00E646A1"/>
    <w:rsid w:val="00E6540B"/>
    <w:rsid w:val="00E6581B"/>
    <w:rsid w:val="00E65EBB"/>
    <w:rsid w:val="00E67614"/>
    <w:rsid w:val="00E700C7"/>
    <w:rsid w:val="00E70640"/>
    <w:rsid w:val="00E70F0C"/>
    <w:rsid w:val="00E71C21"/>
    <w:rsid w:val="00E72FA3"/>
    <w:rsid w:val="00E7441A"/>
    <w:rsid w:val="00E74B74"/>
    <w:rsid w:val="00E74D79"/>
    <w:rsid w:val="00E75672"/>
    <w:rsid w:val="00E75F0E"/>
    <w:rsid w:val="00E76749"/>
    <w:rsid w:val="00E7682B"/>
    <w:rsid w:val="00E76B01"/>
    <w:rsid w:val="00E76DC6"/>
    <w:rsid w:val="00E775E5"/>
    <w:rsid w:val="00E779CD"/>
    <w:rsid w:val="00E803C9"/>
    <w:rsid w:val="00E8096F"/>
    <w:rsid w:val="00E80B92"/>
    <w:rsid w:val="00E80FA8"/>
    <w:rsid w:val="00E810EE"/>
    <w:rsid w:val="00E81A9B"/>
    <w:rsid w:val="00E81F37"/>
    <w:rsid w:val="00E82D2A"/>
    <w:rsid w:val="00E8317C"/>
    <w:rsid w:val="00E8406A"/>
    <w:rsid w:val="00E851D6"/>
    <w:rsid w:val="00E86340"/>
    <w:rsid w:val="00E86CE6"/>
    <w:rsid w:val="00E86E94"/>
    <w:rsid w:val="00E87A29"/>
    <w:rsid w:val="00E87AC6"/>
    <w:rsid w:val="00E87BDA"/>
    <w:rsid w:val="00E9009A"/>
    <w:rsid w:val="00E901FD"/>
    <w:rsid w:val="00E912E3"/>
    <w:rsid w:val="00E914EE"/>
    <w:rsid w:val="00E9201B"/>
    <w:rsid w:val="00E92094"/>
    <w:rsid w:val="00E92140"/>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93C"/>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126E"/>
    <w:rsid w:val="00EB1369"/>
    <w:rsid w:val="00EB1882"/>
    <w:rsid w:val="00EB1DB6"/>
    <w:rsid w:val="00EB2034"/>
    <w:rsid w:val="00EB26A6"/>
    <w:rsid w:val="00EB2939"/>
    <w:rsid w:val="00EB2D9B"/>
    <w:rsid w:val="00EB3156"/>
    <w:rsid w:val="00EB31B5"/>
    <w:rsid w:val="00EB391E"/>
    <w:rsid w:val="00EB3D2B"/>
    <w:rsid w:val="00EB3F20"/>
    <w:rsid w:val="00EB4095"/>
    <w:rsid w:val="00EB41C3"/>
    <w:rsid w:val="00EB48CB"/>
    <w:rsid w:val="00EB565B"/>
    <w:rsid w:val="00EB6A29"/>
    <w:rsid w:val="00EB75FB"/>
    <w:rsid w:val="00EC0114"/>
    <w:rsid w:val="00EC03B8"/>
    <w:rsid w:val="00EC08E5"/>
    <w:rsid w:val="00EC0900"/>
    <w:rsid w:val="00EC150F"/>
    <w:rsid w:val="00EC15E0"/>
    <w:rsid w:val="00EC1AC0"/>
    <w:rsid w:val="00EC1C3B"/>
    <w:rsid w:val="00EC1F2C"/>
    <w:rsid w:val="00EC25E1"/>
    <w:rsid w:val="00EC292B"/>
    <w:rsid w:val="00EC2B66"/>
    <w:rsid w:val="00EC3593"/>
    <w:rsid w:val="00EC3B6B"/>
    <w:rsid w:val="00EC4BBD"/>
    <w:rsid w:val="00EC4D5D"/>
    <w:rsid w:val="00EC62DD"/>
    <w:rsid w:val="00EC6512"/>
    <w:rsid w:val="00EC6865"/>
    <w:rsid w:val="00EC727A"/>
    <w:rsid w:val="00ED089E"/>
    <w:rsid w:val="00ED09B5"/>
    <w:rsid w:val="00ED0BD0"/>
    <w:rsid w:val="00ED0C31"/>
    <w:rsid w:val="00ED0F62"/>
    <w:rsid w:val="00ED0FF1"/>
    <w:rsid w:val="00ED18CA"/>
    <w:rsid w:val="00ED1A47"/>
    <w:rsid w:val="00ED1A7F"/>
    <w:rsid w:val="00ED1F53"/>
    <w:rsid w:val="00ED23CD"/>
    <w:rsid w:val="00ED24B3"/>
    <w:rsid w:val="00ED2536"/>
    <w:rsid w:val="00ED3199"/>
    <w:rsid w:val="00ED57FA"/>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345B"/>
    <w:rsid w:val="00EE3729"/>
    <w:rsid w:val="00EE3D53"/>
    <w:rsid w:val="00EE3D9B"/>
    <w:rsid w:val="00EE437F"/>
    <w:rsid w:val="00EE440B"/>
    <w:rsid w:val="00EE4A0B"/>
    <w:rsid w:val="00EE4B48"/>
    <w:rsid w:val="00EE51B2"/>
    <w:rsid w:val="00EE5852"/>
    <w:rsid w:val="00EE744C"/>
    <w:rsid w:val="00EF1380"/>
    <w:rsid w:val="00EF1667"/>
    <w:rsid w:val="00EF1C4F"/>
    <w:rsid w:val="00EF258D"/>
    <w:rsid w:val="00EF2C43"/>
    <w:rsid w:val="00EF2E93"/>
    <w:rsid w:val="00EF320D"/>
    <w:rsid w:val="00EF40C8"/>
    <w:rsid w:val="00EF425C"/>
    <w:rsid w:val="00EF4B21"/>
    <w:rsid w:val="00EF4BE3"/>
    <w:rsid w:val="00EF4F8E"/>
    <w:rsid w:val="00EF4FFA"/>
    <w:rsid w:val="00EF544B"/>
    <w:rsid w:val="00EF5B81"/>
    <w:rsid w:val="00EF5BFB"/>
    <w:rsid w:val="00EF6445"/>
    <w:rsid w:val="00EF6EC0"/>
    <w:rsid w:val="00EF7512"/>
    <w:rsid w:val="00F001C9"/>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30B"/>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65"/>
    <w:rsid w:val="00F404FB"/>
    <w:rsid w:val="00F41C82"/>
    <w:rsid w:val="00F41DE7"/>
    <w:rsid w:val="00F42870"/>
    <w:rsid w:val="00F43B28"/>
    <w:rsid w:val="00F43DBE"/>
    <w:rsid w:val="00F43E7E"/>
    <w:rsid w:val="00F43F32"/>
    <w:rsid w:val="00F43F6A"/>
    <w:rsid w:val="00F44E85"/>
    <w:rsid w:val="00F45252"/>
    <w:rsid w:val="00F45B76"/>
    <w:rsid w:val="00F45FF4"/>
    <w:rsid w:val="00F46F69"/>
    <w:rsid w:val="00F47383"/>
    <w:rsid w:val="00F474A2"/>
    <w:rsid w:val="00F47CE1"/>
    <w:rsid w:val="00F50206"/>
    <w:rsid w:val="00F509FF"/>
    <w:rsid w:val="00F50E68"/>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C8E"/>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C19"/>
    <w:rsid w:val="00F90FF2"/>
    <w:rsid w:val="00F91175"/>
    <w:rsid w:val="00F92017"/>
    <w:rsid w:val="00F92DE2"/>
    <w:rsid w:val="00F9314E"/>
    <w:rsid w:val="00F93425"/>
    <w:rsid w:val="00F935EF"/>
    <w:rsid w:val="00F943F4"/>
    <w:rsid w:val="00F94500"/>
    <w:rsid w:val="00F94F76"/>
    <w:rsid w:val="00F9568B"/>
    <w:rsid w:val="00F95E9D"/>
    <w:rsid w:val="00F96718"/>
    <w:rsid w:val="00F96762"/>
    <w:rsid w:val="00F96818"/>
    <w:rsid w:val="00F96BD8"/>
    <w:rsid w:val="00F970FC"/>
    <w:rsid w:val="00F972DE"/>
    <w:rsid w:val="00F97587"/>
    <w:rsid w:val="00F9798D"/>
    <w:rsid w:val="00F97AB7"/>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4D1"/>
    <w:rsid w:val="00FA5731"/>
    <w:rsid w:val="00FA69B3"/>
    <w:rsid w:val="00FA69E2"/>
    <w:rsid w:val="00FA71CF"/>
    <w:rsid w:val="00FA7316"/>
    <w:rsid w:val="00FB072B"/>
    <w:rsid w:val="00FB09E3"/>
    <w:rsid w:val="00FB155E"/>
    <w:rsid w:val="00FB1FCB"/>
    <w:rsid w:val="00FB3463"/>
    <w:rsid w:val="00FB3474"/>
    <w:rsid w:val="00FB3673"/>
    <w:rsid w:val="00FB37A7"/>
    <w:rsid w:val="00FB3B6A"/>
    <w:rsid w:val="00FB4B89"/>
    <w:rsid w:val="00FB51BF"/>
    <w:rsid w:val="00FB5B02"/>
    <w:rsid w:val="00FB5F8B"/>
    <w:rsid w:val="00FB5FDF"/>
    <w:rsid w:val="00FB62DD"/>
    <w:rsid w:val="00FB6905"/>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0BF"/>
    <w:rsid w:val="00FC5551"/>
    <w:rsid w:val="00FC5E20"/>
    <w:rsid w:val="00FC5F4D"/>
    <w:rsid w:val="00FC6D77"/>
    <w:rsid w:val="00FC7CF2"/>
    <w:rsid w:val="00FC7E77"/>
    <w:rsid w:val="00FD01F0"/>
    <w:rsid w:val="00FD121C"/>
    <w:rsid w:val="00FD187D"/>
    <w:rsid w:val="00FD1AFA"/>
    <w:rsid w:val="00FD2D8C"/>
    <w:rsid w:val="00FD303B"/>
    <w:rsid w:val="00FD37C8"/>
    <w:rsid w:val="00FD3A54"/>
    <w:rsid w:val="00FD48E2"/>
    <w:rsid w:val="00FD4F52"/>
    <w:rsid w:val="00FD4FD2"/>
    <w:rsid w:val="00FD53F7"/>
    <w:rsid w:val="00FD553D"/>
    <w:rsid w:val="00FD57DA"/>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82E8D8-9014-4EDF-A610-0E1D7DAEB8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35</Pages>
  <Words>42552</Words>
  <Characters>242551</Characters>
  <Application>Microsoft Office Word</Application>
  <DocSecurity>0</DocSecurity>
  <Lines>2021</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168</cp:revision>
  <dcterms:created xsi:type="dcterms:W3CDTF">2025-10-03T17:20:00Z</dcterms:created>
  <dcterms:modified xsi:type="dcterms:W3CDTF">2025-11-03T22:46:00Z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id="lwZQqdbm"/&gt;&lt;style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