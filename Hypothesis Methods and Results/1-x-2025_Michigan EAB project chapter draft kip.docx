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082CFC97" w:rsidR="0012684A" w:rsidRPr="00820BED" w:rsidRDefault="0012684A">
      <w:pPr>
        <w:rPr>
          <w:b/>
          <w:bCs/>
        </w:rPr>
      </w:pPr>
      <w:r w:rsidRPr="00820BED">
        <w:rPr>
          <w:b/>
          <w:bCs/>
        </w:rPr>
        <w:t xml:space="preserve">Michigan EAB project – </w:t>
      </w:r>
      <w:r w:rsidR="001F7CCD">
        <w:rPr>
          <w:b/>
          <w:bCs/>
        </w:rPr>
        <w:t>chapter draft</w:t>
      </w:r>
    </w:p>
    <w:p w14:paraId="095F41FC" w14:textId="7FCBC37E" w:rsidR="0012684A" w:rsidRPr="00820BED" w:rsidRDefault="0012684A">
      <w:r w:rsidRPr="00820BED">
        <w:t>Aaron Tayal</w:t>
      </w:r>
    </w:p>
    <w:p w14:paraId="400529DC" w14:textId="0AA90D00" w:rsidR="0012684A" w:rsidRPr="00820BED" w:rsidRDefault="001F7CCD">
      <w:r>
        <w:t>June 23, 2025</w:t>
      </w:r>
    </w:p>
    <w:p w14:paraId="2A5E9757" w14:textId="77777777" w:rsidR="0012684A" w:rsidRPr="00820BED" w:rsidRDefault="0012684A"/>
    <w:p w14:paraId="14CF5158" w14:textId="4174561C" w:rsidR="00676A8D" w:rsidRPr="00820BED" w:rsidRDefault="00DF060D">
      <w:pPr>
        <w:rPr>
          <w:b/>
          <w:bCs/>
        </w:rPr>
      </w:pPr>
      <w:commentRangeStart w:id="0"/>
      <w:r w:rsidRPr="00820BED">
        <w:rPr>
          <w:b/>
          <w:bCs/>
        </w:rPr>
        <w:t>Introduction</w:t>
      </w:r>
      <w:commentRangeEnd w:id="0"/>
      <w:r w:rsidR="008D1657" w:rsidRPr="00820BED">
        <w:rPr>
          <w:rStyle w:val="CommentReference"/>
          <w:sz w:val="24"/>
          <w:szCs w:val="24"/>
        </w:rPr>
        <w:commentReference w:id="0"/>
      </w:r>
    </w:p>
    <w:p w14:paraId="2379CCAB" w14:textId="77777777" w:rsidR="00676A8D" w:rsidRPr="00820BED" w:rsidRDefault="00676A8D"/>
    <w:p w14:paraId="583D365C" w14:textId="62493584" w:rsidR="00655D7E" w:rsidRPr="00820BED" w:rsidRDefault="000D5A49" w:rsidP="007733DC">
      <w:pPr>
        <w:rPr>
          <w:rFonts w:eastAsia="Calibri"/>
        </w:rPr>
      </w:pPr>
      <w:r w:rsidRPr="00820BED">
        <w:rPr>
          <w:rFonts w:eastAsia="Calibri"/>
        </w:rPr>
        <w:t>Forest</w:t>
      </w:r>
      <w:r w:rsidR="0081663E" w:rsidRPr="00820BED">
        <w:rPr>
          <w:rFonts w:eastAsia="Calibri"/>
        </w:rPr>
        <w:t>s</w:t>
      </w:r>
      <w:r w:rsidRPr="00820BED">
        <w:rPr>
          <w:rFonts w:eastAsia="Calibri"/>
        </w:rPr>
        <w:t xml:space="preserve"> are increasingly </w:t>
      </w:r>
      <w:r w:rsidR="008F4715" w:rsidRPr="00820BED">
        <w:rPr>
          <w:rFonts w:eastAsia="Calibri"/>
        </w:rPr>
        <w:t xml:space="preserve">impacted by anthropogenic stressors, including </w:t>
      </w:r>
      <w:r w:rsidR="00D34FC2" w:rsidRPr="00820BED">
        <w:rPr>
          <w:rFonts w:eastAsia="Calibri"/>
        </w:rPr>
        <w:t xml:space="preserve">the establishment and spread of </w:t>
      </w:r>
      <w:r w:rsidR="008F4715" w:rsidRPr="00820BED">
        <w:rPr>
          <w:rFonts w:eastAsia="Calibri"/>
        </w:rPr>
        <w:t>n</w:t>
      </w:r>
      <w:r w:rsidR="000A1A5A" w:rsidRPr="00820BED">
        <w:rPr>
          <w:rFonts w:eastAsia="Calibri"/>
        </w:rPr>
        <w:t xml:space="preserve">onnative </w:t>
      </w:r>
      <w:r w:rsidR="0081663E" w:rsidRPr="00820BED">
        <w:rPr>
          <w:rFonts w:eastAsia="Calibri"/>
        </w:rPr>
        <w:t>species</w:t>
      </w:r>
      <w:r w:rsidR="00384F4F" w:rsidRPr="00820BED">
        <w:rPr>
          <w:rFonts w:eastAsia="Calibri"/>
        </w:rPr>
        <w:t xml:space="preserve"> </w:t>
      </w:r>
      <w:r w:rsidR="000A1A5A" w:rsidRPr="00820BED">
        <w:rPr>
          <w:rFonts w:eastAsia="Calibri"/>
        </w:rPr>
        <w:fldChar w:fldCharType="begin"/>
      </w:r>
      <w:r w:rsidR="000A1A5A" w:rsidRPr="00820BED">
        <w:rPr>
          <w:rFonts w:eastAsia="Calibri"/>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820BED">
        <w:rPr>
          <w:rFonts w:eastAsia="Calibri"/>
        </w:rPr>
        <w:fldChar w:fldCharType="separate"/>
      </w:r>
      <w:r w:rsidR="00B65F5F" w:rsidRPr="00820BED">
        <w:t>(Lovett et al. 2006)</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2354F6">
        <w:rPr>
          <w:rFonts w:eastAsia="Calibri"/>
        </w:rPr>
        <w:t>Exotic</w:t>
      </w:r>
      <w:r w:rsidR="000624DC" w:rsidRPr="00820BED">
        <w:rPr>
          <w:rFonts w:eastAsia="Calibri"/>
        </w:rPr>
        <w:t xml:space="preserve"> </w:t>
      </w:r>
      <w:r w:rsidR="0081663E" w:rsidRPr="00820BED">
        <w:rPr>
          <w:rFonts w:eastAsia="Calibri"/>
        </w:rPr>
        <w:t>tree-</w:t>
      </w:r>
      <w:r w:rsidR="00352492" w:rsidRPr="00820BED">
        <w:rPr>
          <w:rFonts w:eastAsia="Calibri"/>
        </w:rPr>
        <w:t xml:space="preserve">feeding </w:t>
      </w:r>
      <w:r w:rsidR="000624DC" w:rsidRPr="00820BED">
        <w:rPr>
          <w:rFonts w:eastAsia="Calibri"/>
        </w:rPr>
        <w:t>insects</w:t>
      </w:r>
      <w:r w:rsidR="003C1B52" w:rsidRPr="00820BED">
        <w:rPr>
          <w:rFonts w:eastAsia="Calibri"/>
        </w:rPr>
        <w:t xml:space="preserve"> </w:t>
      </w:r>
      <w:r w:rsidR="00696E6A" w:rsidRPr="00820BED">
        <w:rPr>
          <w:rFonts w:eastAsia="Calibri"/>
        </w:rPr>
        <w:t xml:space="preserve">have been especially </w:t>
      </w:r>
      <w:r w:rsidR="00DE1F24" w:rsidRPr="00820BED">
        <w:rPr>
          <w:rFonts w:eastAsia="Calibri"/>
        </w:rPr>
        <w:t>significant,</w:t>
      </w:r>
      <w:r w:rsidR="00092B91" w:rsidRPr="00820BED">
        <w:rPr>
          <w:rFonts w:eastAsia="Calibri"/>
        </w:rPr>
        <w:t xml:space="preserve"> </w:t>
      </w:r>
      <w:r w:rsidR="0049284F" w:rsidRPr="00820BED">
        <w:rPr>
          <w:rFonts w:eastAsia="Calibri"/>
        </w:rPr>
        <w:t>causing economic and ecological impacts</w:t>
      </w:r>
      <w:r w:rsidR="00E504C5" w:rsidRPr="00820BED">
        <w:rPr>
          <w:rFonts w:eastAsia="Calibri"/>
        </w:rPr>
        <w:t xml:space="preserve"> </w:t>
      </w:r>
      <w:r w:rsidR="00E504C5" w:rsidRPr="00820BED">
        <w:rPr>
          <w:rFonts w:eastAsia="Calibri"/>
        </w:rPr>
        <w:fldChar w:fldCharType="begin"/>
      </w:r>
      <w:r w:rsidR="00537841" w:rsidRPr="00820BED">
        <w:rPr>
          <w:rFonts w:eastAsia="Calibri"/>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sidRPr="00820BED">
        <w:rPr>
          <w:rFonts w:eastAsia="Calibri"/>
        </w:rPr>
        <w:fldChar w:fldCharType="separate"/>
      </w:r>
      <w:r w:rsidR="00B65F5F" w:rsidRPr="00820BED">
        <w:t>(Gandhi and Herms 2010, Van Driesche and Reardon 2016)</w:t>
      </w:r>
      <w:r w:rsidR="00E504C5" w:rsidRPr="00820BED">
        <w:rPr>
          <w:rFonts w:eastAsia="Calibri"/>
        </w:rPr>
        <w:fldChar w:fldCharType="end"/>
      </w:r>
      <w:r w:rsidR="0049284F" w:rsidRPr="00820BED">
        <w:rPr>
          <w:rFonts w:eastAsia="Calibri"/>
        </w:rPr>
        <w:t xml:space="preserve">. </w:t>
      </w:r>
      <w:r w:rsidR="006B6980">
        <w:rPr>
          <w:rFonts w:eastAsia="Calibri"/>
        </w:rPr>
        <w:t>These</w:t>
      </w:r>
      <w:r w:rsidR="002354F6">
        <w:rPr>
          <w:rFonts w:eastAsia="Calibri"/>
        </w:rPr>
        <w:t xml:space="preserve"> </w:t>
      </w:r>
      <w:r w:rsidR="003C4266" w:rsidRPr="00820BED">
        <w:rPr>
          <w:rFonts w:eastAsia="Calibri"/>
        </w:rPr>
        <w:t>pests can undergo exponential population growth</w:t>
      </w:r>
      <w:r w:rsidR="008B5375" w:rsidRPr="00820BED">
        <w:rPr>
          <w:rFonts w:eastAsia="Calibri"/>
        </w:rPr>
        <w:t xml:space="preserve"> b</w:t>
      </w:r>
      <w:r w:rsidR="000A1A5A" w:rsidRPr="00820BED">
        <w:rPr>
          <w:rFonts w:eastAsia="Calibri"/>
        </w:rPr>
        <w:t xml:space="preserve">ecause </w:t>
      </w:r>
      <w:r w:rsidR="00776F4B" w:rsidRPr="00820BED">
        <w:rPr>
          <w:rFonts w:eastAsia="Calibri"/>
        </w:rPr>
        <w:t>top-down</w:t>
      </w:r>
      <w:r w:rsidR="00E32662" w:rsidRPr="00820BED">
        <w:rPr>
          <w:rFonts w:eastAsia="Calibri"/>
        </w:rPr>
        <w:t xml:space="preserve"> and </w:t>
      </w:r>
      <w:r w:rsidR="00776F4B" w:rsidRPr="00820BED">
        <w:rPr>
          <w:rFonts w:eastAsia="Calibri"/>
        </w:rPr>
        <w:t>bottom-up</w:t>
      </w:r>
      <w:r w:rsidR="00E32662" w:rsidRPr="00820BED">
        <w:rPr>
          <w:rFonts w:eastAsia="Calibri"/>
        </w:rPr>
        <w:t xml:space="preserve"> processes are reduced in the invaded range. </w:t>
      </w:r>
      <w:r w:rsidR="001A4C48">
        <w:rPr>
          <w:rFonts w:eastAsia="Calibri"/>
        </w:rPr>
        <w:t>I</w:t>
      </w:r>
      <w:r w:rsidR="00776F4B" w:rsidRPr="00820BED">
        <w:rPr>
          <w:rFonts w:eastAsia="Calibri"/>
        </w:rPr>
        <w:t xml:space="preserve">nsects introduced to a new region </w:t>
      </w:r>
      <w:r w:rsidR="001A4C48">
        <w:rPr>
          <w:rFonts w:eastAsia="Calibri"/>
        </w:rPr>
        <w:t xml:space="preserve">of the globe </w:t>
      </w:r>
      <w:r w:rsidR="00776F4B" w:rsidRPr="00820BED">
        <w:rPr>
          <w:rFonts w:eastAsia="Calibri"/>
        </w:rPr>
        <w:t xml:space="preserve">can escape their specialist natural enemies which might otherwise control their populations </w:t>
      </w:r>
      <w:commentRangeStart w:id="1"/>
      <w:r w:rsidR="00776F4B" w:rsidRPr="00820BED">
        <w:rPr>
          <w:rFonts w:eastAsia="Calibri"/>
        </w:rPr>
        <w:fldChar w:fldCharType="begin"/>
      </w:r>
      <w:r w:rsidR="00D35FA7" w:rsidRPr="00820BED">
        <w:rPr>
          <w:rFonts w:eastAsia="Calibri"/>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820BED">
        <w:rPr>
          <w:rFonts w:eastAsia="Calibri"/>
        </w:rPr>
        <w:fldChar w:fldCharType="separate"/>
      </w:r>
      <w:r w:rsidR="00B65F5F" w:rsidRPr="00820BED">
        <w:t>(Roy et al. 2011, Duan et al. 2023)</w:t>
      </w:r>
      <w:r w:rsidR="00776F4B" w:rsidRPr="00820BED">
        <w:rPr>
          <w:rFonts w:eastAsia="Calibri"/>
        </w:rPr>
        <w:fldChar w:fldCharType="end"/>
      </w:r>
      <w:commentRangeEnd w:id="1"/>
      <w:r w:rsidR="00F80CC9" w:rsidRPr="00820BED">
        <w:rPr>
          <w:rStyle w:val="CommentReference"/>
          <w:sz w:val="24"/>
          <w:szCs w:val="24"/>
        </w:rPr>
        <w:commentReference w:id="1"/>
      </w:r>
      <w:r w:rsidR="00776F4B" w:rsidRPr="00820BED">
        <w:rPr>
          <w:rFonts w:eastAsia="Calibri"/>
        </w:rPr>
        <w:t xml:space="preserve">. </w:t>
      </w:r>
      <w:r w:rsidR="00C67AE5" w:rsidRPr="00820BED">
        <w:rPr>
          <w:rFonts w:eastAsia="Calibri"/>
        </w:rPr>
        <w:t>Furthermore, n</w:t>
      </w:r>
      <w:r w:rsidR="00BC0775" w:rsidRPr="00820BED">
        <w:rPr>
          <w:rFonts w:eastAsia="Calibri"/>
        </w:rPr>
        <w:t>ative t</w:t>
      </w:r>
      <w:r w:rsidR="000A1A5A" w:rsidRPr="00820BED">
        <w:rPr>
          <w:rFonts w:eastAsia="Calibri"/>
        </w:rPr>
        <w:t>ree species</w:t>
      </w:r>
      <w:r w:rsidR="00061D9F" w:rsidRPr="00820BED">
        <w:rPr>
          <w:rFonts w:eastAsia="Calibri"/>
        </w:rPr>
        <w:t xml:space="preserve"> </w:t>
      </w:r>
      <w:r w:rsidR="00BC0775" w:rsidRPr="00820BED">
        <w:rPr>
          <w:rFonts w:eastAsia="Calibri"/>
        </w:rPr>
        <w:t>do not share a coevolutionary history</w:t>
      </w:r>
      <w:r w:rsidR="00D23675" w:rsidRPr="00820BED">
        <w:rPr>
          <w:rFonts w:eastAsia="Calibri"/>
        </w:rPr>
        <w:t xml:space="preserve"> with </w:t>
      </w:r>
      <w:r w:rsidR="00BD4E27" w:rsidRPr="00820BED">
        <w:rPr>
          <w:rFonts w:eastAsia="Calibri"/>
        </w:rPr>
        <w:t>nonnative</w:t>
      </w:r>
      <w:r w:rsidR="00D23675" w:rsidRPr="00820BED">
        <w:rPr>
          <w:rFonts w:eastAsia="Calibri"/>
        </w:rPr>
        <w:t xml:space="preserve"> insect</w:t>
      </w:r>
      <w:r w:rsidR="00BD4E27" w:rsidRPr="00820BED">
        <w:rPr>
          <w:rFonts w:eastAsia="Calibri"/>
        </w:rPr>
        <w:t>s and</w:t>
      </w:r>
      <w:r w:rsidR="00D23675" w:rsidRPr="00820BED">
        <w:rPr>
          <w:rFonts w:eastAsia="Calibri"/>
        </w:rPr>
        <w:t xml:space="preserve"> may lack the </w:t>
      </w:r>
      <w:r w:rsidR="00E27094" w:rsidRPr="00820BED">
        <w:rPr>
          <w:rFonts w:eastAsia="Calibri"/>
        </w:rPr>
        <w:t>necessary physical or chemical defenses</w:t>
      </w:r>
      <w:r w:rsidR="00A265D7" w:rsidRPr="00820BED">
        <w:rPr>
          <w:rFonts w:eastAsia="Calibri"/>
        </w:rPr>
        <w:t xml:space="preserve"> </w:t>
      </w:r>
      <w:r w:rsidR="000A1A5A" w:rsidRPr="00820BED">
        <w:rPr>
          <w:rFonts w:eastAsia="Calibri"/>
        </w:rPr>
        <w:fldChar w:fldCharType="begin"/>
      </w:r>
      <w:r w:rsidR="003E0C5B" w:rsidRPr="00820BED">
        <w:rPr>
          <w:rFonts w:eastAsia="Calibri"/>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820BED">
        <w:rPr>
          <w:rFonts w:eastAsia="Calibri"/>
        </w:rPr>
        <w:fldChar w:fldCharType="separate"/>
      </w:r>
      <w:r w:rsidR="00B65F5F" w:rsidRPr="00820BED">
        <w:t>(Villari et al. 2016, Mech et al. 2019)</w:t>
      </w:r>
      <w:r w:rsidR="000A1A5A" w:rsidRPr="00820BED">
        <w:rPr>
          <w:rFonts w:eastAsia="Calibri"/>
        </w:rPr>
        <w:fldChar w:fldCharType="end"/>
      </w:r>
      <w:r w:rsidR="00B83EC9" w:rsidRPr="00820BED">
        <w:rPr>
          <w:rFonts w:eastAsia="Calibri"/>
        </w:rPr>
        <w:t>.</w:t>
      </w:r>
      <w:r w:rsidR="000A1A5A" w:rsidRPr="00820BED">
        <w:rPr>
          <w:rFonts w:eastAsia="Calibri"/>
        </w:rPr>
        <w:t xml:space="preserve"> </w:t>
      </w:r>
      <w:r w:rsidR="00893896" w:rsidRPr="00820BED">
        <w:rPr>
          <w:rFonts w:eastAsia="Calibri"/>
        </w:rPr>
        <w:t xml:space="preserve">Release from these top-down and bottom-up controls can lead to rapid and widespread </w:t>
      </w:r>
      <w:r w:rsidR="00D53A4D" w:rsidRPr="00820BED">
        <w:rPr>
          <w:rFonts w:eastAsia="Calibri"/>
        </w:rPr>
        <w:t>mortality of host trees.</w:t>
      </w:r>
      <w:r w:rsidR="00DC7367" w:rsidRPr="00820BED">
        <w:rPr>
          <w:rFonts w:eastAsia="Calibri"/>
        </w:rPr>
        <w:t xml:space="preserve"> </w:t>
      </w:r>
      <w:r w:rsidR="00DD5C79" w:rsidRPr="00820BED">
        <w:rPr>
          <w:rFonts w:eastAsia="Calibri"/>
        </w:rPr>
        <w:t>Tree m</w:t>
      </w:r>
      <w:r w:rsidR="00DF5FAD" w:rsidRPr="00820BED">
        <w:rPr>
          <w:rFonts w:eastAsia="Calibri"/>
        </w:rPr>
        <w:t xml:space="preserve">ortality </w:t>
      </w:r>
      <w:r w:rsidR="00DC7367" w:rsidRPr="00820BED">
        <w:rPr>
          <w:rFonts w:eastAsia="Calibri"/>
        </w:rPr>
        <w:t>causes</w:t>
      </w:r>
      <w:r w:rsidR="00DD5C79" w:rsidRPr="00820BED">
        <w:rPr>
          <w:rFonts w:eastAsia="Calibri"/>
        </w:rPr>
        <w:t xml:space="preserve"> </w:t>
      </w:r>
      <w:r w:rsidR="00C40BB9" w:rsidRPr="00820BED">
        <w:rPr>
          <w:rFonts w:eastAsia="Calibri"/>
        </w:rPr>
        <w:t xml:space="preserve">ecological </w:t>
      </w:r>
      <w:r w:rsidR="007A047A" w:rsidRPr="00820BED">
        <w:rPr>
          <w:rFonts w:eastAsia="Calibri"/>
        </w:rPr>
        <w:t xml:space="preserve">consequences </w:t>
      </w:r>
      <w:r w:rsidR="00F8376D" w:rsidRPr="00820BED">
        <w:rPr>
          <w:rFonts w:eastAsia="Calibri"/>
        </w:rPr>
        <w:t xml:space="preserve">which </w:t>
      </w:r>
      <w:r w:rsidR="000B34D7" w:rsidRPr="00820BED">
        <w:rPr>
          <w:rFonts w:eastAsia="Calibri"/>
        </w:rPr>
        <w:t>have short- and long-term impacts on forest structure and function</w:t>
      </w:r>
      <w:r w:rsidR="00F8376D" w:rsidRPr="00820BED">
        <w:rPr>
          <w:rFonts w:eastAsia="Calibri"/>
        </w:rPr>
        <w:t xml:space="preserve">. </w:t>
      </w:r>
      <w:r w:rsidR="0086033C" w:rsidRPr="00820BED">
        <w:rPr>
          <w:rFonts w:eastAsia="Calibri"/>
        </w:rPr>
        <w:t>In the short term,</w:t>
      </w:r>
      <w:r w:rsidR="00395C10" w:rsidRPr="00820BED">
        <w:rPr>
          <w:rFonts w:eastAsia="Calibri"/>
        </w:rPr>
        <w:t xml:space="preserve"> tree mortality </w:t>
      </w:r>
      <w:r w:rsidR="00546A0E" w:rsidRPr="00820BED">
        <w:rPr>
          <w:rFonts w:eastAsia="Calibri"/>
        </w:rPr>
        <w:t>forms</w:t>
      </w:r>
      <w:r w:rsidR="0086033C" w:rsidRPr="00820BED">
        <w:rPr>
          <w:rFonts w:eastAsia="Calibri"/>
        </w:rPr>
        <w:t xml:space="preserve"> c</w:t>
      </w:r>
      <w:r w:rsidR="006B0E03" w:rsidRPr="00820BED">
        <w:rPr>
          <w:rFonts w:eastAsia="Calibri"/>
        </w:rPr>
        <w:t>anopy gap</w:t>
      </w:r>
      <w:r w:rsidR="00546A0E" w:rsidRPr="00820BED">
        <w:rPr>
          <w:rFonts w:eastAsia="Calibri"/>
        </w:rPr>
        <w:t xml:space="preserve">s that </w:t>
      </w:r>
      <w:r w:rsidR="00600F5E" w:rsidRPr="00820BED">
        <w:rPr>
          <w:rFonts w:eastAsia="Calibri"/>
        </w:rPr>
        <w:t>increase</w:t>
      </w:r>
      <w:r w:rsidR="00546A0E" w:rsidRPr="00820BED">
        <w:rPr>
          <w:rFonts w:eastAsia="Calibri"/>
        </w:rPr>
        <w:t xml:space="preserve"> light availability</w:t>
      </w:r>
      <w:r w:rsidR="006249AE" w:rsidRPr="00820BED">
        <w:rPr>
          <w:rFonts w:eastAsia="Calibri"/>
        </w:rPr>
        <w:t xml:space="preserve"> and </w:t>
      </w:r>
      <w:r w:rsidR="00600F5E" w:rsidRPr="00820BED">
        <w:rPr>
          <w:rFonts w:eastAsia="Calibri"/>
        </w:rPr>
        <w:t xml:space="preserve">temperature and </w:t>
      </w:r>
      <w:r w:rsidR="006249AE" w:rsidRPr="00820BED">
        <w:rPr>
          <w:rFonts w:eastAsia="Calibri"/>
        </w:rPr>
        <w:t xml:space="preserve">alter </w:t>
      </w:r>
      <w:r w:rsidR="00600F5E" w:rsidRPr="00820BED">
        <w:rPr>
          <w:rFonts w:eastAsia="Calibri"/>
        </w:rPr>
        <w:t>soil moisture on the forest floor</w:t>
      </w:r>
      <w:r w:rsidR="00D6736C" w:rsidRPr="00820BED">
        <w:rPr>
          <w:rFonts w:eastAsia="Calibri"/>
        </w:rPr>
        <w:t xml:space="preserve"> </w:t>
      </w:r>
      <w:r w:rsidR="003C4051" w:rsidRPr="00820BED">
        <w:rPr>
          <w:rFonts w:eastAsia="Calibri"/>
        </w:rPr>
        <w:fldChar w:fldCharType="begin"/>
      </w:r>
      <w:r w:rsidR="003C4051" w:rsidRPr="00820BED">
        <w:rPr>
          <w:rFonts w:eastAsia="Calibri"/>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sidRPr="00820BED">
        <w:rPr>
          <w:rFonts w:eastAsia="Calibri"/>
        </w:rPr>
        <w:fldChar w:fldCharType="separate"/>
      </w:r>
      <w:r w:rsidR="00B65F5F" w:rsidRPr="00820BED">
        <w:t>(Perry and Herms 2019)</w:t>
      </w:r>
      <w:r w:rsidR="003C4051" w:rsidRPr="00820BED">
        <w:rPr>
          <w:rFonts w:eastAsia="Calibri"/>
        </w:rPr>
        <w:fldChar w:fldCharType="end"/>
      </w:r>
      <w:r w:rsidR="003E7969" w:rsidRPr="00820BED">
        <w:rPr>
          <w:rFonts w:eastAsia="Calibri"/>
        </w:rPr>
        <w:t xml:space="preserve">. </w:t>
      </w:r>
      <w:r w:rsidR="00475E23" w:rsidRPr="00820BED">
        <w:rPr>
          <w:rFonts w:eastAsia="Calibri"/>
        </w:rPr>
        <w:t xml:space="preserve">Depending on the size, </w:t>
      </w:r>
      <w:r w:rsidR="00222460" w:rsidRPr="00820BED">
        <w:rPr>
          <w:rFonts w:eastAsia="Calibri"/>
        </w:rPr>
        <w:t xml:space="preserve">surrounding canopy and understory trees or advanced regeneration will respond to the available resources and grow </w:t>
      </w:r>
      <w:r w:rsidR="00B41EE4" w:rsidRPr="00820BED">
        <w:rPr>
          <w:rFonts w:eastAsia="Calibri"/>
        </w:rPr>
        <w:t xml:space="preserve">to fill the gaps. </w:t>
      </w:r>
      <w:r w:rsidR="00776F4B" w:rsidRPr="00820BED">
        <w:rPr>
          <w:rFonts w:eastAsia="Calibri"/>
        </w:rPr>
        <w:t>I</w:t>
      </w:r>
      <w:r w:rsidR="002725F1" w:rsidRPr="00820BED">
        <w:rPr>
          <w:rFonts w:eastAsia="Calibri"/>
        </w:rPr>
        <w:t>f</w:t>
      </w:r>
      <w:r w:rsidR="002F590C" w:rsidRPr="00820BED">
        <w:rPr>
          <w:rFonts w:eastAsia="Calibri"/>
        </w:rPr>
        <w:t xml:space="preserve"> </w:t>
      </w:r>
      <w:r w:rsidR="004469BA" w:rsidRPr="00820BED">
        <w:rPr>
          <w:rFonts w:eastAsia="Calibri"/>
        </w:rPr>
        <w:t>the host</w:t>
      </w:r>
      <w:r w:rsidR="004228C3" w:rsidRPr="00820BED">
        <w:rPr>
          <w:rFonts w:eastAsia="Calibri"/>
        </w:rPr>
        <w:t xml:space="preserve"> tree</w:t>
      </w:r>
      <w:r w:rsidR="00776F4B" w:rsidRPr="00820BED">
        <w:rPr>
          <w:rFonts w:eastAsia="Calibri"/>
        </w:rPr>
        <w:t xml:space="preserve"> species</w:t>
      </w:r>
      <w:r w:rsidR="002F590C" w:rsidRPr="00820BED">
        <w:rPr>
          <w:rFonts w:eastAsia="Calibri"/>
        </w:rPr>
        <w:t xml:space="preserve"> </w:t>
      </w:r>
      <w:r w:rsidR="004228C3" w:rsidRPr="00820BED">
        <w:rPr>
          <w:rFonts w:eastAsia="Calibri"/>
        </w:rPr>
        <w:t>has</w:t>
      </w:r>
      <w:r w:rsidR="002F590C" w:rsidRPr="00820BED">
        <w:rPr>
          <w:rFonts w:eastAsia="Calibri"/>
        </w:rPr>
        <w:t xml:space="preserve"> surviving seedlings, saplings, or root sprout</w:t>
      </w:r>
      <w:r w:rsidR="004228C3" w:rsidRPr="00820BED">
        <w:rPr>
          <w:rFonts w:eastAsia="Calibri"/>
        </w:rPr>
        <w:t xml:space="preserve">s, this regeneration </w:t>
      </w:r>
      <w:r w:rsidR="00900448" w:rsidRPr="00820BED">
        <w:rPr>
          <w:rFonts w:eastAsia="Calibri"/>
        </w:rPr>
        <w:t xml:space="preserve">may compete to reclaim the </w:t>
      </w:r>
      <w:r w:rsidR="00325318" w:rsidRPr="00820BED">
        <w:rPr>
          <w:rFonts w:eastAsia="Calibri"/>
        </w:rPr>
        <w:t>space</w:t>
      </w:r>
      <w:r w:rsidR="00B345C6" w:rsidRPr="00820BED">
        <w:rPr>
          <w:rFonts w:eastAsia="Calibri"/>
        </w:rPr>
        <w:t xml:space="preserve">. However, regeneration of </w:t>
      </w:r>
      <w:r w:rsidR="00D45B9A" w:rsidRPr="00820BED">
        <w:rPr>
          <w:rFonts w:eastAsia="Calibri"/>
        </w:rPr>
        <w:t>the host</w:t>
      </w:r>
      <w:r w:rsidR="00B345C6" w:rsidRPr="00820BED">
        <w:rPr>
          <w:rFonts w:eastAsia="Calibri"/>
        </w:rPr>
        <w:t xml:space="preserve"> tree species </w:t>
      </w:r>
      <w:r w:rsidR="00E5381C" w:rsidRPr="00820BED">
        <w:rPr>
          <w:rFonts w:eastAsia="Calibri"/>
        </w:rPr>
        <w:t xml:space="preserve">can be hindered by the continual presence of </w:t>
      </w:r>
      <w:r w:rsidR="00DE0994" w:rsidRPr="00820BED">
        <w:rPr>
          <w:rFonts w:eastAsia="Calibri"/>
        </w:rPr>
        <w:t>the nonnative insect.</w:t>
      </w:r>
      <w:r w:rsidR="00E05C06" w:rsidRPr="00820BED">
        <w:rPr>
          <w:rFonts w:eastAsia="Calibri"/>
        </w:rPr>
        <w:t xml:space="preserve"> </w:t>
      </w:r>
      <w:r w:rsidR="00793D3A" w:rsidRPr="00820BED">
        <w:rPr>
          <w:rFonts w:eastAsia="Calibri"/>
        </w:rPr>
        <w:t>Eventually, h</w:t>
      </w:r>
      <w:r w:rsidR="007723F2" w:rsidRPr="00820BED">
        <w:rPr>
          <w:rFonts w:eastAsia="Calibri"/>
        </w:rPr>
        <w:t>ost tree species</w:t>
      </w:r>
      <w:r w:rsidR="00AA793B" w:rsidRPr="00820BED">
        <w:rPr>
          <w:rFonts w:eastAsia="Calibri"/>
        </w:rPr>
        <w:t xml:space="preserve"> may be </w:t>
      </w:r>
      <w:r w:rsidR="008924E4" w:rsidRPr="00820BED">
        <w:rPr>
          <w:rFonts w:eastAsia="Calibri"/>
        </w:rPr>
        <w:t>functionally eliminated from forests, or they may persist</w:t>
      </w:r>
      <w:r w:rsidR="00E05C06" w:rsidRPr="00820BED">
        <w:rPr>
          <w:rFonts w:eastAsia="Calibri"/>
        </w:rPr>
        <w:t xml:space="preserve"> </w:t>
      </w:r>
      <w:r w:rsidR="00742F82" w:rsidRPr="00820BED">
        <w:rPr>
          <w:rFonts w:eastAsia="Calibri"/>
        </w:rPr>
        <w:fldChar w:fldCharType="begin"/>
      </w:r>
      <w:r w:rsidR="00742F82" w:rsidRPr="00820BED">
        <w:rPr>
          <w:rFonts w:eastAsia="Calibri"/>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sidRPr="00820BED">
        <w:rPr>
          <w:rFonts w:eastAsia="Calibri"/>
        </w:rPr>
        <w:fldChar w:fldCharType="separate"/>
      </w:r>
      <w:r w:rsidR="00B65F5F" w:rsidRPr="00820BED">
        <w:t>(McCormick and Platt 1980)</w:t>
      </w:r>
      <w:r w:rsidR="00742F82" w:rsidRPr="00820BED">
        <w:rPr>
          <w:rFonts w:eastAsia="Calibri"/>
        </w:rPr>
        <w:fldChar w:fldCharType="end"/>
      </w:r>
      <w:r w:rsidR="00793D3A" w:rsidRPr="00820BED">
        <w:rPr>
          <w:rFonts w:eastAsia="Calibri"/>
        </w:rPr>
        <w:t>.</w:t>
      </w:r>
      <w:r w:rsidR="007F7186" w:rsidRPr="00820BED">
        <w:rPr>
          <w:rFonts w:eastAsia="Calibri"/>
        </w:rPr>
        <w:t xml:space="preserve"> </w:t>
      </w:r>
      <w:r w:rsidR="00A5486A" w:rsidRPr="00820BED">
        <w:rPr>
          <w:rFonts w:eastAsia="Calibri"/>
        </w:rPr>
        <w:t>If the</w:t>
      </w:r>
      <w:r w:rsidR="00331658" w:rsidRPr="00820BED">
        <w:rPr>
          <w:rFonts w:eastAsia="Calibri"/>
        </w:rPr>
        <w:t xml:space="preserve">y do persist, they may </w:t>
      </w:r>
      <w:r w:rsidR="004256FA" w:rsidRPr="00820BED">
        <w:rPr>
          <w:rFonts w:eastAsia="Calibri"/>
        </w:rPr>
        <w:t>do so in a different size range, or only within</w:t>
      </w:r>
      <w:r w:rsidR="00700DFC" w:rsidRPr="00820BED">
        <w:rPr>
          <w:rFonts w:eastAsia="Calibri"/>
        </w:rPr>
        <w:t xml:space="preserve"> certain forest types</w:t>
      </w:r>
      <w:r w:rsidR="00AE3E67" w:rsidRPr="00820BED">
        <w:rPr>
          <w:rFonts w:eastAsia="Calibri"/>
        </w:rPr>
        <w:t xml:space="preserve"> </w:t>
      </w:r>
      <w:r w:rsidR="00AE3E67" w:rsidRPr="00820BED">
        <w:rPr>
          <w:rFonts w:eastAsia="Calibri"/>
        </w:rPr>
        <w:fldChar w:fldCharType="begin"/>
      </w:r>
      <w:r w:rsidR="00AE3E67" w:rsidRPr="00820BED">
        <w:rPr>
          <w:rFonts w:eastAsia="Calibri"/>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sidRPr="00820BED">
        <w:rPr>
          <w:rFonts w:eastAsia="Calibri"/>
        </w:rPr>
        <w:fldChar w:fldCharType="separate"/>
      </w:r>
      <w:r w:rsidR="00B65F5F" w:rsidRPr="00820BED">
        <w:t>(Barnes 1976)</w:t>
      </w:r>
      <w:r w:rsidR="00AE3E67" w:rsidRPr="00820BED">
        <w:rPr>
          <w:rFonts w:eastAsia="Calibri"/>
        </w:rPr>
        <w:fldChar w:fldCharType="end"/>
      </w:r>
      <w:r w:rsidR="00700DFC" w:rsidRPr="00820BED">
        <w:rPr>
          <w:rFonts w:eastAsia="Calibri"/>
        </w:rPr>
        <w:t>.</w:t>
      </w:r>
    </w:p>
    <w:p w14:paraId="69100FF1" w14:textId="77777777" w:rsidR="00DF060D" w:rsidRPr="00820BED" w:rsidRDefault="00DF060D"/>
    <w:p w14:paraId="0078C0E8" w14:textId="7E68FA8C" w:rsidR="007C4625" w:rsidRPr="00820BED" w:rsidRDefault="00F90FF2" w:rsidP="007733DC">
      <w:pPr>
        <w:rPr>
          <w:rFonts w:eastAsia="Calibri"/>
        </w:rPr>
      </w:pPr>
      <w:r w:rsidRPr="00820BED">
        <w:rPr>
          <w:rFonts w:eastAsia="Calibri"/>
        </w:rPr>
        <w:t xml:space="preserve">Emerald ash borer (EAB, </w:t>
      </w:r>
      <w:r w:rsidRPr="00820BED">
        <w:rPr>
          <w:rFonts w:eastAsia="Calibri"/>
          <w:i/>
          <w:iCs/>
        </w:rPr>
        <w:t xml:space="preserve">Agrilus </w:t>
      </w:r>
      <w:proofErr w:type="spellStart"/>
      <w:r w:rsidRPr="00820BED">
        <w:rPr>
          <w:rFonts w:eastAsia="Calibri"/>
          <w:i/>
          <w:iCs/>
        </w:rPr>
        <w:t>planipennis</w:t>
      </w:r>
      <w:proofErr w:type="spellEnd"/>
      <w:r w:rsidRPr="00820BED">
        <w:rPr>
          <w:rFonts w:eastAsia="Calibri"/>
        </w:rPr>
        <w:t xml:space="preserve"> </w:t>
      </w:r>
      <w:proofErr w:type="spellStart"/>
      <w:r w:rsidRPr="00820BED">
        <w:rPr>
          <w:rFonts w:eastAsia="Calibri"/>
        </w:rPr>
        <w:t>Fairmaire</w:t>
      </w:r>
      <w:proofErr w:type="spellEnd"/>
      <w:r w:rsidRPr="00820BED">
        <w:rPr>
          <w:rFonts w:eastAsia="Calibri"/>
        </w:rPr>
        <w:t xml:space="preserve">) is an introduced woodboring beetle (Coleoptera: </w:t>
      </w:r>
      <w:proofErr w:type="spellStart"/>
      <w:r w:rsidRPr="00820BED">
        <w:rPr>
          <w:rFonts w:eastAsia="Calibri"/>
        </w:rPr>
        <w:t>Buprestidae</w:t>
      </w:r>
      <w:proofErr w:type="spellEnd"/>
      <w:r w:rsidRPr="00820BED">
        <w:rPr>
          <w:rFonts w:eastAsia="Calibri"/>
        </w:rPr>
        <w:t>) that has had substantial direct and indirect ecological impacts in forests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820BED">
        <w:rPr>
          <w:rFonts w:eastAsia="Calibri"/>
        </w:rPr>
        <w:fldChar w:fldCharType="separate"/>
      </w:r>
      <w:r w:rsidR="00B65F5F" w:rsidRPr="00820BED">
        <w:t>(Klooster et al. 2018)</w:t>
      </w:r>
      <w:r w:rsidRPr="00820BED">
        <w:rPr>
          <w:rFonts w:eastAsia="Calibri"/>
        </w:rPr>
        <w:fldChar w:fldCharType="end"/>
      </w:r>
      <w:r w:rsidR="00864C75" w:rsidRPr="00820BED">
        <w:rPr>
          <w:rFonts w:eastAsia="Calibri"/>
        </w:rPr>
        <w:t>.</w:t>
      </w:r>
      <w:r w:rsidRPr="00820BED">
        <w:rPr>
          <w:rFonts w:eastAsia="Calibri"/>
        </w:rPr>
        <w:t xml:space="preserve"> First identified near Detroit, Michigan in 2002, EAB has since spread throughout the eastern United States and Canada. Extensive mortality of North American ash (</w:t>
      </w:r>
      <w:r w:rsidRPr="00820BED">
        <w:rPr>
          <w:rFonts w:eastAsia="Calibri"/>
          <w:i/>
          <w:iCs/>
        </w:rPr>
        <w:t>Fraxinus</w:t>
      </w:r>
      <w:r w:rsidRPr="00820BED">
        <w:rPr>
          <w:rFonts w:eastAsia="Calibri"/>
        </w:rPr>
        <w:t xml:space="preserve"> spp.) has occurred in regions where EAB has become established, including widely distributed white ash (</w:t>
      </w:r>
      <w:r w:rsidRPr="00820BED">
        <w:rPr>
          <w:rFonts w:eastAsia="Calibri"/>
          <w:i/>
          <w:iCs/>
        </w:rPr>
        <w:t>Fraxinus americana</w:t>
      </w:r>
      <w:r w:rsidRPr="00820BED">
        <w:rPr>
          <w:rFonts w:eastAsia="Calibri"/>
        </w:rPr>
        <w:t xml:space="preserve"> L.), green ash (</w:t>
      </w:r>
      <w:r w:rsidRPr="00820BED">
        <w:rPr>
          <w:rFonts w:eastAsia="Calibri"/>
          <w:i/>
          <w:iCs/>
        </w:rPr>
        <w:t>Fraxinus pennsylvanica</w:t>
      </w:r>
      <w:r w:rsidRPr="00820BED">
        <w:rPr>
          <w:rFonts w:eastAsia="Calibri"/>
        </w:rPr>
        <w:t xml:space="preserve"> Marsh), and black ash (</w:t>
      </w:r>
      <w:r w:rsidRPr="00820BED">
        <w:rPr>
          <w:rFonts w:eastAsia="Calibri"/>
          <w:i/>
          <w:iCs/>
        </w:rPr>
        <w:t>Fraxinus nigra</w:t>
      </w:r>
      <w:r w:rsidRPr="00820BED">
        <w:rPr>
          <w:rFonts w:eastAsia="Calibri"/>
        </w:rPr>
        <w:t xml:space="preserve"> Marsh)</w:t>
      </w:r>
      <w:r w:rsidR="00864C75" w:rsidRPr="00820BED">
        <w:rPr>
          <w:rFonts w:eastAsia="Calibri"/>
        </w:rPr>
        <w:t xml:space="preserve"> </w:t>
      </w:r>
      <w:r w:rsidRPr="00820BED">
        <w:rPr>
          <w:rFonts w:eastAsia="Calibri"/>
        </w:rPr>
        <w:fldChar w:fldCharType="begin"/>
      </w:r>
      <w:r w:rsidR="00FE313C" w:rsidRPr="00820BED">
        <w:rPr>
          <w:rFonts w:eastAsia="Calibri"/>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820BED">
        <w:rPr>
          <w:rFonts w:eastAsia="Calibri"/>
        </w:rPr>
        <w:fldChar w:fldCharType="separate"/>
      </w:r>
      <w:r w:rsidR="00B65F5F" w:rsidRPr="00820BED">
        <w:t>(Burns and Honkala 1990)</w:t>
      </w:r>
      <w:r w:rsidRPr="00820BED">
        <w:rPr>
          <w:rFonts w:eastAsia="Calibri"/>
        </w:rPr>
        <w:fldChar w:fldCharType="end"/>
      </w:r>
      <w:r w:rsidR="00864C75" w:rsidRPr="00820BED">
        <w:rPr>
          <w:rFonts w:eastAsia="Calibri"/>
        </w:rPr>
        <w:t>.</w:t>
      </w:r>
      <w:r w:rsidRPr="00820BED">
        <w:rPr>
          <w:rFonts w:eastAsia="Calibri"/>
        </w:rPr>
        <w:t xml:space="preserve"> For example, mixed deciduous forests near the epicenter of the EAB invasion experienced more than 99% mortality of canopy ash by 2009</w:t>
      </w:r>
      <w:r w:rsidR="00864C75" w:rsidRPr="00820BED">
        <w:rPr>
          <w:rFonts w:eastAsia="Calibri"/>
        </w:rPr>
        <w:t xml:space="preserve"> </w:t>
      </w:r>
      <w:r w:rsidRPr="00820BED">
        <w:rPr>
          <w:rFonts w:eastAsia="Calibri"/>
        </w:rPr>
        <w:fldChar w:fldCharType="begin"/>
      </w:r>
      <w:r w:rsidR="0043291C">
        <w:rPr>
          <w:rFonts w:eastAsia="Calibri"/>
        </w:rPr>
        <w:instrText xml:space="preserve"> ADDIN ZOTERO_ITEM CSL_CITATION {"citationID":"3T9NAaP1","properties":{"formattedCitation":"(Klooster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Pr="00820BED">
        <w:rPr>
          <w:rFonts w:eastAsia="Calibri"/>
        </w:rPr>
        <w:fldChar w:fldCharType="separate"/>
      </w:r>
      <w:r w:rsidR="0043291C" w:rsidRPr="0043291C">
        <w:t>(Klooster et al. 2013)</w:t>
      </w:r>
      <w:r w:rsidRPr="00820BED">
        <w:rPr>
          <w:rFonts w:eastAsia="Calibri"/>
        </w:rPr>
        <w:fldChar w:fldCharType="end"/>
      </w:r>
      <w:r w:rsidR="00864C75" w:rsidRPr="00820BED">
        <w:rPr>
          <w:rFonts w:eastAsia="Calibri"/>
        </w:rPr>
        <w:t>.</w:t>
      </w:r>
      <w:r w:rsidRPr="00820BED">
        <w:rPr>
          <w:rFonts w:eastAsia="Calibri"/>
        </w:rPr>
        <w:t xml:space="preserve"> </w:t>
      </w:r>
      <w:r w:rsidR="00516669">
        <w:rPr>
          <w:rFonts w:eastAsia="Calibri"/>
        </w:rPr>
        <w:t xml:space="preserve">Ash trees </w:t>
      </w:r>
      <w:r w:rsidR="009815DF">
        <w:rPr>
          <w:rFonts w:eastAsia="Calibri"/>
        </w:rPr>
        <w:t>with EAB larvae tunneling in their vascular system</w:t>
      </w:r>
      <w:r w:rsidR="009942C1">
        <w:rPr>
          <w:rFonts w:eastAsia="Calibri"/>
        </w:rPr>
        <w:t xml:space="preserve"> exhibit symptoms like bark splitting, </w:t>
      </w:r>
      <w:r w:rsidR="00916024">
        <w:rPr>
          <w:rFonts w:eastAsia="Calibri"/>
        </w:rPr>
        <w:t>sprouting along the trunk, canopy foliage dieback, and death</w:t>
      </w:r>
      <w:r w:rsidR="008903D1">
        <w:rPr>
          <w:rFonts w:eastAsia="Calibri"/>
        </w:rPr>
        <w:t xml:space="preserve"> </w:t>
      </w:r>
      <w:r w:rsidR="008903D1">
        <w:rPr>
          <w:rFonts w:eastAsia="Calibri"/>
        </w:rPr>
        <w:fldChar w:fldCharType="begin"/>
      </w:r>
      <w:r w:rsidR="008903D1">
        <w:rPr>
          <w:rFonts w:eastAsia="Calibri"/>
        </w:rPr>
        <w:instrText xml:space="preserve"> ADDIN ZOTERO_ITEM CSL_CITATION {"citationID":"qYc8JNgy","properties":{"formattedCitation":"(Knight et al. 2014)","plainCitation":"(Knight et al. 2014)","noteIndex":0},"citationItems":[{"id":783,"uris":["http://zotero.org/groups/5270502/items/CVEHQ29L"],"itemData":{"id":783,"type":"report","genre":"General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8903D1">
        <w:rPr>
          <w:rFonts w:eastAsia="Calibri"/>
        </w:rPr>
        <w:fldChar w:fldCharType="separate"/>
      </w:r>
      <w:r w:rsidR="008903D1" w:rsidRPr="008903D1">
        <w:t>(Knight et al. 2014)</w:t>
      </w:r>
      <w:r w:rsidR="008903D1">
        <w:rPr>
          <w:rFonts w:eastAsia="Calibri"/>
        </w:rPr>
        <w:fldChar w:fldCharType="end"/>
      </w:r>
      <w:r w:rsidR="008903D1">
        <w:rPr>
          <w:rFonts w:eastAsia="Calibri"/>
        </w:rPr>
        <w:t xml:space="preserve">. </w:t>
      </w:r>
      <w:r w:rsidR="0004787B" w:rsidRPr="00820BED">
        <w:rPr>
          <w:rFonts w:eastAsia="Calibri"/>
        </w:rPr>
        <w:t>Concurrent with the death of mature ash, viable seed production</w:t>
      </w:r>
      <w:r w:rsidR="00353360" w:rsidRPr="00820BED">
        <w:rPr>
          <w:rFonts w:eastAsia="Calibri"/>
        </w:rPr>
        <w:t xml:space="preserve"> decline</w:t>
      </w:r>
      <w:r w:rsidR="00153EBB" w:rsidRPr="00820BED">
        <w:rPr>
          <w:rFonts w:eastAsia="Calibri"/>
        </w:rPr>
        <w:t>d</w:t>
      </w:r>
      <w:r w:rsidR="00353360" w:rsidRPr="00820BED">
        <w:rPr>
          <w:rFonts w:eastAsia="Calibri"/>
        </w:rPr>
        <w:t xml:space="preserve"> precipitously, </w:t>
      </w:r>
      <w:r w:rsidR="008654F5" w:rsidRPr="00820BED">
        <w:rPr>
          <w:rFonts w:eastAsia="Calibri"/>
        </w:rPr>
        <w:t xml:space="preserve">which threatens to eliminate the </w:t>
      </w:r>
      <w:r w:rsidR="00625BF3">
        <w:rPr>
          <w:rFonts w:eastAsia="Calibri"/>
        </w:rPr>
        <w:t>ash</w:t>
      </w:r>
      <w:r w:rsidR="008654F5" w:rsidRPr="00820BED">
        <w:rPr>
          <w:rFonts w:eastAsia="Calibri"/>
        </w:rPr>
        <w:t xml:space="preserve"> from forests</w:t>
      </w:r>
      <w:r w:rsidR="0004787B" w:rsidRPr="00820BED">
        <w:rPr>
          <w:rFonts w:eastAsia="Calibri"/>
        </w:rPr>
        <w:t xml:space="preserve"> </w:t>
      </w:r>
      <w:r w:rsidR="0004787B" w:rsidRPr="00820BED">
        <w:rPr>
          <w:rFonts w:eastAsia="Calibri"/>
        </w:rPr>
        <w:fldChar w:fldCharType="begin"/>
      </w:r>
      <w:r w:rsidR="0043291C">
        <w:rPr>
          <w:rFonts w:eastAsia="Calibri"/>
        </w:rPr>
        <w:instrText xml:space="preserve"> ADDIN ZOTERO_ITEM CSL_CITATION {"citationID":"Cz7EgVvA","properties":{"formattedCitation":"(Klooster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04787B" w:rsidRPr="00820BED">
        <w:rPr>
          <w:rFonts w:eastAsia="Calibri"/>
        </w:rPr>
        <w:fldChar w:fldCharType="separate"/>
      </w:r>
      <w:r w:rsidR="0043291C" w:rsidRPr="0043291C">
        <w:t>(Klooster et al. 2013)</w:t>
      </w:r>
      <w:r w:rsidR="0004787B" w:rsidRPr="00820BED">
        <w:rPr>
          <w:rFonts w:eastAsia="Calibri"/>
        </w:rPr>
        <w:fldChar w:fldCharType="end"/>
      </w:r>
      <w:r w:rsidR="0004787B" w:rsidRPr="00820BED">
        <w:rPr>
          <w:rFonts w:eastAsia="Calibri"/>
        </w:rPr>
        <w:t xml:space="preserve">. </w:t>
      </w:r>
      <w:r w:rsidR="007C4625" w:rsidRPr="00820BED">
        <w:t xml:space="preserve">To </w:t>
      </w:r>
      <w:r w:rsidR="00625BF3">
        <w:t xml:space="preserve">attempt </w:t>
      </w:r>
      <w:proofErr w:type="gramStart"/>
      <w:r w:rsidR="007C4625" w:rsidRPr="00820BED">
        <w:t xml:space="preserve">control </w:t>
      </w:r>
      <w:r w:rsidR="00625BF3">
        <w:t>of</w:t>
      </w:r>
      <w:proofErr w:type="gramEnd"/>
      <w:r w:rsidR="00625BF3">
        <w:t xml:space="preserve"> </w:t>
      </w:r>
      <w:r w:rsidR="007C4625" w:rsidRPr="00820BED">
        <w:t xml:space="preserve">EAB populations, several biological control </w:t>
      </w:r>
      <w:proofErr w:type="gramStart"/>
      <w:r w:rsidR="007C4625" w:rsidRPr="00820BED">
        <w:t>agents</w:t>
      </w:r>
      <w:proofErr w:type="gramEnd"/>
      <w:r w:rsidR="0096245D" w:rsidRPr="00820BED">
        <w:t xml:space="preserve"> native to east Asia</w:t>
      </w:r>
      <w:r w:rsidR="007C4625" w:rsidRPr="00820BED">
        <w:t xml:space="preserve"> have been </w:t>
      </w:r>
      <w:r w:rsidR="0096245D" w:rsidRPr="00820BED">
        <w:t>widely released in</w:t>
      </w:r>
      <w:r w:rsidR="007C4625" w:rsidRPr="00820BED">
        <w:t xml:space="preserve"> eastern North America</w:t>
      </w:r>
      <w:r w:rsidR="00984A1B" w:rsidRPr="00820BED">
        <w:t xml:space="preserve">. </w:t>
      </w:r>
      <w:r w:rsidR="00547EBF" w:rsidRPr="00820BED">
        <w:t xml:space="preserve">Three </w:t>
      </w:r>
      <w:r w:rsidR="00984A1B" w:rsidRPr="00820BED">
        <w:t>p</w:t>
      </w:r>
      <w:r w:rsidR="009E2046" w:rsidRPr="00820BED">
        <w:t>arasitoid wasp</w:t>
      </w:r>
      <w:r w:rsidR="00547EBF" w:rsidRPr="00820BED">
        <w:t xml:space="preserve"> species</w:t>
      </w:r>
      <w:r w:rsidR="009E2046" w:rsidRPr="00820BED">
        <w:t xml:space="preserve"> have established</w:t>
      </w:r>
      <w:r w:rsidR="00A6288A" w:rsidRPr="00820BED">
        <w:t xml:space="preserve"> </w:t>
      </w:r>
      <w:r w:rsidR="000A2B68" w:rsidRPr="00820BED">
        <w:t xml:space="preserve">and </w:t>
      </w:r>
      <w:r w:rsidR="008732D2" w:rsidRPr="00820BED">
        <w:t>are</w:t>
      </w:r>
      <w:r w:rsidR="000A2B68" w:rsidRPr="00820BED">
        <w:t xml:space="preserve"> impact</w:t>
      </w:r>
      <w:r w:rsidR="008732D2" w:rsidRPr="00820BED">
        <w:t>ing</w:t>
      </w:r>
      <w:r w:rsidR="000A2B68" w:rsidRPr="00820BED">
        <w:t xml:space="preserve"> EAB</w:t>
      </w:r>
      <w:r w:rsidR="00547EBF" w:rsidRPr="00820BED">
        <w:t xml:space="preserve"> populations </w:t>
      </w:r>
      <w:r w:rsidR="00A6288A" w:rsidRPr="00820BED">
        <w:fldChar w:fldCharType="begin"/>
      </w:r>
      <w:r w:rsidR="001A0D48" w:rsidRPr="00820BED">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sidRPr="00820BED">
        <w:fldChar w:fldCharType="separate"/>
      </w:r>
      <w:r w:rsidR="00B65F5F" w:rsidRPr="00820BED">
        <w:t>(Duan et al. 2015, 2023, Aker et al. 2022, Quinn et al. 2023)</w:t>
      </w:r>
      <w:r w:rsidR="00A6288A" w:rsidRPr="00820BED">
        <w:fldChar w:fldCharType="end"/>
      </w:r>
      <w:r w:rsidR="003178AE" w:rsidRPr="00820BED">
        <w:t>.</w:t>
      </w:r>
    </w:p>
    <w:p w14:paraId="4A91FDC5" w14:textId="5C6E4F6B" w:rsidR="00E37BF9" w:rsidRPr="00820BED" w:rsidRDefault="00E37BF9" w:rsidP="00F90FF2">
      <w:pPr>
        <w:rPr>
          <w:rFonts w:eastAsia="Calibri"/>
        </w:rPr>
      </w:pPr>
    </w:p>
    <w:p w14:paraId="1233CB30" w14:textId="5FA8830C" w:rsidR="008C33D9" w:rsidRPr="00820BED" w:rsidRDefault="00F90FF2" w:rsidP="007733DC">
      <w:pPr>
        <w:rPr>
          <w:rFonts w:eastAsia="Calibri"/>
        </w:rPr>
      </w:pPr>
      <w:r w:rsidRPr="00820BED">
        <w:rPr>
          <w:rFonts w:eastAsia="Calibri"/>
        </w:rPr>
        <w:t xml:space="preserve">Although the majority of mature ash have died, ash seedlings and saplings that </w:t>
      </w:r>
      <w:r w:rsidR="00A43452" w:rsidRPr="00820BED">
        <w:rPr>
          <w:rFonts w:eastAsia="Calibri"/>
        </w:rPr>
        <w:t>were</w:t>
      </w:r>
      <w:r w:rsidRPr="00820BED">
        <w:rPr>
          <w:rFonts w:eastAsia="Calibri"/>
        </w:rPr>
        <w:t xml:space="preserve"> too small to be colonized by EAB</w:t>
      </w:r>
      <w:r w:rsidR="00266794" w:rsidRPr="00820BED">
        <w:rPr>
          <w:rFonts w:eastAsia="Calibri"/>
        </w:rPr>
        <w:t xml:space="preserve"> during the initial wave</w:t>
      </w:r>
      <w:r w:rsidR="009A7813" w:rsidRPr="00820BED">
        <w:rPr>
          <w:rFonts w:eastAsia="Calibri"/>
        </w:rPr>
        <w:t xml:space="preserve"> of mortality</w:t>
      </w:r>
      <w:r w:rsidRPr="00820BED">
        <w:rPr>
          <w:rFonts w:eastAsia="Calibri"/>
        </w:rPr>
        <w:t xml:space="preserve"> </w:t>
      </w:r>
      <w:r w:rsidR="00653401" w:rsidRPr="00820BED">
        <w:rPr>
          <w:rFonts w:eastAsia="Calibri"/>
        </w:rPr>
        <w:t>are</w:t>
      </w:r>
      <w:r w:rsidRPr="00820BED">
        <w:rPr>
          <w:rFonts w:eastAsia="Calibri"/>
        </w:rPr>
        <w:t xml:space="preserve"> abundant in </w:t>
      </w:r>
      <w:r w:rsidR="00B16F3B" w:rsidRPr="00820BED">
        <w:rPr>
          <w:rFonts w:eastAsia="Calibri"/>
        </w:rPr>
        <w:t>many</w:t>
      </w:r>
      <w:r w:rsidRPr="00820BED">
        <w:rPr>
          <w:rFonts w:eastAsia="Calibri"/>
        </w:rPr>
        <w:t xml:space="preserve"> forest </w:t>
      </w:r>
      <w:r w:rsidRPr="00820BED">
        <w:rPr>
          <w:rFonts w:eastAsia="Calibri"/>
        </w:rPr>
        <w:lastRenderedPageBreak/>
        <w:t>understories</w:t>
      </w:r>
      <w:r w:rsidR="00864C75" w:rsidRPr="00820BED">
        <w:rPr>
          <w:rFonts w:eastAsia="Calibri"/>
        </w:rPr>
        <w:t xml:space="preserve"> </w:t>
      </w:r>
      <w:r w:rsidRPr="00820BED">
        <w:rPr>
          <w:rFonts w:eastAsia="Calibri"/>
        </w:rPr>
        <w:fldChar w:fldCharType="begin"/>
      </w:r>
      <w:r w:rsidR="00F43F6A" w:rsidRPr="00820BED">
        <w:rPr>
          <w:rFonts w:eastAsia="Calibri"/>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820BED">
        <w:rPr>
          <w:rFonts w:eastAsia="Calibri"/>
        </w:rPr>
        <w:fldChar w:fldCharType="separate"/>
      </w:r>
      <w:r w:rsidR="00B65F5F" w:rsidRPr="00820BED">
        <w:t>(Aubin et al. 2015, Ward et al. 2021)</w:t>
      </w:r>
      <w:r w:rsidRPr="00820BED">
        <w:rPr>
          <w:rFonts w:eastAsia="Calibri"/>
        </w:rPr>
        <w:fldChar w:fldCharType="end"/>
      </w:r>
      <w:r w:rsidR="00864C75" w:rsidRPr="00820BED">
        <w:rPr>
          <w:rFonts w:eastAsia="Calibri"/>
        </w:rPr>
        <w:t>.</w:t>
      </w:r>
      <w:r w:rsidR="002261EA" w:rsidRPr="00820BED">
        <w:rPr>
          <w:rFonts w:eastAsia="Calibri"/>
        </w:rPr>
        <w:t xml:space="preserve"> </w:t>
      </w:r>
      <w:r w:rsidR="00F23B53" w:rsidRPr="00820BED">
        <w:rPr>
          <w:rFonts w:eastAsia="Calibri"/>
        </w:rPr>
        <w:t xml:space="preserve">If this regeneration grows large enough </w:t>
      </w:r>
      <w:r w:rsidR="00A276FE" w:rsidRPr="00820BED">
        <w:rPr>
          <w:rFonts w:eastAsia="Calibri"/>
        </w:rPr>
        <w:t xml:space="preserve">to reproduce and generate viable seeds, then ash could remain a long-term component of </w:t>
      </w:r>
      <w:r w:rsidR="00A41040" w:rsidRPr="00820BED">
        <w:rPr>
          <w:rFonts w:eastAsia="Calibri"/>
        </w:rPr>
        <w:t xml:space="preserve">eastern North American forests. However, </w:t>
      </w:r>
      <w:r w:rsidR="0022707B" w:rsidRPr="00820BED">
        <w:rPr>
          <w:rFonts w:eastAsia="Calibri"/>
        </w:rPr>
        <w:t xml:space="preserve">EAB populations </w:t>
      </w:r>
      <w:r w:rsidR="003372A6" w:rsidRPr="00820BED">
        <w:rPr>
          <w:rFonts w:eastAsia="Calibri"/>
        </w:rPr>
        <w:t>in post-outbreak forests remain at low densities</w:t>
      </w:r>
      <w:commentRangeStart w:id="2"/>
      <w:r w:rsidR="00FF1C24" w:rsidRPr="00820BED">
        <w:rPr>
          <w:rFonts w:eastAsia="Calibri"/>
        </w:rPr>
        <w:t>.</w:t>
      </w:r>
      <w:commentRangeEnd w:id="2"/>
      <w:r w:rsidR="00A8139D">
        <w:rPr>
          <w:rStyle w:val="CommentReference"/>
        </w:rPr>
        <w:commentReference w:id="2"/>
      </w:r>
      <w:r w:rsidR="00FF1C24" w:rsidRPr="00820BED">
        <w:rPr>
          <w:rFonts w:eastAsia="Calibri"/>
        </w:rPr>
        <w:t xml:space="preserve"> A</w:t>
      </w:r>
      <w:r w:rsidR="0047651D" w:rsidRPr="00820BED">
        <w:rPr>
          <w:rFonts w:eastAsia="Calibri"/>
        </w:rPr>
        <w:t>s</w:t>
      </w:r>
      <w:r w:rsidR="00A4396E" w:rsidRPr="00820BED">
        <w:rPr>
          <w:rFonts w:eastAsia="Calibri"/>
        </w:rPr>
        <w:t xml:space="preserve"> </w:t>
      </w:r>
      <w:r w:rsidR="00A2650A" w:rsidRPr="00820BED">
        <w:t xml:space="preserve">ash saplings grow to larger sizes, they become susceptible, increasing the likelihood that persisting populations of EAB will kill them </w:t>
      </w:r>
      <w:r w:rsidR="00A2650A" w:rsidRPr="00820BED">
        <w:fldChar w:fldCharType="begin"/>
      </w:r>
      <w:r w:rsidR="00A2650A" w:rsidRPr="00820BED">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sidRPr="00820BED">
        <w:fldChar w:fldCharType="separate"/>
      </w:r>
      <w:r w:rsidR="00B65F5F" w:rsidRPr="00820BED">
        <w:t>(Duan et al. 2017)</w:t>
      </w:r>
      <w:r w:rsidR="00A2650A" w:rsidRPr="00820BED">
        <w:fldChar w:fldCharType="end"/>
      </w:r>
      <w:r w:rsidR="00A2650A" w:rsidRPr="00820BED">
        <w:t>.</w:t>
      </w:r>
      <w:r w:rsidR="00664ED4" w:rsidRPr="00820BED">
        <w:rPr>
          <w:rFonts w:eastAsia="Calibri"/>
        </w:rPr>
        <w:t xml:space="preserve"> </w:t>
      </w:r>
      <w:r w:rsidR="00FF1C24" w:rsidRPr="00820BED">
        <w:t>R</w:t>
      </w:r>
      <w:r w:rsidR="00F6438A" w:rsidRPr="00820BED">
        <w:t xml:space="preserve">ecent evidence </w:t>
      </w:r>
      <w:r w:rsidR="00A60609" w:rsidRPr="00820BED">
        <w:t xml:space="preserve">suggests </w:t>
      </w:r>
      <w:r w:rsidR="00F6438A" w:rsidRPr="00820BED">
        <w:t xml:space="preserve">that </w:t>
      </w:r>
      <w:r w:rsidR="00A60609" w:rsidRPr="00820BED">
        <w:t xml:space="preserve">the introduced </w:t>
      </w:r>
      <w:r w:rsidR="00F6438A" w:rsidRPr="00820BED">
        <w:t xml:space="preserve">parasitoids could provide enough EAB-population control to protect regenerating ash in post-outbreak forests </w:t>
      </w:r>
      <w:r w:rsidR="00F6438A" w:rsidRPr="00820BED">
        <w:fldChar w:fldCharType="begin"/>
      </w:r>
      <w:r w:rsidR="00F6438A" w:rsidRPr="00820BED">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sidRPr="00820BED">
        <w:fldChar w:fldCharType="separate"/>
      </w:r>
      <w:r w:rsidR="00B65F5F" w:rsidRPr="00820BED">
        <w:t>(Duan et al. 2015, McCullough 2019)</w:t>
      </w:r>
      <w:r w:rsidR="00F6438A" w:rsidRPr="00820BED">
        <w:fldChar w:fldCharType="end"/>
      </w:r>
      <w:r w:rsidR="00F6438A" w:rsidRPr="00820BED">
        <w:t>.</w:t>
      </w:r>
      <w:r w:rsidR="00A76490" w:rsidRPr="00820BED">
        <w:t xml:space="preserve"> </w:t>
      </w:r>
      <w:proofErr w:type="spellStart"/>
      <w:r w:rsidR="00A74B9D" w:rsidRPr="00820BED">
        <w:rPr>
          <w:i/>
          <w:iCs/>
        </w:rPr>
        <w:t>Tetrastichus</w:t>
      </w:r>
      <w:proofErr w:type="spellEnd"/>
      <w:r w:rsidR="00A74B9D" w:rsidRPr="00820BED">
        <w:rPr>
          <w:i/>
          <w:iCs/>
        </w:rPr>
        <w:t xml:space="preserve"> </w:t>
      </w:r>
      <w:proofErr w:type="spellStart"/>
      <w:r w:rsidR="00A74B9D" w:rsidRPr="00820BED">
        <w:rPr>
          <w:i/>
          <w:iCs/>
        </w:rPr>
        <w:t>planipennisi</w:t>
      </w:r>
      <w:proofErr w:type="spellEnd"/>
      <w:r w:rsidR="00A74B9D" w:rsidRPr="00820BED">
        <w:t xml:space="preserve"> </w:t>
      </w:r>
      <w:r w:rsidR="00335CA1" w:rsidRPr="00820BED">
        <w:t xml:space="preserve">Yang (Hymenoptera: </w:t>
      </w:r>
      <w:proofErr w:type="spellStart"/>
      <w:r w:rsidR="00335CA1" w:rsidRPr="00820BED">
        <w:t>Eulophidae</w:t>
      </w:r>
      <w:proofErr w:type="spellEnd"/>
      <w:r w:rsidR="00335CA1" w:rsidRPr="00820BED">
        <w:t>)</w:t>
      </w:r>
      <w:r w:rsidR="00A74B9D" w:rsidRPr="00820BED">
        <w:t xml:space="preserve"> parasitizes EAB larvae through the thinner bark of young ash trees (&lt;12 cm in diameter) </w:t>
      </w:r>
      <w:r w:rsidR="00A74B9D" w:rsidRPr="00820BED">
        <w:fldChar w:fldCharType="begin"/>
      </w:r>
      <w:r w:rsidR="00A74B9D" w:rsidRPr="00820BED">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sidRPr="00820BED">
        <w:fldChar w:fldCharType="separate"/>
      </w:r>
      <w:r w:rsidR="00B65F5F" w:rsidRPr="00820BED">
        <w:t>(Abell et al. 2012, Duan et al. 2023)</w:t>
      </w:r>
      <w:r w:rsidR="00A74B9D" w:rsidRPr="00820BED">
        <w:fldChar w:fldCharType="end"/>
      </w:r>
      <w:r w:rsidR="008C33D9" w:rsidRPr="00820BED">
        <w:t xml:space="preserve">, while the longer ovipositor of </w:t>
      </w:r>
      <w:proofErr w:type="spellStart"/>
      <w:r w:rsidR="001C039E" w:rsidRPr="00820BED">
        <w:rPr>
          <w:i/>
          <w:iCs/>
        </w:rPr>
        <w:t>Spathius</w:t>
      </w:r>
      <w:proofErr w:type="spellEnd"/>
      <w:r w:rsidR="001C039E" w:rsidRPr="00820BED">
        <w:rPr>
          <w:i/>
          <w:iCs/>
        </w:rPr>
        <w:t xml:space="preserve"> </w:t>
      </w:r>
      <w:proofErr w:type="spellStart"/>
      <w:r w:rsidR="001C039E" w:rsidRPr="00820BED">
        <w:rPr>
          <w:i/>
          <w:iCs/>
        </w:rPr>
        <w:t>galinae</w:t>
      </w:r>
      <w:proofErr w:type="spellEnd"/>
      <w:r w:rsidR="001C039E" w:rsidRPr="00820BED">
        <w:t xml:space="preserve"> </w:t>
      </w:r>
      <w:proofErr w:type="spellStart"/>
      <w:r w:rsidR="001C039E" w:rsidRPr="00820BED">
        <w:t>Belokobylskij</w:t>
      </w:r>
      <w:proofErr w:type="spellEnd"/>
      <w:r w:rsidR="001C039E" w:rsidRPr="00820BED">
        <w:t xml:space="preserve"> (Hymenoptera: Braconidae)</w:t>
      </w:r>
      <w:r w:rsidR="008C33D9" w:rsidRPr="00820BED">
        <w:t xml:space="preserve"> may allow it to parasitize EAB</w:t>
      </w:r>
      <w:r w:rsidR="00087EBF" w:rsidRPr="00820BED">
        <w:t xml:space="preserve"> larvae</w:t>
      </w:r>
      <w:r w:rsidR="008C33D9" w:rsidRPr="00820BED">
        <w:t xml:space="preserve"> within ash trees up to about 39 cm in diameter </w:t>
      </w:r>
      <w:r w:rsidR="008C33D9" w:rsidRPr="00820BED">
        <w:fldChar w:fldCharType="begin"/>
      </w:r>
      <w:r w:rsidR="008C33D9" w:rsidRPr="00820BED">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sidRPr="00820BED">
        <w:fldChar w:fldCharType="separate"/>
      </w:r>
      <w:r w:rsidR="00B65F5F" w:rsidRPr="00820BED">
        <w:t>(Murphy et al. 2017)</w:t>
      </w:r>
      <w:r w:rsidR="008C33D9" w:rsidRPr="00820BED">
        <w:fldChar w:fldCharType="end"/>
      </w:r>
      <w:r w:rsidR="008C33D9" w:rsidRPr="00820BED">
        <w:t>.</w:t>
      </w:r>
      <w:r w:rsidR="0041084B" w:rsidRPr="00820BED">
        <w:t xml:space="preserve"> </w:t>
      </w:r>
      <w:r w:rsidR="007A7B43">
        <w:t>Meanwhile, th</w:t>
      </w:r>
      <w:r w:rsidR="00A86BB3">
        <w:t xml:space="preserve">e </w:t>
      </w:r>
      <w:r w:rsidR="007869AF">
        <w:t xml:space="preserve">tiny </w:t>
      </w:r>
      <w:proofErr w:type="spellStart"/>
      <w:r w:rsidR="007869AF" w:rsidRPr="007869AF">
        <w:rPr>
          <w:i/>
          <w:iCs/>
        </w:rPr>
        <w:t>Oobius</w:t>
      </w:r>
      <w:proofErr w:type="spellEnd"/>
      <w:r w:rsidR="007869AF" w:rsidRPr="007869AF">
        <w:rPr>
          <w:i/>
          <w:iCs/>
        </w:rPr>
        <w:t xml:space="preserve"> </w:t>
      </w:r>
      <w:proofErr w:type="spellStart"/>
      <w:r w:rsidR="007869AF" w:rsidRPr="007869AF">
        <w:rPr>
          <w:i/>
          <w:iCs/>
        </w:rPr>
        <w:t>agrili</w:t>
      </w:r>
      <w:proofErr w:type="spellEnd"/>
      <w:r w:rsidR="007869AF">
        <w:t xml:space="preserve"> (Hymenoptera: </w:t>
      </w:r>
      <w:proofErr w:type="spellStart"/>
      <w:r w:rsidR="007869AF">
        <w:t>Encyrtidae</w:t>
      </w:r>
      <w:proofErr w:type="spellEnd"/>
      <w:r w:rsidR="007869AF">
        <w:t>) pa</w:t>
      </w:r>
      <w:r w:rsidR="00A516D1">
        <w:t xml:space="preserve">rasitizes EAB eggs </w:t>
      </w:r>
      <w:r w:rsidR="00D33F7B">
        <w:t xml:space="preserve">in bark crevices </w:t>
      </w:r>
      <w:r w:rsidR="0090747F">
        <w:fldChar w:fldCharType="begin"/>
      </w:r>
      <w:r w:rsidR="0090747F">
        <w:instrText xml:space="preserve"> ADDIN ZOTERO_ITEM CSL_CITATION {"citationID":"okjINaWa","properties":{"formattedCitation":"(Quinn et al. 2023)","plainCitation":"(Quinn et al. 2023)","noteIndex":0},"citationItems":[{"id":857,"uris":["http://zotero.org/groups/5270502/items/RKPWQX7N"],"itemData":{"id":857,"type":"article-journal","abstract":"The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90747F">
        <w:fldChar w:fldCharType="separate"/>
      </w:r>
      <w:r w:rsidR="0090747F" w:rsidRPr="0090747F">
        <w:t>(Quinn et al. 2023)</w:t>
      </w:r>
      <w:r w:rsidR="0090747F">
        <w:fldChar w:fldCharType="end"/>
      </w:r>
      <w:r w:rsidR="0000498B">
        <w:t>.</w:t>
      </w:r>
      <w:r w:rsidR="00C44121">
        <w:t xml:space="preserve"> </w:t>
      </w:r>
      <w:r w:rsidR="009707E2" w:rsidRPr="00820BED">
        <w:t xml:space="preserve">The long-term persistence of ash populations in natural forests of North America will depend on the dynamic interactions among the cohort of immature ash in the forest understory, </w:t>
      </w:r>
      <w:r w:rsidR="00E12771" w:rsidRPr="00820BED">
        <w:t xml:space="preserve">competing </w:t>
      </w:r>
      <w:r w:rsidR="007939FE" w:rsidRPr="00820BED">
        <w:t xml:space="preserve">plants, </w:t>
      </w:r>
      <w:r w:rsidR="009707E2" w:rsidRPr="00820BED">
        <w:t xml:space="preserve">low-density EAB populations, and </w:t>
      </w:r>
      <w:r w:rsidR="00E12771" w:rsidRPr="00820BED">
        <w:t>introduced</w:t>
      </w:r>
      <w:r w:rsidR="009707E2" w:rsidRPr="00820BED">
        <w:t xml:space="preserve"> </w:t>
      </w:r>
      <w:r w:rsidR="007939FE" w:rsidRPr="00820BED">
        <w:t>parasitoids</w:t>
      </w:r>
      <w:r w:rsidR="009707E2" w:rsidRPr="00820BED">
        <w:t>.</w:t>
      </w:r>
    </w:p>
    <w:p w14:paraId="63F037FB" w14:textId="77777777" w:rsidR="008C33D9" w:rsidRPr="00820BED" w:rsidRDefault="008C33D9"/>
    <w:p w14:paraId="7A85DC9D" w14:textId="64ED6998" w:rsidR="009344AB" w:rsidRDefault="0013422C" w:rsidP="007733DC">
      <w:r w:rsidRPr="00820BED">
        <w:t xml:space="preserve">Although EAB attacks ash trees in a variety of </w:t>
      </w:r>
      <w:r w:rsidR="00A8139D">
        <w:t>forest types</w:t>
      </w:r>
      <w:r w:rsidRPr="00820BED">
        <w:t xml:space="preserve"> </w:t>
      </w:r>
      <w:r w:rsidRPr="00820BED">
        <w:fldChar w:fldCharType="begin"/>
      </w:r>
      <w:r w:rsidRPr="00820BED">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Pr="00820BED">
        <w:fldChar w:fldCharType="separate"/>
      </w:r>
      <w:r w:rsidR="00B65F5F" w:rsidRPr="00820BED">
        <w:t>(Smith et al. 2015)</w:t>
      </w:r>
      <w:r w:rsidRPr="00820BED">
        <w:fldChar w:fldCharType="end"/>
      </w:r>
      <w:r w:rsidR="00BD31E0" w:rsidRPr="00820BED">
        <w:t xml:space="preserve">, the long-term persistence </w:t>
      </w:r>
      <w:r w:rsidR="00DE16C8" w:rsidRPr="00820BED">
        <w:t xml:space="preserve">of ash may occur </w:t>
      </w:r>
      <w:r w:rsidR="00A8139D">
        <w:t>only in a subset of the forest types which it once occupied</w:t>
      </w:r>
      <w:r w:rsidR="00791C6B" w:rsidRPr="00820BED">
        <w:t>.</w:t>
      </w:r>
      <w:r w:rsidR="006D38F8">
        <w:t xml:space="preserve"> </w:t>
      </w:r>
      <w:r w:rsidR="00A8139D">
        <w:t xml:space="preserve">Forests where ash is found include </w:t>
      </w:r>
      <w:r w:rsidR="00020128" w:rsidRPr="00820BED">
        <w:t>abandoned agricultural fields</w:t>
      </w:r>
      <w:r w:rsidR="005D0B4E" w:rsidRPr="00820BED">
        <w:t xml:space="preserve"> </w:t>
      </w:r>
      <w:r w:rsidR="005D0B4E" w:rsidRPr="00820BED">
        <w:fldChar w:fldCharType="begin"/>
      </w:r>
      <w:r w:rsidR="005D0B4E" w:rsidRPr="00820BED">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sidRPr="00820BED">
        <w:fldChar w:fldCharType="separate"/>
      </w:r>
      <w:r w:rsidR="00B65F5F" w:rsidRPr="00820BED">
        <w:t>(Morris et al. 2023)</w:t>
      </w:r>
      <w:r w:rsidR="005D0B4E" w:rsidRPr="00820BED">
        <w:fldChar w:fldCharType="end"/>
      </w:r>
      <w:r w:rsidR="00020128" w:rsidRPr="00820BED">
        <w:t xml:space="preserve">, </w:t>
      </w:r>
      <w:r w:rsidR="00656FD4" w:rsidRPr="00820BED">
        <w:t xml:space="preserve">mixed </w:t>
      </w:r>
      <w:r w:rsidR="00611672" w:rsidRPr="00820BED">
        <w:t>hardwood forests</w:t>
      </w:r>
      <w:r w:rsidR="00C53834" w:rsidRPr="00820BED">
        <w:t xml:space="preserve"> </w:t>
      </w:r>
      <w:r w:rsidR="00930907">
        <w:t xml:space="preserve">on slopes </w:t>
      </w:r>
      <w:r w:rsidR="00611672" w:rsidRPr="00820BED">
        <w:fldChar w:fldCharType="begin"/>
      </w:r>
      <w:r w:rsidR="00AC30F4">
        <w:instrText xml:space="preserve"> ADDIN ZOTERO_ITEM CSL_CITATION {"citationID":"wa5q2HJq","properties":{"formattedCitation":"(Royo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611672" w:rsidRPr="00820BED">
        <w:fldChar w:fldCharType="separate"/>
      </w:r>
      <w:r w:rsidR="00AC30F4" w:rsidRPr="00AC30F4">
        <w:t>(Royo and Knight 2012)</w:t>
      </w:r>
      <w:r w:rsidR="00611672" w:rsidRPr="00820BED">
        <w:fldChar w:fldCharType="end"/>
      </w:r>
      <w:r w:rsidR="00656FD4" w:rsidRPr="00820BED">
        <w:t xml:space="preserve">, </w:t>
      </w:r>
      <w:r w:rsidR="00C82B8C" w:rsidRPr="00820BED">
        <w:t>riparian areas along streams</w:t>
      </w:r>
      <w:r w:rsidR="00775739" w:rsidRPr="00820BED">
        <w:t xml:space="preserve"> </w:t>
      </w:r>
      <w:r w:rsidR="00054C76" w:rsidRPr="00820BED">
        <w:fldChar w:fldCharType="begin"/>
      </w:r>
      <w:r w:rsidR="00054C76" w:rsidRPr="00820BED">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sidRPr="00820BED">
        <w:fldChar w:fldCharType="separate"/>
      </w:r>
      <w:r w:rsidR="00B65F5F" w:rsidRPr="00820BED">
        <w:t>(Engelken et al. 2020)</w:t>
      </w:r>
      <w:r w:rsidR="00054C76" w:rsidRPr="00820BED">
        <w:fldChar w:fldCharType="end"/>
      </w:r>
      <w:r w:rsidR="00C82B8C" w:rsidRPr="00820BED">
        <w:t xml:space="preserve">, river </w:t>
      </w:r>
      <w:r w:rsidR="00046310" w:rsidRPr="00820BED">
        <w:t>floodplains</w:t>
      </w:r>
      <w:r w:rsidR="00322DEC">
        <w:t xml:space="preserve"> </w:t>
      </w:r>
      <w:r w:rsidR="00322DEC">
        <w:fldChar w:fldCharType="begin"/>
      </w:r>
      <w:r w:rsidR="00322DEC">
        <w:instrText xml:space="preserve"> ADDIN ZOTERO_ITEM CSL_CITATION {"citationID":"r7Wp61B0","properties":{"formattedCitation":"(Siegert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322DEC">
        <w:fldChar w:fldCharType="separate"/>
      </w:r>
      <w:r w:rsidR="00322DEC" w:rsidRPr="00322DEC">
        <w:t>(Siegert et al. 2021)</w:t>
      </w:r>
      <w:r w:rsidR="00322DEC">
        <w:fldChar w:fldCharType="end"/>
      </w:r>
      <w:r w:rsidR="00046310" w:rsidRPr="00820BED">
        <w:t xml:space="preserve">, </w:t>
      </w:r>
      <w:r w:rsidR="003F3108">
        <w:t>swamps formed</w:t>
      </w:r>
      <w:r w:rsidR="00322DEC">
        <w:t xml:space="preserve"> from </w:t>
      </w:r>
      <w:r w:rsidR="008B4A90">
        <w:t xml:space="preserve">glacial </w:t>
      </w:r>
      <w:r w:rsidR="0090088A">
        <w:t xml:space="preserve">lake plains </w:t>
      </w:r>
      <w:r w:rsidR="0090088A">
        <w:fldChar w:fldCharType="begin"/>
      </w:r>
      <w:r w:rsidR="0090088A">
        <w:instrText xml:space="preserve"> ADDIN ZOTERO_ITEM CSL_CITATION {"citationID":"4Nxf0bGG","properties":{"formattedCitation":"(Abella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0088A">
        <w:fldChar w:fldCharType="separate"/>
      </w:r>
      <w:r w:rsidR="0090088A" w:rsidRPr="0090088A">
        <w:t>(Abella et al. 2019)</w:t>
      </w:r>
      <w:r w:rsidR="0090088A">
        <w:fldChar w:fldCharType="end"/>
      </w:r>
      <w:r w:rsidR="0090088A">
        <w:t xml:space="preserve">, </w:t>
      </w:r>
      <w:r w:rsidR="006D38F8">
        <w:t xml:space="preserve">and </w:t>
      </w:r>
      <w:r w:rsidR="007D34BA" w:rsidRPr="00820BED">
        <w:t>depressional areas</w:t>
      </w:r>
      <w:r w:rsidR="004C28F2">
        <w:t xml:space="preserve"> </w:t>
      </w:r>
      <w:r w:rsidR="00880CA4">
        <w:t>fed by ground</w:t>
      </w:r>
      <w:r w:rsidR="00C55EAE">
        <w:t xml:space="preserve"> </w:t>
      </w:r>
      <w:r w:rsidR="00880CA4">
        <w:t>or surface water</w:t>
      </w:r>
      <w:r w:rsidR="00304262" w:rsidRPr="00820BED">
        <w:t xml:space="preserve"> </w:t>
      </w:r>
      <w:r w:rsidR="00A80462" w:rsidRPr="00820BED">
        <w:fldChar w:fldCharType="begin"/>
      </w:r>
      <w:r w:rsidR="00E939E4">
        <w:instrText xml:space="preserve"> ADDIN ZOTERO_ITEM CSL_CITATION {"citationID":"B0NcnMOi","properties":{"formattedCitation":"(Golet et al. 1993)","plainCitation":"(Golet et al. 1993)","noteIndex":0},"citationItems":[{"id":1253,"uris":["http://zotero.org/groups/5270502/items/WM6SYLA5"],"itemData":{"id":1253,"type":"book","collection-title":"Biological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S."},{"family":"Service","given":"Wildlife"}],"issued":{"date-parts":[["1993"]]}}}],"schema":"https://github.com/citation-style-language/schema/raw/master/csl-citation.json"} </w:instrText>
      </w:r>
      <w:r w:rsidR="00A80462" w:rsidRPr="00820BED">
        <w:fldChar w:fldCharType="separate"/>
      </w:r>
      <w:r w:rsidR="00E939E4" w:rsidRPr="00E939E4">
        <w:t>(Golet et al. 1993)</w:t>
      </w:r>
      <w:r w:rsidR="00A80462" w:rsidRPr="00820BED">
        <w:fldChar w:fldCharType="end"/>
      </w:r>
      <w:r w:rsidR="007D34BA" w:rsidRPr="00820BED">
        <w:t>.</w:t>
      </w:r>
      <w:r w:rsidR="00E03CDC" w:rsidRPr="00820BED">
        <w:t xml:space="preserve"> </w:t>
      </w:r>
      <w:r w:rsidR="006D38F8">
        <w:t>These f</w:t>
      </w:r>
      <w:r w:rsidR="00943CDB" w:rsidRPr="00820BED">
        <w:t xml:space="preserve">orests can be classified using a variety of </w:t>
      </w:r>
      <w:r w:rsidR="002B175A" w:rsidRPr="00820BED">
        <w:t>abiotic</w:t>
      </w:r>
      <w:r w:rsidR="00943CDB" w:rsidRPr="00820BED">
        <w:t xml:space="preserve"> characteristics</w:t>
      </w:r>
      <w:r w:rsidR="00D50D07" w:rsidRPr="00820BED">
        <w:t xml:space="preserve">, but </w:t>
      </w:r>
      <w:r w:rsidR="00FF65DB" w:rsidRPr="00820BED">
        <w:t>hydrology</w:t>
      </w:r>
      <w:r w:rsidR="00D50D07" w:rsidRPr="00820BED">
        <w:t xml:space="preserve"> is one of the most</w:t>
      </w:r>
      <w:r w:rsidR="002B175A" w:rsidRPr="00820BED">
        <w:t xml:space="preserve"> </w:t>
      </w:r>
      <w:r w:rsidR="000E4ACD">
        <w:t>impactful</w:t>
      </w:r>
      <w:r w:rsidR="00E52258" w:rsidRPr="00820BED">
        <w:t xml:space="preserve"> </w:t>
      </w:r>
      <w:r w:rsidR="00732B3C" w:rsidRPr="00820BED">
        <w:t>because of its effect on</w:t>
      </w:r>
      <w:r w:rsidR="00F24A5E" w:rsidRPr="00820BED">
        <w:t xml:space="preserve"> </w:t>
      </w:r>
      <w:r w:rsidR="000E4ACD">
        <w:t xml:space="preserve">tree survival and species composition </w:t>
      </w:r>
      <w:r w:rsidR="006200E5" w:rsidRPr="00820BED">
        <w:fldChar w:fldCharType="begin"/>
      </w:r>
      <w:r w:rsidR="00F41DE7" w:rsidRPr="00820BED">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sidRPr="00820BED">
        <w:fldChar w:fldCharType="separate"/>
      </w:r>
      <w:r w:rsidR="00B65F5F" w:rsidRPr="00820BED">
        <w:t>(Megonigal et al. 1997, Niinemets and Valladares 2006)</w:t>
      </w:r>
      <w:r w:rsidR="006200E5" w:rsidRPr="00820BED">
        <w:fldChar w:fldCharType="end"/>
      </w:r>
      <w:r w:rsidR="00410ED2">
        <w:t>.</w:t>
      </w:r>
      <w:r w:rsidR="008C38B7" w:rsidRPr="00820BED">
        <w:t xml:space="preserve"> </w:t>
      </w:r>
      <w:r w:rsidR="00E65EBB" w:rsidRPr="00820BED">
        <w:t>Forest</w:t>
      </w:r>
      <w:r w:rsidR="009113AA" w:rsidRPr="00820BED">
        <w:t xml:space="preserve"> </w:t>
      </w:r>
      <w:r w:rsidR="00DF1BC6" w:rsidRPr="00820BED">
        <w:t>stands</w:t>
      </w:r>
      <w:r w:rsidR="009113AA" w:rsidRPr="00820BED">
        <w:t xml:space="preserve"> may be classified as xeric upland, </w:t>
      </w:r>
      <w:r w:rsidR="003E7755" w:rsidRPr="00820BED">
        <w:t>mesic riparian, or hydric swamp</w:t>
      </w:r>
      <w:r w:rsidR="000E4ACD">
        <w:t>.</w:t>
      </w:r>
      <w:r w:rsidR="004C4F82">
        <w:t xml:space="preserve"> Different ash species thrive </w:t>
      </w:r>
      <w:r w:rsidR="005156AF">
        <w:t xml:space="preserve">in different hydrological niches </w:t>
      </w:r>
      <w:r w:rsidR="005156AF">
        <w:fldChar w:fldCharType="begin"/>
      </w:r>
      <w:r w:rsidR="005156AF">
        <w:instrText xml:space="preserve"> ADDIN ZOTERO_ITEM CSL_CITATION {"citationID":"LDAqjSDW","properties":{"formattedCitation":"(Wagner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5156AF">
        <w:fldChar w:fldCharType="separate"/>
      </w:r>
      <w:r w:rsidR="005156AF" w:rsidRPr="005156AF">
        <w:t>(Wagner and Todd 2015)</w:t>
      </w:r>
      <w:r w:rsidR="005156AF">
        <w:fldChar w:fldCharType="end"/>
      </w:r>
      <w:r w:rsidR="005156AF">
        <w:t>. For example, b</w:t>
      </w:r>
      <w:r w:rsidR="00B1649A" w:rsidRPr="00820BED">
        <w:t>lack ash</w:t>
      </w:r>
      <w:r w:rsidR="00AF1235" w:rsidRPr="00820BED">
        <w:t xml:space="preserve"> </w:t>
      </w:r>
      <w:r w:rsidR="00CB045E" w:rsidRPr="00820BED">
        <w:t>is</w:t>
      </w:r>
      <w:r w:rsidR="00AF1235" w:rsidRPr="00820BED">
        <w:t xml:space="preserve"> often </w:t>
      </w:r>
      <w:r w:rsidR="00CB045E" w:rsidRPr="00820BED">
        <w:t xml:space="preserve">a </w:t>
      </w:r>
      <w:r w:rsidR="00AF1235" w:rsidRPr="00820BED">
        <w:t xml:space="preserve">dominant </w:t>
      </w:r>
      <w:r w:rsidR="00A33FCD" w:rsidRPr="00820BED">
        <w:t>species</w:t>
      </w:r>
      <w:r w:rsidR="00845408" w:rsidRPr="00820BED">
        <w:t xml:space="preserve"> i</w:t>
      </w:r>
      <w:r w:rsidR="002F5BE8" w:rsidRPr="00820BED">
        <w:t>n hydric forests</w:t>
      </w:r>
      <w:r w:rsidR="009344AB">
        <w:t xml:space="preserve"> and has adaptations to deal with seasonal flooding </w:t>
      </w:r>
      <w:r w:rsidR="009344AB">
        <w:fldChar w:fldCharType="begin"/>
      </w:r>
      <w:r w:rsidR="009344AB">
        <w:instrText xml:space="preserve"> ADDIN ZOTERO_ITEM CSL_CITATION {"citationID":"7ZM2uVGn","properties":{"formattedCitation":"(Telander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9344AB">
        <w:fldChar w:fldCharType="separate"/>
      </w:r>
      <w:r w:rsidR="009344AB" w:rsidRPr="009344AB">
        <w:t>(Telander et al. 2015, Kolka et al. 2018)</w:t>
      </w:r>
      <w:r w:rsidR="009344AB">
        <w:fldChar w:fldCharType="end"/>
      </w:r>
      <w:commentRangeStart w:id="3"/>
      <w:commentRangeStart w:id="4"/>
      <w:r w:rsidR="009344AB">
        <w:t>.</w:t>
      </w:r>
      <w:r w:rsidR="00371684">
        <w:t xml:space="preserve"> </w:t>
      </w:r>
      <w:commentRangeEnd w:id="3"/>
      <w:r w:rsidR="002802E4">
        <w:rPr>
          <w:rStyle w:val="CommentReference"/>
        </w:rPr>
        <w:commentReference w:id="3"/>
      </w:r>
      <w:commentRangeEnd w:id="4"/>
      <w:r w:rsidR="0013621C">
        <w:rPr>
          <w:rStyle w:val="CommentReference"/>
        </w:rPr>
        <w:commentReference w:id="4"/>
      </w:r>
      <w:r w:rsidR="004E5796">
        <w:t>Furthermore,</w:t>
      </w:r>
      <w:r w:rsidR="00735AD3">
        <w:t xml:space="preserve"> </w:t>
      </w:r>
      <w:r w:rsidR="00435372">
        <w:t>hydric, mesic, and xeric forests</w:t>
      </w:r>
      <w:r w:rsidR="002707CD">
        <w:t xml:space="preserve"> </w:t>
      </w:r>
      <w:r w:rsidR="00C83891">
        <w:t xml:space="preserve">may differ in the size </w:t>
      </w:r>
      <w:r w:rsidR="000F1108">
        <w:t>distribution of ash trees, the abiotic stressors</w:t>
      </w:r>
      <w:r w:rsidR="00EC3593">
        <w:t xml:space="preserve"> present</w:t>
      </w:r>
      <w:r w:rsidR="000F1108">
        <w:t>,</w:t>
      </w:r>
      <w:r w:rsidR="009C77DE">
        <w:t xml:space="preserve"> and the understory vegetation types</w:t>
      </w:r>
      <w:r w:rsidR="0093544F">
        <w:t>, which can all impact ash regeneration</w:t>
      </w:r>
      <w:r w:rsidR="00EC3593">
        <w:t xml:space="preserve"> success</w:t>
      </w:r>
      <w:r w:rsidR="001B087B">
        <w:t xml:space="preserve"> </w:t>
      </w:r>
      <w:r w:rsidR="002954CF">
        <w:fldChar w:fldCharType="begin"/>
      </w:r>
      <w:r w:rsidR="008F5AEE">
        <w:instrText xml:space="preserve"> ADDIN ZOTERO_ITEM CSL_CITATION {"citationID":"lDHkTG0D","properties":{"formattedCitation":"(Smith 2006, Engelken et al. 2020)","plainCitation":"(Smith 2006, Engelken et al. 2020)","noteIndex":0},"citationItems":[{"id":478,"uris":["http://zotero.org/groups/5270502/items/MKCWT8XS"],"itemData":{"id":478,"type":"thesis","abstract":"Emerald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2954CF">
        <w:fldChar w:fldCharType="separate"/>
      </w:r>
      <w:r w:rsidR="008F5AEE" w:rsidRPr="008F5AEE">
        <w:t>(Smith 2006, Engelken et al. 2020)</w:t>
      </w:r>
      <w:r w:rsidR="002954CF">
        <w:fldChar w:fldCharType="end"/>
      </w:r>
      <w:r w:rsidR="004748E0">
        <w:t>.</w:t>
      </w:r>
    </w:p>
    <w:p w14:paraId="19665F22" w14:textId="77777777" w:rsidR="00EB1882" w:rsidRPr="00820BED" w:rsidRDefault="00EB1882"/>
    <w:p w14:paraId="18F6EDF5" w14:textId="0EF2EFE2" w:rsidR="00611191" w:rsidRDefault="004137E4" w:rsidP="007733DC">
      <w:pPr>
        <w:rPr>
          <w:rFonts w:eastAsia="Calibri"/>
          <w:color w:val="000000" w:themeColor="text1"/>
        </w:rPr>
      </w:pPr>
      <w:r w:rsidRPr="00820BED">
        <w:t xml:space="preserve">Given the uncertain future of ash </w:t>
      </w:r>
      <w:r w:rsidR="00C66B13" w:rsidRPr="00820BED">
        <w:t xml:space="preserve">in </w:t>
      </w:r>
      <w:r w:rsidR="000E5F86" w:rsidRPr="00820BED">
        <w:t>eastern</w:t>
      </w:r>
      <w:r w:rsidR="00E80FA8" w:rsidRPr="00820BED">
        <w:t xml:space="preserve"> North American</w:t>
      </w:r>
      <w:r w:rsidR="000E5F86" w:rsidRPr="00820BED">
        <w:t xml:space="preserve"> forests, </w:t>
      </w:r>
      <w:r w:rsidR="00522FC0" w:rsidRPr="00820BED">
        <w:t xml:space="preserve">it is important to understand the potential </w:t>
      </w:r>
      <w:r w:rsidR="0051500D" w:rsidRPr="00820BED">
        <w:t xml:space="preserve">for ash survival and regeneration in invaded forests with low-density EAB populations and a history of biological control releases. </w:t>
      </w:r>
      <w:r w:rsidR="00D24AE8" w:rsidRPr="00820BED">
        <w:t xml:space="preserve">We resurveyed long-term forest research sites </w:t>
      </w:r>
      <w:r w:rsidR="00F824A0" w:rsidRPr="00820BED">
        <w:t xml:space="preserve">established during the early stages of ash mortality near the </w:t>
      </w:r>
      <w:r w:rsidR="002019C1" w:rsidRPr="00820BED">
        <w:t xml:space="preserve">epicenter </w:t>
      </w:r>
      <w:r w:rsidR="001714FB" w:rsidRPr="00820BED">
        <w:t xml:space="preserve">of </w:t>
      </w:r>
      <w:r w:rsidR="002019C1" w:rsidRPr="00820BED">
        <w:t xml:space="preserve">invasion to investigate </w:t>
      </w:r>
      <w:r w:rsidRPr="00820BED">
        <w:t xml:space="preserve">the occurrence and health of ash </w:t>
      </w:r>
      <w:r w:rsidR="00E155A3" w:rsidRPr="00820BED">
        <w:t>populations</w:t>
      </w:r>
      <w:r w:rsidR="007A4301" w:rsidRPr="00820BED">
        <w:t xml:space="preserve"> more than two decades after </w:t>
      </w:r>
      <w:r w:rsidR="001714FB" w:rsidRPr="00820BED">
        <w:t>the detection of EAB</w:t>
      </w:r>
      <w:r w:rsidR="00800194" w:rsidRPr="00820BED">
        <w:t xml:space="preserve">. </w:t>
      </w:r>
      <w:r w:rsidR="00800194" w:rsidRPr="00820BED">
        <w:rPr>
          <w:color w:val="000000" w:themeColor="text1"/>
        </w:rPr>
        <w:t xml:space="preserve">Our first objective was to quantify the abundance </w:t>
      </w:r>
      <w:r w:rsidR="0096386B" w:rsidRPr="00820BED">
        <w:rPr>
          <w:color w:val="000000" w:themeColor="text1"/>
        </w:rPr>
        <w:t xml:space="preserve">and health </w:t>
      </w:r>
      <w:r w:rsidR="00800194" w:rsidRPr="00820BED">
        <w:rPr>
          <w:color w:val="000000" w:themeColor="text1"/>
        </w:rPr>
        <w:t>of ash regeneration</w:t>
      </w:r>
      <w:r w:rsidR="000B6598" w:rsidRPr="00820BED">
        <w:rPr>
          <w:color w:val="000000" w:themeColor="text1"/>
        </w:rPr>
        <w:t xml:space="preserve"> in hydric, mesic, and xeric forests.</w:t>
      </w:r>
      <w:r w:rsidR="00065D55" w:rsidRPr="00820BED">
        <w:rPr>
          <w:color w:val="000000" w:themeColor="text1"/>
        </w:rPr>
        <w:t xml:space="preserve"> </w:t>
      </w:r>
      <w:r w:rsidR="00B22E46">
        <w:rPr>
          <w:color w:val="000000" w:themeColor="text1"/>
        </w:rPr>
        <w:t>We predicted that newly germinated seedlings would be absent due to a lack of seed-producing ash trees</w:t>
      </w:r>
      <w:r w:rsidR="00822813">
        <w:rPr>
          <w:color w:val="000000" w:themeColor="text1"/>
        </w:rPr>
        <w:t>, and that the incidence of signs and symptoms of EAB would</w:t>
      </w:r>
      <w:r w:rsidR="00D672E2">
        <w:rPr>
          <w:color w:val="000000" w:themeColor="text1"/>
        </w:rPr>
        <w:t xml:space="preserve"> increase with increasing ash tree diameter </w:t>
      </w:r>
      <w:r w:rsidR="00D672E2">
        <w:rPr>
          <w:color w:val="000000" w:themeColor="text1"/>
        </w:rPr>
        <w:fldChar w:fldCharType="begin"/>
      </w:r>
      <w:r w:rsidR="0043291C">
        <w:rPr>
          <w:color w:val="000000" w:themeColor="text1"/>
        </w:rPr>
        <w:instrText xml:space="preserve"> ADDIN ZOTERO_ITEM CSL_CITATION {"citationID":"PbnrWNzg","properties":{"formattedCitation":"(Klooster et al. 2013, Duan et al. 2017, Ward et al. 2021)","plainCitation":"(Klooster et al. 2013, Duan et al. 2017, Ward et al. 2021)","noteIndex":0},"citationItems":[{"id":618,"uris":["http://zotero.org/groups/5270502/items/J2YNFJUZ"],"itemData":{"id":618,"type":"article-journal","container-title":"Biological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D672E2">
        <w:rPr>
          <w:color w:val="000000" w:themeColor="text1"/>
        </w:rPr>
        <w:fldChar w:fldCharType="separate"/>
      </w:r>
      <w:r w:rsidR="0043291C" w:rsidRPr="0043291C">
        <w:t>(Klooster et al. 2013, Duan et al. 2017, Ward et al. 2021)</w:t>
      </w:r>
      <w:r w:rsidR="00D672E2">
        <w:rPr>
          <w:color w:val="000000" w:themeColor="text1"/>
        </w:rPr>
        <w:fldChar w:fldCharType="end"/>
      </w:r>
      <w:r w:rsidR="008E2F83">
        <w:rPr>
          <w:color w:val="000000" w:themeColor="text1"/>
        </w:rPr>
        <w:t xml:space="preserve"> due to the continued presence of EAB in these forests</w:t>
      </w:r>
      <w:commentRangeStart w:id="5"/>
      <w:r w:rsidR="00D672E2">
        <w:rPr>
          <w:color w:val="000000" w:themeColor="text1"/>
        </w:rPr>
        <w:t>.</w:t>
      </w:r>
      <w:commentRangeEnd w:id="5"/>
      <w:r w:rsidR="001C2D10">
        <w:rPr>
          <w:rStyle w:val="CommentReference"/>
        </w:rPr>
        <w:commentReference w:id="5"/>
      </w:r>
      <w:r w:rsidR="0076724C">
        <w:rPr>
          <w:color w:val="000000" w:themeColor="text1"/>
        </w:rPr>
        <w:t xml:space="preserve"> </w:t>
      </w:r>
      <w:r w:rsidR="005A0991">
        <w:rPr>
          <w:color w:val="000000" w:themeColor="text1"/>
        </w:rPr>
        <w:t>Furthermore, we predicted that</w:t>
      </w:r>
      <w:r w:rsidR="00C0223A">
        <w:rPr>
          <w:color w:val="000000" w:themeColor="text1"/>
        </w:rPr>
        <w:t xml:space="preserve"> occurrence of </w:t>
      </w:r>
      <w:r w:rsidR="00B876EC">
        <w:rPr>
          <w:color w:val="000000" w:themeColor="text1"/>
        </w:rPr>
        <w:t>ash regeneration would depend on soil hydrology of the forest</w:t>
      </w:r>
      <w:r w:rsidR="00BF29B7">
        <w:rPr>
          <w:color w:val="000000" w:themeColor="text1"/>
        </w:rPr>
        <w:t xml:space="preserve">, </w:t>
      </w:r>
      <w:r w:rsidR="005F735F">
        <w:rPr>
          <w:color w:val="000000" w:themeColor="text1"/>
        </w:rPr>
        <w:t xml:space="preserve">due to </w:t>
      </w:r>
      <w:r w:rsidR="00DA28EF">
        <w:rPr>
          <w:color w:val="000000" w:themeColor="text1"/>
        </w:rPr>
        <w:t>the associations between hydrology and</w:t>
      </w:r>
      <w:r w:rsidR="008F5AEE">
        <w:rPr>
          <w:color w:val="000000" w:themeColor="text1"/>
        </w:rPr>
        <w:t xml:space="preserve"> ash species,</w:t>
      </w:r>
      <w:r w:rsidR="00DA28EF">
        <w:rPr>
          <w:color w:val="000000" w:themeColor="text1"/>
        </w:rPr>
        <w:t xml:space="preserve"> </w:t>
      </w:r>
      <w:r w:rsidR="005F735F">
        <w:rPr>
          <w:color w:val="000000" w:themeColor="text1"/>
        </w:rPr>
        <w:t>canopy gap</w:t>
      </w:r>
      <w:r w:rsidR="00A14BDF">
        <w:rPr>
          <w:color w:val="000000" w:themeColor="text1"/>
        </w:rPr>
        <w:t xml:space="preserve"> size, </w:t>
      </w:r>
      <w:r w:rsidR="00C353C5">
        <w:rPr>
          <w:color w:val="000000" w:themeColor="text1"/>
        </w:rPr>
        <w:t xml:space="preserve">abiotic stressors, and </w:t>
      </w:r>
      <w:r w:rsidR="009711E1">
        <w:rPr>
          <w:color w:val="000000" w:themeColor="text1"/>
        </w:rPr>
        <w:t>understory vegetation dynamics</w:t>
      </w:r>
      <w:r w:rsidR="00B876EC">
        <w:rPr>
          <w:color w:val="000000" w:themeColor="text1"/>
        </w:rPr>
        <w:t>.</w:t>
      </w:r>
      <w:r w:rsidR="0013341E">
        <w:rPr>
          <w:color w:val="000000" w:themeColor="text1"/>
        </w:rPr>
        <w:t xml:space="preserve"> </w:t>
      </w:r>
      <w:r w:rsidR="00FB7A57" w:rsidRPr="00820BED">
        <w:rPr>
          <w:rFonts w:eastAsia="Calibri"/>
          <w:color w:val="000000" w:themeColor="text1"/>
        </w:rPr>
        <w:t xml:space="preserve">Our second objective was to evaluate whether </w:t>
      </w:r>
      <w:r w:rsidR="00010999" w:rsidRPr="00820BED">
        <w:rPr>
          <w:rFonts w:eastAsia="Calibri"/>
          <w:color w:val="000000" w:themeColor="text1"/>
        </w:rPr>
        <w:t>introduced parasitoid natural enemies of EAB could be recovered at our sites</w:t>
      </w:r>
      <w:commentRangeStart w:id="6"/>
      <w:r w:rsidR="00010999" w:rsidRPr="00820BED">
        <w:rPr>
          <w:rFonts w:eastAsia="Calibri"/>
          <w:color w:val="000000" w:themeColor="text1"/>
        </w:rPr>
        <w:t>.</w:t>
      </w:r>
      <w:r w:rsidR="002222EF" w:rsidRPr="00820BED">
        <w:rPr>
          <w:rFonts w:eastAsia="Calibri"/>
          <w:color w:val="000000" w:themeColor="text1"/>
        </w:rPr>
        <w:t xml:space="preserve"> </w:t>
      </w:r>
      <w:commentRangeEnd w:id="6"/>
      <w:r w:rsidR="00B11AD4">
        <w:rPr>
          <w:rStyle w:val="CommentReference"/>
        </w:rPr>
        <w:commentReference w:id="6"/>
      </w:r>
      <w:r w:rsidR="00123796">
        <w:rPr>
          <w:rFonts w:eastAsia="Calibri"/>
          <w:color w:val="000000" w:themeColor="text1"/>
        </w:rPr>
        <w:t xml:space="preserve">To further explore </w:t>
      </w:r>
      <w:r w:rsidR="00123796">
        <w:rPr>
          <w:rFonts w:eastAsia="Calibri"/>
          <w:color w:val="000000" w:themeColor="text1"/>
        </w:rPr>
        <w:lastRenderedPageBreak/>
        <w:t>the responses in hydric forests, o</w:t>
      </w:r>
      <w:r w:rsidR="00F708B2">
        <w:rPr>
          <w:rFonts w:eastAsia="Calibri"/>
          <w:color w:val="000000" w:themeColor="text1"/>
        </w:rPr>
        <w:t xml:space="preserve">ur third objective was to </w:t>
      </w:r>
      <w:r w:rsidR="00DC4136">
        <w:rPr>
          <w:rFonts w:eastAsia="Calibri"/>
          <w:color w:val="000000" w:themeColor="text1"/>
        </w:rPr>
        <w:t xml:space="preserve">characterize changes in plant communities </w:t>
      </w:r>
      <w:r w:rsidR="00A16DEA">
        <w:rPr>
          <w:rFonts w:eastAsia="Calibri"/>
          <w:color w:val="000000" w:themeColor="text1"/>
        </w:rPr>
        <w:t xml:space="preserve">over time </w:t>
      </w:r>
      <w:r w:rsidR="00DB5D19">
        <w:rPr>
          <w:rFonts w:eastAsia="Calibri"/>
          <w:color w:val="000000" w:themeColor="text1"/>
        </w:rPr>
        <w:t xml:space="preserve">following the loss of ash. </w:t>
      </w:r>
    </w:p>
    <w:p w14:paraId="07065573" w14:textId="77777777" w:rsidR="004137E4" w:rsidRPr="00820BED" w:rsidRDefault="004137E4"/>
    <w:p w14:paraId="593FAD2B" w14:textId="71420606" w:rsidR="0012684A" w:rsidRPr="00820BED" w:rsidRDefault="00E957CE">
      <w:pPr>
        <w:rPr>
          <w:b/>
          <w:bCs/>
        </w:rPr>
      </w:pPr>
      <w:r w:rsidRPr="00820BED">
        <w:rPr>
          <w:b/>
          <w:bCs/>
        </w:rPr>
        <w:t>Methods:</w:t>
      </w:r>
    </w:p>
    <w:p w14:paraId="210A2DF5" w14:textId="77777777" w:rsidR="00E957CE" w:rsidRPr="00820BED" w:rsidRDefault="00E957CE"/>
    <w:p w14:paraId="3A65DFFE" w14:textId="58CFEACD" w:rsidR="00E957CE" w:rsidRPr="00820BED" w:rsidRDefault="00E957CE">
      <w:pPr>
        <w:rPr>
          <w:u w:val="single"/>
        </w:rPr>
      </w:pPr>
      <w:r w:rsidRPr="00820BED">
        <w:rPr>
          <w:u w:val="single"/>
        </w:rPr>
        <w:t>Study area</w:t>
      </w:r>
      <w:r w:rsidR="00954818" w:rsidRPr="00820BED">
        <w:rPr>
          <w:u w:val="single"/>
        </w:rPr>
        <w:t xml:space="preserve"> </w:t>
      </w:r>
    </w:p>
    <w:p w14:paraId="3C3CD4A7" w14:textId="1413803E" w:rsidR="002B23A1" w:rsidRPr="00820BED" w:rsidRDefault="00C568CF" w:rsidP="002B23A1">
      <w:r w:rsidRPr="00820BED">
        <w:t>This</w:t>
      </w:r>
      <w:r w:rsidR="00EF1380" w:rsidRPr="00820BED">
        <w:t xml:space="preserve"> study was conducted in</w:t>
      </w:r>
      <w:r w:rsidR="00A653E5" w:rsidRPr="00820BED">
        <w:t xml:space="preserve"> </w:t>
      </w:r>
      <w:r w:rsidR="00D50529" w:rsidRPr="00820BED">
        <w:t>37</w:t>
      </w:r>
      <w:r w:rsidR="00A653E5" w:rsidRPr="00820BED">
        <w:t xml:space="preserve"> transects</w:t>
      </w:r>
      <w:r w:rsidR="00D50529" w:rsidRPr="00820BED">
        <w:t xml:space="preserve"> previously established</w:t>
      </w:r>
      <w:r w:rsidR="005B5A89" w:rsidRPr="00820BED">
        <w:t xml:space="preserve"> in 2004-2008</w:t>
      </w:r>
      <w:r w:rsidR="00D83F11" w:rsidRPr="00820BED">
        <w:t xml:space="preserve"> in </w:t>
      </w:r>
      <w:r w:rsidR="00C8204B" w:rsidRPr="00820BED">
        <w:t xml:space="preserve">mixed hardwood </w:t>
      </w:r>
      <w:r w:rsidR="00CE1F33" w:rsidRPr="00820BED">
        <w:t>stands</w:t>
      </w:r>
      <w:r w:rsidR="00C8204B" w:rsidRPr="00820BED">
        <w:t xml:space="preserve"> </w:t>
      </w:r>
      <w:r w:rsidR="00A653E5" w:rsidRPr="00820BED">
        <w:t>on public land</w:t>
      </w:r>
      <w:r w:rsidR="007730FD" w:rsidRPr="00820BED">
        <w:t xml:space="preserve"> within the Upper Huron River Watershed</w:t>
      </w:r>
      <w:r w:rsidR="00EF1380" w:rsidRPr="00820BED">
        <w:t xml:space="preserve"> in southeast Michigan</w:t>
      </w:r>
      <w:r w:rsidR="00777ACE" w:rsidRPr="00820BED">
        <w:t xml:space="preserve"> </w:t>
      </w:r>
      <w:r w:rsidR="00904819" w:rsidRPr="00820BED">
        <w:t xml:space="preserve">(Table S1) </w:t>
      </w:r>
      <w:r w:rsidR="00777ACE" w:rsidRPr="00820BED">
        <w:t xml:space="preserve">(Smith 2006; Klooster et al. 2014; </w:t>
      </w:r>
      <w:r w:rsidR="00AC7F70" w:rsidRPr="00820BED">
        <w:t xml:space="preserve">Smith </w:t>
      </w:r>
      <w:r w:rsidR="00777ACE" w:rsidRPr="00820BED">
        <w:t>et al. 2015)</w:t>
      </w:r>
      <w:r w:rsidR="00EF1380" w:rsidRPr="00820BED">
        <w:t xml:space="preserve">. </w:t>
      </w:r>
      <w:r w:rsidR="004A206D" w:rsidRPr="00820BED">
        <w:t xml:space="preserve">Forest </w:t>
      </w:r>
      <w:r w:rsidR="00CE1F33" w:rsidRPr="00820BED">
        <w:t>transects</w:t>
      </w:r>
      <w:r w:rsidR="004A206D" w:rsidRPr="00820BED">
        <w:t xml:space="preserve"> were</w:t>
      </w:r>
      <w:r w:rsidR="000B3CD7" w:rsidRPr="00820BED">
        <w:t xml:space="preserve"> </w:t>
      </w:r>
      <w:r w:rsidR="00E54273" w:rsidRPr="00820BED">
        <w:t xml:space="preserve">established </w:t>
      </w:r>
      <w:r w:rsidR="006E521C" w:rsidRPr="00820BED">
        <w:t>in</w:t>
      </w:r>
      <w:r w:rsidR="00D93214" w:rsidRPr="00820BED">
        <w:t xml:space="preserve"> the </w:t>
      </w:r>
      <w:r w:rsidR="002726FB" w:rsidRPr="00820BED">
        <w:t xml:space="preserve">Huron-Clinton Metroparks </w:t>
      </w:r>
      <w:r w:rsidR="002045C0" w:rsidRPr="00820BED">
        <w:t xml:space="preserve">(Indian Springs, </w:t>
      </w:r>
      <w:r w:rsidR="00C33285" w:rsidRPr="00820BED">
        <w:t xml:space="preserve">Kensington, and Hudson Mills) </w:t>
      </w:r>
      <w:r w:rsidR="002726FB" w:rsidRPr="00820BED">
        <w:t>and</w:t>
      </w:r>
      <w:r w:rsidR="00C33285" w:rsidRPr="00820BED">
        <w:t xml:space="preserve"> </w:t>
      </w:r>
      <w:r w:rsidR="00D650DF" w:rsidRPr="00820BED">
        <w:t xml:space="preserve">Michigan </w:t>
      </w:r>
      <w:r w:rsidR="003C1C2B" w:rsidRPr="00820BED">
        <w:t>State Recreation Areas (</w:t>
      </w:r>
      <w:r w:rsidR="00381547" w:rsidRPr="00820BED">
        <w:t>Pontiac, Highland, Proud Lake, and Island Lake</w:t>
      </w:r>
      <w:r w:rsidR="0088348A" w:rsidRPr="00820BED">
        <w:t>)</w:t>
      </w:r>
      <w:r w:rsidR="00235153" w:rsidRPr="00820BED">
        <w:t xml:space="preserve"> (Figure 1a)</w:t>
      </w:r>
      <w:r w:rsidR="0088348A" w:rsidRPr="00820BED">
        <w:t xml:space="preserve">. </w:t>
      </w:r>
      <w:r w:rsidR="00CE1F33" w:rsidRPr="00820BED">
        <w:t>Transects</w:t>
      </w:r>
      <w:r w:rsidR="007969A8" w:rsidRPr="00820BED">
        <w:t xml:space="preserve"> were initially characterized by the dominant ash species present (</w:t>
      </w:r>
      <w:r w:rsidR="007969A8" w:rsidRPr="00820BED">
        <w:rPr>
          <w:i/>
          <w:iCs/>
        </w:rPr>
        <w:t>F. americana</w:t>
      </w:r>
      <w:r w:rsidR="007969A8" w:rsidRPr="00820BED">
        <w:t xml:space="preserve">, </w:t>
      </w:r>
      <w:r w:rsidR="007969A8" w:rsidRPr="00820BED">
        <w:rPr>
          <w:i/>
          <w:iCs/>
        </w:rPr>
        <w:t>F. pennsylvanica</w:t>
      </w:r>
      <w:r w:rsidR="007969A8" w:rsidRPr="00820BED">
        <w:t xml:space="preserve">, or </w:t>
      </w:r>
      <w:r w:rsidR="007969A8" w:rsidRPr="00820BED">
        <w:rPr>
          <w:i/>
          <w:iCs/>
        </w:rPr>
        <w:t>F. nigra</w:t>
      </w:r>
      <w:r w:rsidR="007969A8" w:rsidRPr="00820BED">
        <w:t xml:space="preserve">) and </w:t>
      </w:r>
      <w:r w:rsidR="002B23A1" w:rsidRPr="00820BED">
        <w:t>hydrologic</w:t>
      </w:r>
      <w:r w:rsidR="007969A8" w:rsidRPr="00820BED">
        <w:t xml:space="preserve"> conditions (xeric, mesic, or hydric soils)</w:t>
      </w:r>
      <w:r w:rsidR="0035211F" w:rsidRPr="00820BED">
        <w:t>.</w:t>
      </w:r>
      <w:r w:rsidR="002B23A1" w:rsidRPr="00820BED">
        <w:t xml:space="preserve"> </w:t>
      </w:r>
      <w:r w:rsidR="00CE1F33" w:rsidRPr="00820BED">
        <w:t>Transects</w:t>
      </w:r>
      <w:r w:rsidR="00244518" w:rsidRPr="00820BED">
        <w:t xml:space="preserve"> </w:t>
      </w:r>
      <w:r w:rsidR="005310F5" w:rsidRPr="00820BED">
        <w:t>in well-drained upland forests</w:t>
      </w:r>
      <w:r w:rsidR="009E69CD" w:rsidRPr="00820BED">
        <w:t xml:space="preserve"> with white ash</w:t>
      </w:r>
      <w:r w:rsidR="005310F5" w:rsidRPr="00820BED">
        <w:t xml:space="preserve"> were classified as xeric</w:t>
      </w:r>
      <w:r w:rsidR="00AC6CE3">
        <w:t xml:space="preserve"> (19 transects)</w:t>
      </w:r>
      <w:r w:rsidR="005310F5" w:rsidRPr="00820BED">
        <w:t xml:space="preserve">. </w:t>
      </w:r>
      <w:r w:rsidR="00CE1F33" w:rsidRPr="00820BED">
        <w:t>Transects</w:t>
      </w:r>
      <w:r w:rsidR="009E69CD" w:rsidRPr="00820BED">
        <w:t xml:space="preserve"> with moderately well-drained soils </w:t>
      </w:r>
      <w:r w:rsidR="00F269B2" w:rsidRPr="00820BED">
        <w:t xml:space="preserve">with </w:t>
      </w:r>
      <w:r w:rsidR="007F7E4C" w:rsidRPr="00820BED">
        <w:t xml:space="preserve">mostly </w:t>
      </w:r>
      <w:r w:rsidR="00F269B2" w:rsidRPr="00820BED">
        <w:t>green ash were classified as mesic</w:t>
      </w:r>
      <w:r w:rsidR="00AC6CE3">
        <w:t xml:space="preserve"> (8 transects)</w:t>
      </w:r>
      <w:r w:rsidR="004A540B" w:rsidRPr="00820BED">
        <w:t xml:space="preserve">. </w:t>
      </w:r>
      <w:r w:rsidR="00CE1F33" w:rsidRPr="00820BED">
        <w:t>Transects</w:t>
      </w:r>
      <w:r w:rsidR="00F96762" w:rsidRPr="00820BED">
        <w:t xml:space="preserve"> </w:t>
      </w:r>
      <w:r w:rsidR="0094380F" w:rsidRPr="00820BED">
        <w:t xml:space="preserve">in floodplains with water-saturated </w:t>
      </w:r>
      <w:proofErr w:type="gramStart"/>
      <w:r w:rsidR="0094380F" w:rsidRPr="00820BED">
        <w:t>soils</w:t>
      </w:r>
      <w:proofErr w:type="gramEnd"/>
      <w:r w:rsidR="00DC1118" w:rsidRPr="00820BED">
        <w:t xml:space="preserve">, </w:t>
      </w:r>
      <w:r w:rsidR="0094380F" w:rsidRPr="00820BED">
        <w:t xml:space="preserve">standing water for </w:t>
      </w:r>
      <w:r w:rsidR="00F54E9A" w:rsidRPr="00820BED">
        <w:t>part of the year</w:t>
      </w:r>
      <w:r w:rsidR="00DC1118" w:rsidRPr="00820BED">
        <w:t xml:space="preserve">, and black ash </w:t>
      </w:r>
      <w:r w:rsidR="008C50E0" w:rsidRPr="00820BED">
        <w:t xml:space="preserve">and/or green ash </w:t>
      </w:r>
      <w:r w:rsidR="00DC1118" w:rsidRPr="00820BED">
        <w:t>were classified as hydric</w:t>
      </w:r>
      <w:r w:rsidR="00AC6CE3">
        <w:t xml:space="preserve"> (10 transects)</w:t>
      </w:r>
      <w:r w:rsidR="00DC1118" w:rsidRPr="00820BED">
        <w:t>.</w:t>
      </w:r>
      <w:r w:rsidR="009D0DDA" w:rsidRPr="00820BED">
        <w:t xml:space="preserve"> </w:t>
      </w:r>
      <w:r w:rsidR="00CE1F33" w:rsidRPr="00820BED">
        <w:t>Transects</w:t>
      </w:r>
      <w:r w:rsidR="007F7E4C" w:rsidRPr="00820BED">
        <w:t xml:space="preserve"> were located 24-45 km from the epicenter of EAB invasion in Canton, Michigan (Siegert et al. 2014</w:t>
      </w:r>
      <w:proofErr w:type="gramStart"/>
      <w:r w:rsidR="007F7E4C" w:rsidRPr="00820BED">
        <w:t>), and</w:t>
      </w:r>
      <w:proofErr w:type="gramEnd"/>
      <w:r w:rsidR="007F7E4C" w:rsidRPr="00820BED">
        <w:t xml:space="preserve"> have a long history of EAB</w:t>
      </w:r>
      <w:r w:rsidR="0050247A" w:rsidRPr="00820BED">
        <w:t>.</w:t>
      </w:r>
      <w:r w:rsidR="007F7E4C" w:rsidRPr="00820BED">
        <w:t xml:space="preserve"> EAB was present in most </w:t>
      </w:r>
      <w:r w:rsidR="00CB7784" w:rsidRPr="00820BED">
        <w:t xml:space="preserve">transects </w:t>
      </w:r>
      <w:r w:rsidR="007F7E4C" w:rsidRPr="00820BED">
        <w:t xml:space="preserve">in 2004-2005, and 99% of ash above 2.5 cm diameter were killed by 2009 </w:t>
      </w:r>
      <w:r w:rsidR="007F7E4C" w:rsidRPr="00820BED">
        <w:fldChar w:fldCharType="begin"/>
      </w:r>
      <w:r w:rsidR="0043291C">
        <w:instrText xml:space="preserve"> ADDIN ZOTERO_ITEM CSL_CITATION {"citationID":"2pRJL2B9","properties":{"formattedCitation":"(Klooster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7F7E4C" w:rsidRPr="00820BED">
        <w:fldChar w:fldCharType="separate"/>
      </w:r>
      <w:r w:rsidR="0043291C" w:rsidRPr="0043291C">
        <w:t>(Klooster et al. 2013)</w:t>
      </w:r>
      <w:r w:rsidR="007F7E4C" w:rsidRPr="00820BED">
        <w:fldChar w:fldCharType="end"/>
      </w:r>
      <w:r w:rsidR="007F7E4C" w:rsidRPr="00820BED">
        <w:t xml:space="preserve">. </w:t>
      </w:r>
      <w:r w:rsidR="00B731F5" w:rsidRPr="00820BED">
        <w:t xml:space="preserve">Aside from hydrology, </w:t>
      </w:r>
      <w:r w:rsidR="00CB7784" w:rsidRPr="00820BED">
        <w:t>transects</w:t>
      </w:r>
      <w:r w:rsidR="00B731F5" w:rsidRPr="00820BED">
        <w:t xml:space="preserve"> also varied in</w:t>
      </w:r>
      <w:r w:rsidR="007F7E4C" w:rsidRPr="00820BED">
        <w:t xml:space="preserve"> total tree basal area and density, tree species diversity, and ash basal area and density</w:t>
      </w:r>
      <w:r w:rsidR="006356F2" w:rsidRPr="00820BED">
        <w:t xml:space="preserve"> (Smith et al. </w:t>
      </w:r>
      <w:r w:rsidR="008E2EF4" w:rsidRPr="00820BED">
        <w:t>2015)</w:t>
      </w:r>
      <w:r w:rsidR="007F7E4C" w:rsidRPr="00820BED">
        <w:t xml:space="preserve">. </w:t>
      </w:r>
      <w:r w:rsidR="00C02D06" w:rsidRPr="00820BED">
        <w:t xml:space="preserve">Other than ash, </w:t>
      </w:r>
      <w:r w:rsidR="003870DA" w:rsidRPr="00820BED">
        <w:t>common</w:t>
      </w:r>
      <w:r w:rsidR="00BC1D18" w:rsidRPr="00820BED">
        <w:t xml:space="preserve"> tree genera included </w:t>
      </w:r>
      <w:r w:rsidR="00FE47E0" w:rsidRPr="00820BED">
        <w:t>maple (</w:t>
      </w:r>
      <w:r w:rsidR="00FE47E0" w:rsidRPr="00820BED">
        <w:rPr>
          <w:i/>
          <w:iCs/>
        </w:rPr>
        <w:t>Acer</w:t>
      </w:r>
      <w:r w:rsidR="00FE47E0" w:rsidRPr="00820BED">
        <w:t>), oak (</w:t>
      </w:r>
      <w:r w:rsidR="00FE47E0" w:rsidRPr="00820BED">
        <w:rPr>
          <w:i/>
          <w:iCs/>
        </w:rPr>
        <w:t>Quercus</w:t>
      </w:r>
      <w:r w:rsidR="00FE47E0" w:rsidRPr="00820BED">
        <w:t>), cherry (</w:t>
      </w:r>
      <w:r w:rsidR="00FE47E0" w:rsidRPr="00820BED">
        <w:rPr>
          <w:i/>
          <w:iCs/>
        </w:rPr>
        <w:t>Prunus</w:t>
      </w:r>
      <w:r w:rsidR="00FE47E0" w:rsidRPr="00820BED">
        <w:t>),</w:t>
      </w:r>
      <w:r w:rsidR="002B48DC" w:rsidRPr="00820BED">
        <w:t xml:space="preserve"> </w:t>
      </w:r>
      <w:r w:rsidR="00FE47E0" w:rsidRPr="00820BED">
        <w:t>hickory (</w:t>
      </w:r>
      <w:r w:rsidR="00FE47E0" w:rsidRPr="00820BED">
        <w:rPr>
          <w:i/>
          <w:iCs/>
        </w:rPr>
        <w:t>Carya</w:t>
      </w:r>
      <w:r w:rsidR="00FE47E0" w:rsidRPr="00820BED">
        <w:t xml:space="preserve">), </w:t>
      </w:r>
      <w:proofErr w:type="spellStart"/>
      <w:r w:rsidR="00FE47E0" w:rsidRPr="00820BED">
        <w:t>tuliptree</w:t>
      </w:r>
      <w:proofErr w:type="spellEnd"/>
      <w:r w:rsidR="00FE47E0" w:rsidRPr="00820BED">
        <w:t xml:space="preserve"> (</w:t>
      </w:r>
      <w:r w:rsidR="00FE47E0" w:rsidRPr="00820BED">
        <w:rPr>
          <w:i/>
          <w:iCs/>
        </w:rPr>
        <w:t>Liriodendron</w:t>
      </w:r>
      <w:r w:rsidR="00FE47E0" w:rsidRPr="00820BED">
        <w:t>), aspen and cottonwood (</w:t>
      </w:r>
      <w:r w:rsidR="00FE47E0" w:rsidRPr="00820BED">
        <w:rPr>
          <w:i/>
          <w:iCs/>
        </w:rPr>
        <w:t>Populus</w:t>
      </w:r>
      <w:r w:rsidR="00FE47E0" w:rsidRPr="00820BED">
        <w:t>), elm (</w:t>
      </w:r>
      <w:r w:rsidR="00FE47E0" w:rsidRPr="00820BED">
        <w:rPr>
          <w:i/>
          <w:iCs/>
        </w:rPr>
        <w:t>Ulmus</w:t>
      </w:r>
      <w:r w:rsidR="00FE47E0" w:rsidRPr="00820BED">
        <w:t>), basswood (</w:t>
      </w:r>
      <w:r w:rsidR="00FE47E0" w:rsidRPr="00820BED">
        <w:rPr>
          <w:i/>
          <w:iCs/>
        </w:rPr>
        <w:t>Tilia</w:t>
      </w:r>
      <w:r w:rsidR="00FE47E0" w:rsidRPr="00820BED">
        <w:t>), hophornbeam (</w:t>
      </w:r>
      <w:r w:rsidR="00FE47E0" w:rsidRPr="00820BED">
        <w:rPr>
          <w:i/>
          <w:iCs/>
        </w:rPr>
        <w:t>Ostrya</w:t>
      </w:r>
      <w:r w:rsidR="00FE47E0" w:rsidRPr="00820BED">
        <w:t xml:space="preserve">), and </w:t>
      </w:r>
      <w:proofErr w:type="spellStart"/>
      <w:r w:rsidR="00FE47E0" w:rsidRPr="00820BED">
        <w:t>musclewood</w:t>
      </w:r>
      <w:proofErr w:type="spellEnd"/>
      <w:r w:rsidR="00FE47E0" w:rsidRPr="00820BED">
        <w:t xml:space="preserve"> (</w:t>
      </w:r>
      <w:r w:rsidR="00FE47E0" w:rsidRPr="00820BED">
        <w:rPr>
          <w:i/>
          <w:iCs/>
        </w:rPr>
        <w:t>Carpinus</w:t>
      </w:r>
      <w:r w:rsidR="00FE47E0" w:rsidRPr="00820BED">
        <w:t>)</w:t>
      </w:r>
      <w:r w:rsidR="00986D5F" w:rsidRPr="00820BED">
        <w:t xml:space="preserve"> (Smith et al. 2015)</w:t>
      </w:r>
      <w:r w:rsidR="00FE47E0" w:rsidRPr="00820BED">
        <w:t>.</w:t>
      </w:r>
      <w:r w:rsidR="008C50E0" w:rsidRPr="00820BED">
        <w:t xml:space="preserve"> </w:t>
      </w:r>
      <w:r w:rsidR="0077323F" w:rsidRPr="00820BED">
        <w:t xml:space="preserve">The </w:t>
      </w:r>
      <w:r w:rsidR="00CB7784" w:rsidRPr="00820BED">
        <w:t>region is</w:t>
      </w:r>
      <w:r w:rsidR="00BB3CF7" w:rsidRPr="00820BED">
        <w:t xml:space="preserve"> a post-glaciated landscape, with moraines forming the upland areas</w:t>
      </w:r>
      <w:r w:rsidR="00A23A16" w:rsidRPr="00820BED">
        <w:t xml:space="preserve">. In some cases, </w:t>
      </w:r>
      <w:r w:rsidR="001426AC" w:rsidRPr="00820BED">
        <w:t>precipitation</w:t>
      </w:r>
      <w:r w:rsidR="00A23A16" w:rsidRPr="00820BED">
        <w:t xml:space="preserve"> seeps through the moraines and </w:t>
      </w:r>
      <w:r w:rsidR="001426AC" w:rsidRPr="00820BED">
        <w:t>fills lowland areas with mineral rich water</w:t>
      </w:r>
      <w:r w:rsidR="002B23A1" w:rsidRPr="00820BED">
        <w:t xml:space="preserve"> (Kost and O’Connor 2003).</w:t>
      </w:r>
    </w:p>
    <w:p w14:paraId="46B94C59" w14:textId="77777777" w:rsidR="00E957CE" w:rsidRPr="00820BED" w:rsidRDefault="00E957CE">
      <w:pPr>
        <w:rPr>
          <w:u w:val="single"/>
        </w:rPr>
      </w:pPr>
    </w:p>
    <w:p w14:paraId="1627954F" w14:textId="7F728C06" w:rsidR="0087740F" w:rsidRPr="00820BED" w:rsidRDefault="0095440A" w:rsidP="00916547">
      <w:r w:rsidRPr="00820BED">
        <w:t xml:space="preserve">Within each </w:t>
      </w:r>
      <w:r w:rsidR="00CE1F33" w:rsidRPr="00820BED">
        <w:t>transect</w:t>
      </w:r>
      <w:r w:rsidRPr="00820BED">
        <w:t xml:space="preserve">, </w:t>
      </w:r>
      <w:r w:rsidR="007E73DA" w:rsidRPr="00820BED">
        <w:t xml:space="preserve">three replicate 18 m radius circular plots (0.1 ha) </w:t>
      </w:r>
      <w:r w:rsidR="0055105C" w:rsidRPr="00820BED">
        <w:t xml:space="preserve">were previously </w:t>
      </w:r>
      <w:r w:rsidR="0066649D" w:rsidRPr="00820BED">
        <w:t>established</w:t>
      </w:r>
      <w:r w:rsidR="00235153" w:rsidRPr="00820BED">
        <w:t xml:space="preserve"> </w:t>
      </w:r>
      <w:r w:rsidR="007E73DA" w:rsidRPr="00820BED">
        <w:t xml:space="preserve">with </w:t>
      </w:r>
      <w:r w:rsidR="00127FA6" w:rsidRPr="00820BED">
        <w:t>a multiscale sampling design</w:t>
      </w:r>
      <w:r w:rsidR="00DF6D1B" w:rsidRPr="00820BED">
        <w:t xml:space="preserve"> to facilitate</w:t>
      </w:r>
      <w:r w:rsidR="007E73DA" w:rsidRPr="00820BED">
        <w:t xml:space="preserve"> vegetation</w:t>
      </w:r>
      <w:r w:rsidR="00DF6D1B" w:rsidRPr="00820BED">
        <w:t xml:space="preserve"> surveys</w:t>
      </w:r>
      <w:r w:rsidR="00445389" w:rsidRPr="00820BED">
        <w:t xml:space="preserve"> (Fig. 1</w:t>
      </w:r>
      <w:r w:rsidR="003F5B85" w:rsidRPr="00820BED">
        <w:t>b</w:t>
      </w:r>
      <w:r w:rsidR="00445389" w:rsidRPr="00820BED">
        <w:t>)</w:t>
      </w:r>
      <w:r w:rsidR="00F770C7" w:rsidRPr="00820BED">
        <w:t xml:space="preserve">. </w:t>
      </w:r>
      <w:r w:rsidR="007E73DA" w:rsidRPr="00820BED">
        <w:t xml:space="preserve">Each plot </w:t>
      </w:r>
      <w:r w:rsidR="0066649D" w:rsidRPr="00820BED">
        <w:t>was</w:t>
      </w:r>
      <w:r w:rsidR="007E73DA" w:rsidRPr="00820BED">
        <w:t xml:space="preserve"> composed of a</w:t>
      </w:r>
      <w:r w:rsidR="00364409" w:rsidRPr="00820BED">
        <w:t xml:space="preserve">n 18 m radius main </w:t>
      </w:r>
      <w:r w:rsidR="00364409" w:rsidRPr="00820BED" w:rsidDel="00445389">
        <w:t>plot</w:t>
      </w:r>
      <w:r w:rsidR="007E73DA" w:rsidRPr="00820BED">
        <w:t>, one</w:t>
      </w:r>
      <w:r w:rsidR="00F62D71" w:rsidRPr="00820BED">
        <w:t xml:space="preserve"> nested</w:t>
      </w:r>
      <w:r w:rsidR="00364409" w:rsidRPr="00820BED">
        <w:t xml:space="preserve"> 8 m radius subplot, and four </w:t>
      </w:r>
      <w:commentRangeStart w:id="7"/>
      <w:r w:rsidR="00364409" w:rsidRPr="00820BED">
        <w:t>4 m</w:t>
      </w:r>
      <w:r w:rsidR="00364409" w:rsidRPr="00820BED">
        <w:rPr>
          <w:vertAlign w:val="superscript"/>
        </w:rPr>
        <w:t>2</w:t>
      </w:r>
      <w:r w:rsidR="005C648E" w:rsidRPr="00820BED">
        <w:t xml:space="preserve"> </w:t>
      </w:r>
      <w:commentRangeEnd w:id="7"/>
      <w:r w:rsidR="001E7FC1" w:rsidRPr="00820BED">
        <w:rPr>
          <w:rStyle w:val="CommentReference"/>
          <w:sz w:val="24"/>
          <w:szCs w:val="24"/>
        </w:rPr>
        <w:commentReference w:id="7"/>
      </w:r>
      <w:r w:rsidR="00364409" w:rsidRPr="00820BED">
        <w:t>microplots, one in each cardinal direction.</w:t>
      </w:r>
      <w:r w:rsidR="001E7FC1" w:rsidRPr="00820BED">
        <w:t xml:space="preserve"> </w:t>
      </w:r>
      <w:r w:rsidR="00916547" w:rsidRPr="00820BED">
        <w:t>When established</w:t>
      </w:r>
      <w:r w:rsidR="00301C4A" w:rsidRPr="00820BED">
        <w:t xml:space="preserve"> in 2004-2008</w:t>
      </w:r>
      <w:r w:rsidR="00916547" w:rsidRPr="00820BED">
        <w:t xml:space="preserve">, all plots contained at least two </w:t>
      </w:r>
      <w:r w:rsidR="00301C4A" w:rsidRPr="00820BED">
        <w:t xml:space="preserve">mature </w:t>
      </w:r>
      <w:r w:rsidR="00916547" w:rsidRPr="00820BED">
        <w:t>ash</w:t>
      </w:r>
      <w:r w:rsidR="00301C4A" w:rsidRPr="00820BED">
        <w:t xml:space="preserve"> trees</w:t>
      </w:r>
      <w:r w:rsidR="00916547" w:rsidRPr="00820BED">
        <w:t>. A</w:t>
      </w:r>
      <w:r w:rsidR="00146D5E" w:rsidRPr="00820BED">
        <w:t>dditional details on plot establishment</w:t>
      </w:r>
      <w:r w:rsidR="00916547" w:rsidRPr="00820BED">
        <w:t xml:space="preserve"> and characterization</w:t>
      </w:r>
      <w:r w:rsidR="00146D5E" w:rsidRPr="00820BED">
        <w:t xml:space="preserve"> are provided in Smith </w:t>
      </w:r>
      <w:r w:rsidR="00082C75" w:rsidRPr="00820BED">
        <w:t>(</w:t>
      </w:r>
      <w:r w:rsidR="00146D5E" w:rsidRPr="00820BED">
        <w:t>2006</w:t>
      </w:r>
      <w:r w:rsidR="00082C75" w:rsidRPr="00820BED">
        <w:t>)</w:t>
      </w:r>
      <w:r w:rsidR="00146D5E" w:rsidRPr="00820BED">
        <w:t xml:space="preserve">. </w:t>
      </w:r>
      <w:r w:rsidR="00B94A1B" w:rsidRPr="00820BED">
        <w:t xml:space="preserve">In the main plot, subplot, and microplots, we </w:t>
      </w:r>
      <w:proofErr w:type="gramStart"/>
      <w:r w:rsidR="00253B80" w:rsidRPr="00820BED">
        <w:t>resurveyed</w:t>
      </w:r>
      <w:proofErr w:type="gramEnd"/>
      <w:r w:rsidR="00253B80" w:rsidRPr="00820BED">
        <w:t xml:space="preserve"> </w:t>
      </w:r>
      <w:r w:rsidR="002B6BB7" w:rsidRPr="00820BED">
        <w:t xml:space="preserve">ash </w:t>
      </w:r>
      <w:r w:rsidR="00D14BB1" w:rsidRPr="00820BED">
        <w:t>trees, saplings, and seedlings, respectively</w:t>
      </w:r>
      <w:r w:rsidR="533AAB43" w:rsidRPr="00820BED">
        <w:t>, during the growing seasons in 202</w:t>
      </w:r>
      <w:r w:rsidR="00AD7033" w:rsidRPr="00820BED">
        <w:t>4</w:t>
      </w:r>
      <w:r w:rsidR="00B753A7" w:rsidRPr="00820BED">
        <w:t xml:space="preserve"> (30 transects)</w:t>
      </w:r>
      <w:r w:rsidR="533AAB43" w:rsidRPr="00820BED">
        <w:t xml:space="preserve"> and 202</w:t>
      </w:r>
      <w:r w:rsidR="009065EF" w:rsidRPr="00820BED">
        <w:t>5</w:t>
      </w:r>
      <w:r w:rsidR="00E2317D" w:rsidRPr="00820BED">
        <w:t xml:space="preserve"> (the remaining 7 transects)</w:t>
      </w:r>
      <w:r w:rsidR="00D14BB1" w:rsidRPr="00820BED">
        <w:t>.</w:t>
      </w:r>
    </w:p>
    <w:p w14:paraId="29068732" w14:textId="7FA2E166" w:rsidR="0076255C" w:rsidRDefault="0076255C" w:rsidP="00916547"/>
    <w:p w14:paraId="7E3E379E" w14:textId="25381917" w:rsidR="00881631" w:rsidRPr="00820BED" w:rsidRDefault="00881631" w:rsidP="00916547">
      <w:r>
        <w:rPr>
          <w:noProof/>
        </w:rPr>
        <w:lastRenderedPageBreak/>
        <w:drawing>
          <wp:inline distT="0" distB="0" distL="0" distR="0" wp14:anchorId="2D45E781" wp14:editId="0BC52564">
            <wp:extent cx="5937250" cy="2178050"/>
            <wp:effectExtent l="0" t="0" r="6350" b="0"/>
            <wp:docPr id="9840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2178050"/>
                    </a:xfrm>
                    <a:prstGeom prst="rect">
                      <a:avLst/>
                    </a:prstGeom>
                    <a:noFill/>
                    <a:ln>
                      <a:noFill/>
                    </a:ln>
                  </pic:spPr>
                </pic:pic>
              </a:graphicData>
            </a:graphic>
          </wp:inline>
        </w:drawing>
      </w:r>
    </w:p>
    <w:p w14:paraId="06516643" w14:textId="4DA54D10" w:rsidR="00787C94" w:rsidRPr="00820BED" w:rsidRDefault="00787C94">
      <w:r w:rsidRPr="00820BED">
        <w:rPr>
          <w:b/>
          <w:bCs/>
        </w:rPr>
        <w:t xml:space="preserve">Figure </w:t>
      </w:r>
      <w:r w:rsidR="003F5B85" w:rsidRPr="00820BED">
        <w:rPr>
          <w:b/>
          <w:bCs/>
        </w:rPr>
        <w:t>1</w:t>
      </w:r>
      <w:r w:rsidRPr="00820BED">
        <w:rPr>
          <w:b/>
          <w:bCs/>
        </w:rPr>
        <w:t xml:space="preserve">. </w:t>
      </w:r>
      <w:r w:rsidR="00FE4870" w:rsidRPr="00820BED">
        <w:t xml:space="preserve">A) Map of </w:t>
      </w:r>
      <w:r w:rsidR="00892675" w:rsidRPr="00820BED">
        <w:t>s</w:t>
      </w:r>
      <w:r w:rsidR="007C1437" w:rsidRPr="00820BED">
        <w:t xml:space="preserve">outheast Michigan, showing the locations </w:t>
      </w:r>
      <w:r w:rsidR="00FE4870" w:rsidRPr="00820BED">
        <w:t xml:space="preserve">of the seven parks where </w:t>
      </w:r>
      <w:r w:rsidR="007C1437" w:rsidRPr="00820BED">
        <w:t>forest stands we</w:t>
      </w:r>
      <w:r w:rsidR="00892675" w:rsidRPr="00820BED">
        <w:t xml:space="preserve">re surveyed. B) </w:t>
      </w:r>
      <w:r w:rsidR="00140059" w:rsidRPr="00820BED">
        <w:t xml:space="preserve">Plot design, showing the 18 m radius main plot, the 8 m radius nested subplot, and the </w:t>
      </w:r>
      <w:r w:rsidR="00591AD1" w:rsidRPr="00820BED">
        <w:t>four 4 m</w:t>
      </w:r>
      <w:r w:rsidR="00591AD1" w:rsidRPr="00820BED">
        <w:rPr>
          <w:vertAlign w:val="superscript"/>
        </w:rPr>
        <w:t>2</w:t>
      </w:r>
      <w:r w:rsidR="00591AD1" w:rsidRPr="00820BED">
        <w:t xml:space="preserve"> area microplots located in cardinal directions.</w:t>
      </w:r>
    </w:p>
    <w:p w14:paraId="4E6D35A3" w14:textId="77777777" w:rsidR="00D9286C" w:rsidRPr="00820BED" w:rsidRDefault="00D9286C">
      <w:pPr>
        <w:rPr>
          <w:u w:val="single"/>
        </w:rPr>
      </w:pPr>
    </w:p>
    <w:p w14:paraId="099FF553" w14:textId="7EA16DE8" w:rsidR="00E957CE" w:rsidRPr="00820BED" w:rsidRDefault="00E957CE">
      <w:pPr>
        <w:rPr>
          <w:u w:val="single"/>
        </w:rPr>
      </w:pPr>
      <w:r w:rsidRPr="00820BED">
        <w:rPr>
          <w:u w:val="single"/>
        </w:rPr>
        <w:t xml:space="preserve">Ash </w:t>
      </w:r>
      <w:r w:rsidR="00B64DF1" w:rsidRPr="00820BED">
        <w:rPr>
          <w:u w:val="single"/>
        </w:rPr>
        <w:t>abundance</w:t>
      </w:r>
      <w:r w:rsidR="00436916" w:rsidRPr="00820BED">
        <w:rPr>
          <w:u w:val="single"/>
        </w:rPr>
        <w:t xml:space="preserve"> and health</w:t>
      </w:r>
    </w:p>
    <w:p w14:paraId="3C1B3451" w14:textId="485E764C" w:rsidR="001479A7" w:rsidRPr="00820BED" w:rsidRDefault="00436916" w:rsidP="00436916">
      <w:r w:rsidRPr="00820BED">
        <w:t>To assess the abundance and health of ash</w:t>
      </w:r>
      <w:r w:rsidR="00E0450C" w:rsidRPr="00820BED">
        <w:t xml:space="preserve">, </w:t>
      </w:r>
      <w:r w:rsidR="007644E5" w:rsidRPr="00820BED">
        <w:t xml:space="preserve">canopy </w:t>
      </w:r>
      <w:r w:rsidRPr="00820BED">
        <w:t>ash</w:t>
      </w:r>
      <w:r w:rsidR="00A468EC" w:rsidRPr="00820BED">
        <w:t xml:space="preserve"> </w:t>
      </w:r>
      <w:r w:rsidRPr="00820BED">
        <w:t xml:space="preserve">trees </w:t>
      </w:r>
      <w:r w:rsidR="007644E5" w:rsidRPr="00820BED">
        <w:t>(</w:t>
      </w:r>
      <w:r w:rsidR="00B40C0C" w:rsidRPr="00820BED">
        <w:t>≥</w:t>
      </w:r>
      <w:r w:rsidRPr="00820BED">
        <w:t xml:space="preserve">10 cm </w:t>
      </w:r>
      <w:r w:rsidR="00B921F9" w:rsidRPr="00820BED">
        <w:t>diameter at breast height</w:t>
      </w:r>
      <w:r w:rsidR="00EE437F" w:rsidRPr="00820BED">
        <w:t xml:space="preserve">, </w:t>
      </w:r>
      <w:r w:rsidR="00B921F9" w:rsidRPr="00820BED">
        <w:t>DBH</w:t>
      </w:r>
      <w:r w:rsidR="007644E5" w:rsidRPr="00820BED">
        <w:t>)</w:t>
      </w:r>
      <w:r w:rsidRPr="00820BED">
        <w:t xml:space="preserve"> </w:t>
      </w:r>
      <w:r w:rsidR="00E33AA6" w:rsidRPr="00820BED">
        <w:t xml:space="preserve">were surveyed </w:t>
      </w:r>
      <w:r w:rsidRPr="00820BED">
        <w:t xml:space="preserve">within </w:t>
      </w:r>
      <w:r w:rsidR="002E14C1" w:rsidRPr="00820BED">
        <w:t xml:space="preserve">the </w:t>
      </w:r>
      <w:r w:rsidR="00E27E4F" w:rsidRPr="00820BED">
        <w:t xml:space="preserve">entire </w:t>
      </w:r>
      <w:r w:rsidRPr="00820BED">
        <w:t>18 m radius main plot</w:t>
      </w:r>
      <w:r w:rsidR="002E14C1" w:rsidRPr="00820BED">
        <w:t>s</w:t>
      </w:r>
      <w:r w:rsidRPr="00820BED">
        <w:t xml:space="preserve">, </w:t>
      </w:r>
      <w:r w:rsidR="00F9568B" w:rsidRPr="00820BED">
        <w:t xml:space="preserve">understory </w:t>
      </w:r>
      <w:r w:rsidR="00A468EC" w:rsidRPr="00820BED">
        <w:t>ash</w:t>
      </w:r>
      <w:r w:rsidR="00F20962" w:rsidRPr="00820BED">
        <w:t xml:space="preserve"> </w:t>
      </w:r>
      <w:r w:rsidRPr="00820BED">
        <w:t xml:space="preserve">trees </w:t>
      </w:r>
      <w:r w:rsidR="00B921F9" w:rsidRPr="00820BED">
        <w:t>(</w:t>
      </w:r>
      <w:r w:rsidRPr="00820BED">
        <w:t xml:space="preserve">2.5-10 cm DBH) and </w:t>
      </w:r>
      <w:r w:rsidR="001479A7" w:rsidRPr="00820BED">
        <w:t xml:space="preserve">living </w:t>
      </w:r>
      <w:r w:rsidRPr="00820BED">
        <w:t xml:space="preserve">ash saplings (≥137 cm in height but &lt;2.5 cm DBH) </w:t>
      </w:r>
      <w:r w:rsidR="00F474A2" w:rsidRPr="00820BED">
        <w:t xml:space="preserve">were surveyed </w:t>
      </w:r>
      <w:r w:rsidRPr="00820BED">
        <w:t>within</w:t>
      </w:r>
      <w:r w:rsidR="00C41588" w:rsidRPr="00820BED">
        <w:t xml:space="preserve"> </w:t>
      </w:r>
      <w:r w:rsidR="002E14C1" w:rsidRPr="00820BED">
        <w:t>the</w:t>
      </w:r>
      <w:r w:rsidR="00C41588" w:rsidRPr="00820BED">
        <w:t xml:space="preserve"> central</w:t>
      </w:r>
      <w:r w:rsidRPr="00820BED">
        <w:t xml:space="preserve"> 8 m radius subplot</w:t>
      </w:r>
      <w:r w:rsidR="002E14C1" w:rsidRPr="00820BED">
        <w:t>s</w:t>
      </w:r>
      <w:r w:rsidRPr="00820BED">
        <w:t xml:space="preserve">, and </w:t>
      </w:r>
      <w:r w:rsidR="00735060">
        <w:t xml:space="preserve">living </w:t>
      </w:r>
      <w:r w:rsidRPr="00820BED">
        <w:t xml:space="preserve">ash seedlings (&lt;137 cm in height) </w:t>
      </w:r>
      <w:r w:rsidR="00F474A2" w:rsidRPr="00820BED">
        <w:t xml:space="preserve">were surveyed </w:t>
      </w:r>
      <w:r w:rsidRPr="00820BED">
        <w:t>within</w:t>
      </w:r>
      <w:r w:rsidR="002E14C1" w:rsidRPr="00820BED">
        <w:t xml:space="preserve"> the 4 m</w:t>
      </w:r>
      <w:r w:rsidR="002E14C1" w:rsidRPr="00820BED">
        <w:rPr>
          <w:vertAlign w:val="superscript"/>
        </w:rPr>
        <w:t>2</w:t>
      </w:r>
      <w:r w:rsidRPr="00820BED">
        <w:t xml:space="preserve"> microplots.</w:t>
      </w:r>
      <w:r w:rsidR="00B40C0C" w:rsidRPr="00820BED">
        <w:t xml:space="preserve"> </w:t>
      </w:r>
      <w:r w:rsidR="00AE31BA" w:rsidRPr="00820BED">
        <w:t xml:space="preserve">All seedlings were checked for the presence of </w:t>
      </w:r>
      <w:r w:rsidR="006532C3" w:rsidRPr="00820BED">
        <w:t>cotyledons which would indicate they were newly germinated</w:t>
      </w:r>
      <w:r w:rsidR="00C51E85" w:rsidRPr="00820BED">
        <w:t xml:space="preserve"> </w:t>
      </w:r>
      <w:r w:rsidR="001C5352" w:rsidRPr="00820BED">
        <w:fldChar w:fldCharType="begin"/>
      </w:r>
      <w:r w:rsidR="0043291C">
        <w:instrText xml:space="preserve"> ADDIN ZOTERO_ITEM CSL_CITATION {"citationID":"ldfuJ1DD","properties":{"formattedCitation":"(Klooster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C5352" w:rsidRPr="00820BED">
        <w:fldChar w:fldCharType="separate"/>
      </w:r>
      <w:r w:rsidR="0043291C" w:rsidRPr="0043291C">
        <w:t>(Klooster et al. 2013)</w:t>
      </w:r>
      <w:r w:rsidR="001C5352" w:rsidRPr="00820BED">
        <w:fldChar w:fldCharType="end"/>
      </w:r>
      <w:r w:rsidR="00C51E85" w:rsidRPr="00820BED">
        <w:t>.</w:t>
      </w:r>
      <w:r w:rsidR="00EB26A6" w:rsidRPr="00820BED">
        <w:t xml:space="preserve"> </w:t>
      </w:r>
      <w:r w:rsidR="002D03A8" w:rsidRPr="00820BED">
        <w:t>Ash seedlings were counted</w:t>
      </w:r>
      <w:r w:rsidR="00606192" w:rsidRPr="00820BED">
        <w:t xml:space="preserve"> in two height c</w:t>
      </w:r>
      <w:r w:rsidR="006F20AD" w:rsidRPr="00820BED">
        <w:t>ategories</w:t>
      </w:r>
      <w:r w:rsidR="00D63444" w:rsidRPr="00820BED">
        <w:t xml:space="preserve">, &lt;25 cm and &gt;25 cm, and the percentage cover of </w:t>
      </w:r>
      <w:r w:rsidR="006F20AD" w:rsidRPr="00820BED">
        <w:t xml:space="preserve">ash seedlings in microplots </w:t>
      </w:r>
      <w:r w:rsidR="002D03A8" w:rsidRPr="00820BED">
        <w:t xml:space="preserve">was estimated </w:t>
      </w:r>
      <w:r w:rsidR="006F20AD" w:rsidRPr="00820BED">
        <w:fldChar w:fldCharType="begin"/>
      </w:r>
      <w:r w:rsidR="0043291C">
        <w:instrText xml:space="preserve"> ADDIN ZOTERO_ITEM CSL_CITATION {"citationID":"31HfnuET","properties":{"formattedCitation":"(Klooster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6F20AD" w:rsidRPr="00820BED">
        <w:fldChar w:fldCharType="separate"/>
      </w:r>
      <w:r w:rsidR="0043291C" w:rsidRPr="0043291C">
        <w:t>(Klooster et al. 2013)</w:t>
      </w:r>
      <w:r w:rsidR="006F20AD" w:rsidRPr="00820BED">
        <w:fldChar w:fldCharType="end"/>
      </w:r>
      <w:r w:rsidR="006F20AD" w:rsidRPr="00820BED">
        <w:t>.</w:t>
      </w:r>
      <w:r w:rsidR="002D03A8" w:rsidRPr="00820BED">
        <w:t xml:space="preserve"> </w:t>
      </w:r>
    </w:p>
    <w:p w14:paraId="3CAC518A" w14:textId="77777777" w:rsidR="001479A7" w:rsidRPr="00820BED" w:rsidRDefault="001479A7" w:rsidP="00436916"/>
    <w:p w14:paraId="184E7E4A" w14:textId="45D821FF" w:rsidR="00A62BAD" w:rsidRPr="00820BED" w:rsidRDefault="00176DE0" w:rsidP="00436916">
      <w:r w:rsidRPr="00820BED">
        <w:t>When</w:t>
      </w:r>
      <w:r w:rsidR="0025574A" w:rsidRPr="00820BED">
        <w:t xml:space="preserve"> </w:t>
      </w:r>
      <w:r w:rsidR="00012880" w:rsidRPr="00820BED">
        <w:t xml:space="preserve">present, </w:t>
      </w:r>
      <w:r w:rsidR="00B04D13" w:rsidRPr="00820BED">
        <w:t>canopy</w:t>
      </w:r>
      <w:r w:rsidR="00012880" w:rsidRPr="00820BED">
        <w:t xml:space="preserve"> and understory </w:t>
      </w:r>
      <w:r w:rsidR="002F61F8" w:rsidRPr="00820BED">
        <w:t xml:space="preserve">ash (&gt;2.5 cm DBH) were assessed individually for </w:t>
      </w:r>
      <w:r w:rsidR="005220BA" w:rsidRPr="00820BED">
        <w:t xml:space="preserve">DBH, species, and health. All DBH measurements were taken at a height of 137 cm </w:t>
      </w:r>
      <w:r w:rsidR="005220BA" w:rsidRPr="00820BED">
        <w:fldChar w:fldCharType="begin"/>
      </w:r>
      <w:r w:rsidR="005220BA" w:rsidRPr="00820BED">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sidRPr="00820BED">
        <w:fldChar w:fldCharType="separate"/>
      </w:r>
      <w:r w:rsidR="00B65F5F" w:rsidRPr="00820BED">
        <w:t>(Ward et al. 2021)</w:t>
      </w:r>
      <w:r w:rsidR="005220BA" w:rsidRPr="00820BED">
        <w:fldChar w:fldCharType="end"/>
      </w:r>
      <w:r w:rsidR="005220BA" w:rsidRPr="00820BED">
        <w:t>.</w:t>
      </w:r>
      <w:r w:rsidR="002D5FC7" w:rsidRPr="00820BED">
        <w:t xml:space="preserve"> </w:t>
      </w:r>
      <w:r w:rsidR="2F8AEBCA" w:rsidRPr="00820BED">
        <w:t>Due to difficulties in distinguishing green and white ash, species designations were grouped into three categories: 1) black ash</w:t>
      </w:r>
      <w:r w:rsidR="03909489" w:rsidRPr="00820BED">
        <w:t>;</w:t>
      </w:r>
      <w:r w:rsidR="2F8AEBCA" w:rsidRPr="00820BED">
        <w:t xml:space="preserve"> 2) all other species of ash,</w:t>
      </w:r>
      <w:r w:rsidR="1D5E6D52" w:rsidRPr="00820BED">
        <w:t xml:space="preserve"> </w:t>
      </w:r>
      <w:r w:rsidR="2F8AEBCA" w:rsidRPr="00820BED">
        <w:t>including white ash, green ash, and potentially pumpkin ash</w:t>
      </w:r>
      <w:r w:rsidR="00497AF0" w:rsidRPr="00820BED">
        <w:t xml:space="preserve"> (</w:t>
      </w:r>
      <w:r w:rsidR="00497AF0" w:rsidRPr="00820BED">
        <w:rPr>
          <w:i/>
          <w:iCs/>
        </w:rPr>
        <w:t xml:space="preserve">Fraxinus </w:t>
      </w:r>
      <w:r w:rsidR="00C11127" w:rsidRPr="00820BED">
        <w:rPr>
          <w:i/>
          <w:iCs/>
        </w:rPr>
        <w:t>profunda</w:t>
      </w:r>
      <w:r w:rsidR="00AA7955">
        <w:rPr>
          <w:i/>
          <w:iCs/>
        </w:rPr>
        <w:t xml:space="preserve"> </w:t>
      </w:r>
      <w:r w:rsidR="00E40D57" w:rsidRPr="00E40D57">
        <w:t>Bush</w:t>
      </w:r>
      <w:r w:rsidR="00C11127" w:rsidRPr="00820BED">
        <w:t>)</w:t>
      </w:r>
      <w:r w:rsidR="2524D184" w:rsidRPr="00820BED">
        <w:t>;</w:t>
      </w:r>
      <w:r w:rsidR="2F8AEBCA" w:rsidRPr="00820BED">
        <w:t xml:space="preserve"> and 3) unknown ash species because the tree was dead. </w:t>
      </w:r>
      <w:r w:rsidR="00594822" w:rsidRPr="00820BED">
        <w:t xml:space="preserve">After recording ash species, the tree </w:t>
      </w:r>
      <w:r w:rsidR="007E11B4" w:rsidRPr="00820BED">
        <w:t>was checked for</w:t>
      </w:r>
      <w:r w:rsidR="00594822" w:rsidRPr="00820BED">
        <w:t xml:space="preserve"> signs and symptoms of EAB, including the presence of D-shaped emergence holes, woodpecker predation marks, bark splitting, epicormic sprouts, and basal sprouts.</w:t>
      </w:r>
      <w:r w:rsidR="00A62BAD" w:rsidRPr="00820BED">
        <w:t xml:space="preserve"> Furthermore, the canopy condition </w:t>
      </w:r>
      <w:r w:rsidR="000E5647" w:rsidRPr="00820BED">
        <w:t xml:space="preserve">was rated </w:t>
      </w:r>
      <w:r w:rsidR="00A62BAD" w:rsidRPr="00820BED">
        <w:t>using a 1 to 5 scale, where 1 represented a healthy canopy, 5 represented complete defoliation of the canopy</w:t>
      </w:r>
      <w:r w:rsidR="00216CD2" w:rsidRPr="00820BED">
        <w:t xml:space="preserve"> (possibly still with living epicormic sprouts)</w:t>
      </w:r>
      <w:r w:rsidR="00A62BAD" w:rsidRPr="00820BED">
        <w:t xml:space="preserve">, and 2-4 represented increasing stages of decline </w:t>
      </w:r>
      <w:r w:rsidR="00A62BAD" w:rsidRPr="00820BED">
        <w:fldChar w:fldCharType="begin"/>
      </w:r>
      <w:r w:rsidR="0043291C">
        <w:instrText xml:space="preserve"> ADDIN ZOTERO_ITEM CSL_CITATION {"citationID":"EbhKvcSH","properties":{"formattedCitation":"(Smith 2006, Klooster et al. 2013, Knight et al. 2014)","plainCitation":"(Smith 2006, Klooster et al. 2013,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00820BED">
        <w:fldChar w:fldCharType="separate"/>
      </w:r>
      <w:r w:rsidR="0043291C" w:rsidRPr="0043291C">
        <w:t>(Smith 2006, Klooster et al. 2013, Knight et al. 2014)</w:t>
      </w:r>
      <w:r w:rsidR="00A62BAD" w:rsidRPr="00820BED">
        <w:fldChar w:fldCharType="end"/>
      </w:r>
      <w:r w:rsidR="00A62BAD" w:rsidRPr="00820BED">
        <w:t>.</w:t>
      </w:r>
      <w:r w:rsidR="002C2C00" w:rsidRPr="00820BED">
        <w:t xml:space="preserve"> </w:t>
      </w:r>
      <w:r w:rsidR="00666EEF" w:rsidRPr="00820BED">
        <w:t>For statistical analyses, w</w:t>
      </w:r>
      <w:r w:rsidR="002C2C00" w:rsidRPr="00820BED">
        <w:t xml:space="preserve">e simplified the canopy condition variable into two </w:t>
      </w:r>
      <w:r w:rsidR="00666EEF" w:rsidRPr="00820BED">
        <w:t xml:space="preserve">binary variables, </w:t>
      </w:r>
      <w:r w:rsidR="00666EEF" w:rsidRPr="00820BED">
        <w:rPr>
          <w:i/>
          <w:iCs/>
        </w:rPr>
        <w:t xml:space="preserve">ash tree </w:t>
      </w:r>
      <w:proofErr w:type="gramStart"/>
      <w:r w:rsidR="00666EEF" w:rsidRPr="00820BED">
        <w:rPr>
          <w:i/>
          <w:iCs/>
        </w:rPr>
        <w:t>decline</w:t>
      </w:r>
      <w:proofErr w:type="gramEnd"/>
      <w:r w:rsidR="00666EEF" w:rsidRPr="00820BED">
        <w:t xml:space="preserve"> and </w:t>
      </w:r>
      <w:r w:rsidR="00666EEF" w:rsidRPr="00820BED">
        <w:rPr>
          <w:i/>
          <w:iCs/>
        </w:rPr>
        <w:t>ash tree death</w:t>
      </w:r>
      <w:r w:rsidR="00F048AE" w:rsidRPr="00820BED">
        <w:t xml:space="preserve">. </w:t>
      </w:r>
      <w:r w:rsidR="00170247" w:rsidRPr="00820BED">
        <w:rPr>
          <w:i/>
          <w:iCs/>
        </w:rPr>
        <w:t>Ash tree decline</w:t>
      </w:r>
      <w:r w:rsidR="00170247" w:rsidRPr="00820BED">
        <w:t xml:space="preserve"> was coded as 1 if the canopy condition showed any signs of decline (i.e. if canopy condition ≥ 2) and 0 if the canopy condition = 1. </w:t>
      </w:r>
      <w:r w:rsidR="00170247" w:rsidRPr="00820BED">
        <w:rPr>
          <w:i/>
          <w:iCs/>
        </w:rPr>
        <w:t>Ash tree death</w:t>
      </w:r>
      <w:r w:rsidR="00170247" w:rsidRPr="00820BED">
        <w:t xml:space="preserve"> was coded as 1 if canopy condition = 5, and 0 otherwise</w:t>
      </w:r>
      <w:r w:rsidR="00053B67" w:rsidRPr="00820BED">
        <w:t xml:space="preserve"> </w:t>
      </w:r>
      <w:r w:rsidR="00053B67" w:rsidRPr="00820BED">
        <w:fldChar w:fldCharType="begin"/>
      </w:r>
      <w:r w:rsidR="00941DDB" w:rsidRPr="00820BED">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sidRPr="00820BED">
        <w:fldChar w:fldCharType="separate"/>
      </w:r>
      <w:r w:rsidR="00053B67" w:rsidRPr="00820BED">
        <w:t>(</w:t>
      </w:r>
      <w:r w:rsidR="00DB46DC" w:rsidRPr="00820BED">
        <w:t xml:space="preserve">adapted from </w:t>
      </w:r>
      <w:r w:rsidR="00053B67" w:rsidRPr="00820BED">
        <w:t>Hoven et al. 2020)</w:t>
      </w:r>
      <w:r w:rsidR="00053B67" w:rsidRPr="00820BED">
        <w:fldChar w:fldCharType="end"/>
      </w:r>
      <w:r w:rsidR="00170247" w:rsidRPr="00820BED">
        <w:t>.</w:t>
      </w:r>
    </w:p>
    <w:p w14:paraId="27FBE844" w14:textId="77777777" w:rsidR="00E2519E" w:rsidRPr="00820BED" w:rsidRDefault="00E2519E"/>
    <w:p w14:paraId="73653B54" w14:textId="288CC9B4" w:rsidR="00436916" w:rsidRPr="00820BED" w:rsidRDefault="515F6813">
      <w:pPr>
        <w:rPr>
          <w:u w:val="single"/>
        </w:rPr>
      </w:pPr>
      <w:r w:rsidRPr="00820BED">
        <w:rPr>
          <w:u w:val="single"/>
        </w:rPr>
        <w:t>EAB trapping</w:t>
      </w:r>
    </w:p>
    <w:p w14:paraId="40582160" w14:textId="725CC7B5" w:rsidR="00BC58E4" w:rsidRPr="00820BED" w:rsidRDefault="00D877A0" w:rsidP="00BC58E4">
      <w:r w:rsidRPr="00820BED">
        <w:t>In 2024, w</w:t>
      </w:r>
      <w:r w:rsidR="008B2590" w:rsidRPr="00820BED">
        <w:t xml:space="preserve">e </w:t>
      </w:r>
      <w:r w:rsidR="00E2519E" w:rsidRPr="00820BED">
        <w:t xml:space="preserve">used </w:t>
      </w:r>
      <w:r w:rsidR="00CF3621" w:rsidRPr="00820BED">
        <w:t>purple-prism traps and multi-funnel</w:t>
      </w:r>
      <w:r w:rsidR="00E2519E" w:rsidRPr="00820BED">
        <w:t xml:space="preserve"> </w:t>
      </w:r>
      <w:r w:rsidR="00CF3621" w:rsidRPr="00820BED">
        <w:t xml:space="preserve">traps </w:t>
      </w:r>
      <w:r w:rsidR="00E2519E" w:rsidRPr="00820BED">
        <w:t xml:space="preserve">to </w:t>
      </w:r>
      <w:r w:rsidR="00771A66" w:rsidRPr="00820BED">
        <w:t xml:space="preserve">assess EAB presence at </w:t>
      </w:r>
      <w:r w:rsidR="00FC1E9B" w:rsidRPr="00820BED">
        <w:t>six of the seven</w:t>
      </w:r>
      <w:r w:rsidR="00771A66" w:rsidRPr="00820BED">
        <w:t xml:space="preserve"> </w:t>
      </w:r>
      <w:r w:rsidR="00CF3621" w:rsidRPr="00820BED">
        <w:t xml:space="preserve">study </w:t>
      </w:r>
      <w:r w:rsidR="00771A66" w:rsidRPr="00820BED">
        <w:t>parks</w:t>
      </w:r>
      <w:r w:rsidR="001658C6" w:rsidRPr="00820BED">
        <w:t xml:space="preserve"> (</w:t>
      </w:r>
      <w:r w:rsidR="005320B7" w:rsidRPr="00820BED">
        <w:t xml:space="preserve">all except Hudson Mills Metropark, </w:t>
      </w:r>
      <w:r w:rsidR="001658C6" w:rsidRPr="00820BED">
        <w:t>Table S2)</w:t>
      </w:r>
      <w:r w:rsidRPr="00820BED">
        <w:t xml:space="preserve">. </w:t>
      </w:r>
      <w:r w:rsidR="00BC58E4" w:rsidRPr="00820BED">
        <w:t>Two purple-</w:t>
      </w:r>
      <w:proofErr w:type="gramStart"/>
      <w:r w:rsidR="00BC58E4" w:rsidRPr="00820BED">
        <w:t>prism traps</w:t>
      </w:r>
      <w:proofErr w:type="gramEnd"/>
      <w:r w:rsidR="00BC58E4" w:rsidRPr="00820BED">
        <w:t xml:space="preserve"> were installed at each park, for a total of 12 prism traps. Additionally, three multi-funnel (Lindgren) </w:t>
      </w:r>
      <w:r w:rsidR="00BC58E4" w:rsidRPr="00820BED">
        <w:lastRenderedPageBreak/>
        <w:t xml:space="preserve">traps were installed at one park, Pontiac Lake Recreation Area. Traps were hung on or near the biggest ash </w:t>
      </w:r>
      <w:r w:rsidR="00591B24" w:rsidRPr="00820BED">
        <w:t xml:space="preserve">trees </w:t>
      </w:r>
      <w:r w:rsidR="00BC58E4" w:rsidRPr="00820BED">
        <w:t>that could be found in preliminary site visits. Traps were installed between May 29 and June 5, 2024</w:t>
      </w:r>
      <w:r w:rsidR="00DC6E03" w:rsidRPr="00820BED">
        <w:t xml:space="preserve"> (627-</w:t>
      </w:r>
      <w:r w:rsidR="00832B18" w:rsidRPr="00820BED">
        <w:t>734 GDD</w:t>
      </w:r>
      <w:r w:rsidR="00FE7DCA" w:rsidRPr="00820BED">
        <w:t xml:space="preserve">, base 50 </w:t>
      </w:r>
      <w:r w:rsidR="00912542" w:rsidRPr="00820BED">
        <w:t>°</w:t>
      </w:r>
      <w:r w:rsidR="00FE7DCA" w:rsidRPr="00820BED">
        <w:t>F, single sine method)</w:t>
      </w:r>
      <w:r w:rsidR="00BC58E4" w:rsidRPr="00820BED">
        <w:t>, and removed between July 23 and July 25, 2024</w:t>
      </w:r>
      <w:r w:rsidR="00D450BB" w:rsidRPr="00820BED">
        <w:t xml:space="preserve"> (1733-</w:t>
      </w:r>
      <w:r w:rsidR="00746AE3" w:rsidRPr="00820BED">
        <w:t>1770 GDD)</w:t>
      </w:r>
      <w:r w:rsidR="008164DC" w:rsidRPr="00820BED">
        <w:t xml:space="preserve"> </w:t>
      </w:r>
      <w:r w:rsidR="008164DC" w:rsidRPr="00820BED">
        <w:fldChar w:fldCharType="begin"/>
      </w:r>
      <w:r w:rsidR="00E775E5" w:rsidRPr="00820BED">
        <w:instrText xml:space="preserve"> ADDIN ZOTERO_ITEM CSL_CITATION {"citationID":"jmwT4vSq","properties":{"formattedCitation":"(\\uc0\\u8220{}Online Phenology and Degree-day Models\\uc0\\u8221{} 2022)","plainCitation":"(“Online Phenology and Degree-day Models” 2022)","noteIndex":0},"citationItems":[{"id":1248,"uris":["http://zotero.org/users/6631577/items/WER5G576"],"itemData":{"id":1248,"type":"webpage","title":"Online Phenology and Degree-day Models","URL":"https://uspest.org/dd/model_app","issued":{"date-parts":[["2022"]]}}}],"schema":"https://github.com/citation-style-language/schema/raw/master/csl-citation.json"} </w:instrText>
      </w:r>
      <w:r w:rsidR="008164DC" w:rsidRPr="00820BED">
        <w:fldChar w:fldCharType="separate"/>
      </w:r>
      <w:r w:rsidR="00B65F5F" w:rsidRPr="00820BED">
        <w:rPr>
          <w:kern w:val="0"/>
        </w:rPr>
        <w:t>(“Online Phenology and Degree-day Models” 2022)</w:t>
      </w:r>
      <w:r w:rsidR="008164DC" w:rsidRPr="00820BED">
        <w:fldChar w:fldCharType="end"/>
      </w:r>
      <w:r w:rsidR="00BC58E4" w:rsidRPr="00820BED">
        <w:t>. Purple prism traps used standard purple (“Coroplast purple”) colored board coated with glue</w:t>
      </w:r>
      <w:r w:rsidR="00181A23" w:rsidRPr="00820BED">
        <w:t xml:space="preserve"> (TAD </w:t>
      </w:r>
      <w:r w:rsidR="00A4265E" w:rsidRPr="00820BED">
        <w:t>Insect Trap Coating</w:t>
      </w:r>
      <w:r w:rsidR="003A2C60" w:rsidRPr="00820BED">
        <w:t>, Great Lakes IPM</w:t>
      </w:r>
      <w:r w:rsidR="00A4265E" w:rsidRPr="00820BED">
        <w:t>)</w:t>
      </w:r>
      <w:r w:rsidR="00BC58E4" w:rsidRPr="00820BED">
        <w:t xml:space="preserve">. Traps were hung at varying heights and near ash of varying size classes, depending on what was found at a park (Table S2). All traps were </w:t>
      </w:r>
      <w:r w:rsidR="00A47407">
        <w:t>baited</w:t>
      </w:r>
      <w:r w:rsidR="00BC58E4" w:rsidRPr="00820BED">
        <w:t xml:space="preserve"> with Manuka oil</w:t>
      </w:r>
      <w:commentRangeStart w:id="8"/>
      <w:r w:rsidR="00BC58E4" w:rsidRPr="00820BED">
        <w:t xml:space="preserve"> </w:t>
      </w:r>
      <w:commentRangeEnd w:id="8"/>
      <w:r w:rsidR="00BC58E4" w:rsidRPr="00820BED">
        <w:rPr>
          <w:rStyle w:val="CommentReference"/>
          <w:sz w:val="24"/>
          <w:szCs w:val="24"/>
        </w:rPr>
        <w:commentReference w:id="8"/>
      </w:r>
      <w:r w:rsidR="00BC58E4" w:rsidRPr="00820BED">
        <w:t>and a fresh lure was installed halfway through the summer</w:t>
      </w:r>
      <w:r w:rsidR="00E207B6" w:rsidRPr="00820BED">
        <w:t>,</w:t>
      </w:r>
      <w:r w:rsidR="00BC58E4" w:rsidRPr="00820BED">
        <w:t xml:space="preserve"> between June 25 and July 3</w:t>
      </w:r>
      <w:r w:rsidR="003B416B" w:rsidRPr="00820BED">
        <w:t xml:space="preserve"> (1146-</w:t>
      </w:r>
      <w:r w:rsidR="003D00DE" w:rsidRPr="00820BED">
        <w:t>1283 GDD)</w:t>
      </w:r>
      <w:r w:rsidR="00BC58E4" w:rsidRPr="00820BED">
        <w:t xml:space="preserve">. All buprestid beetles were removed from purple prism traps monthly, and from multi-funnel traps weekly, and EAB </w:t>
      </w:r>
      <w:r w:rsidR="00006F33">
        <w:t>were counted</w:t>
      </w:r>
      <w:r w:rsidR="00BC58E4" w:rsidRPr="00820BED">
        <w:t xml:space="preserve"> and sexed </w:t>
      </w:r>
      <w:r w:rsidR="00BC58E4" w:rsidRPr="00820BED">
        <w:fldChar w:fldCharType="begin"/>
      </w:r>
      <w:r w:rsidR="00BC58E4" w:rsidRPr="00820BED">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sidRPr="00820BED">
        <w:fldChar w:fldCharType="separate"/>
      </w:r>
      <w:r w:rsidR="00B65F5F" w:rsidRPr="00820BED">
        <w:t>(Parsons 2008)</w:t>
      </w:r>
      <w:r w:rsidR="00BC58E4" w:rsidRPr="00820BED">
        <w:fldChar w:fldCharType="end"/>
      </w:r>
      <w:r w:rsidR="00BC58E4" w:rsidRPr="00820BED">
        <w:t xml:space="preserve">. </w:t>
      </w:r>
    </w:p>
    <w:p w14:paraId="6BF227D3" w14:textId="566E5826" w:rsidR="5D0745E2" w:rsidRPr="00820BED" w:rsidRDefault="5D0745E2" w:rsidP="5D0745E2">
      <w:pPr>
        <w:rPr>
          <w:u w:val="single"/>
        </w:rPr>
      </w:pPr>
    </w:p>
    <w:p w14:paraId="1F5D9AC3" w14:textId="6503215F" w:rsidR="515F6813" w:rsidRPr="00820BED" w:rsidRDefault="515F6813" w:rsidP="5D0745E2">
      <w:pPr>
        <w:rPr>
          <w:u w:val="single"/>
        </w:rPr>
      </w:pPr>
      <w:r w:rsidRPr="00820BED">
        <w:rPr>
          <w:u w:val="single"/>
        </w:rPr>
        <w:t>Parasitoid sampling</w:t>
      </w:r>
    </w:p>
    <w:p w14:paraId="092D311F" w14:textId="2B7BEDD9" w:rsidR="003549F0" w:rsidRPr="00820BED" w:rsidRDefault="003549F0" w:rsidP="003549F0">
      <w:r w:rsidRPr="00820BED">
        <w:t xml:space="preserve">In 2024, </w:t>
      </w:r>
      <w:r w:rsidR="0088108D" w:rsidRPr="00820BED">
        <w:t>yellow pan trap</w:t>
      </w:r>
      <w:r w:rsidR="007F40B5" w:rsidRPr="00820BED">
        <w:t>s were used</w:t>
      </w:r>
      <w:r w:rsidR="0088108D" w:rsidRPr="00820BED">
        <w:t xml:space="preserve"> to determine whether </w:t>
      </w:r>
      <w:r w:rsidR="00006F33">
        <w:t>the</w:t>
      </w:r>
      <w:r w:rsidR="0088108D" w:rsidRPr="00820BED">
        <w:t xml:space="preserve"> introduced biological co</w:t>
      </w:r>
      <w:r w:rsidR="00ED089E" w:rsidRPr="00820BED">
        <w:t>ntrol agents were present</w:t>
      </w:r>
      <w:r w:rsidR="00B1252B" w:rsidRPr="00820BED">
        <w:t xml:space="preserve"> at one of the parks, Pontiac Lake</w:t>
      </w:r>
      <w:r w:rsidRPr="00820BED">
        <w:t xml:space="preserve"> Recreation Area</w:t>
      </w:r>
      <w:r w:rsidR="0017653A" w:rsidRPr="00820BED">
        <w:t xml:space="preserve">. </w:t>
      </w:r>
      <w:r w:rsidRPr="00820BED">
        <w:t>Plot 53 at Pontiac Lake (Transect: M, Hydro</w:t>
      </w:r>
      <w:r w:rsidR="005C0739" w:rsidRPr="00820BED">
        <w:t>logy</w:t>
      </w:r>
      <w:r w:rsidRPr="00820BED">
        <w:t xml:space="preserve">: </w:t>
      </w:r>
      <w:commentRangeStart w:id="9"/>
      <w:r w:rsidRPr="00820BED">
        <w:t>mesic</w:t>
      </w:r>
      <w:commentRangeEnd w:id="9"/>
      <w:r w:rsidR="007F40B5" w:rsidRPr="00820BED">
        <w:rPr>
          <w:rStyle w:val="CommentReference"/>
          <w:sz w:val="24"/>
          <w:szCs w:val="24"/>
        </w:rPr>
        <w:commentReference w:id="9"/>
      </w:r>
      <w:r w:rsidRPr="00820BED">
        <w:t xml:space="preserve">) </w:t>
      </w:r>
      <w:r w:rsidR="007F40B5" w:rsidRPr="00820BED">
        <w:t xml:space="preserve">was chosen </w:t>
      </w:r>
      <w:r w:rsidRPr="00820BED">
        <w:t xml:space="preserve">because initial visits showed large numbers of regenerating ash. </w:t>
      </w:r>
      <w:r w:rsidR="007F40B5" w:rsidRPr="00820BED">
        <w:t xml:space="preserve">A yellow pan trap was </w:t>
      </w:r>
      <w:r w:rsidRPr="00820BED">
        <w:t xml:space="preserve">composed of </w:t>
      </w:r>
      <w:r w:rsidR="007F40B5" w:rsidRPr="00820BED">
        <w:t xml:space="preserve">two </w:t>
      </w:r>
      <w:r w:rsidRPr="00820BED">
        <w:t xml:space="preserve">nested yellow plastic bowls attached to the trunk of a small ash tree and filled with a collection liquid </w:t>
      </w:r>
      <w:r w:rsidRPr="00820BED">
        <w:fldChar w:fldCharType="begin"/>
      </w:r>
      <w:r w:rsidRPr="00820BED">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r w:rsidR="00705D98" w:rsidRPr="00820BED">
        <w:t>The USDA design was modified by using</w:t>
      </w:r>
      <w:r w:rsidRPr="00820BED">
        <w:t xml:space="preserve"> polypropylene webbing straps instead of nails to attach to the tree (Figure S</w:t>
      </w:r>
      <w:r w:rsidR="004B2A8C" w:rsidRPr="00820BED">
        <w:t>2</w:t>
      </w:r>
      <w:r w:rsidRPr="00820BED">
        <w:t xml:space="preserve">). On June 4, 2024, 15 traps were attached at a height of 5-6 feet to small green or white ash trees with diameters between 3.2 and 9.6 cm DBH (Table S3). The collection liquid was 20% </w:t>
      </w:r>
      <w:commentRangeStart w:id="10"/>
      <w:r w:rsidRPr="00820BED">
        <w:t xml:space="preserve">propylene glycol </w:t>
      </w:r>
      <w:commentRangeEnd w:id="10"/>
      <w:r w:rsidRPr="00820BED">
        <w:rPr>
          <w:rStyle w:val="CommentReference"/>
          <w:sz w:val="24"/>
          <w:szCs w:val="24"/>
        </w:rPr>
        <w:commentReference w:id="10"/>
      </w:r>
      <w:r w:rsidRPr="00820BED">
        <w:t xml:space="preserve">in water, with 1 drop of unscented dish soap. Traps were collected weekly until August 8, 2024, by pouring the collection liquid through a fine mesh paint filter (listed as 190 </w:t>
      </w:r>
      <w:proofErr w:type="gramStart"/>
      <w:r w:rsidRPr="00820BED">
        <w:t>micron</w:t>
      </w:r>
      <w:proofErr w:type="gramEnd"/>
      <w:r w:rsidRPr="00820BED">
        <w:t xml:space="preserve">, </w:t>
      </w:r>
      <w:proofErr w:type="gramStart"/>
      <w:r w:rsidRPr="00820BED">
        <w:t>actually ~</w:t>
      </w:r>
      <w:proofErr w:type="gramEnd"/>
      <w:r w:rsidRPr="00820BED">
        <w:t>300 micron = 0.3 mm</w:t>
      </w:r>
      <w:proofErr w:type="gramStart"/>
      <w:r w:rsidRPr="00820BED">
        <w:t>), and</w:t>
      </w:r>
      <w:proofErr w:type="gramEnd"/>
      <w:r w:rsidRPr="00820BED">
        <w:t xml:space="preserve"> rinsing with distilled water. </w:t>
      </w:r>
      <w:r w:rsidR="007A05D6">
        <w:t>Since the smallest</w:t>
      </w:r>
      <w:r w:rsidRPr="00820BED">
        <w:t xml:space="preserve"> introduced parasitoid</w:t>
      </w:r>
      <w:r w:rsidR="007E53ED">
        <w:t>,</w:t>
      </w:r>
      <w:r w:rsidRPr="00820BED">
        <w:t xml:space="preserve"> </w:t>
      </w:r>
      <w:proofErr w:type="spellStart"/>
      <w:r w:rsidRPr="00820BED">
        <w:rPr>
          <w:i/>
          <w:iCs/>
        </w:rPr>
        <w:t>Oobius</w:t>
      </w:r>
      <w:proofErr w:type="spellEnd"/>
      <w:r w:rsidRPr="00820BED">
        <w:rPr>
          <w:i/>
          <w:iCs/>
        </w:rPr>
        <w:t xml:space="preserve"> </w:t>
      </w:r>
      <w:proofErr w:type="spellStart"/>
      <w:r w:rsidRPr="00820BED">
        <w:rPr>
          <w:i/>
          <w:iCs/>
        </w:rPr>
        <w:t>agrili</w:t>
      </w:r>
      <w:proofErr w:type="spellEnd"/>
      <w:r w:rsidR="007E53ED">
        <w:t>,</w:t>
      </w:r>
      <w:r w:rsidRPr="00820BED">
        <w:t xml:space="preserve"> </w:t>
      </w:r>
      <w:r w:rsidR="007E53ED">
        <w:t>averages</w:t>
      </w:r>
      <w:r w:rsidRPr="00820BED">
        <w:t xml:space="preserve"> 0.95 mm long </w:t>
      </w:r>
      <w:r w:rsidRPr="00820BED">
        <w:fldChar w:fldCharType="begin"/>
      </w:r>
      <w:r w:rsidRPr="00820BED">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sidRPr="00820BED">
        <w:fldChar w:fldCharType="separate"/>
      </w:r>
      <w:r w:rsidR="00B65F5F" w:rsidRPr="00820BED">
        <w:t>(Zhang et al. 2005)</w:t>
      </w:r>
      <w:r w:rsidRPr="00820BED">
        <w:fldChar w:fldCharType="end"/>
      </w:r>
      <w:r w:rsidRPr="00820BED">
        <w:t xml:space="preserve">, a 0.3 mm mesh size </w:t>
      </w:r>
      <w:r w:rsidR="007E53ED">
        <w:t>was</w:t>
      </w:r>
      <w:r w:rsidRPr="00820BED">
        <w:t xml:space="preserve"> sufficient to collect </w:t>
      </w:r>
      <w:r w:rsidR="00B5740F">
        <w:t>all three parasitoid species</w:t>
      </w:r>
      <w:r w:rsidRPr="00820BED">
        <w:t xml:space="preserve">. Paint filters were cooled on ice within 30 minutes and frozen within 1 day </w:t>
      </w:r>
      <w:r w:rsidRPr="00820BED">
        <w:fldChar w:fldCharType="begin"/>
      </w:r>
      <w:r w:rsidRPr="00820BED">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Pr="00820BED">
        <w:fldChar w:fldCharType="separate"/>
      </w:r>
      <w:r w:rsidR="00B65F5F" w:rsidRPr="00820BED">
        <w:rPr>
          <w:kern w:val="0"/>
        </w:rPr>
        <w:t>(USDA–APHIS/ARS/FS 2021)</w:t>
      </w:r>
      <w:r w:rsidRPr="00820BED">
        <w:fldChar w:fldCharType="end"/>
      </w:r>
      <w:r w:rsidRPr="00820BED">
        <w:t xml:space="preserve">.  </w:t>
      </w:r>
    </w:p>
    <w:p w14:paraId="25C21EFF" w14:textId="77777777" w:rsidR="003549F0" w:rsidRPr="00820BED" w:rsidRDefault="003549F0" w:rsidP="003549F0"/>
    <w:p w14:paraId="232BE0F9" w14:textId="4F6388E8" w:rsidR="003549F0" w:rsidRPr="00820BED" w:rsidRDefault="003549F0" w:rsidP="003549F0">
      <w:r w:rsidRPr="00820BED">
        <w:t xml:space="preserve">To sort trap contents, </w:t>
      </w:r>
      <w:r w:rsidR="002231C8" w:rsidRPr="00820BED">
        <w:t xml:space="preserve">a </w:t>
      </w:r>
      <w:r w:rsidRPr="00820BED">
        <w:t>paint filter</w:t>
      </w:r>
      <w:r w:rsidR="00982CB8" w:rsidRPr="00820BED">
        <w:t xml:space="preserve"> w</w:t>
      </w:r>
      <w:r w:rsidR="002231C8" w:rsidRPr="00820BED">
        <w:t>as</w:t>
      </w:r>
      <w:r w:rsidR="00982CB8" w:rsidRPr="00820BED">
        <w:t xml:space="preserve"> placed</w:t>
      </w:r>
      <w:r w:rsidRPr="00820BED">
        <w:t xml:space="preserve"> into a petri dish </w:t>
      </w:r>
      <w:r w:rsidR="002231C8" w:rsidRPr="00820BED">
        <w:t xml:space="preserve">and </w:t>
      </w:r>
      <w:r w:rsidRPr="00820BED">
        <w:t>70% isopropanol in distilled water</w:t>
      </w:r>
      <w:r w:rsidR="002231C8" w:rsidRPr="00820BED">
        <w:t xml:space="preserve"> was added</w:t>
      </w:r>
      <w:commentRangeStart w:id="11"/>
      <w:r w:rsidRPr="00820BED">
        <w:t>.</w:t>
      </w:r>
      <w:commentRangeEnd w:id="11"/>
      <w:r w:rsidR="00EF7512">
        <w:rPr>
          <w:rStyle w:val="CommentReference"/>
        </w:rPr>
        <w:commentReference w:id="11"/>
      </w:r>
      <w:r w:rsidR="00EF7512">
        <w:t xml:space="preserve"> </w:t>
      </w:r>
      <w:r w:rsidR="00A04561">
        <w:t>T</w:t>
      </w:r>
      <w:r w:rsidR="009B7364">
        <w:t xml:space="preserve">he </w:t>
      </w:r>
      <w:r w:rsidR="00AE0C20">
        <w:t xml:space="preserve">introduced </w:t>
      </w:r>
      <w:r w:rsidR="00F158CA" w:rsidRPr="00820BED">
        <w:t xml:space="preserve">biological control agents of </w:t>
      </w:r>
      <w:r w:rsidR="00F158CA">
        <w:t>EAB</w:t>
      </w:r>
      <w:r w:rsidR="00263A14">
        <w:t xml:space="preserve"> were </w:t>
      </w:r>
      <w:r w:rsidR="00AE2767">
        <w:t>identified using</w:t>
      </w:r>
      <w:r w:rsidR="005C43F9">
        <w:t xml:space="preserve"> USDA guidelines </w:t>
      </w:r>
      <w:r w:rsidR="005C43F9">
        <w:fldChar w:fldCharType="begin"/>
      </w:r>
      <w:r w:rsidR="005C43F9">
        <w:instrText xml:space="preserve"> ADDIN ZOTERO_ITEM CSL_CITATION {"citationID":"l68p2kuG","properties":{"formattedCitation":"(USDA\\uc0\\u8211{}APHIS/ARS/FS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sidR="005C43F9">
        <w:fldChar w:fldCharType="separate"/>
      </w:r>
      <w:r w:rsidR="005C43F9" w:rsidRPr="005C43F9">
        <w:rPr>
          <w:kern w:val="0"/>
        </w:rPr>
        <w:t>(USDA–APHIS/ARS/FS 2021)</w:t>
      </w:r>
      <w:r w:rsidR="005C43F9">
        <w:fldChar w:fldCharType="end"/>
      </w:r>
      <w:r w:rsidR="00F158CA">
        <w:t>,</w:t>
      </w:r>
      <w:r w:rsidR="00A72BC7">
        <w:t xml:space="preserve"> </w:t>
      </w:r>
      <w:r w:rsidR="00A72BC7" w:rsidRPr="00820BED">
        <w:t>before being confirmed by expert identification (Toby Petrice, personal communication).</w:t>
      </w:r>
      <w:r w:rsidR="00F9314E">
        <w:t xml:space="preserve"> </w:t>
      </w:r>
      <w:r w:rsidR="00AE0C20">
        <w:t>Specifically, the pan traps were searched for</w:t>
      </w:r>
      <w:r w:rsidR="00F158CA" w:rsidRPr="00820BED">
        <w:t xml:space="preserve"> </w:t>
      </w:r>
      <w:proofErr w:type="spellStart"/>
      <w:r w:rsidR="00F158CA" w:rsidRPr="00820BED">
        <w:rPr>
          <w:i/>
          <w:iCs/>
        </w:rPr>
        <w:t>Tetrastichus</w:t>
      </w:r>
      <w:proofErr w:type="spellEnd"/>
      <w:r w:rsidR="00F158CA" w:rsidRPr="00820BED">
        <w:rPr>
          <w:i/>
          <w:iCs/>
        </w:rPr>
        <w:t xml:space="preserve"> </w:t>
      </w:r>
      <w:proofErr w:type="spellStart"/>
      <w:r w:rsidR="00F158CA" w:rsidRPr="00820BED">
        <w:rPr>
          <w:i/>
          <w:iCs/>
        </w:rPr>
        <w:t>planipennisi</w:t>
      </w:r>
      <w:proofErr w:type="spellEnd"/>
      <w:r w:rsidR="00F158CA" w:rsidRPr="00820BED">
        <w:t xml:space="preserve"> (Chalcidoidea: </w:t>
      </w:r>
      <w:proofErr w:type="spellStart"/>
      <w:r w:rsidR="00F158CA" w:rsidRPr="00820BED">
        <w:t>Eulophidae</w:t>
      </w:r>
      <w:proofErr w:type="spellEnd"/>
      <w:r w:rsidR="00F158CA" w:rsidRPr="00820BED">
        <w:t xml:space="preserve">: </w:t>
      </w:r>
      <w:proofErr w:type="spellStart"/>
      <w:r w:rsidR="00F158CA" w:rsidRPr="00820BED">
        <w:t>Tetrastichinae</w:t>
      </w:r>
      <w:proofErr w:type="spellEnd"/>
      <w:r w:rsidR="00F158CA" w:rsidRPr="00820BED">
        <w:t xml:space="preserve">), </w:t>
      </w:r>
      <w:proofErr w:type="spellStart"/>
      <w:r w:rsidR="00F158CA" w:rsidRPr="00820BED">
        <w:rPr>
          <w:i/>
          <w:iCs/>
        </w:rPr>
        <w:t>Spathius</w:t>
      </w:r>
      <w:proofErr w:type="spellEnd"/>
      <w:r w:rsidR="00F158CA" w:rsidRPr="00820BED">
        <w:rPr>
          <w:i/>
          <w:iCs/>
        </w:rPr>
        <w:t xml:space="preserve"> </w:t>
      </w:r>
      <w:proofErr w:type="spellStart"/>
      <w:r w:rsidR="00F158CA" w:rsidRPr="00820BED">
        <w:rPr>
          <w:i/>
          <w:iCs/>
        </w:rPr>
        <w:t>galinae</w:t>
      </w:r>
      <w:proofErr w:type="spellEnd"/>
      <w:r w:rsidR="00F158CA" w:rsidRPr="00820BED">
        <w:t xml:space="preserve"> and </w:t>
      </w:r>
      <w:r w:rsidR="00F158CA" w:rsidRPr="00820BED">
        <w:rPr>
          <w:i/>
          <w:iCs/>
        </w:rPr>
        <w:t xml:space="preserve">S. </w:t>
      </w:r>
      <w:proofErr w:type="spellStart"/>
      <w:r w:rsidR="00F158CA" w:rsidRPr="00820BED">
        <w:rPr>
          <w:i/>
          <w:iCs/>
        </w:rPr>
        <w:t>agrili</w:t>
      </w:r>
      <w:proofErr w:type="spellEnd"/>
      <w:r w:rsidR="00F158CA" w:rsidRPr="00820BED">
        <w:t xml:space="preserve"> (</w:t>
      </w:r>
      <w:proofErr w:type="spellStart"/>
      <w:r w:rsidR="00F158CA" w:rsidRPr="00820BED">
        <w:t>Ichneumonoidea</w:t>
      </w:r>
      <w:proofErr w:type="spellEnd"/>
      <w:r w:rsidR="00F158CA" w:rsidRPr="00820BED">
        <w:t xml:space="preserve">: Braconidae: </w:t>
      </w:r>
      <w:proofErr w:type="spellStart"/>
      <w:r w:rsidR="00F158CA" w:rsidRPr="00820BED">
        <w:t>Doryctinae</w:t>
      </w:r>
      <w:proofErr w:type="spellEnd"/>
      <w:r w:rsidR="00F158CA" w:rsidRPr="00820BED">
        <w:t xml:space="preserve">) and </w:t>
      </w:r>
      <w:proofErr w:type="spellStart"/>
      <w:r w:rsidR="00F158CA" w:rsidRPr="00820BED">
        <w:rPr>
          <w:i/>
          <w:iCs/>
        </w:rPr>
        <w:t>Oobius</w:t>
      </w:r>
      <w:proofErr w:type="spellEnd"/>
      <w:r w:rsidR="00F158CA" w:rsidRPr="00820BED">
        <w:rPr>
          <w:i/>
          <w:iCs/>
        </w:rPr>
        <w:t xml:space="preserve"> </w:t>
      </w:r>
      <w:proofErr w:type="spellStart"/>
      <w:r w:rsidR="00F158CA" w:rsidRPr="00820BED">
        <w:rPr>
          <w:i/>
          <w:iCs/>
        </w:rPr>
        <w:t>agrili</w:t>
      </w:r>
      <w:proofErr w:type="spellEnd"/>
      <w:r w:rsidR="00F158CA" w:rsidRPr="00820BED">
        <w:t xml:space="preserve"> (Chalcidoidea: </w:t>
      </w:r>
      <w:proofErr w:type="spellStart"/>
      <w:r w:rsidR="00F158CA" w:rsidRPr="00820BED">
        <w:t>Encyrtidae</w:t>
      </w:r>
      <w:proofErr w:type="spellEnd"/>
      <w:r w:rsidR="00F158CA" w:rsidRPr="00820BED">
        <w:t>)</w:t>
      </w:r>
      <w:r w:rsidR="006E5048">
        <w:t>.</w:t>
      </w:r>
      <w:r w:rsidR="00AE0C20">
        <w:t xml:space="preserve"> </w:t>
      </w:r>
      <w:r w:rsidR="000E22DF">
        <w:t xml:space="preserve">Besides these species, the </w:t>
      </w:r>
      <w:r w:rsidR="00AC7371">
        <w:t>overall insect communities</w:t>
      </w:r>
      <w:r w:rsidR="00DF05AC">
        <w:t xml:space="preserve"> in pan traps were investigated.</w:t>
      </w:r>
      <w:r w:rsidR="00F158CA">
        <w:t xml:space="preserve"> </w:t>
      </w:r>
      <w:r w:rsidR="00B02520">
        <w:t>The orders Hymenoptera, Coleoptera, Diptera (except small larvae &lt; 1 mm), Lepidoptera, and Hemiptera were counted.</w:t>
      </w:r>
      <w:r w:rsidR="009F5BBC">
        <w:t xml:space="preserve"> </w:t>
      </w:r>
      <w:r w:rsidRPr="00820BED">
        <w:t xml:space="preserve">All Hymenoptera except </w:t>
      </w:r>
      <w:proofErr w:type="spellStart"/>
      <w:r w:rsidRPr="00820BED">
        <w:t>Symphyta</w:t>
      </w:r>
      <w:proofErr w:type="spellEnd"/>
      <w:r w:rsidRPr="00820BED">
        <w:t xml:space="preserve"> w</w:t>
      </w:r>
      <w:r w:rsidR="0010426C" w:rsidRPr="00820BED">
        <w:t>ere</w:t>
      </w:r>
      <w:r w:rsidRPr="00820BED">
        <w:t xml:space="preserve"> sorted to superfamily level</w:t>
      </w:r>
      <w:r w:rsidR="00B2245E">
        <w:t xml:space="preserve"> </w:t>
      </w:r>
      <w:r w:rsidR="00B2245E">
        <w:fldChar w:fldCharType="begin"/>
      </w:r>
      <w:r w:rsidR="00B2245E">
        <w:instrText xml:space="preserve"> ADDIN ZOTERO_ITEM CSL_CITATION {"citationID":"44lvKQI0","properties":{"formattedCitation":"(Goulet and Huber 1993)","plainCitation":"(Goulet and Huber 1993)","noteIndex":0},"citationItems":[{"id":1252,"uris":["http://zotero.org/users/6631577/items/ZJGJGG2Q"],"itemData":{"id":1252,"type":"book","call-number":"595.79","event-place":"Ottawa","ISBN":"978-0-660-14933-2","language":"eng","publisher":"Agriculture Canada","publisher-place":"Ottawa","source":"BnF ISBN","title":"Hymenoptera of the world: an identification guide to families","title-short":"Hymenoptera of the world","author":[{"family":"Goulet","given":"Henri"},{"family":"Huber","given":"John T."}],"issued":{"date-parts":[["1993"]]}}}],"schema":"https://github.com/citation-style-language/schema/raw/master/csl-citation.json"} </w:instrText>
      </w:r>
      <w:r w:rsidR="00B2245E">
        <w:fldChar w:fldCharType="separate"/>
      </w:r>
      <w:r w:rsidR="00B2245E" w:rsidRPr="00B2245E">
        <w:t>(Goulet and Huber 1993)</w:t>
      </w:r>
      <w:r w:rsidR="00B2245E">
        <w:fldChar w:fldCharType="end"/>
      </w:r>
      <w:r w:rsidRPr="00820BED">
        <w:t xml:space="preserve">. Within the </w:t>
      </w:r>
      <w:proofErr w:type="spellStart"/>
      <w:r w:rsidRPr="00820BED">
        <w:t>Ichneumonoidea</w:t>
      </w:r>
      <w:proofErr w:type="spellEnd"/>
      <w:r w:rsidRPr="00820BED">
        <w:t xml:space="preserve">, the families Ichneumonidae and Braconidae were distinguished. Within Chalcidoidea, the families </w:t>
      </w:r>
      <w:proofErr w:type="spellStart"/>
      <w:r w:rsidRPr="00820BED">
        <w:t>Mymaridae</w:t>
      </w:r>
      <w:proofErr w:type="spellEnd"/>
      <w:r w:rsidRPr="00820BED">
        <w:t xml:space="preserve"> and </w:t>
      </w:r>
      <w:proofErr w:type="spellStart"/>
      <w:r w:rsidRPr="00820BED">
        <w:t>Encyrtidae</w:t>
      </w:r>
      <w:proofErr w:type="spellEnd"/>
      <w:r w:rsidRPr="00820BED">
        <w:t xml:space="preserve"> were distinguished</w:t>
      </w:r>
      <w:r w:rsidR="0095739D">
        <w:t xml:space="preserve"> </w:t>
      </w:r>
      <w:r w:rsidR="0095739D">
        <w:fldChar w:fldCharType="begin"/>
      </w:r>
      <w:r w:rsidR="0095739D">
        <w:instrText xml:space="preserve"> ADDIN ZOTERO_ITEM CSL_CITATION {"citationID":"67BULFUz","properties":{"formattedCitation":"(Schauff and Grissel 1990)","plainCitation":"(Schauff and Grissel 1990)","noteIndex":0},"citationItems":[{"id":929,"uris":["http://zotero.org/groups/5270502/items/3PCI96Y7"],"itemData":{"id":929,"type":"book","title":"Key From: A handbook of the families of Nearctic Chalcidoidea (Hymenoptera). Entomological Society of Washington (Washington, D.C.) Handbook 1:1-85.","URL":"http://mx.speciesfile.org/projects/77/public/site/chalcidkey/home","author":[{"family":"Schauff","given":"M. E."},{"family":"Grissel","given":"E. ."}],"issued":{"date-parts":[["1990"]]}}}],"schema":"https://github.com/citation-style-language/schema/raw/master/csl-citation.json"} </w:instrText>
      </w:r>
      <w:r w:rsidR="0095739D">
        <w:fldChar w:fldCharType="separate"/>
      </w:r>
      <w:r w:rsidR="0095739D" w:rsidRPr="0095739D">
        <w:t>(Schauff and Grissel 1990)</w:t>
      </w:r>
      <w:r w:rsidR="0095739D">
        <w:fldChar w:fldCharType="end"/>
      </w:r>
      <w:r w:rsidRPr="00820BED">
        <w:t xml:space="preserve">. </w:t>
      </w:r>
    </w:p>
    <w:p w14:paraId="1659E44A" w14:textId="77777777" w:rsidR="0057223C" w:rsidRPr="00820BED" w:rsidRDefault="0057223C" w:rsidP="5D0745E2">
      <w:pPr>
        <w:rPr>
          <w:u w:val="single"/>
        </w:rPr>
      </w:pPr>
    </w:p>
    <w:p w14:paraId="2517A456" w14:textId="45E23A9C" w:rsidR="004505A3" w:rsidRPr="00820BED" w:rsidRDefault="007644E5" w:rsidP="5D0745E2">
      <w:pPr>
        <w:rPr>
          <w:u w:val="single"/>
        </w:rPr>
      </w:pPr>
      <w:r w:rsidRPr="00820BED">
        <w:rPr>
          <w:u w:val="single"/>
        </w:rPr>
        <w:t xml:space="preserve">Vegetation </w:t>
      </w:r>
      <w:r w:rsidR="005236E4" w:rsidRPr="00820BED">
        <w:rPr>
          <w:u w:val="single"/>
        </w:rPr>
        <w:t>survey</w:t>
      </w:r>
      <w:r w:rsidR="00B600B2" w:rsidRPr="00820BED">
        <w:rPr>
          <w:u w:val="single"/>
        </w:rPr>
        <w:t xml:space="preserve"> in hydric </w:t>
      </w:r>
      <w:r w:rsidR="005236E4" w:rsidRPr="00820BED">
        <w:rPr>
          <w:u w:val="single"/>
        </w:rPr>
        <w:t>transects</w:t>
      </w:r>
    </w:p>
    <w:p w14:paraId="5BE8C4DD" w14:textId="4A30F8F7" w:rsidR="00B600B2" w:rsidRPr="00820BED" w:rsidRDefault="00C2620B" w:rsidP="5D0745E2">
      <w:r w:rsidRPr="00820BED">
        <w:t xml:space="preserve">In 2025, </w:t>
      </w:r>
      <w:r w:rsidR="007D6524">
        <w:t xml:space="preserve">non-ash </w:t>
      </w:r>
      <w:r w:rsidR="000B446B" w:rsidRPr="00820BED">
        <w:t>canopy</w:t>
      </w:r>
      <w:r w:rsidR="00A76021" w:rsidRPr="00820BED">
        <w:t xml:space="preserve"> trees (≥12.5 cm DBH) </w:t>
      </w:r>
      <w:r w:rsidR="000D314C" w:rsidRPr="00820BED">
        <w:t>and understory trees (2.5-12.5 cm DBH)</w:t>
      </w:r>
      <w:r w:rsidR="00522C2E" w:rsidRPr="00820BED">
        <w:t xml:space="preserve"> were counted in the </w:t>
      </w:r>
      <w:r w:rsidR="0064615C" w:rsidRPr="00820BED">
        <w:t>18 m radius main plot and the 8 m radius subplot, respectively</w:t>
      </w:r>
      <w:r w:rsidR="00A824DC">
        <w:t xml:space="preserve">, </w:t>
      </w:r>
      <w:r w:rsidR="00A824DC" w:rsidRPr="00820BED">
        <w:t>to investigate which species of trees are found in the hydric plots</w:t>
      </w:r>
      <w:r w:rsidR="0064615C" w:rsidRPr="00820BED">
        <w:t>.</w:t>
      </w:r>
      <w:r w:rsidR="006B202E" w:rsidRPr="00820BED">
        <w:t xml:space="preserve"> </w:t>
      </w:r>
      <w:r w:rsidR="000B446B" w:rsidRPr="00820BED">
        <w:t>The threshold between understory and canopy was set at 12.5 cm</w:t>
      </w:r>
      <w:r w:rsidR="009B50B3" w:rsidRPr="00820BED">
        <w:t xml:space="preserve"> to </w:t>
      </w:r>
      <w:r w:rsidR="003A5F11" w:rsidRPr="00820BED">
        <w:t xml:space="preserve">be consistent </w:t>
      </w:r>
      <w:r w:rsidR="0012097E" w:rsidRPr="00820BED">
        <w:t>with</w:t>
      </w:r>
      <w:r w:rsidR="003A5F11" w:rsidRPr="00820BED">
        <w:t xml:space="preserve"> previous stud</w:t>
      </w:r>
      <w:r w:rsidR="0012097E" w:rsidRPr="00820BED">
        <w:t xml:space="preserve">ies </w:t>
      </w:r>
      <w:r w:rsidR="0012097E" w:rsidRPr="00820BED">
        <w:fldChar w:fldCharType="begin"/>
      </w:r>
      <w:r w:rsidR="0043291C">
        <w:instrText xml:space="preserve"> ADDIN ZOTERO_ITEM CSL_CITATION {"citationID":"0xGvQ8Pn","properties":{"formattedCitation":"(Klooster et al. 2013, Smith et al. 2015)","plainCitation":"(Klooster et al. 2013, Smith et al. 2015)","noteIndex":0},"citationItems":[{"id":618,"uris":["http://zotero.org/groups/5270502/items/J2YNFJUZ"],"itemData":{"id":618,"type":"article-journal","container-title":"Biological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sidR="0012097E" w:rsidRPr="00820BED">
        <w:fldChar w:fldCharType="separate"/>
      </w:r>
      <w:r w:rsidR="0043291C" w:rsidRPr="0043291C">
        <w:t>(Klooster et al. 2013, Smith et al. 2015)</w:t>
      </w:r>
      <w:r w:rsidR="0012097E" w:rsidRPr="00820BED">
        <w:fldChar w:fldCharType="end"/>
      </w:r>
      <w:r w:rsidR="003A5F11" w:rsidRPr="00820BED">
        <w:t>.</w:t>
      </w:r>
      <w:r w:rsidR="008D6BCD" w:rsidRPr="00820BED">
        <w:t xml:space="preserve"> </w:t>
      </w:r>
      <w:r w:rsidR="00207D67" w:rsidRPr="00820BED">
        <w:t xml:space="preserve">Only the 10 transects </w:t>
      </w:r>
      <w:r w:rsidR="00D43AAF" w:rsidRPr="00820BED">
        <w:t xml:space="preserve">(30 plots) </w:t>
      </w:r>
      <w:r w:rsidR="00207D67" w:rsidRPr="00820BED">
        <w:t>classified as hydric were surveyed</w:t>
      </w:r>
      <w:r w:rsidR="00D43AAF" w:rsidRPr="00820BED">
        <w:t>.</w:t>
      </w:r>
      <w:r w:rsidR="00870DD2" w:rsidRPr="00820BED">
        <w:t xml:space="preserve"> </w:t>
      </w:r>
      <w:r w:rsidR="00FE0DA0" w:rsidRPr="00820BED">
        <w:t xml:space="preserve">Trees were </w:t>
      </w:r>
      <w:r w:rsidR="00FE0DA0" w:rsidRPr="00820BED">
        <w:lastRenderedPageBreak/>
        <w:t xml:space="preserve">identified </w:t>
      </w:r>
      <w:proofErr w:type="gramStart"/>
      <w:r w:rsidR="00FE0DA0" w:rsidRPr="00820BED">
        <w:t>to</w:t>
      </w:r>
      <w:proofErr w:type="gramEnd"/>
      <w:r w:rsidR="00FE0DA0" w:rsidRPr="00820BED">
        <w:t xml:space="preserve"> species if possible and rated as living or dead</w:t>
      </w:r>
      <w:r w:rsidR="00ED23CD" w:rsidRPr="00820BED">
        <w:t xml:space="preserve"> (</w:t>
      </w:r>
      <w:r w:rsidRPr="00820BED">
        <w:t>dead trees could still have living epicormic sprouts</w:t>
      </w:r>
      <w:r w:rsidR="00ED23CD" w:rsidRPr="00820BED">
        <w:t>).</w:t>
      </w:r>
      <w:r w:rsidR="000C38DC" w:rsidRPr="00820BED">
        <w:t xml:space="preserve"> </w:t>
      </w:r>
      <w:r w:rsidR="004F4571" w:rsidRPr="00820BED">
        <w:t xml:space="preserve">Trees </w:t>
      </w:r>
      <w:r w:rsidR="00BF41D9" w:rsidRPr="00820BED">
        <w:t>that divided into</w:t>
      </w:r>
      <w:r w:rsidR="004F4571" w:rsidRPr="00820BED">
        <w:t xml:space="preserve"> two or more branches </w:t>
      </w:r>
      <w:r w:rsidR="00A44B81" w:rsidRPr="00820BED">
        <w:t>below breast height (137 cm) were considered as the same tree</w:t>
      </w:r>
      <w:r w:rsidR="00BF41D9" w:rsidRPr="00820BED">
        <w:t xml:space="preserve"> </w:t>
      </w:r>
      <w:r w:rsidR="00AF79B0" w:rsidRPr="00820BED">
        <w:t xml:space="preserve">and were counted if their sum of diameters was </w:t>
      </w:r>
      <w:r w:rsidR="00292570" w:rsidRPr="00820BED">
        <w:t xml:space="preserve">greater than the threshold (12.5 cm for the main plot </w:t>
      </w:r>
      <w:r w:rsidR="00AA6C12" w:rsidRPr="00820BED">
        <w:t>or 2.5 cm for the subplot).</w:t>
      </w:r>
      <w:r w:rsidR="00186C82" w:rsidRPr="00820BED">
        <w:t xml:space="preserve"> </w:t>
      </w:r>
      <w:r w:rsidR="00E253F3" w:rsidRPr="00820BED">
        <w:t xml:space="preserve">Stems putatively connected below ground by root systems </w:t>
      </w:r>
      <w:r w:rsidR="00F115A6" w:rsidRPr="00820BED">
        <w:t xml:space="preserve">were considered </w:t>
      </w:r>
      <w:r w:rsidR="00941DDB" w:rsidRPr="00820BED">
        <w:t xml:space="preserve">as separate trees </w:t>
      </w:r>
      <w:r w:rsidR="00941DDB" w:rsidRPr="00820BED">
        <w:fldChar w:fldCharType="begin"/>
      </w:r>
      <w:r w:rsidR="00941DDB" w:rsidRPr="00820BED">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sidRPr="00820BED">
        <w:fldChar w:fldCharType="separate"/>
      </w:r>
      <w:r w:rsidR="00B65F5F" w:rsidRPr="00820BED">
        <w:t>(Abella et al. 2019)</w:t>
      </w:r>
      <w:r w:rsidR="00941DDB" w:rsidRPr="00820BED">
        <w:fldChar w:fldCharType="end"/>
      </w:r>
      <w:r w:rsidR="00F115A6" w:rsidRPr="00820BED">
        <w:t>.</w:t>
      </w:r>
      <w:r w:rsidR="005773B3" w:rsidRPr="00820BED">
        <w:t xml:space="preserve"> Ash trees were counted </w:t>
      </w:r>
      <w:r w:rsidR="001920DD">
        <w:t xml:space="preserve">at the same transects </w:t>
      </w:r>
      <w:r w:rsidR="005773B3" w:rsidRPr="00820BED">
        <w:t xml:space="preserve">in 2024, so </w:t>
      </w:r>
      <w:r w:rsidR="00876513" w:rsidRPr="00820BED">
        <w:t xml:space="preserve">only non-ash trees were counted </w:t>
      </w:r>
      <w:r w:rsidR="00532E5B">
        <w:t>when transects were revisited in</w:t>
      </w:r>
      <w:r w:rsidR="00876513" w:rsidRPr="00820BED">
        <w:t xml:space="preserve"> 2025.</w:t>
      </w:r>
      <w:r w:rsidR="00B35A45" w:rsidRPr="00820BED">
        <w:t xml:space="preserve"> Although ash trees </w:t>
      </w:r>
      <w:r w:rsidR="005337E6" w:rsidRPr="00820BED">
        <w:t xml:space="preserve">in the </w:t>
      </w:r>
      <w:r w:rsidR="00B35A45" w:rsidRPr="00820BED">
        <w:t>10</w:t>
      </w:r>
      <w:r w:rsidR="005337E6" w:rsidRPr="00820BED">
        <w:t>-12.5</w:t>
      </w:r>
      <w:r w:rsidR="00B35A45" w:rsidRPr="00820BED">
        <w:t xml:space="preserve"> cm DBH </w:t>
      </w:r>
      <w:r w:rsidR="005337E6" w:rsidRPr="00820BED">
        <w:t xml:space="preserve">range </w:t>
      </w:r>
      <w:r w:rsidR="00B35A45" w:rsidRPr="00820BED">
        <w:t xml:space="preserve">were counted in the main plot in 2024, </w:t>
      </w:r>
      <w:r w:rsidR="005337E6" w:rsidRPr="00820BED">
        <w:t>these ash trees</w:t>
      </w:r>
      <w:r w:rsidR="00941C7F" w:rsidRPr="00820BED">
        <w:t xml:space="preserve"> </w:t>
      </w:r>
      <w:r w:rsidR="00A70BA0" w:rsidRPr="00820BED">
        <w:t xml:space="preserve">did not meet the 12.5 cm threshold and were not included in the </w:t>
      </w:r>
      <w:r w:rsidR="00E26E11" w:rsidRPr="00820BED">
        <w:t>results for the tree survey.</w:t>
      </w:r>
      <w:r w:rsidR="00C50830">
        <w:t xml:space="preserve"> In addition to tree surveys</w:t>
      </w:r>
      <w:r w:rsidR="00FC1B70">
        <w:t>,</w:t>
      </w:r>
      <w:r w:rsidR="00C50830">
        <w:t xml:space="preserve"> percentage cover </w:t>
      </w:r>
      <w:r w:rsidR="00C50830" w:rsidRPr="00820BED">
        <w:t>was estimated</w:t>
      </w:r>
      <w:r w:rsidR="00C50830">
        <w:t xml:space="preserve"> for woody shrubs</w:t>
      </w:r>
      <w:r w:rsidR="007C2051">
        <w:t xml:space="preserve">, </w:t>
      </w:r>
      <w:r w:rsidR="007C2051" w:rsidRPr="00820BED">
        <w:t>graminoids (grasses, cattails, and sedges), skunk cabbage (</w:t>
      </w:r>
      <w:proofErr w:type="spellStart"/>
      <w:r w:rsidR="007C2051" w:rsidRPr="00820BED">
        <w:rPr>
          <w:i/>
          <w:iCs/>
        </w:rPr>
        <w:t>Symplocarpus</w:t>
      </w:r>
      <w:proofErr w:type="spellEnd"/>
      <w:r w:rsidR="007C2051" w:rsidRPr="00820BED">
        <w:rPr>
          <w:i/>
          <w:iCs/>
        </w:rPr>
        <w:t xml:space="preserve"> foetidus</w:t>
      </w:r>
      <w:r w:rsidR="00DA1AAC">
        <w:t xml:space="preserve"> </w:t>
      </w:r>
      <w:r w:rsidR="00DA1AAC" w:rsidRPr="00DA1AAC">
        <w:t xml:space="preserve">(L.) </w:t>
      </w:r>
      <w:proofErr w:type="spellStart"/>
      <w:r w:rsidR="00DA1AAC" w:rsidRPr="00DA1AAC">
        <w:t>Salisb</w:t>
      </w:r>
      <w:proofErr w:type="spellEnd"/>
      <w:r w:rsidR="00DA1AAC" w:rsidRPr="00DA1AAC">
        <w:t>.</w:t>
      </w:r>
      <w:r w:rsidR="007C2051" w:rsidRPr="00820BED">
        <w:t xml:space="preserve">), </w:t>
      </w:r>
      <w:commentRangeStart w:id="12"/>
      <w:commentRangeEnd w:id="12"/>
      <w:r w:rsidR="007C2051" w:rsidRPr="00820BED">
        <w:rPr>
          <w:rStyle w:val="CommentReference"/>
          <w:sz w:val="24"/>
          <w:szCs w:val="24"/>
        </w:rPr>
        <w:commentReference w:id="12"/>
      </w:r>
      <w:commentRangeStart w:id="13"/>
      <w:commentRangeEnd w:id="13"/>
      <w:r w:rsidR="007C2051" w:rsidRPr="00820BED">
        <w:rPr>
          <w:rStyle w:val="CommentReference"/>
          <w:sz w:val="24"/>
          <w:szCs w:val="24"/>
        </w:rPr>
        <w:commentReference w:id="13"/>
      </w:r>
      <w:r w:rsidR="007C2051" w:rsidRPr="00820BED">
        <w:t>ferns, and standing water.</w:t>
      </w:r>
      <w:r w:rsidR="00987CA7" w:rsidRPr="00820BED">
        <w:t xml:space="preserve"> </w:t>
      </w:r>
      <w:r w:rsidR="00476982">
        <w:t xml:space="preserve">The </w:t>
      </w:r>
      <w:r w:rsidR="00274110">
        <w:t xml:space="preserve">percentage cover of the </w:t>
      </w:r>
      <w:r w:rsidR="00476982">
        <w:t>s</w:t>
      </w:r>
      <w:r w:rsidR="00FA69E2" w:rsidRPr="00820BED">
        <w:t>hrubs</w:t>
      </w:r>
      <w:r w:rsidR="00FC1B70">
        <w:t xml:space="preserve"> </w:t>
      </w:r>
      <w:r w:rsidR="00FA69E2" w:rsidRPr="00820BED">
        <w:t>poison sumac (</w:t>
      </w:r>
      <w:r w:rsidR="00FA69E2" w:rsidRPr="00820BED">
        <w:rPr>
          <w:i/>
          <w:iCs/>
        </w:rPr>
        <w:t>Toxicodendron vernix</w:t>
      </w:r>
      <w:r w:rsidR="006541E9">
        <w:rPr>
          <w:i/>
          <w:iCs/>
        </w:rPr>
        <w:t xml:space="preserve"> </w:t>
      </w:r>
      <w:r w:rsidR="006541E9" w:rsidRPr="006541E9">
        <w:t>(L.) Kuntze</w:t>
      </w:r>
      <w:r w:rsidR="00FA69E2" w:rsidRPr="00820BED">
        <w:t xml:space="preserve">), </w:t>
      </w:r>
      <w:r w:rsidR="00E71C21" w:rsidRPr="00820BED">
        <w:t>spicebush (</w:t>
      </w:r>
      <w:r w:rsidR="00E71C21" w:rsidRPr="00820BED">
        <w:rPr>
          <w:i/>
          <w:iCs/>
        </w:rPr>
        <w:t>Lindera benzoin</w:t>
      </w:r>
      <w:r w:rsidR="006541E9">
        <w:rPr>
          <w:i/>
          <w:iCs/>
        </w:rPr>
        <w:t xml:space="preserve"> </w:t>
      </w:r>
      <w:r w:rsidR="006541E9">
        <w:t>L.</w:t>
      </w:r>
      <w:r w:rsidR="00E71C21" w:rsidRPr="00820BED">
        <w:t>)</w:t>
      </w:r>
      <w:r w:rsidR="003377F2" w:rsidRPr="00820BED">
        <w:t>, winterberry (</w:t>
      </w:r>
      <w:r w:rsidR="003377F2" w:rsidRPr="00820BED">
        <w:rPr>
          <w:i/>
          <w:iCs/>
        </w:rPr>
        <w:t xml:space="preserve">Ilex </w:t>
      </w:r>
      <w:proofErr w:type="spellStart"/>
      <w:r w:rsidR="002044D9">
        <w:rPr>
          <w:i/>
          <w:iCs/>
        </w:rPr>
        <w:t>verticillat</w:t>
      </w:r>
      <w:r w:rsidR="00835E2F">
        <w:rPr>
          <w:i/>
          <w:iCs/>
        </w:rPr>
        <w:t>a</w:t>
      </w:r>
      <w:proofErr w:type="spellEnd"/>
      <w:r w:rsidR="002044D9">
        <w:rPr>
          <w:i/>
          <w:iCs/>
        </w:rPr>
        <w:t xml:space="preserve"> </w:t>
      </w:r>
      <w:r w:rsidR="002044D9" w:rsidRPr="002044D9">
        <w:t xml:space="preserve">(L.) </w:t>
      </w:r>
      <w:proofErr w:type="spellStart"/>
      <w:r w:rsidR="002044D9" w:rsidRPr="002044D9">
        <w:t>A.Gray</w:t>
      </w:r>
      <w:proofErr w:type="spellEnd"/>
      <w:r w:rsidR="003377F2" w:rsidRPr="00820BED">
        <w:t>)</w:t>
      </w:r>
      <w:r w:rsidR="00FC1B70">
        <w:t>,</w:t>
      </w:r>
      <w:r w:rsidR="003377F2" w:rsidRPr="00820BED">
        <w:t xml:space="preserve"> </w:t>
      </w:r>
      <w:r w:rsidR="00FC1B70">
        <w:t xml:space="preserve">and </w:t>
      </w:r>
      <w:r w:rsidR="00CC73AD" w:rsidRPr="00820BED">
        <w:t>glossy buckthorn (</w:t>
      </w:r>
      <w:r w:rsidR="00CC73AD" w:rsidRPr="00820BED">
        <w:rPr>
          <w:i/>
          <w:iCs/>
        </w:rPr>
        <w:t>Frangula alnus</w:t>
      </w:r>
      <w:r w:rsidR="00967324">
        <w:rPr>
          <w:i/>
          <w:iCs/>
        </w:rPr>
        <w:t xml:space="preserve"> </w:t>
      </w:r>
      <w:r w:rsidR="00967324">
        <w:t>Mill.</w:t>
      </w:r>
      <w:r w:rsidR="00CC73AD" w:rsidRPr="00820BED">
        <w:t>)</w:t>
      </w:r>
      <w:r w:rsidR="00476982">
        <w:t xml:space="preserve"> were</w:t>
      </w:r>
      <w:r w:rsidR="00274110">
        <w:t xml:space="preserve"> scored individually</w:t>
      </w:r>
      <w:r w:rsidR="00FC1B70">
        <w:t>.</w:t>
      </w:r>
      <w:r w:rsidR="00CC73AD" w:rsidRPr="00820BED">
        <w:t xml:space="preserve"> </w:t>
      </w:r>
      <w:r w:rsidR="00A6690A" w:rsidRPr="00820BED">
        <w:t xml:space="preserve">Percentage </w:t>
      </w:r>
      <w:r w:rsidR="00EC292B" w:rsidRPr="00820BED">
        <w:t>cover</w:t>
      </w:r>
      <w:r w:rsidR="00A6690A" w:rsidRPr="00820BED">
        <w:t xml:space="preserve"> </w:t>
      </w:r>
      <w:r w:rsidR="003F2F66" w:rsidRPr="00820BED">
        <w:t xml:space="preserve">was </w:t>
      </w:r>
      <w:r w:rsidR="00FC1B70">
        <w:t xml:space="preserve">visually </w:t>
      </w:r>
      <w:r w:rsidR="003F2F66" w:rsidRPr="00820BED">
        <w:t xml:space="preserve">estimated </w:t>
      </w:r>
      <w:r w:rsidR="00840DED" w:rsidRPr="00820BED">
        <w:t xml:space="preserve">for each of these categories </w:t>
      </w:r>
      <w:r w:rsidR="003F2F66" w:rsidRPr="00820BED">
        <w:t xml:space="preserve">by </w:t>
      </w:r>
      <w:r w:rsidR="00965098" w:rsidRPr="00820BED">
        <w:t xml:space="preserve">standing at 8 m in the NE, SE, SW, and NW </w:t>
      </w:r>
      <w:r w:rsidR="001E0A40" w:rsidRPr="00820BED">
        <w:t>quadrants</w:t>
      </w:r>
      <w:r w:rsidR="004014D3" w:rsidRPr="00820BED">
        <w:t xml:space="preserve"> of the 18 m radius plot.</w:t>
      </w:r>
      <w:r w:rsidR="00840DED" w:rsidRPr="00820BED">
        <w:t xml:space="preserve"> </w:t>
      </w:r>
      <w:r w:rsidR="005B3ACF" w:rsidRPr="00820BED">
        <w:t>The four estimates for each cover type were</w:t>
      </w:r>
      <w:r w:rsidR="00BD7673" w:rsidRPr="00820BED">
        <w:t xml:space="preserve"> </w:t>
      </w:r>
      <w:r w:rsidR="002F1222" w:rsidRPr="00820BED">
        <w:t>averaged</w:t>
      </w:r>
      <w:r w:rsidR="00BD7673" w:rsidRPr="00820BED">
        <w:t xml:space="preserve"> for a plot-level estimate.</w:t>
      </w:r>
    </w:p>
    <w:p w14:paraId="0D130D67" w14:textId="77777777" w:rsidR="00B600B2" w:rsidRPr="00820BED" w:rsidRDefault="00B600B2" w:rsidP="5D0745E2">
      <w:pPr>
        <w:rPr>
          <w:u w:val="single"/>
        </w:rPr>
      </w:pPr>
    </w:p>
    <w:p w14:paraId="53107125" w14:textId="3C34B05F" w:rsidR="5D0745E2" w:rsidRPr="00820BED" w:rsidRDefault="00E957CE" w:rsidP="5D0745E2">
      <w:pPr>
        <w:rPr>
          <w:u w:val="single"/>
        </w:rPr>
      </w:pPr>
      <w:commentRangeStart w:id="14"/>
      <w:r w:rsidRPr="00820BED">
        <w:rPr>
          <w:u w:val="single"/>
        </w:rPr>
        <w:t>Statistic</w:t>
      </w:r>
      <w:r w:rsidR="31FC5E20" w:rsidRPr="00820BED">
        <w:rPr>
          <w:u w:val="single"/>
        </w:rPr>
        <w:t>al analysis</w:t>
      </w:r>
      <w:commentRangeEnd w:id="14"/>
      <w:r w:rsidR="00C20268">
        <w:rPr>
          <w:rStyle w:val="CommentReference"/>
        </w:rPr>
        <w:commentReference w:id="14"/>
      </w:r>
    </w:p>
    <w:p w14:paraId="24503401" w14:textId="54FDB12A" w:rsidR="00B34224" w:rsidRPr="00820BED" w:rsidRDefault="00DB5E5A" w:rsidP="00B34224">
      <w:r w:rsidRPr="00820BED">
        <w:t xml:space="preserve">Counts of </w:t>
      </w:r>
      <w:r w:rsidR="006C21B2" w:rsidRPr="00820BED">
        <w:t xml:space="preserve">ash </w:t>
      </w:r>
      <w:r w:rsidRPr="00820BED">
        <w:t>canopy and understory trees</w:t>
      </w:r>
      <w:r w:rsidR="006C21B2" w:rsidRPr="00820BED">
        <w:t xml:space="preserve">, </w:t>
      </w:r>
      <w:r w:rsidR="00381132" w:rsidRPr="00820BED">
        <w:t xml:space="preserve">ash </w:t>
      </w:r>
      <w:r w:rsidRPr="00820BED">
        <w:t xml:space="preserve">saplings, and </w:t>
      </w:r>
      <w:r w:rsidR="006C21B2" w:rsidRPr="00820BED">
        <w:t xml:space="preserve">ash </w:t>
      </w:r>
      <w:r w:rsidRPr="00820BED">
        <w:t>seedlings were</w:t>
      </w:r>
      <w:r w:rsidR="0086017F" w:rsidRPr="00820BED">
        <w:t xml:space="preserve"> </w:t>
      </w:r>
      <w:r w:rsidR="00381132" w:rsidRPr="00820BED">
        <w:t xml:space="preserve">each </w:t>
      </w:r>
      <w:r w:rsidR="0086017F" w:rsidRPr="00820BED">
        <w:t>summed across</w:t>
      </w:r>
      <w:r w:rsidR="00381132" w:rsidRPr="00820BED">
        <w:t xml:space="preserve"> the three plots in a transect</w:t>
      </w:r>
      <w:r w:rsidR="00996451">
        <w:t>, which is the unit of replication</w:t>
      </w:r>
      <w:r w:rsidR="00917E3E" w:rsidRPr="00820BED">
        <w:t>.</w:t>
      </w:r>
      <w:r w:rsidR="00784636" w:rsidRPr="00820BED">
        <w:t xml:space="preserve"> </w:t>
      </w:r>
      <w:r w:rsidR="007B3A7E" w:rsidRPr="00820BED">
        <w:t>D</w:t>
      </w:r>
      <w:commentRangeStart w:id="15"/>
      <w:commentRangeStart w:id="16"/>
      <w:commentRangeStart w:id="17"/>
      <w:r w:rsidR="00D710E7" w:rsidRPr="00820BED">
        <w:t>ensity was calculated</w:t>
      </w:r>
      <w:r w:rsidR="0052604F" w:rsidRPr="00820BED">
        <w:t xml:space="preserve"> </w:t>
      </w:r>
      <w:r w:rsidR="009A2544" w:rsidRPr="00820BED">
        <w:t xml:space="preserve">by dividing the </w:t>
      </w:r>
      <w:r w:rsidR="007B3A7E" w:rsidRPr="00820BED">
        <w:t xml:space="preserve">count </w:t>
      </w:r>
      <w:r w:rsidR="009A2544" w:rsidRPr="00820BED">
        <w:t xml:space="preserve">by the area </w:t>
      </w:r>
      <w:r w:rsidR="00182CA2" w:rsidRPr="00820BED">
        <w:t xml:space="preserve">over </w:t>
      </w:r>
      <w:r w:rsidR="009A2544" w:rsidRPr="00820BED">
        <w:t xml:space="preserve">which they were counted. </w:t>
      </w:r>
      <w:commentRangeStart w:id="18"/>
      <w:commentRangeStart w:id="19"/>
      <w:commentRangeStart w:id="20"/>
      <w:commentRangeEnd w:id="18"/>
      <w:r w:rsidR="006C34B4" w:rsidRPr="00820BED">
        <w:rPr>
          <w:rStyle w:val="CommentReference"/>
          <w:sz w:val="24"/>
          <w:szCs w:val="24"/>
        </w:rPr>
        <w:commentReference w:id="18"/>
      </w:r>
      <w:commentRangeEnd w:id="19"/>
      <w:r w:rsidR="00E87A29" w:rsidRPr="00820BED">
        <w:rPr>
          <w:rStyle w:val="CommentReference"/>
          <w:sz w:val="24"/>
          <w:szCs w:val="24"/>
        </w:rPr>
        <w:commentReference w:id="19"/>
      </w:r>
      <w:commentRangeEnd w:id="15"/>
      <w:commentRangeEnd w:id="20"/>
      <w:r w:rsidR="007F78A2" w:rsidRPr="00820BED">
        <w:rPr>
          <w:rStyle w:val="CommentReference"/>
          <w:sz w:val="24"/>
          <w:szCs w:val="24"/>
        </w:rPr>
        <w:commentReference w:id="20"/>
      </w:r>
      <w:r w:rsidR="005C6745" w:rsidRPr="00820BED">
        <w:rPr>
          <w:rStyle w:val="CommentReference"/>
          <w:sz w:val="24"/>
          <w:szCs w:val="24"/>
        </w:rPr>
        <w:commentReference w:id="15"/>
      </w:r>
      <w:commentRangeEnd w:id="16"/>
      <w:r w:rsidR="00A273E0" w:rsidRPr="00820BED">
        <w:rPr>
          <w:rStyle w:val="CommentReference"/>
          <w:sz w:val="24"/>
          <w:szCs w:val="24"/>
        </w:rPr>
        <w:commentReference w:id="16"/>
      </w:r>
      <w:commentRangeEnd w:id="17"/>
      <w:r w:rsidR="00637C9D" w:rsidRPr="00820BED">
        <w:rPr>
          <w:rStyle w:val="CommentReference"/>
          <w:sz w:val="24"/>
          <w:szCs w:val="24"/>
        </w:rPr>
        <w:commentReference w:id="17"/>
      </w:r>
      <w:r w:rsidR="00B34224" w:rsidRPr="00820BED">
        <w:t xml:space="preserve">For </w:t>
      </w:r>
      <w:r w:rsidR="008336D6" w:rsidRPr="00820BED">
        <w:t>canopy and understory</w:t>
      </w:r>
      <w:r w:rsidR="00B34224" w:rsidRPr="00820BED">
        <w:t xml:space="preserve"> trees, density of standing dead trees (canopy condition = 5) </w:t>
      </w:r>
      <w:r w:rsidR="00E52CB0" w:rsidRPr="00820BED">
        <w:t>was</w:t>
      </w:r>
      <w:r w:rsidR="00B34224" w:rsidRPr="00820BED">
        <w:t xml:space="preserve"> calculated separately from density of living trees (canopy condition &lt; 5). </w:t>
      </w:r>
      <w:r w:rsidR="00E52CB0" w:rsidRPr="00820BED">
        <w:t xml:space="preserve">Basal area was calculated for living canopy and understory </w:t>
      </w:r>
      <w:r w:rsidR="008838F8" w:rsidRPr="00820BED">
        <w:t>trees</w:t>
      </w:r>
      <w:r w:rsidR="00E52CB0" w:rsidRPr="00820BED">
        <w:t xml:space="preserve"> using the formula Σ(π*(d/2)</w:t>
      </w:r>
      <w:r w:rsidR="00E52CB0" w:rsidRPr="00820BED">
        <w:rPr>
          <w:vertAlign w:val="superscript"/>
        </w:rPr>
        <w:t>2</w:t>
      </w:r>
      <w:r w:rsidR="00E52CB0" w:rsidRPr="00820BED">
        <w:t>), where d is the DBH of each individual tree</w:t>
      </w:r>
      <w:r w:rsidR="008838F8" w:rsidRPr="00820BED">
        <w:t xml:space="preserve"> stem</w:t>
      </w:r>
      <w:r w:rsidR="00E52CB0" w:rsidRPr="00820BED">
        <w:t xml:space="preserve"> </w:t>
      </w:r>
      <w:r w:rsidR="00E52CB0" w:rsidRPr="00820BED">
        <w:fldChar w:fldCharType="begin"/>
      </w:r>
      <w:r w:rsidR="00E52CB0" w:rsidRPr="00820BED">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sidRPr="00820BED">
        <w:fldChar w:fldCharType="separate"/>
      </w:r>
      <w:r w:rsidR="00B65F5F" w:rsidRPr="00820BED">
        <w:t>(Hoven et al. 2020)</w:t>
      </w:r>
      <w:r w:rsidR="00E52CB0" w:rsidRPr="00820BED">
        <w:fldChar w:fldCharType="end"/>
      </w:r>
      <w:r w:rsidR="00E52CB0" w:rsidRPr="00820BED">
        <w:t>.</w:t>
      </w:r>
      <w:r w:rsidR="00D7058C" w:rsidRPr="00820BED">
        <w:t xml:space="preserve"> </w:t>
      </w:r>
      <w:r w:rsidR="0052590D" w:rsidRPr="00820BED">
        <w:t xml:space="preserve">Multiple stems of a single tree were considered </w:t>
      </w:r>
      <w:r w:rsidR="006628E8" w:rsidRPr="00820BED">
        <w:t>individually</w:t>
      </w:r>
      <w:r w:rsidR="0052590D" w:rsidRPr="00820BED">
        <w:t xml:space="preserve"> for basal area calculations but were considered </w:t>
      </w:r>
      <w:r w:rsidR="00273808" w:rsidRPr="00820BED">
        <w:t xml:space="preserve">as the same tree for </w:t>
      </w:r>
      <w:r w:rsidR="00AF13D7" w:rsidRPr="00820BED">
        <w:t>tree counts</w:t>
      </w:r>
      <w:commentRangeStart w:id="21"/>
      <w:commentRangeStart w:id="22"/>
      <w:r w:rsidR="00C7777B" w:rsidRPr="00820BED">
        <w:t>.</w:t>
      </w:r>
      <w:commentRangeEnd w:id="21"/>
      <w:r w:rsidR="00AF5140" w:rsidRPr="00820BED">
        <w:rPr>
          <w:rStyle w:val="CommentReference"/>
          <w:sz w:val="24"/>
          <w:szCs w:val="24"/>
        </w:rPr>
        <w:commentReference w:id="21"/>
      </w:r>
      <w:commentRangeEnd w:id="22"/>
      <w:r w:rsidR="005264C9" w:rsidRPr="00820BED">
        <w:rPr>
          <w:rStyle w:val="CommentReference"/>
          <w:sz w:val="24"/>
          <w:szCs w:val="24"/>
        </w:rPr>
        <w:commentReference w:id="22"/>
      </w:r>
      <w:r w:rsidR="002F6957" w:rsidRPr="00820BED">
        <w:t xml:space="preserve"> </w:t>
      </w:r>
    </w:p>
    <w:p w14:paraId="33E7DCC9" w14:textId="5BB6C281" w:rsidR="00B34224" w:rsidRPr="00820BED" w:rsidRDefault="00B34224" w:rsidP="00B34224"/>
    <w:p w14:paraId="610DDD5D" w14:textId="5980AB9E" w:rsidR="00B34224" w:rsidRPr="00820BED" w:rsidRDefault="00D27DD5" w:rsidP="00B34224">
      <w:r w:rsidRPr="00820BED">
        <w:t>T</w:t>
      </w:r>
      <w:r w:rsidR="00B34224" w:rsidRPr="00820BED">
        <w:t xml:space="preserve">he existing categorization of transects </w:t>
      </w:r>
      <w:commentRangeStart w:id="23"/>
      <w:commentRangeStart w:id="24"/>
      <w:commentRangeStart w:id="25"/>
      <w:r w:rsidR="00B34224" w:rsidRPr="00820BED">
        <w:t>(n=3</w:t>
      </w:r>
      <w:r w:rsidR="008B7B5C" w:rsidRPr="00820BED">
        <w:t>7</w:t>
      </w:r>
      <w:r w:rsidR="00B34224" w:rsidRPr="00820BED">
        <w:t>) by hydrological class (xeric</w:t>
      </w:r>
      <w:r w:rsidR="00F20D20" w:rsidRPr="00820BED">
        <w:t xml:space="preserve">: </w:t>
      </w:r>
      <w:r w:rsidR="004B1355" w:rsidRPr="00820BED">
        <w:t>19</w:t>
      </w:r>
      <w:r w:rsidR="00B34224" w:rsidRPr="00820BED">
        <w:t xml:space="preserve"> transects, mesic</w:t>
      </w:r>
      <w:r w:rsidR="00F20D20" w:rsidRPr="00820BED">
        <w:t>: 8</w:t>
      </w:r>
      <w:r w:rsidR="00B34224" w:rsidRPr="00820BED">
        <w:t xml:space="preserve"> transects, hydric</w:t>
      </w:r>
      <w:r w:rsidR="00F20D20" w:rsidRPr="00820BED">
        <w:t>: 10</w:t>
      </w:r>
      <w:r w:rsidR="00B34224" w:rsidRPr="00820BED">
        <w:t xml:space="preserve"> transects</w:t>
      </w:r>
      <w:r w:rsidR="001D1CC2" w:rsidRPr="00820BED">
        <w:t>, Table S1</w:t>
      </w:r>
      <w:r w:rsidR="00B34224" w:rsidRPr="00820BED">
        <w:t>)</w:t>
      </w:r>
      <w:commentRangeEnd w:id="23"/>
      <w:r w:rsidR="00233640" w:rsidRPr="00820BED">
        <w:rPr>
          <w:rStyle w:val="CommentReference"/>
          <w:sz w:val="24"/>
          <w:szCs w:val="24"/>
        </w:rPr>
        <w:commentReference w:id="23"/>
      </w:r>
      <w:commentRangeEnd w:id="24"/>
      <w:r w:rsidR="007A7FC8" w:rsidRPr="00820BED">
        <w:rPr>
          <w:rStyle w:val="CommentReference"/>
          <w:sz w:val="24"/>
          <w:szCs w:val="24"/>
        </w:rPr>
        <w:commentReference w:id="24"/>
      </w:r>
      <w:commentRangeEnd w:id="25"/>
      <w:r w:rsidR="00CD1C31">
        <w:rPr>
          <w:rStyle w:val="CommentReference"/>
        </w:rPr>
        <w:commentReference w:id="25"/>
      </w:r>
      <w:r w:rsidRPr="00820BED">
        <w:t xml:space="preserve"> was used</w:t>
      </w:r>
      <w:r w:rsidR="003832BB" w:rsidRPr="00820BED">
        <w:t xml:space="preserve"> </w:t>
      </w:r>
      <w:r w:rsidR="00B34224" w:rsidRPr="00820BED">
        <w:t xml:space="preserve">to test whether the abundance of ash differs based on </w:t>
      </w:r>
      <w:r w:rsidR="003C62F0" w:rsidRPr="00820BED">
        <w:t>hydrology</w:t>
      </w:r>
      <w:r w:rsidR="00B34224" w:rsidRPr="00820BED">
        <w:t xml:space="preserve">. </w:t>
      </w:r>
      <w:r w:rsidR="00D04F4E" w:rsidRPr="00820BED">
        <w:t>The</w:t>
      </w:r>
      <w:r w:rsidR="00B34224" w:rsidRPr="00820BED">
        <w:t xml:space="preserve"> response variables were number of short ash seedlings (count), number of tall ash seedlings (count), mean percentage cover of ash seedlings (continuous), number of ash saplings (count), and </w:t>
      </w:r>
      <w:commentRangeStart w:id="26"/>
      <w:commentRangeStart w:id="27"/>
      <w:commentRangeStart w:id="28"/>
      <w:r w:rsidR="00B34224" w:rsidRPr="00820BED">
        <w:t xml:space="preserve">number of living </w:t>
      </w:r>
      <w:r w:rsidR="00813550" w:rsidRPr="00820BED">
        <w:t>understory</w:t>
      </w:r>
      <w:r w:rsidR="00B34224" w:rsidRPr="00820BED">
        <w:t xml:space="preserve"> ash trees (count)</w:t>
      </w:r>
      <w:commentRangeEnd w:id="26"/>
      <w:r w:rsidR="00101A33" w:rsidRPr="00820BED">
        <w:rPr>
          <w:rStyle w:val="CommentReference"/>
          <w:sz w:val="24"/>
          <w:szCs w:val="24"/>
        </w:rPr>
        <w:commentReference w:id="26"/>
      </w:r>
      <w:commentRangeEnd w:id="27"/>
      <w:r w:rsidR="009A42CC" w:rsidRPr="00820BED">
        <w:rPr>
          <w:rStyle w:val="CommentReference"/>
          <w:sz w:val="24"/>
          <w:szCs w:val="24"/>
        </w:rPr>
        <w:commentReference w:id="27"/>
      </w:r>
      <w:commentRangeEnd w:id="28"/>
      <w:r w:rsidR="00990084" w:rsidRPr="00820BED">
        <w:rPr>
          <w:rStyle w:val="CommentReference"/>
          <w:sz w:val="24"/>
          <w:szCs w:val="24"/>
        </w:rPr>
        <w:commentReference w:id="28"/>
      </w:r>
      <w:r w:rsidR="00B34224" w:rsidRPr="00820BED">
        <w:t xml:space="preserve">. </w:t>
      </w:r>
      <w:r w:rsidR="00F72978" w:rsidRPr="00820BED">
        <w:t xml:space="preserve">Due to a low number of observations, </w:t>
      </w:r>
      <w:r w:rsidR="00EE437F" w:rsidRPr="00820BED">
        <w:t>the number of canopy ash (≥10 cm DBH) was not tested statistically</w:t>
      </w:r>
      <w:r w:rsidR="006F5F35" w:rsidRPr="00820BED">
        <w:t xml:space="preserve">. </w:t>
      </w:r>
      <w:r w:rsidR="00D04F4E" w:rsidRPr="00820BED">
        <w:t>A s</w:t>
      </w:r>
      <w:r w:rsidR="00B34224" w:rsidRPr="00820BED">
        <w:t xml:space="preserve">eparate model </w:t>
      </w:r>
      <w:r w:rsidR="00D04F4E" w:rsidRPr="00820BED">
        <w:t>was created for</w:t>
      </w:r>
      <w:r w:rsidR="00B34224" w:rsidRPr="00820BED">
        <w:t xml:space="preserve"> each response variable. Hydrological class (xeric, mesic, or hydric) was treated as the fixed effect</w:t>
      </w:r>
      <w:r w:rsidR="00AF5136" w:rsidRPr="00820BED">
        <w:t xml:space="preserve"> predictor</w:t>
      </w:r>
      <w:r w:rsidR="00B34224" w:rsidRPr="00820BED">
        <w:t xml:space="preserve"> and </w:t>
      </w:r>
      <w:r w:rsidR="00A80806" w:rsidRPr="00820BED">
        <w:t>p</w:t>
      </w:r>
      <w:r w:rsidR="00B34224" w:rsidRPr="00820BED">
        <w:t xml:space="preserve">ark where transect </w:t>
      </w:r>
      <w:r w:rsidR="00813550" w:rsidRPr="00820BED">
        <w:t>was</w:t>
      </w:r>
      <w:r w:rsidR="00B34224" w:rsidRPr="00820BED">
        <w:t xml:space="preserve"> located as random intercepts to account for unique site conditions at each of the seven parks. For each </w:t>
      </w:r>
      <w:r w:rsidR="00CF05DA" w:rsidRPr="00820BED">
        <w:t xml:space="preserve">count </w:t>
      </w:r>
      <w:r w:rsidR="00B34224" w:rsidRPr="00820BED">
        <w:t xml:space="preserve">response variable, </w:t>
      </w:r>
      <w:r w:rsidR="005313B2" w:rsidRPr="00820BED">
        <w:t xml:space="preserve">a </w:t>
      </w:r>
      <w:r w:rsidR="00B34224" w:rsidRPr="00820BED">
        <w:t>Poisson generalized linear mixed-effects model (GLMM) with a log link function</w:t>
      </w:r>
      <w:r w:rsidR="005313B2" w:rsidRPr="00820BED">
        <w:t xml:space="preserve"> was</w:t>
      </w:r>
      <w:r w:rsidR="00B34224" w:rsidRPr="00820BED">
        <w:t xml:space="preserve"> implemented using the package ‘lme4’</w:t>
      </w:r>
      <w:r w:rsidR="00F41DE7" w:rsidRPr="00820BED">
        <w:t xml:space="preserve"> </w:t>
      </w:r>
      <w:r w:rsidR="00F41DE7" w:rsidRPr="00820BED">
        <w:fldChar w:fldCharType="begin"/>
      </w:r>
      <w:r w:rsidR="00F41DE7" w:rsidRPr="00820BED">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sidRPr="00820BED">
        <w:fldChar w:fldCharType="separate"/>
      </w:r>
      <w:r w:rsidR="00B65F5F" w:rsidRPr="00820BED">
        <w:t>(Bates et al. 2015)</w:t>
      </w:r>
      <w:r w:rsidR="00F41DE7" w:rsidRPr="00820BED">
        <w:fldChar w:fldCharType="end"/>
      </w:r>
      <w:r w:rsidR="00B34224" w:rsidRPr="00820BED">
        <w:t xml:space="preserve"> in R</w:t>
      </w:r>
      <w:r w:rsidR="005C5768" w:rsidRPr="00820BED">
        <w:t xml:space="preserve"> </w:t>
      </w:r>
      <w:r w:rsidR="005C5768" w:rsidRPr="00820BED">
        <w:fldChar w:fldCharType="begin"/>
      </w:r>
      <w:r w:rsidR="005C5768" w:rsidRPr="00820BED">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sidRPr="00820BED">
        <w:fldChar w:fldCharType="separate"/>
      </w:r>
      <w:r w:rsidR="00B65F5F" w:rsidRPr="00820BED">
        <w:t>(R Core Team 2024)</w:t>
      </w:r>
      <w:r w:rsidR="005C5768" w:rsidRPr="00820BED">
        <w:fldChar w:fldCharType="end"/>
      </w:r>
      <w:r w:rsidR="00B34224" w:rsidRPr="00820BED">
        <w:t xml:space="preserve">. </w:t>
      </w:r>
      <w:r w:rsidR="005313B2" w:rsidRPr="00820BED">
        <w:t>T</w:t>
      </w:r>
      <w:r w:rsidR="00B34224" w:rsidRPr="00820BED">
        <w:t>he package ‘</w:t>
      </w:r>
      <w:proofErr w:type="spellStart"/>
      <w:r w:rsidR="00B34224" w:rsidRPr="00820BED">
        <w:t>DHARMa</w:t>
      </w:r>
      <w:proofErr w:type="spellEnd"/>
      <w:r w:rsidR="00B34224" w:rsidRPr="00820BED">
        <w:t xml:space="preserve">’ </w:t>
      </w:r>
      <w:r w:rsidR="005313B2" w:rsidRPr="00820BED">
        <w:t xml:space="preserve">was used </w:t>
      </w:r>
      <w:r w:rsidR="00B34224" w:rsidRPr="00820BED">
        <w:t>to determine if the observed data was adequately modelled by the GLMM</w:t>
      </w:r>
      <w:r w:rsidR="000F1512" w:rsidRPr="00820BED">
        <w:t xml:space="preserve"> </w:t>
      </w:r>
      <w:r w:rsidR="00C37D29" w:rsidRPr="00820BED">
        <w:fldChar w:fldCharType="begin"/>
      </w:r>
      <w:r w:rsidR="00C37D29" w:rsidRPr="00820BED">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sidRPr="00820BED">
        <w:fldChar w:fldCharType="separate"/>
      </w:r>
      <w:r w:rsidR="00B65F5F" w:rsidRPr="00820BED">
        <w:t>(Hartig 2024)</w:t>
      </w:r>
      <w:r w:rsidR="00C37D29" w:rsidRPr="00820BED">
        <w:fldChar w:fldCharType="end"/>
      </w:r>
      <w:r w:rsidR="00B34224" w:rsidRPr="00820BED">
        <w:t xml:space="preserve">.  Whenever </w:t>
      </w:r>
      <w:proofErr w:type="gramStart"/>
      <w:r w:rsidR="00B34224" w:rsidRPr="00820BED">
        <w:t>the Poisson</w:t>
      </w:r>
      <w:proofErr w:type="gramEnd"/>
      <w:r w:rsidR="00B34224" w:rsidRPr="00820BED">
        <w:t xml:space="preserve"> GLMM was determined to be overdispersed, a new model </w:t>
      </w:r>
      <w:r w:rsidR="005313B2" w:rsidRPr="00820BED">
        <w:t xml:space="preserve">was created </w:t>
      </w:r>
      <w:r w:rsidR="00B34224" w:rsidRPr="00820BED">
        <w:t xml:space="preserve">using the negative binomial error structure. This was implemented using the ‘lme4’ and ‘MASS’ </w:t>
      </w:r>
      <w:r w:rsidR="005C5768" w:rsidRPr="00820BED">
        <w:fldChar w:fldCharType="begin"/>
      </w:r>
      <w:r w:rsidR="005C5768" w:rsidRPr="00820BED">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sidRPr="00820BED">
        <w:fldChar w:fldCharType="separate"/>
      </w:r>
      <w:r w:rsidR="00B65F5F" w:rsidRPr="00820BED">
        <w:t>(Venables et al. 2002)</w:t>
      </w:r>
      <w:r w:rsidR="005C5768" w:rsidRPr="00820BED">
        <w:fldChar w:fldCharType="end"/>
      </w:r>
      <w:r w:rsidR="005C5768" w:rsidRPr="00820BED">
        <w:t xml:space="preserve"> </w:t>
      </w:r>
      <w:r w:rsidR="00B34224" w:rsidRPr="00820BED">
        <w:t xml:space="preserve">packages in R. </w:t>
      </w:r>
      <w:r w:rsidR="005313B2" w:rsidRPr="00820BED">
        <w:t>T</w:t>
      </w:r>
      <w:r w:rsidR="00B34224" w:rsidRPr="00820BED">
        <w:t xml:space="preserve">he residuals of the negative binomial GLMM </w:t>
      </w:r>
      <w:r w:rsidR="005313B2" w:rsidRPr="00820BED">
        <w:t>were similarly</w:t>
      </w:r>
      <w:r w:rsidR="006E06AA" w:rsidRPr="00820BED">
        <w:t xml:space="preserve"> examined </w:t>
      </w:r>
      <w:r w:rsidR="00B34224" w:rsidRPr="00820BED">
        <w:t xml:space="preserve">to verify model fit. </w:t>
      </w:r>
      <w:r w:rsidR="00A80806" w:rsidRPr="00820BED">
        <w:t xml:space="preserve">Furthermore, </w:t>
      </w:r>
      <w:r w:rsidR="00B34224" w:rsidRPr="00820BED">
        <w:t xml:space="preserve">the </w:t>
      </w:r>
      <w:r w:rsidR="00FE01FA" w:rsidRPr="00820BED">
        <w:t>Akaike Information Criterion (</w:t>
      </w:r>
      <w:r w:rsidR="00B34224" w:rsidRPr="00820BED">
        <w:t>AIC</w:t>
      </w:r>
      <w:r w:rsidR="00FE01FA" w:rsidRPr="00820BED">
        <w:t>)</w:t>
      </w:r>
      <w:r w:rsidR="00B34224" w:rsidRPr="00820BED">
        <w:t xml:space="preserve"> </w:t>
      </w:r>
      <w:r w:rsidR="006E06AA" w:rsidRPr="00820BED">
        <w:t xml:space="preserve">was compared </w:t>
      </w:r>
      <w:r w:rsidR="00B34224" w:rsidRPr="00820BED">
        <w:t xml:space="preserve">between </w:t>
      </w:r>
      <w:proofErr w:type="gramStart"/>
      <w:r w:rsidR="00B34224" w:rsidRPr="00820BED">
        <w:t>the Poisson</w:t>
      </w:r>
      <w:proofErr w:type="gramEnd"/>
      <w:r w:rsidR="00B34224" w:rsidRPr="00820BED">
        <w:t xml:space="preserve"> and negative binomial models to verify improvement in </w:t>
      </w:r>
      <w:proofErr w:type="gramStart"/>
      <w:r w:rsidR="002E4025" w:rsidRPr="00820BED">
        <w:t>fit</w:t>
      </w:r>
      <w:proofErr w:type="gramEnd"/>
      <w:r w:rsidR="00B34224" w:rsidRPr="00820BED">
        <w:t xml:space="preserve">. The models for number of saplings and number of </w:t>
      </w:r>
      <w:r w:rsidR="00C84AF5" w:rsidRPr="00820BED">
        <w:t>understory</w:t>
      </w:r>
      <w:r w:rsidR="00B34224" w:rsidRPr="00820BED">
        <w:t xml:space="preserve"> trees were singular fit</w:t>
      </w:r>
      <w:r w:rsidR="00A80806" w:rsidRPr="00820BED">
        <w:t>s</w:t>
      </w:r>
      <w:r w:rsidR="008C686C" w:rsidRPr="00820BED">
        <w:t xml:space="preserve">, </w:t>
      </w:r>
      <w:r w:rsidR="00B34224" w:rsidRPr="00820BED">
        <w:t xml:space="preserve">so the random effect of </w:t>
      </w:r>
      <w:r w:rsidR="00505350" w:rsidRPr="00820BED">
        <w:t xml:space="preserve">park </w:t>
      </w:r>
      <w:r w:rsidR="00B34224" w:rsidRPr="00820BED">
        <w:t>for th</w:t>
      </w:r>
      <w:r w:rsidR="00FE01FA" w:rsidRPr="00820BED">
        <w:t>e</w:t>
      </w:r>
      <w:r w:rsidR="00B34224" w:rsidRPr="00820BED">
        <w:t>se response variables</w:t>
      </w:r>
      <w:r w:rsidR="006E06AA" w:rsidRPr="00820BED">
        <w:t xml:space="preserve"> was dropped</w:t>
      </w:r>
      <w:r w:rsidR="00B34224" w:rsidRPr="00820BED">
        <w:t>.</w:t>
      </w:r>
      <w:r w:rsidR="003213B7" w:rsidRPr="00820BED">
        <w:t xml:space="preserve"> </w:t>
      </w:r>
      <w:r w:rsidR="00277BBD">
        <w:t>For the</w:t>
      </w:r>
      <w:r w:rsidR="00406A6A" w:rsidRPr="00820BED">
        <w:t xml:space="preserve"> </w:t>
      </w:r>
      <w:r w:rsidR="00406A6A" w:rsidRPr="00820BED">
        <w:lastRenderedPageBreak/>
        <w:t>mean percentage cover of ash seedlings</w:t>
      </w:r>
      <w:r w:rsidR="00F01AE1" w:rsidRPr="00820BED">
        <w:t>, a linear mixed effects model</w:t>
      </w:r>
      <w:r w:rsidR="00EB2034" w:rsidRPr="00820BED">
        <w:t xml:space="preserve"> </w:t>
      </w:r>
      <w:r w:rsidR="002E710C" w:rsidRPr="00820BED">
        <w:t xml:space="preserve">with normally distributed residuals </w:t>
      </w:r>
      <w:r w:rsidR="00EB2034" w:rsidRPr="00820BED">
        <w:t>was used</w:t>
      </w:r>
      <w:r w:rsidR="00CE718D" w:rsidRPr="00820BED">
        <w:t>. The mean percentage cover</w:t>
      </w:r>
      <w:r w:rsidR="002E710C" w:rsidRPr="00820BED">
        <w:t xml:space="preserve"> was transformed using the function f(x)=ln(x+1) to satisfy the assumption of ho</w:t>
      </w:r>
      <w:r w:rsidR="006664B9" w:rsidRPr="00820BED">
        <w:t xml:space="preserve">mogeneity of variances. </w:t>
      </w:r>
      <w:r w:rsidR="0090147C" w:rsidRPr="00820BED">
        <w:t>For all response variables, t</w:t>
      </w:r>
      <w:r w:rsidR="001A01B1" w:rsidRPr="00820BED">
        <w:t xml:space="preserve">he R package </w:t>
      </w:r>
      <w:r w:rsidR="00CF05DA" w:rsidRPr="00820BED">
        <w:t>‘</w:t>
      </w:r>
      <w:r w:rsidR="001A01B1" w:rsidRPr="00820BED">
        <w:t>car</w:t>
      </w:r>
      <w:r w:rsidR="00CF05DA" w:rsidRPr="00820BED">
        <w:t>’</w:t>
      </w:r>
      <w:r w:rsidR="0043525F" w:rsidRPr="00820BED">
        <w:t xml:space="preserve"> </w:t>
      </w:r>
      <w:r w:rsidR="00804728" w:rsidRPr="00820BED">
        <w:fldChar w:fldCharType="begin"/>
      </w:r>
      <w:r w:rsidR="00804728" w:rsidRPr="00820BED">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sidRPr="00820BED">
        <w:fldChar w:fldCharType="separate"/>
      </w:r>
      <w:r w:rsidR="00B65F5F" w:rsidRPr="00820BED">
        <w:t>(Fox and Weisberg 2019)</w:t>
      </w:r>
      <w:r w:rsidR="00804728" w:rsidRPr="00820BED">
        <w:fldChar w:fldCharType="end"/>
      </w:r>
      <w:r w:rsidR="00804728" w:rsidRPr="00820BED">
        <w:t xml:space="preserve"> </w:t>
      </w:r>
      <w:r w:rsidR="002F4B1E" w:rsidRPr="00820BED">
        <w:t>was used</w:t>
      </w:r>
      <w:r w:rsidR="001A01B1" w:rsidRPr="00820BED">
        <w:t xml:space="preserve"> to test for </w:t>
      </w:r>
      <w:r w:rsidR="0090147C" w:rsidRPr="00820BED">
        <w:t xml:space="preserve">overall </w:t>
      </w:r>
      <w:r w:rsidR="001A01B1" w:rsidRPr="00820BED">
        <w:t xml:space="preserve">differences </w:t>
      </w:r>
      <w:r w:rsidR="0090147C" w:rsidRPr="00820BED">
        <w:t>between</w:t>
      </w:r>
      <w:r w:rsidR="001A01B1" w:rsidRPr="00820BED">
        <w:t xml:space="preserve"> hydrological classes</w:t>
      </w:r>
      <w:r w:rsidR="002F4B1E" w:rsidRPr="00820BED">
        <w:t xml:space="preserve">, and Tukey contrasts were calculated </w:t>
      </w:r>
      <w:r w:rsidR="00921F51" w:rsidRPr="00820BED">
        <w:t>using the R package ‘</w:t>
      </w:r>
      <w:proofErr w:type="spellStart"/>
      <w:r w:rsidR="00921F51" w:rsidRPr="00820BED">
        <w:t>emmeans</w:t>
      </w:r>
      <w:proofErr w:type="spellEnd"/>
      <w:r w:rsidR="0009065F" w:rsidRPr="00820BED">
        <w:t>’</w:t>
      </w:r>
      <w:r w:rsidR="00E94FE5" w:rsidRPr="00820BED">
        <w:t xml:space="preserve"> </w:t>
      </w:r>
      <w:r w:rsidR="00E94FE5" w:rsidRPr="00820BED">
        <w:fldChar w:fldCharType="begin"/>
      </w:r>
      <w:r w:rsidR="00E94FE5" w:rsidRPr="00820BED">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sidRPr="00820BED">
        <w:fldChar w:fldCharType="separate"/>
      </w:r>
      <w:r w:rsidR="00B65F5F" w:rsidRPr="00820BED">
        <w:t>(Lenth 2024)</w:t>
      </w:r>
      <w:r w:rsidR="00E94FE5" w:rsidRPr="00820BED">
        <w:fldChar w:fldCharType="end"/>
      </w:r>
      <w:r w:rsidR="001A01B1" w:rsidRPr="00820BED">
        <w:t>.</w:t>
      </w:r>
      <w:r w:rsidRPr="00820BED">
        <w:t xml:space="preserve"> </w:t>
      </w:r>
    </w:p>
    <w:p w14:paraId="57DE5F2E" w14:textId="77777777" w:rsidR="00CB0F11" w:rsidRPr="00820BED" w:rsidRDefault="00CB0F11">
      <w:pPr>
        <w:rPr>
          <w:u w:val="single"/>
        </w:rPr>
      </w:pPr>
    </w:p>
    <w:p w14:paraId="4D4E0DEB" w14:textId="513FC093" w:rsidR="001F2060" w:rsidRPr="00820BED" w:rsidRDefault="00BF76D0" w:rsidP="00262184">
      <w:r w:rsidRPr="00820BED">
        <w:t xml:space="preserve">To test the </w:t>
      </w:r>
      <w:r w:rsidR="00BD4F26" w:rsidRPr="00820BED">
        <w:t>hypothesi</w:t>
      </w:r>
      <w:r w:rsidRPr="00820BED">
        <w:t>s</w:t>
      </w:r>
      <w:r w:rsidR="00BD4F26" w:rsidRPr="00820BED">
        <w:t xml:space="preserve"> th</w:t>
      </w:r>
      <w:r w:rsidR="00262184" w:rsidRPr="00820BED">
        <w:t xml:space="preserve">at ash tree diameter </w:t>
      </w:r>
      <w:r w:rsidR="00BD4F26" w:rsidRPr="00820BED">
        <w:t>would be</w:t>
      </w:r>
      <w:r w:rsidR="00262184" w:rsidRPr="00820BED">
        <w:t xml:space="preserve"> positively correlated with signs and symptoms of EAB attack</w:t>
      </w:r>
      <w:r w:rsidRPr="00820BED">
        <w:t xml:space="preserve">, </w:t>
      </w:r>
      <w:r w:rsidR="00262184" w:rsidRPr="00820BED">
        <w:t>generalized linear mixed-effects models with</w:t>
      </w:r>
      <w:r w:rsidR="00BA6C99" w:rsidRPr="00820BED">
        <w:t xml:space="preserve"> binomial error structure</w:t>
      </w:r>
      <w:r w:rsidR="00A404FC" w:rsidRPr="00820BED">
        <w:t xml:space="preserve"> and</w:t>
      </w:r>
      <w:r w:rsidR="00A6043F" w:rsidRPr="00820BED">
        <w:t xml:space="preserve"> logit link function</w:t>
      </w:r>
      <w:r w:rsidR="00081202" w:rsidRPr="00820BED">
        <w:t>s were</w:t>
      </w:r>
      <w:r w:rsidR="00BD4F26" w:rsidRPr="00820BED">
        <w:t xml:space="preserve"> implemented using </w:t>
      </w:r>
      <w:r w:rsidR="00645539" w:rsidRPr="00820BED">
        <w:t xml:space="preserve">the package </w:t>
      </w:r>
      <w:r w:rsidR="00D73E2F" w:rsidRPr="00820BED">
        <w:t xml:space="preserve">‘lme4’ </w:t>
      </w:r>
      <w:r w:rsidR="00D73E2F" w:rsidRPr="00820BED">
        <w:fldChar w:fldCharType="begin"/>
      </w:r>
      <w:r w:rsidR="00D35FA7" w:rsidRPr="00820BED">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sidRPr="00820BED">
        <w:fldChar w:fldCharType="separate"/>
      </w:r>
      <w:r w:rsidR="00B65F5F" w:rsidRPr="00820BED">
        <w:t>(Bates et al. 2015)</w:t>
      </w:r>
      <w:r w:rsidR="00D73E2F" w:rsidRPr="00820BED">
        <w:fldChar w:fldCharType="end"/>
      </w:r>
      <w:r w:rsidR="00262184" w:rsidRPr="00820BED">
        <w:t xml:space="preserve">. </w:t>
      </w:r>
      <w:r w:rsidR="00D55D67" w:rsidRPr="00820BED">
        <w:t xml:space="preserve">The binary </w:t>
      </w:r>
      <w:r w:rsidR="00862E1C" w:rsidRPr="00820BED">
        <w:t xml:space="preserve">(y/n) </w:t>
      </w:r>
      <w:r w:rsidR="00D55D67" w:rsidRPr="00820BED">
        <w:t xml:space="preserve">response variables tested were </w:t>
      </w:r>
      <w:r w:rsidR="00862E1C" w:rsidRPr="00820BED">
        <w:rPr>
          <w:i/>
          <w:iCs/>
        </w:rPr>
        <w:t>woodpecker pred</w:t>
      </w:r>
      <w:r w:rsidR="00410562" w:rsidRPr="00820BED">
        <w:rPr>
          <w:i/>
          <w:iCs/>
        </w:rPr>
        <w:t>ation marks</w:t>
      </w:r>
      <w:r w:rsidR="00410562" w:rsidRPr="00820BED">
        <w:t xml:space="preserve">, </w:t>
      </w:r>
      <w:r w:rsidR="00410562" w:rsidRPr="00820BED">
        <w:rPr>
          <w:i/>
          <w:iCs/>
        </w:rPr>
        <w:t>bark splitting</w:t>
      </w:r>
      <w:r w:rsidR="00410562" w:rsidRPr="00820BED">
        <w:t xml:space="preserve">, </w:t>
      </w:r>
      <w:r w:rsidR="00410562" w:rsidRPr="00820BED">
        <w:rPr>
          <w:i/>
          <w:iCs/>
        </w:rPr>
        <w:t>epicormic sprouts</w:t>
      </w:r>
      <w:r w:rsidR="00410562" w:rsidRPr="00820BED">
        <w:t xml:space="preserve">, </w:t>
      </w:r>
      <w:r w:rsidR="00410562" w:rsidRPr="00820BED">
        <w:rPr>
          <w:i/>
          <w:iCs/>
        </w:rPr>
        <w:t>b</w:t>
      </w:r>
      <w:r w:rsidR="003F06F0" w:rsidRPr="00820BED">
        <w:rPr>
          <w:i/>
          <w:iCs/>
        </w:rPr>
        <w:t>asal sprouts</w:t>
      </w:r>
      <w:r w:rsidR="003F06F0" w:rsidRPr="00820BED">
        <w:t xml:space="preserve">, </w:t>
      </w:r>
      <w:r w:rsidR="003F06F0" w:rsidRPr="00820BED">
        <w:rPr>
          <w:i/>
          <w:iCs/>
        </w:rPr>
        <w:t>ash tree decline</w:t>
      </w:r>
      <w:r w:rsidR="003F06F0" w:rsidRPr="00820BED">
        <w:t xml:space="preserve">, and </w:t>
      </w:r>
      <w:r w:rsidR="003F06F0" w:rsidRPr="00820BED">
        <w:rPr>
          <w:i/>
          <w:iCs/>
        </w:rPr>
        <w:t>ash tree death</w:t>
      </w:r>
      <w:r w:rsidR="003F06F0" w:rsidRPr="00820BED">
        <w:t xml:space="preserve">. </w:t>
      </w:r>
      <w:r w:rsidR="00193B26" w:rsidRPr="00820BED">
        <w:t xml:space="preserve">The fixed effect predictor variable was </w:t>
      </w:r>
      <w:proofErr w:type="gramStart"/>
      <w:r w:rsidR="00193B26" w:rsidRPr="00820BED">
        <w:t>tree</w:t>
      </w:r>
      <w:proofErr w:type="gramEnd"/>
      <w:r w:rsidR="00193B26" w:rsidRPr="00820BED">
        <w:t xml:space="preserve"> diameter at breast height (DBH).</w:t>
      </w:r>
      <w:r w:rsidR="00291804" w:rsidRPr="00820BED">
        <w:t xml:space="preserve"> </w:t>
      </w:r>
      <w:r w:rsidR="00A404FC" w:rsidRPr="00820BED">
        <w:t>P</w:t>
      </w:r>
      <w:r w:rsidR="00262184" w:rsidRPr="00820BED">
        <w:t xml:space="preserve">lot </w:t>
      </w:r>
      <w:r w:rsidR="00A404FC" w:rsidRPr="00820BED">
        <w:t xml:space="preserve">was included </w:t>
      </w:r>
      <w:r w:rsidR="00262184" w:rsidRPr="00820BED">
        <w:t xml:space="preserve">as a random intercept to account for non-independence of trees in a plot. </w:t>
      </w:r>
      <w:r w:rsidR="00E31DA8" w:rsidRPr="00820BED">
        <w:t>A</w:t>
      </w:r>
      <w:r w:rsidR="003458EC" w:rsidRPr="00820BED">
        <w:t xml:space="preserve"> Z-test </w:t>
      </w:r>
      <w:r w:rsidR="00E31DA8" w:rsidRPr="00820BED">
        <w:t xml:space="preserve">was used </w:t>
      </w:r>
      <w:r w:rsidR="003458EC" w:rsidRPr="00820BED">
        <w:t>to</w:t>
      </w:r>
      <w:r w:rsidR="00560B9B" w:rsidRPr="00820BED">
        <w:t xml:space="preserve"> test</w:t>
      </w:r>
      <w:r w:rsidR="00004FD1" w:rsidRPr="00820BED">
        <w:t xml:space="preserve"> </w:t>
      </w:r>
      <w:r w:rsidR="003458EC" w:rsidRPr="00820BED">
        <w:t xml:space="preserve">the null hypothesis </w:t>
      </w:r>
      <w:r w:rsidR="00C132CC" w:rsidRPr="00820BED">
        <w:t xml:space="preserve">of no relationship between DBH and the EAB </w:t>
      </w:r>
      <w:proofErr w:type="gramStart"/>
      <w:r w:rsidR="00C132CC" w:rsidRPr="00820BED">
        <w:t>symptom</w:t>
      </w:r>
      <w:proofErr w:type="gramEnd"/>
      <w:r w:rsidR="00AA5DDD" w:rsidRPr="00820BED">
        <w:t xml:space="preserve">. </w:t>
      </w:r>
      <w:r w:rsidR="00560B9B" w:rsidRPr="00820BED">
        <w:t xml:space="preserve">For our analysis, </w:t>
      </w:r>
      <w:r w:rsidR="00BD4BB9" w:rsidRPr="00820BED">
        <w:t xml:space="preserve">understory </w:t>
      </w:r>
      <w:r w:rsidR="00E445B5" w:rsidRPr="00820BED">
        <w:t>and overstory</w:t>
      </w:r>
      <w:r w:rsidR="0033057B" w:rsidRPr="00820BED">
        <w:t xml:space="preserve"> ash trees</w:t>
      </w:r>
      <w:r w:rsidR="00E31DA8" w:rsidRPr="00820BED">
        <w:t xml:space="preserve"> were pooled</w:t>
      </w:r>
      <w:r w:rsidR="00E445B5" w:rsidRPr="00820BED">
        <w:t xml:space="preserve">, </w:t>
      </w:r>
      <w:r w:rsidR="00E31DA8" w:rsidRPr="00820BED">
        <w:t>and</w:t>
      </w:r>
      <w:r w:rsidR="00262184" w:rsidRPr="00820BED">
        <w:t xml:space="preserve"> any tree </w:t>
      </w:r>
      <w:r w:rsidR="00873376" w:rsidRPr="00820BED">
        <w:t xml:space="preserve">was excluded if it belonged </w:t>
      </w:r>
      <w:r w:rsidR="00262184" w:rsidRPr="00820BED">
        <w:t xml:space="preserve">to a plot where less than 10 trees were found, which </w:t>
      </w:r>
      <w:r w:rsidR="001D7A43" w:rsidRPr="00820BED">
        <w:t>yielded</w:t>
      </w:r>
      <w:r w:rsidR="00262184" w:rsidRPr="00820BED">
        <w:t xml:space="preserve"> a sample size of</w:t>
      </w:r>
      <w:r w:rsidR="00502021" w:rsidRPr="00820BED">
        <w:t xml:space="preserve"> </w:t>
      </w:r>
      <w:r w:rsidR="00CB70B6" w:rsidRPr="00820BED">
        <w:t>283</w:t>
      </w:r>
      <w:r w:rsidR="00262184" w:rsidRPr="00820BED">
        <w:t xml:space="preserve"> trees</w:t>
      </w:r>
      <w:r w:rsidR="00502021" w:rsidRPr="00820BED">
        <w:t xml:space="preserve"> (a cutoff of </w:t>
      </w:r>
      <w:r w:rsidR="001C398A" w:rsidRPr="00820BED">
        <w:t>5 trees in a plot was also tested</w:t>
      </w:r>
      <w:r w:rsidR="00FE19F5" w:rsidRPr="00820BED">
        <w:t xml:space="preserve"> and did not change the direction or significance of the results</w:t>
      </w:r>
      <w:r w:rsidR="00192A87" w:rsidRPr="00820BED">
        <w:t xml:space="preserve">, </w:t>
      </w:r>
      <w:commentRangeStart w:id="29"/>
      <w:r w:rsidR="00192A87" w:rsidRPr="00820BED">
        <w:t>Table S4</w:t>
      </w:r>
      <w:commentRangeEnd w:id="29"/>
      <w:r w:rsidR="00D55D67" w:rsidRPr="00820BED">
        <w:rPr>
          <w:rStyle w:val="CommentReference"/>
          <w:sz w:val="24"/>
          <w:szCs w:val="24"/>
        </w:rPr>
        <w:commentReference w:id="29"/>
      </w:r>
      <w:r w:rsidR="00FE19F5" w:rsidRPr="00820BED">
        <w:t>)</w:t>
      </w:r>
      <w:r w:rsidR="00262184" w:rsidRPr="00820BED">
        <w:t>.</w:t>
      </w:r>
      <w:r w:rsidR="00F102A4" w:rsidRPr="00820BED">
        <w:t xml:space="preserve"> </w:t>
      </w:r>
      <w:r w:rsidR="00262184" w:rsidRPr="00820BED">
        <w:t xml:space="preserve">To assess the accuracy of the models, </w:t>
      </w:r>
      <w:r w:rsidR="003D1515" w:rsidRPr="00820BED">
        <w:t>trees</w:t>
      </w:r>
      <w:r w:rsidR="001F2060" w:rsidRPr="00820BED">
        <w:t xml:space="preserve"> were binned into increments of 1 cm diameter, and </w:t>
      </w:r>
      <w:r w:rsidR="003D1515" w:rsidRPr="00820BED">
        <w:t>the proportion of trees in each bin</w:t>
      </w:r>
      <w:r w:rsidR="00381C41" w:rsidRPr="00820BED">
        <w:t xml:space="preserve"> showing the EAB symptom was calculated. A model was judged as a good fit if the </w:t>
      </w:r>
      <w:r w:rsidR="00192A87" w:rsidRPr="00820BED">
        <w:t>model trendline passed through the proportions for each bin.</w:t>
      </w:r>
    </w:p>
    <w:p w14:paraId="1FC1C570" w14:textId="77777777" w:rsidR="00B23AF8" w:rsidRDefault="00B23AF8" w:rsidP="00262184"/>
    <w:p w14:paraId="4950DD38" w14:textId="5106279A" w:rsidR="007272F6" w:rsidRDefault="000116FA" w:rsidP="00262184">
      <w:r>
        <w:t>T</w:t>
      </w:r>
      <w:r w:rsidR="000323F5">
        <w:t xml:space="preserve">o </w:t>
      </w:r>
      <w:r w:rsidR="00AD0695">
        <w:t>understand</w:t>
      </w:r>
      <w:r w:rsidR="000323F5">
        <w:t xml:space="preserve"> differences in forest </w:t>
      </w:r>
      <w:r w:rsidR="00AD0695">
        <w:t>community composition, t</w:t>
      </w:r>
      <w:r>
        <w:t xml:space="preserve">he </w:t>
      </w:r>
      <w:proofErr w:type="gramStart"/>
      <w:r>
        <w:t>tree</w:t>
      </w:r>
      <w:proofErr w:type="gramEnd"/>
      <w:r>
        <w:t xml:space="preserve"> species composition of plots in </w:t>
      </w:r>
      <w:r w:rsidR="00801500">
        <w:t>202</w:t>
      </w:r>
      <w:r w:rsidR="000323F5">
        <w:t xml:space="preserve">4-2025 </w:t>
      </w:r>
      <w:r w:rsidR="00AD0695">
        <w:t xml:space="preserve">was </w:t>
      </w:r>
      <w:r w:rsidR="00A75F2D">
        <w:t xml:space="preserve">investigated using </w:t>
      </w:r>
      <w:r w:rsidR="007121A8">
        <w:t>nonmetric multidimensional scaling</w:t>
      </w:r>
      <w:r w:rsidR="00E42B5F">
        <w:t xml:space="preserve"> (NMDS)</w:t>
      </w:r>
      <w:r w:rsidR="007121A8">
        <w:t xml:space="preserve">. </w:t>
      </w:r>
      <w:commentRangeStart w:id="30"/>
      <w:r w:rsidR="007121A8">
        <w:t xml:space="preserve">The </w:t>
      </w:r>
      <w:r w:rsidR="00E518E0">
        <w:t xml:space="preserve">Bray-Curtis dissimilarity between </w:t>
      </w:r>
      <w:r w:rsidR="00B75134">
        <w:t xml:space="preserve">each of the 30 plots was </w:t>
      </w:r>
      <w:r w:rsidR="007A209F">
        <w:t xml:space="preserve">calculated using the </w:t>
      </w:r>
      <w:r w:rsidR="000E6665">
        <w:t>basal area (</w:t>
      </w:r>
      <w:r w:rsidR="000E6665" w:rsidRPr="005F41A2">
        <w:t>≥</w:t>
      </w:r>
      <w:r w:rsidR="000E6665">
        <w:t xml:space="preserve"> 2.5 cm DBH)</w:t>
      </w:r>
      <w:r w:rsidR="000B6478">
        <w:t xml:space="preserve"> of </w:t>
      </w:r>
      <w:r w:rsidR="000C3FB8">
        <w:t>each tree species</w:t>
      </w:r>
      <w:r w:rsidR="00507296">
        <w:t>, and the percent</w:t>
      </w:r>
      <w:r w:rsidR="005A3D6F">
        <w:t>age</w:t>
      </w:r>
      <w:r w:rsidR="00507296">
        <w:t xml:space="preserve"> cover</w:t>
      </w:r>
      <w:r w:rsidR="00442E72">
        <w:t xml:space="preserve"> of different ground-level vegetation types.</w:t>
      </w:r>
      <w:r w:rsidR="0023278B">
        <w:t xml:space="preserve"> </w:t>
      </w:r>
      <w:r w:rsidR="005A3D6F">
        <w:t>Because basal area and percentage cover are on different scales</w:t>
      </w:r>
      <w:r w:rsidR="0023278B">
        <w:t xml:space="preserve">, the </w:t>
      </w:r>
      <w:r w:rsidR="005D5B95">
        <w:t>plot</w:t>
      </w:r>
      <w:r w:rsidR="005A3D6F">
        <w:t xml:space="preserve"> </w:t>
      </w:r>
      <w:r w:rsidR="005A3D6F" w:rsidRPr="005A3D6F">
        <w:t>×</w:t>
      </w:r>
      <w:r w:rsidR="005A3D6F">
        <w:t xml:space="preserve"> </w:t>
      </w:r>
      <w:r w:rsidR="005D5B95">
        <w:t>species</w:t>
      </w:r>
      <w:r w:rsidR="00AF395B">
        <w:t xml:space="preserve"> matrix was </w:t>
      </w:r>
      <w:r w:rsidR="00D37F23">
        <w:t>standardized by dividing each cell by the maximum value in the column</w:t>
      </w:r>
      <w:commentRangeEnd w:id="30"/>
      <w:r w:rsidR="003F5BB4">
        <w:rPr>
          <w:rStyle w:val="CommentReference"/>
        </w:rPr>
        <w:commentReference w:id="30"/>
      </w:r>
      <w:r w:rsidR="0095036F">
        <w:t>.</w:t>
      </w:r>
      <w:r w:rsidR="00980851">
        <w:t xml:space="preserve"> Tree species were included </w:t>
      </w:r>
      <w:r w:rsidR="008B5765">
        <w:t xml:space="preserve">in the analysis </w:t>
      </w:r>
      <w:r w:rsidR="00980851">
        <w:t xml:space="preserve">if they had </w:t>
      </w:r>
      <w:r w:rsidR="00980851" w:rsidRPr="005F41A2">
        <w:t>≥</w:t>
      </w:r>
      <w:r w:rsidR="00980851">
        <w:t xml:space="preserve"> 10 trees observed</w:t>
      </w:r>
      <w:r w:rsidR="008B5765">
        <w:t>. The white oak</w:t>
      </w:r>
      <w:r w:rsidR="000945D5">
        <w:t>s</w:t>
      </w:r>
      <w:r w:rsidR="00157D01">
        <w:t xml:space="preserve"> (</w:t>
      </w:r>
      <w:r w:rsidR="00157D01" w:rsidRPr="00163BAF">
        <w:rPr>
          <w:i/>
          <w:iCs/>
        </w:rPr>
        <w:t>Quercus alba</w:t>
      </w:r>
      <w:r w:rsidR="00157D01">
        <w:t xml:space="preserve">, </w:t>
      </w:r>
      <w:r w:rsidR="00157D01" w:rsidRPr="00163BAF">
        <w:rPr>
          <w:i/>
          <w:iCs/>
        </w:rPr>
        <w:t>Q. bicolor</w:t>
      </w:r>
      <w:r w:rsidR="00157D01">
        <w:t xml:space="preserve">, and </w:t>
      </w:r>
      <w:r w:rsidR="00157D01" w:rsidRPr="00163BAF">
        <w:rPr>
          <w:i/>
          <w:iCs/>
        </w:rPr>
        <w:t>Q. macrocarpa</w:t>
      </w:r>
      <w:r w:rsidR="00157D01">
        <w:t>)</w:t>
      </w:r>
      <w:r w:rsidR="000945D5">
        <w:t>, red oaks</w:t>
      </w:r>
      <w:r w:rsidR="00157D01">
        <w:t xml:space="preserve"> (</w:t>
      </w:r>
      <w:r w:rsidR="00157D01" w:rsidRPr="00163BAF">
        <w:rPr>
          <w:i/>
          <w:iCs/>
        </w:rPr>
        <w:t>Q</w:t>
      </w:r>
      <w:r w:rsidR="00163BAF" w:rsidRPr="00163BAF">
        <w:rPr>
          <w:i/>
          <w:iCs/>
        </w:rPr>
        <w:t>.</w:t>
      </w:r>
      <w:r w:rsidR="00157D01" w:rsidRPr="00163BAF">
        <w:rPr>
          <w:i/>
          <w:iCs/>
        </w:rPr>
        <w:t xml:space="preserve"> rubra</w:t>
      </w:r>
      <w:r w:rsidR="00DA477B">
        <w:t xml:space="preserve"> and </w:t>
      </w:r>
      <w:r w:rsidR="00DA477B" w:rsidRPr="00163BAF">
        <w:rPr>
          <w:i/>
          <w:iCs/>
        </w:rPr>
        <w:t>Q</w:t>
      </w:r>
      <w:r w:rsidR="00163BAF" w:rsidRPr="00163BAF">
        <w:rPr>
          <w:i/>
          <w:iCs/>
        </w:rPr>
        <w:t>.</w:t>
      </w:r>
      <w:r w:rsidR="00DA477B" w:rsidRPr="00163BAF">
        <w:rPr>
          <w:i/>
          <w:iCs/>
        </w:rPr>
        <w:t xml:space="preserve"> </w:t>
      </w:r>
      <w:r w:rsidR="00163BAF" w:rsidRPr="00163BAF">
        <w:rPr>
          <w:i/>
          <w:iCs/>
        </w:rPr>
        <w:t>palustris</w:t>
      </w:r>
      <w:r w:rsidR="00163BAF">
        <w:t>)</w:t>
      </w:r>
      <w:r w:rsidR="000945D5">
        <w:t>,</w:t>
      </w:r>
      <w:r w:rsidR="00836FF6">
        <w:t xml:space="preserve"> </w:t>
      </w:r>
      <w:r w:rsidR="000945D5">
        <w:t>poplars (</w:t>
      </w:r>
      <w:r w:rsidR="0062262B" w:rsidRPr="0062262B">
        <w:rPr>
          <w:i/>
          <w:iCs/>
        </w:rPr>
        <w:t>Populus deltoides</w:t>
      </w:r>
      <w:r w:rsidR="0062262B">
        <w:t xml:space="preserve"> and </w:t>
      </w:r>
      <w:r w:rsidR="0062262B" w:rsidRPr="0062262B">
        <w:rPr>
          <w:i/>
          <w:iCs/>
        </w:rPr>
        <w:t xml:space="preserve">P. </w:t>
      </w:r>
      <w:proofErr w:type="spellStart"/>
      <w:r w:rsidR="0062262B" w:rsidRPr="0062262B">
        <w:rPr>
          <w:i/>
          <w:iCs/>
        </w:rPr>
        <w:t>grandidentata</w:t>
      </w:r>
      <w:proofErr w:type="spellEnd"/>
      <w:r w:rsidR="000945D5">
        <w:t>)</w:t>
      </w:r>
      <w:r w:rsidR="00836FF6">
        <w:t>, and elms (</w:t>
      </w:r>
      <w:r w:rsidR="00836FF6" w:rsidRPr="0062262B">
        <w:rPr>
          <w:i/>
          <w:iCs/>
        </w:rPr>
        <w:t>Ulmus</w:t>
      </w:r>
      <w:r w:rsidR="0062262B">
        <w:t xml:space="preserve"> sp.</w:t>
      </w:r>
      <w:r w:rsidR="00836FF6">
        <w:t xml:space="preserve">) were </w:t>
      </w:r>
      <w:r w:rsidR="00613708">
        <w:t>not identified to species level for the NMDS analysis</w:t>
      </w:r>
      <w:r w:rsidR="00F871B9">
        <w:t>.</w:t>
      </w:r>
    </w:p>
    <w:p w14:paraId="3ED9D0EE" w14:textId="77777777" w:rsidR="007272F6" w:rsidRPr="00820BED" w:rsidRDefault="007272F6" w:rsidP="00262184"/>
    <w:p w14:paraId="5AEA9AE1" w14:textId="451B4CE7" w:rsidR="008E4B78" w:rsidRPr="00820BED" w:rsidRDefault="008E4B78" w:rsidP="00262184">
      <w:pPr>
        <w:rPr>
          <w:b/>
          <w:bCs/>
        </w:rPr>
      </w:pPr>
      <w:commentRangeStart w:id="31"/>
      <w:commentRangeStart w:id="32"/>
      <w:r w:rsidRPr="00820BED">
        <w:rPr>
          <w:b/>
          <w:bCs/>
        </w:rPr>
        <w:t>Results:</w:t>
      </w:r>
      <w:commentRangeEnd w:id="31"/>
      <w:r w:rsidR="0094650A" w:rsidRPr="00820BED">
        <w:rPr>
          <w:rStyle w:val="CommentReference"/>
          <w:sz w:val="24"/>
          <w:szCs w:val="24"/>
        </w:rPr>
        <w:commentReference w:id="31"/>
      </w:r>
      <w:commentRangeEnd w:id="32"/>
      <w:r w:rsidR="006153D3">
        <w:rPr>
          <w:rStyle w:val="CommentReference"/>
        </w:rPr>
        <w:commentReference w:id="32"/>
      </w:r>
    </w:p>
    <w:p w14:paraId="3EE0C654" w14:textId="77777777" w:rsidR="00262184" w:rsidRPr="00820BED" w:rsidRDefault="00262184"/>
    <w:p w14:paraId="25A104BD" w14:textId="07744E6E" w:rsidR="004A3EEA" w:rsidRPr="00820BED" w:rsidRDefault="008F0F46" w:rsidP="009776EF">
      <w:r w:rsidRPr="00820BED">
        <w:t xml:space="preserve">In our survey of the </w:t>
      </w:r>
      <w:r w:rsidR="003B5FCB" w:rsidRPr="00820BED">
        <w:t>37 transects</w:t>
      </w:r>
      <w:r w:rsidR="00FA71CF" w:rsidRPr="00820BED">
        <w:t xml:space="preserve">, we found </w:t>
      </w:r>
      <w:r w:rsidR="00DA6851" w:rsidRPr="00820BED">
        <w:t xml:space="preserve">2981 ash seedlings, 1037 ash saplings, 276 living and 54 dead standing understory ash trees, and 7 living and 2 dead standing canopy </w:t>
      </w:r>
      <w:r w:rsidR="003A3FC1">
        <w:t xml:space="preserve">(&gt;10 cm DBH) </w:t>
      </w:r>
      <w:r w:rsidR="00DA6851" w:rsidRPr="00820BED">
        <w:t>ash trees.</w:t>
      </w:r>
      <w:r w:rsidR="00DA6851">
        <w:t xml:space="preserve"> </w:t>
      </w:r>
      <w:r w:rsidR="00292D89" w:rsidRPr="00820BED">
        <w:t>The basal area of living ash trees (≥ 2.5 cm DBH) at the transect level ranged between 0 and 2.60 m</w:t>
      </w:r>
      <w:r w:rsidR="00292D89" w:rsidRPr="00820BED">
        <w:rPr>
          <w:vertAlign w:val="superscript"/>
        </w:rPr>
        <w:t>2</w:t>
      </w:r>
      <w:r w:rsidR="00292D89" w:rsidRPr="00820BED">
        <w:t>/ha</w:t>
      </w:r>
      <w:r w:rsidR="00D4694A">
        <w:t xml:space="preserve"> </w:t>
      </w:r>
      <w:r w:rsidR="005449B6">
        <w:t>but averaged only</w:t>
      </w:r>
      <w:r w:rsidR="00292D89" w:rsidRPr="00820BED">
        <w:t xml:space="preserve"> 0.24 m</w:t>
      </w:r>
      <w:r w:rsidR="00292D89" w:rsidRPr="00820BED">
        <w:rPr>
          <w:vertAlign w:val="superscript"/>
        </w:rPr>
        <w:t>2</w:t>
      </w:r>
      <w:r w:rsidR="00292D89" w:rsidRPr="00820BED">
        <w:t>/ha.</w:t>
      </w:r>
      <w:r w:rsidR="005449B6">
        <w:t xml:space="preserve"> </w:t>
      </w:r>
      <w:r w:rsidR="005E155F">
        <w:t>A</w:t>
      </w:r>
      <w:r w:rsidR="00FA71CF" w:rsidRPr="00820BED">
        <w:t xml:space="preserve">sh </w:t>
      </w:r>
      <w:r w:rsidR="000F53EC" w:rsidRPr="00820BED">
        <w:t>seedlings</w:t>
      </w:r>
      <w:r w:rsidR="005E155F">
        <w:t xml:space="preserve"> were observed in 36 of the transects, but none had cotyle</w:t>
      </w:r>
      <w:r w:rsidR="001D06EC">
        <w:t>dons</w:t>
      </w:r>
      <w:r w:rsidR="00245048">
        <w:t xml:space="preserve"> (</w:t>
      </w:r>
      <w:r w:rsidR="00D4694A">
        <w:t xml:space="preserve">although </w:t>
      </w:r>
      <w:r w:rsidR="00245048">
        <w:t>two individual ash seedlings</w:t>
      </w:r>
      <w:r w:rsidR="009D52C2">
        <w:t xml:space="preserve"> with cotyledons were found outside of microplot survey areas)</w:t>
      </w:r>
      <w:r w:rsidR="001D06EC">
        <w:t>.</w:t>
      </w:r>
      <w:r w:rsidR="00FA71CF" w:rsidRPr="00820BED">
        <w:t xml:space="preserve"> </w:t>
      </w:r>
      <w:r w:rsidR="00E9364C">
        <w:t>Only four ash trees</w:t>
      </w:r>
      <w:r w:rsidR="007257CF">
        <w:t xml:space="preserve"> were found producing seeds</w:t>
      </w:r>
      <w:r w:rsidR="00044CF1">
        <w:t xml:space="preserve"> </w:t>
      </w:r>
      <w:r w:rsidR="008E09A6">
        <w:t xml:space="preserve">near </w:t>
      </w:r>
      <w:r w:rsidR="00044CF1">
        <w:t>our study transects</w:t>
      </w:r>
      <w:r w:rsidR="007257CF">
        <w:t xml:space="preserve">, including </w:t>
      </w:r>
      <w:r w:rsidR="00C35460">
        <w:t xml:space="preserve">a 2.9 cm DBH green ash and </w:t>
      </w:r>
      <w:r w:rsidR="00752953">
        <w:t>three black ash trees ranging from</w:t>
      </w:r>
      <w:r w:rsidR="00044CF1">
        <w:t xml:space="preserve"> 6.57 to 11.5 cm DBH.</w:t>
      </w:r>
      <w:r w:rsidR="008F2117">
        <w:t xml:space="preserve"> </w:t>
      </w:r>
      <w:r w:rsidR="00D16719">
        <w:t xml:space="preserve">EAB adults were </w:t>
      </w:r>
      <w:r w:rsidR="00616E78">
        <w:t>trapped</w:t>
      </w:r>
      <w:r w:rsidR="003508C3">
        <w:t xml:space="preserve"> at most parks</w:t>
      </w:r>
      <w:r w:rsidR="00616E78">
        <w:t xml:space="preserve">, but in low densities </w:t>
      </w:r>
      <w:r w:rsidR="00616E78" w:rsidRPr="00820BED">
        <w:t>(Figure S3)</w:t>
      </w:r>
      <w:r w:rsidR="00616E78">
        <w:t>.</w:t>
      </w:r>
      <w:r w:rsidR="009776EF">
        <w:t xml:space="preserve"> </w:t>
      </w:r>
      <w:r w:rsidR="00215397">
        <w:t>T</w:t>
      </w:r>
      <w:r w:rsidR="00215397" w:rsidRPr="00820BED">
        <w:t xml:space="preserve">hree introduced biological control agents were </w:t>
      </w:r>
      <w:r w:rsidR="00215397">
        <w:t>recovered,</w:t>
      </w:r>
      <w:r w:rsidR="00215397" w:rsidRPr="00820BED">
        <w:t xml:space="preserve"> </w:t>
      </w:r>
      <w:proofErr w:type="spellStart"/>
      <w:r w:rsidR="00215397" w:rsidRPr="00820BED">
        <w:rPr>
          <w:i/>
          <w:iCs/>
        </w:rPr>
        <w:t>Spathius</w:t>
      </w:r>
      <w:proofErr w:type="spellEnd"/>
      <w:r w:rsidR="00215397" w:rsidRPr="00820BED">
        <w:rPr>
          <w:i/>
          <w:iCs/>
        </w:rPr>
        <w:t xml:space="preserve"> </w:t>
      </w:r>
      <w:proofErr w:type="spellStart"/>
      <w:r w:rsidR="00215397" w:rsidRPr="00820BED">
        <w:rPr>
          <w:i/>
          <w:iCs/>
        </w:rPr>
        <w:t>galinae</w:t>
      </w:r>
      <w:proofErr w:type="spellEnd"/>
      <w:r w:rsidR="00215397" w:rsidRPr="00820BED">
        <w:t xml:space="preserve"> (3 individuals collected), </w:t>
      </w:r>
      <w:proofErr w:type="spellStart"/>
      <w:r w:rsidR="00215397" w:rsidRPr="00820BED">
        <w:rPr>
          <w:i/>
          <w:iCs/>
        </w:rPr>
        <w:t>Oobius</w:t>
      </w:r>
      <w:proofErr w:type="spellEnd"/>
      <w:r w:rsidR="00215397" w:rsidRPr="00820BED">
        <w:rPr>
          <w:i/>
          <w:iCs/>
        </w:rPr>
        <w:t xml:space="preserve"> </w:t>
      </w:r>
      <w:proofErr w:type="spellStart"/>
      <w:r w:rsidR="00215397" w:rsidRPr="00820BED">
        <w:rPr>
          <w:i/>
          <w:iCs/>
        </w:rPr>
        <w:t>agrili</w:t>
      </w:r>
      <w:proofErr w:type="spellEnd"/>
      <w:r w:rsidR="00215397" w:rsidRPr="00820BED">
        <w:t xml:space="preserve"> (2 individuals), and </w:t>
      </w:r>
      <w:proofErr w:type="spellStart"/>
      <w:r w:rsidR="00215397" w:rsidRPr="00820BED">
        <w:rPr>
          <w:i/>
          <w:iCs/>
        </w:rPr>
        <w:t>Tetrastichus</w:t>
      </w:r>
      <w:proofErr w:type="spellEnd"/>
      <w:r w:rsidR="00215397" w:rsidRPr="00820BED">
        <w:rPr>
          <w:i/>
          <w:iCs/>
        </w:rPr>
        <w:t xml:space="preserve"> </w:t>
      </w:r>
      <w:proofErr w:type="spellStart"/>
      <w:r w:rsidR="00215397" w:rsidRPr="00820BED">
        <w:rPr>
          <w:i/>
          <w:iCs/>
        </w:rPr>
        <w:t>planipennisi</w:t>
      </w:r>
      <w:proofErr w:type="spellEnd"/>
      <w:r w:rsidR="00215397" w:rsidRPr="00820BED">
        <w:t xml:space="preserve"> (2 individuals)</w:t>
      </w:r>
      <w:commentRangeStart w:id="33"/>
      <w:commentRangeStart w:id="34"/>
      <w:r w:rsidR="00215397" w:rsidRPr="00820BED">
        <w:t>.</w:t>
      </w:r>
      <w:commentRangeEnd w:id="33"/>
      <w:r w:rsidR="00215397" w:rsidRPr="00820BED">
        <w:rPr>
          <w:rStyle w:val="CommentReference"/>
        </w:rPr>
        <w:commentReference w:id="33"/>
      </w:r>
      <w:commentRangeEnd w:id="34"/>
      <w:r w:rsidR="002677B5">
        <w:rPr>
          <w:rStyle w:val="CommentReference"/>
        </w:rPr>
        <w:commentReference w:id="34"/>
      </w:r>
      <w:r w:rsidR="00215397" w:rsidRPr="00820BED">
        <w:t xml:space="preserve"> </w:t>
      </w:r>
      <w:r w:rsidR="00BC4159">
        <w:t>Recovered introduced parasitoids comprised</w:t>
      </w:r>
      <w:r w:rsidR="0081327E">
        <w:t xml:space="preserve"> 0.4</w:t>
      </w:r>
      <w:r w:rsidR="00C55BC8">
        <w:t>6</w:t>
      </w:r>
      <w:r w:rsidR="0081327E">
        <w:t>%</w:t>
      </w:r>
      <w:r w:rsidR="00BC4159">
        <w:t xml:space="preserve"> </w:t>
      </w:r>
      <w:r w:rsidR="00AC78C9">
        <w:t xml:space="preserve">(7/1537) of the Hymenoptera </w:t>
      </w:r>
      <w:r w:rsidR="0081327E">
        <w:t xml:space="preserve">caught in pan </w:t>
      </w:r>
      <w:r w:rsidR="0081327E">
        <w:lastRenderedPageBreak/>
        <w:t>traps.</w:t>
      </w:r>
      <w:r w:rsidR="00E5769B">
        <w:br/>
      </w:r>
    </w:p>
    <w:p w14:paraId="0B804AF3" w14:textId="051F8B65" w:rsidR="006850DC" w:rsidRPr="00E5769B" w:rsidRDefault="002C0631" w:rsidP="002C0631">
      <w:pPr>
        <w:rPr>
          <w:u w:val="single"/>
        </w:rPr>
      </w:pPr>
      <w:commentRangeStart w:id="35"/>
      <w:commentRangeEnd w:id="35"/>
      <w:r w:rsidRPr="00820BED">
        <w:rPr>
          <w:rStyle w:val="CommentReference"/>
          <w:sz w:val="24"/>
          <w:szCs w:val="24"/>
        </w:rPr>
        <w:commentReference w:id="35"/>
      </w:r>
      <w:r w:rsidR="00BD2CD7" w:rsidRPr="00E5769B">
        <w:rPr>
          <w:u w:val="single"/>
        </w:rPr>
        <w:t xml:space="preserve">Abundance </w:t>
      </w:r>
      <w:r w:rsidR="00272726" w:rsidRPr="00E5769B">
        <w:rPr>
          <w:u w:val="single"/>
        </w:rPr>
        <w:t xml:space="preserve">of ash </w:t>
      </w:r>
      <w:r w:rsidR="00C40E6B">
        <w:rPr>
          <w:u w:val="single"/>
        </w:rPr>
        <w:t>among</w:t>
      </w:r>
      <w:r w:rsidR="00272726" w:rsidRPr="00E5769B">
        <w:rPr>
          <w:u w:val="single"/>
        </w:rPr>
        <w:t xml:space="preserve"> </w:t>
      </w:r>
      <w:r w:rsidR="0062334E">
        <w:rPr>
          <w:u w:val="single"/>
        </w:rPr>
        <w:t>forest types</w:t>
      </w:r>
    </w:p>
    <w:p w14:paraId="693389D5" w14:textId="02734921" w:rsidR="002C0631" w:rsidRPr="00820BED" w:rsidRDefault="002C0631" w:rsidP="002C0631"/>
    <w:p w14:paraId="2A2DC80E" w14:textId="539171FB" w:rsidR="00D2110C" w:rsidRPr="00820BED" w:rsidRDefault="006D5F3E" w:rsidP="002C0631">
      <w:r w:rsidRPr="00820BED">
        <w:t xml:space="preserve">The </w:t>
      </w:r>
      <w:r w:rsidR="00D72239" w:rsidRPr="00820BED">
        <w:t xml:space="preserve">average </w:t>
      </w:r>
      <w:r w:rsidRPr="00820BED">
        <w:t>density of ash seedlings</w:t>
      </w:r>
      <w:r w:rsidR="00D72239" w:rsidRPr="00820BED">
        <w:t xml:space="preserve"> ranged</w:t>
      </w:r>
      <w:r w:rsidR="00CA3F06" w:rsidRPr="00820BED">
        <w:t xml:space="preserve"> from</w:t>
      </w:r>
      <w:r w:rsidR="00FE79CE">
        <w:t xml:space="preserve"> 0-54</w:t>
      </w:r>
      <w:r w:rsidR="00596EF6">
        <w:t>,</w:t>
      </w:r>
      <w:r w:rsidR="00FE79CE">
        <w:t>000 stems/ha (0-5.4 stems/m</w:t>
      </w:r>
      <w:r w:rsidR="00FE79CE">
        <w:rPr>
          <w:vertAlign w:val="superscript"/>
        </w:rPr>
        <w:t>2</w:t>
      </w:r>
      <w:r w:rsidR="00FE79CE">
        <w:t>)</w:t>
      </w:r>
      <w:commentRangeStart w:id="36"/>
      <w:commentRangeStart w:id="37"/>
      <w:commentRangeEnd w:id="36"/>
      <w:r w:rsidR="00AF6EB4">
        <w:rPr>
          <w:rStyle w:val="CommentReference"/>
        </w:rPr>
        <w:commentReference w:id="36"/>
      </w:r>
      <w:commentRangeEnd w:id="37"/>
      <w:r w:rsidR="00873DE8">
        <w:rPr>
          <w:rStyle w:val="CommentReference"/>
        </w:rPr>
        <w:commentReference w:id="37"/>
      </w:r>
      <w:r w:rsidR="00CA3F06" w:rsidRPr="00820BED">
        <w:t xml:space="preserve">, with an average of </w:t>
      </w:r>
      <w:r w:rsidR="00596EF6" w:rsidRPr="00820BED">
        <w:t>16</w:t>
      </w:r>
      <w:r w:rsidR="00596EF6">
        <w:t>,</w:t>
      </w:r>
      <w:r w:rsidR="00596EF6" w:rsidRPr="00820BED">
        <w:t xml:space="preserve">500 stems/ha </w:t>
      </w:r>
      <w:r w:rsidR="00752DB4">
        <w:t>(</w:t>
      </w:r>
      <w:r w:rsidR="00CF34EB" w:rsidRPr="00820BED">
        <w:t>1.65</w:t>
      </w:r>
      <w:r w:rsidR="00CA3F06" w:rsidRPr="00820BED">
        <w:t xml:space="preserve"> stems/m</w:t>
      </w:r>
      <w:r w:rsidR="00CA3F06" w:rsidRPr="00820BED">
        <w:rPr>
          <w:vertAlign w:val="superscript"/>
        </w:rPr>
        <w:t>2</w:t>
      </w:r>
      <w:r w:rsidR="00752DB4">
        <w:t>)</w:t>
      </w:r>
      <w:r w:rsidR="00CA3F06" w:rsidRPr="00820BED">
        <w:t xml:space="preserve">. </w:t>
      </w:r>
      <w:r w:rsidR="002306C3">
        <w:t>Of these</w:t>
      </w:r>
      <w:r w:rsidR="00377797">
        <w:t xml:space="preserve"> ash seedlings</w:t>
      </w:r>
      <w:r w:rsidR="002306C3">
        <w:t xml:space="preserve">, </w:t>
      </w:r>
      <w:r w:rsidR="00D73626">
        <w:t xml:space="preserve">those shorter than 25 cm in height </w:t>
      </w:r>
      <w:r w:rsidR="009D1333">
        <w:t xml:space="preserve">had average densities of </w:t>
      </w:r>
      <w:r w:rsidR="00C31BE8">
        <w:t>8,800 stems</w:t>
      </w:r>
      <w:r w:rsidR="007B08D2">
        <w:t>/ha, while</w:t>
      </w:r>
      <w:r w:rsidR="00160F1E">
        <w:t xml:space="preserve"> those between 25-137 cm in height</w:t>
      </w:r>
      <w:r w:rsidR="004B71CC">
        <w:t xml:space="preserve"> had average densities of 7,800 stems/ha.</w:t>
      </w:r>
      <w:r w:rsidR="00CB2753">
        <w:t xml:space="preserve"> </w:t>
      </w:r>
      <w:r w:rsidR="00DC6B10">
        <w:t>P</w:t>
      </w:r>
      <w:r w:rsidR="00395F2B">
        <w:t xml:space="preserve">ercentage cover </w:t>
      </w:r>
      <w:r w:rsidR="00DC6B10">
        <w:t>of ash seedlings on the forest floor ranged from 0% to 38.1%</w:t>
      </w:r>
      <w:r w:rsidR="00A60AAF">
        <w:t xml:space="preserve">, with an average of 10.7%. </w:t>
      </w:r>
      <w:r w:rsidR="008B4F08">
        <w:t>Both short and tall ash seedling densitie</w:t>
      </w:r>
      <w:r w:rsidR="00395F2B">
        <w:t>s</w:t>
      </w:r>
      <w:r w:rsidR="00036D78">
        <w:t xml:space="preserve">, as well as percentage cover of ash seedlings, </w:t>
      </w:r>
      <w:r w:rsidR="006A1BC0">
        <w:t xml:space="preserve">were lowest in hydric transects, relative to mesic </w:t>
      </w:r>
      <w:r w:rsidR="00E04283">
        <w:t>and xeric transects (Figure 2A</w:t>
      </w:r>
      <w:r w:rsidR="00A152EC">
        <w:t>;</w:t>
      </w:r>
      <w:r w:rsidR="00B463A3">
        <w:t xml:space="preserve"> </w:t>
      </w:r>
      <w:r w:rsidR="001245D0">
        <w:t xml:space="preserve">short seedlings model: </w:t>
      </w:r>
      <w:r w:rsidR="00A2724D" w:rsidRPr="00A2724D">
        <w:t>χ</w:t>
      </w:r>
      <w:r w:rsidR="006206FA">
        <w:rPr>
          <w:vertAlign w:val="superscript"/>
        </w:rPr>
        <w:t>2</w:t>
      </w:r>
      <w:r w:rsidR="00A2724D">
        <w:t>=</w:t>
      </w:r>
      <w:r w:rsidR="001245D0" w:rsidRPr="00A2724D">
        <w:t>12</w:t>
      </w:r>
      <w:r w:rsidR="001245D0" w:rsidRPr="001245D0">
        <w:t>.6322</w:t>
      </w:r>
      <w:r w:rsidR="007A2109">
        <w:t xml:space="preserve">, </w:t>
      </w:r>
      <w:r w:rsidR="004677EB">
        <w:t xml:space="preserve">2 </w:t>
      </w:r>
      <w:proofErr w:type="spellStart"/>
      <w:r w:rsidR="004677EB">
        <w:t>df</w:t>
      </w:r>
      <w:proofErr w:type="spellEnd"/>
      <w:r w:rsidR="004677EB">
        <w:t xml:space="preserve">, </w:t>
      </w:r>
      <w:r w:rsidR="00A2724D">
        <w:t>p=</w:t>
      </w:r>
      <w:r w:rsidR="001245D0" w:rsidRPr="001245D0">
        <w:t>0.00</w:t>
      </w:r>
      <w:r w:rsidR="00A2724D">
        <w:t>2</w:t>
      </w:r>
      <w:r w:rsidR="00B05A0E">
        <w:t xml:space="preserve">; tall seedlings model: </w:t>
      </w:r>
      <w:r w:rsidR="009E5500" w:rsidRPr="00A2724D">
        <w:t>χ</w:t>
      </w:r>
      <w:r w:rsidR="009E5500">
        <w:rPr>
          <w:vertAlign w:val="superscript"/>
        </w:rPr>
        <w:t>2</w:t>
      </w:r>
      <w:r w:rsidR="009E5500">
        <w:t>=</w:t>
      </w:r>
      <w:r w:rsidR="009E5500" w:rsidRPr="009E5500">
        <w:t>19.123</w:t>
      </w:r>
      <w:r w:rsidR="009E5500">
        <w:t>,</w:t>
      </w:r>
      <w:r w:rsidR="009E5500" w:rsidRPr="009E5500">
        <w:t xml:space="preserve"> </w:t>
      </w:r>
      <w:r w:rsidR="004F54C2">
        <w:t xml:space="preserve">p&lt;0.001, percentage cover model: </w:t>
      </w:r>
      <w:r w:rsidR="006206FA" w:rsidRPr="00A2724D">
        <w:t>χ</w:t>
      </w:r>
      <w:r w:rsidR="006206FA">
        <w:rPr>
          <w:vertAlign w:val="superscript"/>
        </w:rPr>
        <w:t>2</w:t>
      </w:r>
      <w:r w:rsidR="006206FA">
        <w:t>=</w:t>
      </w:r>
      <w:r w:rsidR="006206FA" w:rsidRPr="006206FA">
        <w:t>17.721</w:t>
      </w:r>
      <w:r w:rsidR="006206FA">
        <w:t>, p</w:t>
      </w:r>
      <w:r w:rsidR="00B91DED">
        <w:t>&lt;</w:t>
      </w:r>
      <w:r w:rsidR="006206FA" w:rsidRPr="006206FA">
        <w:t>0.00</w:t>
      </w:r>
      <w:r w:rsidR="00B91DED">
        <w:t>1).</w:t>
      </w:r>
      <w:r w:rsidR="00C60773">
        <w:t xml:space="preserve"> The abundance of </w:t>
      </w:r>
      <w:r w:rsidR="00885A29">
        <w:t xml:space="preserve">ash seedlings in mesic transects was also slightly higher than in xeric transects, </w:t>
      </w:r>
      <w:r w:rsidR="00EC1F2C">
        <w:t>but this was not statistically significant.</w:t>
      </w:r>
      <w:r w:rsidR="001510F5">
        <w:t xml:space="preserve"> </w:t>
      </w:r>
      <w:r w:rsidR="002C0631" w:rsidRPr="00820BED">
        <w:t>The density of ash saplings</w:t>
      </w:r>
      <w:r w:rsidR="00C4746D" w:rsidRPr="00820BED">
        <w:t xml:space="preserve"> </w:t>
      </w:r>
      <w:r w:rsidR="002C0631" w:rsidRPr="00820BED">
        <w:t>ranged from 0</w:t>
      </w:r>
      <w:r w:rsidR="00D06D11">
        <w:t>-</w:t>
      </w:r>
      <w:r w:rsidR="00F16CB6">
        <w:t>5390</w:t>
      </w:r>
      <w:r w:rsidR="009B18F3">
        <w:t xml:space="preserve"> stems/ha</w:t>
      </w:r>
      <w:r w:rsidR="00D06D11">
        <w:t xml:space="preserve"> (0-0.539</w:t>
      </w:r>
      <w:r w:rsidR="002101A0">
        <w:t xml:space="preserve"> stems/m</w:t>
      </w:r>
      <w:r w:rsidR="002101A0">
        <w:rPr>
          <w:vertAlign w:val="superscript"/>
        </w:rPr>
        <w:t>2</w:t>
      </w:r>
      <w:r w:rsidR="00D06D11">
        <w:t>)</w:t>
      </w:r>
      <w:r w:rsidR="00F16CB6">
        <w:t>, with an average of 4</w:t>
      </w:r>
      <w:r w:rsidR="005E0247">
        <w:t>70</w:t>
      </w:r>
      <w:r w:rsidR="00F16CB6">
        <w:t xml:space="preserve"> stems/ha</w:t>
      </w:r>
      <w:r w:rsidR="002101A0">
        <w:t xml:space="preserve"> (0.04</w:t>
      </w:r>
      <w:r w:rsidR="005E0247">
        <w:t>7</w:t>
      </w:r>
      <w:r w:rsidR="002101A0">
        <w:t xml:space="preserve"> stems/m</w:t>
      </w:r>
      <w:r w:rsidR="002101A0">
        <w:rPr>
          <w:vertAlign w:val="superscript"/>
        </w:rPr>
        <w:t>2</w:t>
      </w:r>
      <w:r w:rsidR="002101A0">
        <w:t>)</w:t>
      </w:r>
      <w:r w:rsidR="00F16CB6">
        <w:t>.</w:t>
      </w:r>
      <w:r w:rsidR="00BD4B2E">
        <w:t xml:space="preserve"> </w:t>
      </w:r>
      <w:r w:rsidR="00F5661A">
        <w:t xml:space="preserve">Numbers of ash saplings were similar among </w:t>
      </w:r>
      <w:r w:rsidR="002C0631" w:rsidRPr="00820BED">
        <w:t>hydrological class</w:t>
      </w:r>
      <w:r w:rsidR="00F5661A">
        <w:t>es</w:t>
      </w:r>
      <w:r w:rsidR="002C0631" w:rsidRPr="00820BED">
        <w:t xml:space="preserve"> (χ</w:t>
      </w:r>
      <w:r w:rsidR="002C0631" w:rsidRPr="00820BED">
        <w:rPr>
          <w:vertAlign w:val="superscript"/>
        </w:rPr>
        <w:t>2</w:t>
      </w:r>
      <w:r w:rsidR="002C0631" w:rsidRPr="00820BED">
        <w:t>=0.</w:t>
      </w:r>
      <w:r w:rsidR="00354514" w:rsidRPr="00820BED">
        <w:t>26</w:t>
      </w:r>
      <w:r w:rsidR="002C0631" w:rsidRPr="00820BED">
        <w:t>, p=0.8</w:t>
      </w:r>
      <w:r w:rsidR="00FF5420" w:rsidRPr="00820BED">
        <w:t>8</w:t>
      </w:r>
      <w:r w:rsidR="002C0631" w:rsidRPr="00820BED">
        <w:t xml:space="preserve">) (Fig. </w:t>
      </w:r>
      <w:r w:rsidR="008427CF" w:rsidRPr="00820BED">
        <w:t>2</w:t>
      </w:r>
      <w:r w:rsidR="00E20807" w:rsidRPr="00820BED">
        <w:t>B</w:t>
      </w:r>
      <w:r w:rsidR="002C0631" w:rsidRPr="00820BED">
        <w:t>).</w:t>
      </w:r>
      <w:r w:rsidR="00C6320C" w:rsidRPr="00820BED">
        <w:t xml:space="preserve"> </w:t>
      </w:r>
    </w:p>
    <w:p w14:paraId="09F14BFE" w14:textId="77777777" w:rsidR="002C0631" w:rsidRPr="00820BED" w:rsidRDefault="002C0631" w:rsidP="002C0631"/>
    <w:p w14:paraId="0A5B3171" w14:textId="7FB81095" w:rsidR="00FA7316" w:rsidRPr="00820BED" w:rsidRDefault="002C0631" w:rsidP="00754EDA">
      <w:r w:rsidRPr="00820BED">
        <w:t xml:space="preserve">A total of </w:t>
      </w:r>
      <w:r w:rsidR="007B5CA0" w:rsidRPr="00820BED">
        <w:t>330</w:t>
      </w:r>
      <w:r w:rsidRPr="00820BED">
        <w:t xml:space="preserve"> </w:t>
      </w:r>
      <w:r w:rsidR="00761DA7" w:rsidRPr="00820BED">
        <w:t>understory ash</w:t>
      </w:r>
      <w:r w:rsidR="00E4075B" w:rsidRPr="00820BED">
        <w:t xml:space="preserve"> </w:t>
      </w:r>
      <w:r w:rsidRPr="00820BED">
        <w:t xml:space="preserve">trees </w:t>
      </w:r>
      <w:r w:rsidR="00741763" w:rsidRPr="00820BED">
        <w:t xml:space="preserve">(2.5-10 cm DBH) </w:t>
      </w:r>
      <w:r w:rsidRPr="00820BED">
        <w:t>were found</w:t>
      </w:r>
      <w:r w:rsidR="008B60D0">
        <w:t>, and of</w:t>
      </w:r>
      <w:r w:rsidRPr="00820BED">
        <w:t xml:space="preserve"> these, </w:t>
      </w:r>
      <w:r w:rsidR="00CA1F3E" w:rsidRPr="00820BED">
        <w:t>276</w:t>
      </w:r>
      <w:r w:rsidRPr="00820BED">
        <w:t xml:space="preserve"> were living (canopy condition ≠ 5), while </w:t>
      </w:r>
      <w:r w:rsidR="00CA1F3E" w:rsidRPr="00820BED">
        <w:t>54</w:t>
      </w:r>
      <w:r w:rsidRPr="00820BED">
        <w:t xml:space="preserve"> were dead and standing. The density of </w:t>
      </w:r>
      <w:r w:rsidR="00761DA7" w:rsidRPr="00820BED">
        <w:t>living understory</w:t>
      </w:r>
      <w:r w:rsidRPr="00820BED">
        <w:t xml:space="preserve"> ash trees ranged from 0 to 1</w:t>
      </w:r>
      <w:r w:rsidR="000A0A15" w:rsidRPr="00820BED">
        <w:t>193</w:t>
      </w:r>
      <w:r w:rsidR="009B106E" w:rsidRPr="00820BED">
        <w:t>.7</w:t>
      </w:r>
      <w:r w:rsidRPr="00820BED">
        <w:t xml:space="preserve"> </w:t>
      </w:r>
      <w:r w:rsidR="005B0757" w:rsidRPr="00820BED">
        <w:t>trees</w:t>
      </w:r>
      <w:r w:rsidRPr="00820BED">
        <w:t>/h</w:t>
      </w:r>
      <w:r w:rsidR="008A4E57" w:rsidRPr="00820BED">
        <w:t>a</w:t>
      </w:r>
      <w:r w:rsidRPr="00820BED">
        <w:t xml:space="preserve">, with a mean of </w:t>
      </w:r>
      <w:r w:rsidR="006527E6" w:rsidRPr="00820BED">
        <w:t xml:space="preserve">123.7 </w:t>
      </w:r>
      <w:r w:rsidR="009A4355" w:rsidRPr="00820BED">
        <w:t>trees</w:t>
      </w:r>
      <w:r w:rsidRPr="00820BED">
        <w:t>/h</w:t>
      </w:r>
      <w:r w:rsidR="008A4E57" w:rsidRPr="00820BED">
        <w:t>a</w:t>
      </w:r>
      <w:r w:rsidRPr="00820BED">
        <w:t xml:space="preserve">. Hydric transects had more </w:t>
      </w:r>
      <w:r w:rsidR="00761DA7" w:rsidRPr="00820BED">
        <w:t>understory</w:t>
      </w:r>
      <w:r w:rsidRPr="00820BED">
        <w:t xml:space="preserve"> ash trees </w:t>
      </w:r>
      <w:r w:rsidR="00611F74" w:rsidRPr="00820BED">
        <w:t>than</w:t>
      </w:r>
      <w:r w:rsidRPr="00820BED">
        <w:t xml:space="preserve"> xeric transects </w:t>
      </w:r>
      <w:r w:rsidR="00611F74" w:rsidRPr="00820BED">
        <w:t>and marginally more</w:t>
      </w:r>
      <w:r w:rsidR="00E4211B" w:rsidRPr="00820BED">
        <w:t xml:space="preserve"> </w:t>
      </w:r>
      <w:r w:rsidR="00761DA7" w:rsidRPr="00820BED">
        <w:t xml:space="preserve">understory </w:t>
      </w:r>
      <w:r w:rsidR="00E4211B" w:rsidRPr="00820BED">
        <w:t xml:space="preserve">ash trees than </w:t>
      </w:r>
      <w:r w:rsidR="00273281" w:rsidRPr="00820BED">
        <w:t xml:space="preserve">mesic </w:t>
      </w:r>
      <w:proofErr w:type="gramStart"/>
      <w:r w:rsidR="00273281" w:rsidRPr="00820BED">
        <w:t>transects</w:t>
      </w:r>
      <w:proofErr w:type="gramEnd"/>
      <w:r w:rsidR="00273281" w:rsidRPr="00820BED">
        <w:t xml:space="preserve"> </w:t>
      </w:r>
      <w:r w:rsidRPr="00820BED">
        <w:t>(</w:t>
      </w:r>
      <w:r w:rsidR="00E20807" w:rsidRPr="00820BED">
        <w:t>Fig</w:t>
      </w:r>
      <w:r w:rsidRPr="00820BED">
        <w:t>.</w:t>
      </w:r>
      <w:r w:rsidR="00E20807" w:rsidRPr="00820BED">
        <w:t xml:space="preserve"> </w:t>
      </w:r>
      <w:r w:rsidR="0048263D" w:rsidRPr="00820BED">
        <w:t>2</w:t>
      </w:r>
      <w:r w:rsidR="00E20807" w:rsidRPr="00820BED">
        <w:t>C</w:t>
      </w:r>
      <w:r w:rsidR="001A3DE9">
        <w:t xml:space="preserve">; </w:t>
      </w:r>
      <w:r w:rsidR="001A3DE9" w:rsidRPr="00820BED">
        <w:t>χ</w:t>
      </w:r>
      <w:r w:rsidR="001A3DE9" w:rsidRPr="00820BED">
        <w:rPr>
          <w:vertAlign w:val="superscript"/>
        </w:rPr>
        <w:t>2</w:t>
      </w:r>
      <w:r w:rsidR="001A3DE9" w:rsidRPr="00820BED">
        <w:t>=14.6, p=0.001</w:t>
      </w:r>
      <w:r w:rsidR="00E20807" w:rsidRPr="00820BED">
        <w:t>).</w:t>
      </w:r>
      <w:r w:rsidR="00633A5A" w:rsidRPr="00820BED">
        <w:t xml:space="preserve"> </w:t>
      </w:r>
      <w:r w:rsidR="00D70802" w:rsidRPr="00820BED">
        <w:t xml:space="preserve">Of the 330 </w:t>
      </w:r>
      <w:r w:rsidR="00761DA7" w:rsidRPr="00820BED">
        <w:t xml:space="preserve">understory </w:t>
      </w:r>
      <w:r w:rsidR="00D70802" w:rsidRPr="00820BED">
        <w:t xml:space="preserve">ash trees, </w:t>
      </w:r>
      <w:r w:rsidR="005C3DE2" w:rsidRPr="00820BED">
        <w:t xml:space="preserve">131 were identified as being green, white, or pumpkin ash, while 178 were identified as black ash, and </w:t>
      </w:r>
      <w:r w:rsidR="00454E13" w:rsidRPr="00820BED">
        <w:t xml:space="preserve">21 were unidentified </w:t>
      </w:r>
      <w:r w:rsidR="00454E13" w:rsidRPr="00820BED">
        <w:rPr>
          <w:i/>
          <w:iCs/>
        </w:rPr>
        <w:t>Fraxinus</w:t>
      </w:r>
      <w:r w:rsidR="004B2A8C" w:rsidRPr="00820BED">
        <w:t xml:space="preserve"> (Figure S1)</w:t>
      </w:r>
      <w:r w:rsidR="00454E13" w:rsidRPr="00820BED">
        <w:t>.</w:t>
      </w:r>
      <w:r w:rsidR="00CB6835">
        <w:t xml:space="preserve"> </w:t>
      </w:r>
      <w:r w:rsidRPr="00820BED">
        <w:t>Only 9</w:t>
      </w:r>
      <w:r w:rsidR="00BA3FFA" w:rsidRPr="00820BED">
        <w:t xml:space="preserve"> </w:t>
      </w:r>
      <w:r w:rsidR="00761DA7" w:rsidRPr="00820BED">
        <w:t>canopy ash</w:t>
      </w:r>
      <w:r w:rsidR="0048263D" w:rsidRPr="00820BED">
        <w:t xml:space="preserve"> </w:t>
      </w:r>
      <w:r w:rsidRPr="00820BED">
        <w:t>trees</w:t>
      </w:r>
      <w:r w:rsidR="00BA3FFA" w:rsidRPr="00820BED">
        <w:t xml:space="preserve"> (</w:t>
      </w:r>
      <w:r w:rsidR="0048263D" w:rsidRPr="00820BED">
        <w:t>≥ 10 cm DBH</w:t>
      </w:r>
      <w:r w:rsidR="00BA3FFA" w:rsidRPr="00820BED">
        <w:t>)</w:t>
      </w:r>
      <w:r w:rsidR="0048263D" w:rsidRPr="00820BED">
        <w:t xml:space="preserve"> </w:t>
      </w:r>
      <w:r w:rsidRPr="00820BED">
        <w:t xml:space="preserve">were found in </w:t>
      </w:r>
      <w:r w:rsidR="00EB3D2B" w:rsidRPr="00820BED">
        <w:t xml:space="preserve">all </w:t>
      </w:r>
      <w:r w:rsidRPr="00820BED">
        <w:t>the</w:t>
      </w:r>
      <w:r w:rsidR="00545430" w:rsidRPr="00820BED">
        <w:t xml:space="preserve"> plots</w:t>
      </w:r>
      <w:r w:rsidRPr="00820BED">
        <w:t xml:space="preserve">, of which 7 </w:t>
      </w:r>
      <w:r w:rsidR="00EB3D2B" w:rsidRPr="00820BED">
        <w:t xml:space="preserve">trees </w:t>
      </w:r>
      <w:r w:rsidRPr="00820BED">
        <w:t xml:space="preserve">were living. Living </w:t>
      </w:r>
      <w:r w:rsidR="00761DA7" w:rsidRPr="00820BED">
        <w:t xml:space="preserve">canopy ash </w:t>
      </w:r>
      <w:r w:rsidRPr="00820BED">
        <w:t>trees within the plots ranged in diameter from 10.3 cm DBH to</w:t>
      </w:r>
      <w:r w:rsidR="00A623DE" w:rsidRPr="00820BED">
        <w:t xml:space="preserve"> </w:t>
      </w:r>
      <w:r w:rsidRPr="00820BED">
        <w:t>12.4 cm DBH.</w:t>
      </w:r>
      <w:r w:rsidR="001D2793" w:rsidRPr="00820BED">
        <w:t xml:space="preserve"> </w:t>
      </w:r>
    </w:p>
    <w:p w14:paraId="1E92810F" w14:textId="7BDDA480" w:rsidR="00754EDA" w:rsidRPr="00820BED" w:rsidRDefault="00754EDA" w:rsidP="00754EDA"/>
    <w:p w14:paraId="3CD23D35" w14:textId="4A668A09" w:rsidR="004C1F4D" w:rsidRPr="00820BED" w:rsidRDefault="005C7BE4" w:rsidP="002C0631">
      <w:pPr>
        <w:rPr>
          <w:b/>
          <w:bCs/>
        </w:rPr>
      </w:pPr>
      <w:r w:rsidRPr="00820BED">
        <w:rPr>
          <w:noProof/>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305377E3" w14:textId="6D27B4B2" w:rsidR="00714E29" w:rsidRPr="00F0137E" w:rsidRDefault="002C0631">
      <w:r w:rsidRPr="00820BED">
        <w:rPr>
          <w:b/>
          <w:bCs/>
        </w:rPr>
        <w:t xml:space="preserve">Figure </w:t>
      </w:r>
      <w:r w:rsidR="008427CF" w:rsidRPr="00820BED">
        <w:rPr>
          <w:b/>
          <w:bCs/>
        </w:rPr>
        <w:t>2</w:t>
      </w:r>
      <w:r w:rsidRPr="00820BED">
        <w:rPr>
          <w:b/>
          <w:bCs/>
        </w:rPr>
        <w:t>.</w:t>
      </w:r>
      <w:r w:rsidRPr="00820BED">
        <w:t xml:space="preserve"> Ash occurrence in 3</w:t>
      </w:r>
      <w:r w:rsidR="0054686F" w:rsidRPr="00820BED">
        <w:t>7</w:t>
      </w:r>
      <w:r w:rsidRPr="00820BED">
        <w:t xml:space="preserve"> transects </w:t>
      </w:r>
      <w:r w:rsidR="00B732F5" w:rsidRPr="00820BED">
        <w:t xml:space="preserve">in </w:t>
      </w:r>
      <w:r w:rsidR="006B2FD9" w:rsidRPr="00820BED">
        <w:t xml:space="preserve">the Upper Huron River Watershed in </w:t>
      </w:r>
      <w:r w:rsidR="00927E38" w:rsidRPr="00820BED">
        <w:t>s</w:t>
      </w:r>
      <w:r w:rsidR="006B2FD9" w:rsidRPr="00820BED">
        <w:t>outheast Michigan</w:t>
      </w:r>
      <w:r w:rsidRPr="00820BED">
        <w:t xml:space="preserve">. </w:t>
      </w:r>
      <w:r w:rsidR="00927E38" w:rsidRPr="00820BED">
        <w:t xml:space="preserve">The x-axis represents the soil hydroclass </w:t>
      </w:r>
      <w:r w:rsidR="00405E7F" w:rsidRPr="00820BED">
        <w:t xml:space="preserve">of the transect. </w:t>
      </w:r>
      <w:r w:rsidR="009F78FC">
        <w:t>Each d</w:t>
      </w:r>
      <w:r w:rsidR="00726370" w:rsidRPr="00820BED">
        <w:t>ata point</w:t>
      </w:r>
      <w:r w:rsidR="009F78FC">
        <w:t xml:space="preserve"> represents a tra</w:t>
      </w:r>
      <w:r w:rsidR="00EA48BD">
        <w:t>n</w:t>
      </w:r>
      <w:r w:rsidR="009F78FC">
        <w:t>sect</w:t>
      </w:r>
      <w:r w:rsidR="00336A25" w:rsidRPr="00820BED">
        <w:t xml:space="preserve">. </w:t>
      </w:r>
      <w:r w:rsidR="00405E7F" w:rsidRPr="00820BED">
        <w:t xml:space="preserve">Lowercase letters above </w:t>
      </w:r>
      <w:r w:rsidR="006418AB" w:rsidRPr="00820BED">
        <w:t>bars indicate statistically significant differences</w:t>
      </w:r>
      <w:r w:rsidR="00A053DB" w:rsidRPr="00820BED">
        <w:t xml:space="preserve"> at </w:t>
      </w:r>
      <w:r w:rsidR="0055245C" w:rsidRPr="00820BED">
        <w:t>α=0.05</w:t>
      </w:r>
      <w:r w:rsidR="006418AB" w:rsidRPr="00820BED">
        <w:t xml:space="preserve">. </w:t>
      </w:r>
      <w:r w:rsidRPr="00820BED">
        <w:t xml:space="preserve">A) Mean density of </w:t>
      </w:r>
      <w:r w:rsidR="006B2FD9" w:rsidRPr="00820BED">
        <w:t>ash seedlings (</w:t>
      </w:r>
      <w:r w:rsidR="002E0944" w:rsidRPr="00820BED">
        <w:t xml:space="preserve">all </w:t>
      </w:r>
      <w:r w:rsidR="00733AF8" w:rsidRPr="00820BED">
        <w:t xml:space="preserve">ash </w:t>
      </w:r>
      <w:r w:rsidR="00631B79" w:rsidRPr="00820BED">
        <w:t xml:space="preserve">with height </w:t>
      </w:r>
      <w:r w:rsidR="00733AF8" w:rsidRPr="00820BED">
        <w:t>&lt;</w:t>
      </w:r>
      <w:r w:rsidR="00E57709" w:rsidRPr="00820BED">
        <w:t xml:space="preserve"> </w:t>
      </w:r>
      <w:r w:rsidR="00733AF8" w:rsidRPr="00820BED">
        <w:t>1</w:t>
      </w:r>
      <w:r w:rsidR="00631B79" w:rsidRPr="00820BED">
        <w:t>.</w:t>
      </w:r>
      <w:r w:rsidR="00733AF8" w:rsidRPr="00820BED">
        <w:t>37 m</w:t>
      </w:r>
      <w:r w:rsidR="002E0944" w:rsidRPr="00820BED">
        <w:t xml:space="preserve">; </w:t>
      </w:r>
      <w:r w:rsidR="00A52419" w:rsidRPr="00820BED">
        <w:t>short and tall seedling categories were combined for the graph</w:t>
      </w:r>
      <w:r w:rsidR="00733AF8" w:rsidRPr="00820BED">
        <w:t>)</w:t>
      </w:r>
      <w:r w:rsidRPr="00820BED">
        <w:t xml:space="preserve">, B) mean density of </w:t>
      </w:r>
      <w:r w:rsidR="00733AF8" w:rsidRPr="00820BED">
        <w:t>ash saplings (</w:t>
      </w:r>
      <w:r w:rsidR="00631B79" w:rsidRPr="00820BED">
        <w:t xml:space="preserve">height </w:t>
      </w:r>
      <w:r w:rsidR="0054686F" w:rsidRPr="00820BED">
        <w:t>≥</w:t>
      </w:r>
      <w:r w:rsidR="00E57709" w:rsidRPr="00820BED">
        <w:t xml:space="preserve"> </w:t>
      </w:r>
      <w:r w:rsidR="00636C9F" w:rsidRPr="00820BED">
        <w:t>1</w:t>
      </w:r>
      <w:r w:rsidR="00631B79" w:rsidRPr="00820BED">
        <w:t>.</w:t>
      </w:r>
      <w:r w:rsidR="00636C9F" w:rsidRPr="00820BED">
        <w:t xml:space="preserve">37 m and </w:t>
      </w:r>
      <w:r w:rsidR="00631B79" w:rsidRPr="00820BED">
        <w:t xml:space="preserve">DBH </w:t>
      </w:r>
      <w:r w:rsidR="00636C9F" w:rsidRPr="00820BED">
        <w:t>&lt;</w:t>
      </w:r>
      <w:r w:rsidR="00E57709" w:rsidRPr="00820BED">
        <w:t xml:space="preserve"> </w:t>
      </w:r>
      <w:r w:rsidR="00636C9F" w:rsidRPr="00820BED">
        <w:t>2.5 cm)</w:t>
      </w:r>
      <w:r w:rsidRPr="00820BED">
        <w:t xml:space="preserve">, C) mean density of </w:t>
      </w:r>
      <w:r w:rsidR="00A60E7F" w:rsidRPr="00820BED">
        <w:t xml:space="preserve">living </w:t>
      </w:r>
      <w:r w:rsidR="007B6193" w:rsidRPr="00820BED">
        <w:t>understory</w:t>
      </w:r>
      <w:r w:rsidRPr="00820BED">
        <w:t xml:space="preserve"> ash trees</w:t>
      </w:r>
      <w:r w:rsidR="00E57709" w:rsidRPr="00820BED">
        <w:t xml:space="preserve"> (2.5 cm </w:t>
      </w:r>
      <w:r w:rsidR="000C485A" w:rsidRPr="00820BED">
        <w:t xml:space="preserve">≤ </w:t>
      </w:r>
      <w:r w:rsidR="00E57709" w:rsidRPr="00820BED">
        <w:t>DBH &lt; 10 cm)</w:t>
      </w:r>
      <w:r w:rsidR="00547096" w:rsidRPr="00820BED">
        <w:t xml:space="preserve">, D) </w:t>
      </w:r>
      <w:r w:rsidR="00832AD2" w:rsidRPr="00820BED">
        <w:t xml:space="preserve">mean basal area of </w:t>
      </w:r>
      <w:r w:rsidR="00E27E4F" w:rsidRPr="00820BED">
        <w:t xml:space="preserve">all </w:t>
      </w:r>
      <w:r w:rsidR="00832AD2" w:rsidRPr="00820BED">
        <w:t>living ash trees (DBH</w:t>
      </w:r>
      <w:r w:rsidR="005C5235" w:rsidRPr="00820BED">
        <w:t xml:space="preserve"> </w:t>
      </w:r>
      <w:r w:rsidR="003B3AC4" w:rsidRPr="00820BED">
        <w:t>≥</w:t>
      </w:r>
      <w:r w:rsidR="005C5235" w:rsidRPr="00820BED">
        <w:t xml:space="preserve"> 2.5 cm).</w:t>
      </w:r>
      <w:r w:rsidR="00832AD2" w:rsidRPr="00820BED">
        <w:t xml:space="preserve"> </w:t>
      </w:r>
      <w:r w:rsidR="009F7A30">
        <w:t>The basal area</w:t>
      </w:r>
      <w:r w:rsidR="00A0040F">
        <w:t xml:space="preserve"> of living ash trees was not statistically investigated.</w:t>
      </w:r>
    </w:p>
    <w:p w14:paraId="48B31FCD" w14:textId="77777777" w:rsidR="00714E29" w:rsidRPr="00820BED" w:rsidRDefault="00714E29">
      <w:pPr>
        <w:rPr>
          <w:u w:val="single"/>
        </w:rPr>
      </w:pPr>
    </w:p>
    <w:p w14:paraId="54D667D3" w14:textId="197E2678" w:rsidR="001601E1" w:rsidRPr="00820BED" w:rsidRDefault="001601E1">
      <w:commentRangeStart w:id="38"/>
      <w:r w:rsidRPr="00820BED">
        <w:rPr>
          <w:b/>
          <w:bCs/>
        </w:rPr>
        <w:t xml:space="preserve">Table 1. </w:t>
      </w:r>
      <w:r w:rsidRPr="00820BED">
        <w:t>Density</w:t>
      </w:r>
      <w:commentRangeEnd w:id="38"/>
      <w:r w:rsidR="00235111">
        <w:rPr>
          <w:rStyle w:val="CommentReference"/>
        </w:rPr>
        <w:commentReference w:id="38"/>
      </w:r>
      <w:r w:rsidR="00553061" w:rsidRPr="00820BED">
        <w:t xml:space="preserve"> (± standard error)</w:t>
      </w:r>
      <w:r w:rsidRPr="00820BED">
        <w:t xml:space="preserve"> of </w:t>
      </w:r>
      <w:r w:rsidR="00E00DBC" w:rsidRPr="00820BED">
        <w:t xml:space="preserve">living </w:t>
      </w:r>
      <w:r w:rsidR="0053348A" w:rsidRPr="00820BED">
        <w:t xml:space="preserve">ash </w:t>
      </w:r>
      <w:r w:rsidR="00BD2600" w:rsidRPr="00820BED">
        <w:t>(</w:t>
      </w:r>
      <w:r w:rsidR="00BD2600" w:rsidRPr="00820BED">
        <w:rPr>
          <w:i/>
          <w:iCs/>
        </w:rPr>
        <w:t>Fraxinus</w:t>
      </w:r>
      <w:r w:rsidR="00BD2600" w:rsidRPr="00820BED">
        <w:t xml:space="preserve">) </w:t>
      </w:r>
      <w:r w:rsidR="0053348A" w:rsidRPr="00820BED">
        <w:t>regeneration in hydric</w:t>
      </w:r>
      <w:r w:rsidR="004A14BE" w:rsidRPr="00820BED">
        <w:t xml:space="preserve"> (10 transects)</w:t>
      </w:r>
      <w:r w:rsidR="0053348A" w:rsidRPr="00820BED">
        <w:t>, mesic</w:t>
      </w:r>
      <w:r w:rsidR="004A14BE" w:rsidRPr="00820BED">
        <w:t xml:space="preserve"> (8 transects)</w:t>
      </w:r>
      <w:r w:rsidR="0053348A" w:rsidRPr="00820BED">
        <w:t xml:space="preserve">, and xeric </w:t>
      </w:r>
      <w:r w:rsidR="004A14BE" w:rsidRPr="00820BED">
        <w:t>(19 transects) forests</w:t>
      </w:r>
      <w:r w:rsidR="006B0EB7" w:rsidRPr="00820BED">
        <w:t xml:space="preserve"> in the </w:t>
      </w:r>
      <w:r w:rsidR="00A506D9" w:rsidRPr="00820BED">
        <w:t>Upper Huron River Watershed in Southeast Michigan, USA.</w:t>
      </w:r>
      <w:r w:rsidR="002D067F" w:rsidRPr="00820BED">
        <w:t xml:space="preserve"> Only living trees </w:t>
      </w:r>
      <w:r w:rsidR="004A4147" w:rsidRPr="00820BED">
        <w:t>are tabulated here.</w:t>
      </w:r>
      <w:r w:rsidR="003E25D4" w:rsidRPr="00820BED">
        <w:t xml:space="preserve"> </w:t>
      </w:r>
      <w:r w:rsidR="00EF6EC0" w:rsidRPr="00820BED">
        <w:t>Data w</w:t>
      </w:r>
      <w:r w:rsidR="00363977">
        <w:t>ere</w:t>
      </w:r>
      <w:r w:rsidR="00EF6EC0" w:rsidRPr="00820BED">
        <w:t xml:space="preserve"> collected in 2024 (</w:t>
      </w:r>
      <w:r w:rsidR="00E4793A" w:rsidRPr="00820BED">
        <w:t>97 plots</w:t>
      </w:r>
      <w:r w:rsidR="00EF6EC0" w:rsidRPr="00820BED">
        <w:t xml:space="preserve">) and </w:t>
      </w:r>
      <w:r w:rsidR="00153293" w:rsidRPr="00820BED">
        <w:t>2025 (</w:t>
      </w:r>
      <w:r w:rsidR="00A63FD8" w:rsidRPr="00820BED">
        <w:t>14 plots</w:t>
      </w:r>
      <w:r w:rsidR="00153293" w:rsidRPr="00820BED">
        <w:t>).</w:t>
      </w:r>
    </w:p>
    <w:p w14:paraId="75DF2782" w14:textId="77777777" w:rsidR="00797198" w:rsidRPr="00797198" w:rsidRDefault="00797198" w:rsidP="00797198"/>
    <w:tbl>
      <w:tblPr>
        <w:tblStyle w:val="Aaronsinsectlabels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2312"/>
        <w:gridCol w:w="1701"/>
      </w:tblGrid>
      <w:tr w:rsidR="00797198" w:rsidRPr="00797198" w14:paraId="1A35EF99" w14:textId="77777777" w:rsidTr="0078335B">
        <w:tc>
          <w:tcPr>
            <w:tcW w:w="4492" w:type="dxa"/>
            <w:tcBorders>
              <w:top w:val="single" w:sz="4" w:space="0" w:color="auto"/>
              <w:bottom w:val="single" w:sz="4" w:space="0" w:color="auto"/>
            </w:tcBorders>
          </w:tcPr>
          <w:p w14:paraId="0CFBB006" w14:textId="77777777" w:rsidR="00797198" w:rsidRPr="00797198" w:rsidRDefault="00797198" w:rsidP="00797198">
            <w:pPr>
              <w:rPr>
                <w:sz w:val="24"/>
              </w:rPr>
            </w:pPr>
            <w:r w:rsidRPr="00797198">
              <w:rPr>
                <w:sz w:val="24"/>
              </w:rPr>
              <w:t>Size class</w:t>
            </w:r>
          </w:p>
        </w:tc>
        <w:tc>
          <w:tcPr>
            <w:tcW w:w="2312" w:type="dxa"/>
            <w:tcBorders>
              <w:top w:val="single" w:sz="4" w:space="0" w:color="auto"/>
              <w:bottom w:val="single" w:sz="4" w:space="0" w:color="auto"/>
            </w:tcBorders>
          </w:tcPr>
          <w:p w14:paraId="2E9C8B28" w14:textId="77777777" w:rsidR="00797198" w:rsidRPr="00797198" w:rsidRDefault="00797198" w:rsidP="00797198">
            <w:pPr>
              <w:rPr>
                <w:sz w:val="24"/>
              </w:rPr>
            </w:pPr>
            <w:r w:rsidRPr="00797198">
              <w:rPr>
                <w:sz w:val="24"/>
              </w:rPr>
              <w:t>Hydrology class</w:t>
            </w:r>
          </w:p>
        </w:tc>
        <w:tc>
          <w:tcPr>
            <w:tcW w:w="1701" w:type="dxa"/>
            <w:tcBorders>
              <w:top w:val="single" w:sz="4" w:space="0" w:color="auto"/>
              <w:bottom w:val="single" w:sz="4" w:space="0" w:color="auto"/>
            </w:tcBorders>
          </w:tcPr>
          <w:p w14:paraId="4693411E" w14:textId="77777777" w:rsidR="00797198" w:rsidRPr="00797198" w:rsidRDefault="00797198" w:rsidP="00797198">
            <w:pPr>
              <w:rPr>
                <w:sz w:val="24"/>
              </w:rPr>
            </w:pPr>
            <w:r w:rsidRPr="00797198">
              <w:rPr>
                <w:sz w:val="24"/>
              </w:rPr>
              <w:t xml:space="preserve">       Ash ha</w:t>
            </w:r>
            <w:r w:rsidRPr="00797198">
              <w:rPr>
                <w:sz w:val="24"/>
                <w:vertAlign w:val="superscript"/>
              </w:rPr>
              <w:t>-1</w:t>
            </w:r>
          </w:p>
        </w:tc>
      </w:tr>
      <w:tr w:rsidR="00797198" w:rsidRPr="00797198" w14:paraId="6ADBFCE3" w14:textId="77777777" w:rsidTr="0078335B">
        <w:tc>
          <w:tcPr>
            <w:tcW w:w="4492" w:type="dxa"/>
            <w:tcBorders>
              <w:top w:val="single" w:sz="4" w:space="0" w:color="auto"/>
              <w:bottom w:val="nil"/>
            </w:tcBorders>
          </w:tcPr>
          <w:p w14:paraId="22356FF0" w14:textId="77777777" w:rsidR="00797198" w:rsidRPr="00797198" w:rsidRDefault="00797198" w:rsidP="00797198">
            <w:pPr>
              <w:rPr>
                <w:sz w:val="24"/>
              </w:rPr>
            </w:pPr>
            <w:r w:rsidRPr="00797198">
              <w:rPr>
                <w:sz w:val="24"/>
              </w:rPr>
              <w:t>Short seedlings (&lt;25 cm tall)</w:t>
            </w:r>
          </w:p>
        </w:tc>
        <w:tc>
          <w:tcPr>
            <w:tcW w:w="2312" w:type="dxa"/>
            <w:tcBorders>
              <w:top w:val="single" w:sz="4" w:space="0" w:color="auto"/>
              <w:bottom w:val="nil"/>
            </w:tcBorders>
          </w:tcPr>
          <w:p w14:paraId="77141C3B" w14:textId="77777777" w:rsidR="00797198" w:rsidRPr="00797198" w:rsidRDefault="00797198" w:rsidP="00797198">
            <w:pPr>
              <w:rPr>
                <w:sz w:val="24"/>
              </w:rPr>
            </w:pPr>
            <w:r w:rsidRPr="00797198">
              <w:rPr>
                <w:sz w:val="24"/>
              </w:rPr>
              <w:t>Hydric</w:t>
            </w:r>
          </w:p>
        </w:tc>
        <w:tc>
          <w:tcPr>
            <w:tcW w:w="1701" w:type="dxa"/>
            <w:tcBorders>
              <w:top w:val="single" w:sz="4" w:space="0" w:color="auto"/>
              <w:bottom w:val="nil"/>
            </w:tcBorders>
          </w:tcPr>
          <w:p w14:paraId="598BFFAA" w14:textId="77777777" w:rsidR="00797198" w:rsidRPr="00797198" w:rsidRDefault="00797198" w:rsidP="00797198">
            <w:pPr>
              <w:rPr>
                <w:sz w:val="24"/>
              </w:rPr>
            </w:pPr>
            <w:r w:rsidRPr="00797198">
              <w:rPr>
                <w:sz w:val="24"/>
              </w:rPr>
              <w:t xml:space="preserve">   1,334 ± 952</w:t>
            </w:r>
          </w:p>
        </w:tc>
      </w:tr>
      <w:tr w:rsidR="00797198" w:rsidRPr="00797198" w14:paraId="5F13AF62" w14:textId="77777777" w:rsidTr="0078335B">
        <w:tc>
          <w:tcPr>
            <w:tcW w:w="4492" w:type="dxa"/>
            <w:tcBorders>
              <w:top w:val="nil"/>
              <w:bottom w:val="nil"/>
            </w:tcBorders>
          </w:tcPr>
          <w:p w14:paraId="14819265" w14:textId="77777777" w:rsidR="00797198" w:rsidRPr="00797198" w:rsidRDefault="00797198" w:rsidP="00797198">
            <w:pPr>
              <w:rPr>
                <w:sz w:val="24"/>
              </w:rPr>
            </w:pPr>
          </w:p>
        </w:tc>
        <w:tc>
          <w:tcPr>
            <w:tcW w:w="2312" w:type="dxa"/>
            <w:tcBorders>
              <w:top w:val="nil"/>
              <w:bottom w:val="nil"/>
            </w:tcBorders>
          </w:tcPr>
          <w:p w14:paraId="49D9DEF8" w14:textId="77777777" w:rsidR="00797198" w:rsidRPr="00797198" w:rsidRDefault="00797198" w:rsidP="00797198">
            <w:pPr>
              <w:rPr>
                <w:sz w:val="24"/>
              </w:rPr>
            </w:pPr>
            <w:r w:rsidRPr="00797198">
              <w:rPr>
                <w:sz w:val="24"/>
              </w:rPr>
              <w:t>Mesic</w:t>
            </w:r>
          </w:p>
        </w:tc>
        <w:tc>
          <w:tcPr>
            <w:tcW w:w="1701" w:type="dxa"/>
            <w:tcBorders>
              <w:top w:val="nil"/>
              <w:bottom w:val="nil"/>
            </w:tcBorders>
          </w:tcPr>
          <w:p w14:paraId="464BA55D" w14:textId="77777777" w:rsidR="00797198" w:rsidRPr="00797198" w:rsidRDefault="00797198" w:rsidP="00797198">
            <w:pPr>
              <w:rPr>
                <w:sz w:val="24"/>
              </w:rPr>
            </w:pPr>
            <w:r w:rsidRPr="00797198">
              <w:rPr>
                <w:sz w:val="24"/>
              </w:rPr>
              <w:t xml:space="preserve"> 15,420 ± 4,920</w:t>
            </w:r>
          </w:p>
        </w:tc>
      </w:tr>
      <w:tr w:rsidR="00797198" w:rsidRPr="00797198" w14:paraId="7147D9F9" w14:textId="77777777" w:rsidTr="0078335B">
        <w:tc>
          <w:tcPr>
            <w:tcW w:w="4492" w:type="dxa"/>
            <w:tcBorders>
              <w:top w:val="nil"/>
              <w:bottom w:val="nil"/>
            </w:tcBorders>
          </w:tcPr>
          <w:p w14:paraId="113C3133" w14:textId="77777777" w:rsidR="00797198" w:rsidRPr="00797198" w:rsidRDefault="00797198" w:rsidP="00797198">
            <w:pPr>
              <w:rPr>
                <w:sz w:val="24"/>
              </w:rPr>
            </w:pPr>
          </w:p>
        </w:tc>
        <w:tc>
          <w:tcPr>
            <w:tcW w:w="2312" w:type="dxa"/>
            <w:tcBorders>
              <w:top w:val="nil"/>
              <w:bottom w:val="nil"/>
            </w:tcBorders>
          </w:tcPr>
          <w:p w14:paraId="4D3828E6" w14:textId="77777777" w:rsidR="00797198" w:rsidRPr="00797198" w:rsidRDefault="00797198" w:rsidP="00797198">
            <w:pPr>
              <w:rPr>
                <w:sz w:val="24"/>
              </w:rPr>
            </w:pPr>
            <w:r w:rsidRPr="00797198">
              <w:rPr>
                <w:sz w:val="24"/>
              </w:rPr>
              <w:t>Xeric</w:t>
            </w:r>
          </w:p>
        </w:tc>
        <w:tc>
          <w:tcPr>
            <w:tcW w:w="1701" w:type="dxa"/>
            <w:tcBorders>
              <w:top w:val="nil"/>
              <w:bottom w:val="nil"/>
            </w:tcBorders>
          </w:tcPr>
          <w:p w14:paraId="7E85E24F" w14:textId="77777777" w:rsidR="00797198" w:rsidRPr="00797198" w:rsidRDefault="00797198" w:rsidP="00797198">
            <w:pPr>
              <w:rPr>
                <w:sz w:val="24"/>
              </w:rPr>
            </w:pPr>
            <w:r w:rsidRPr="00797198">
              <w:rPr>
                <w:sz w:val="24"/>
              </w:rPr>
              <w:t xml:space="preserve">   9,895 ± 2,458</w:t>
            </w:r>
          </w:p>
        </w:tc>
      </w:tr>
      <w:tr w:rsidR="00797198" w:rsidRPr="00797198" w14:paraId="4BB11757" w14:textId="77777777" w:rsidTr="0078335B">
        <w:tc>
          <w:tcPr>
            <w:tcW w:w="4492" w:type="dxa"/>
            <w:tcBorders>
              <w:top w:val="nil"/>
              <w:bottom w:val="nil"/>
            </w:tcBorders>
          </w:tcPr>
          <w:p w14:paraId="6C82073C" w14:textId="77777777" w:rsidR="00797198" w:rsidRPr="00797198" w:rsidRDefault="00797198" w:rsidP="00797198">
            <w:pPr>
              <w:rPr>
                <w:sz w:val="24"/>
              </w:rPr>
            </w:pPr>
          </w:p>
        </w:tc>
        <w:tc>
          <w:tcPr>
            <w:tcW w:w="2312" w:type="dxa"/>
            <w:tcBorders>
              <w:top w:val="nil"/>
              <w:bottom w:val="nil"/>
            </w:tcBorders>
          </w:tcPr>
          <w:p w14:paraId="535C8AA6" w14:textId="77777777" w:rsidR="00797198" w:rsidRPr="00797198" w:rsidRDefault="00797198" w:rsidP="00797198">
            <w:pPr>
              <w:rPr>
                <w:sz w:val="24"/>
              </w:rPr>
            </w:pPr>
            <w:r w:rsidRPr="00797198">
              <w:rPr>
                <w:sz w:val="24"/>
              </w:rPr>
              <w:t>Combined</w:t>
            </w:r>
          </w:p>
        </w:tc>
        <w:tc>
          <w:tcPr>
            <w:tcW w:w="1701" w:type="dxa"/>
            <w:tcBorders>
              <w:top w:val="nil"/>
              <w:bottom w:val="nil"/>
            </w:tcBorders>
          </w:tcPr>
          <w:p w14:paraId="203FD3E7" w14:textId="77777777" w:rsidR="00797198" w:rsidRPr="00797198" w:rsidRDefault="00797198" w:rsidP="00797198">
            <w:pPr>
              <w:jc w:val="center"/>
              <w:rPr>
                <w:sz w:val="24"/>
              </w:rPr>
            </w:pPr>
            <w:r w:rsidRPr="00797198">
              <w:rPr>
                <w:sz w:val="24"/>
              </w:rPr>
              <w:t>8,776 ± 1,824</w:t>
            </w:r>
          </w:p>
        </w:tc>
      </w:tr>
      <w:tr w:rsidR="00797198" w:rsidRPr="00797198" w14:paraId="085B2F8E" w14:textId="77777777" w:rsidTr="0078335B">
        <w:tc>
          <w:tcPr>
            <w:tcW w:w="4492" w:type="dxa"/>
            <w:tcBorders>
              <w:top w:val="nil"/>
              <w:bottom w:val="nil"/>
            </w:tcBorders>
          </w:tcPr>
          <w:p w14:paraId="63D936F3" w14:textId="77777777" w:rsidR="00797198" w:rsidRPr="00797198" w:rsidRDefault="00797198" w:rsidP="00797198">
            <w:pPr>
              <w:rPr>
                <w:sz w:val="24"/>
              </w:rPr>
            </w:pPr>
          </w:p>
        </w:tc>
        <w:tc>
          <w:tcPr>
            <w:tcW w:w="2312" w:type="dxa"/>
            <w:tcBorders>
              <w:top w:val="nil"/>
              <w:bottom w:val="nil"/>
            </w:tcBorders>
          </w:tcPr>
          <w:p w14:paraId="1F1DFA05" w14:textId="77777777" w:rsidR="00797198" w:rsidRPr="00797198" w:rsidRDefault="00797198" w:rsidP="00797198">
            <w:pPr>
              <w:rPr>
                <w:sz w:val="24"/>
              </w:rPr>
            </w:pPr>
          </w:p>
        </w:tc>
        <w:tc>
          <w:tcPr>
            <w:tcW w:w="1701" w:type="dxa"/>
            <w:tcBorders>
              <w:top w:val="nil"/>
              <w:bottom w:val="nil"/>
            </w:tcBorders>
          </w:tcPr>
          <w:p w14:paraId="5C0D6150" w14:textId="77777777" w:rsidR="00797198" w:rsidRPr="00797198" w:rsidRDefault="00797198" w:rsidP="00797198">
            <w:pPr>
              <w:rPr>
                <w:sz w:val="24"/>
              </w:rPr>
            </w:pPr>
          </w:p>
        </w:tc>
      </w:tr>
      <w:tr w:rsidR="00797198" w:rsidRPr="00797198" w14:paraId="3DE7EE86" w14:textId="77777777" w:rsidTr="0078335B">
        <w:tc>
          <w:tcPr>
            <w:tcW w:w="4492" w:type="dxa"/>
            <w:tcBorders>
              <w:top w:val="nil"/>
            </w:tcBorders>
          </w:tcPr>
          <w:p w14:paraId="2D3C06DF" w14:textId="77777777" w:rsidR="00797198" w:rsidRPr="00797198" w:rsidRDefault="00797198" w:rsidP="00797198">
            <w:pPr>
              <w:rPr>
                <w:sz w:val="24"/>
              </w:rPr>
            </w:pPr>
            <w:r w:rsidRPr="00797198">
              <w:rPr>
                <w:sz w:val="24"/>
              </w:rPr>
              <w:t>Tall seedlings (25-137 cm tall)</w:t>
            </w:r>
          </w:p>
        </w:tc>
        <w:tc>
          <w:tcPr>
            <w:tcW w:w="2312" w:type="dxa"/>
            <w:tcBorders>
              <w:top w:val="nil"/>
            </w:tcBorders>
          </w:tcPr>
          <w:p w14:paraId="72E059E6" w14:textId="77777777" w:rsidR="00797198" w:rsidRPr="00797198" w:rsidRDefault="00797198" w:rsidP="00797198">
            <w:pPr>
              <w:rPr>
                <w:sz w:val="24"/>
              </w:rPr>
            </w:pPr>
            <w:r w:rsidRPr="00797198">
              <w:rPr>
                <w:sz w:val="24"/>
              </w:rPr>
              <w:t>Hydric</w:t>
            </w:r>
          </w:p>
        </w:tc>
        <w:tc>
          <w:tcPr>
            <w:tcW w:w="1701" w:type="dxa"/>
            <w:tcBorders>
              <w:top w:val="nil"/>
            </w:tcBorders>
          </w:tcPr>
          <w:p w14:paraId="23E5B1EF" w14:textId="77777777" w:rsidR="00797198" w:rsidRPr="00797198" w:rsidRDefault="00797198" w:rsidP="00797198">
            <w:pPr>
              <w:rPr>
                <w:sz w:val="24"/>
              </w:rPr>
            </w:pPr>
            <w:r w:rsidRPr="00797198">
              <w:rPr>
                <w:sz w:val="24"/>
              </w:rPr>
              <w:t xml:space="preserve">   2,381 ± 994</w:t>
            </w:r>
          </w:p>
        </w:tc>
      </w:tr>
      <w:tr w:rsidR="00797198" w:rsidRPr="00797198" w14:paraId="10F44379" w14:textId="77777777" w:rsidTr="0078335B">
        <w:tc>
          <w:tcPr>
            <w:tcW w:w="4492" w:type="dxa"/>
            <w:tcBorders>
              <w:top w:val="nil"/>
            </w:tcBorders>
          </w:tcPr>
          <w:p w14:paraId="05B65636" w14:textId="77777777" w:rsidR="00797198" w:rsidRPr="00797198" w:rsidRDefault="00797198" w:rsidP="00797198">
            <w:pPr>
              <w:rPr>
                <w:sz w:val="24"/>
              </w:rPr>
            </w:pPr>
          </w:p>
        </w:tc>
        <w:tc>
          <w:tcPr>
            <w:tcW w:w="2312" w:type="dxa"/>
            <w:tcBorders>
              <w:top w:val="nil"/>
            </w:tcBorders>
          </w:tcPr>
          <w:p w14:paraId="3F160CB1" w14:textId="77777777" w:rsidR="00797198" w:rsidRPr="00797198" w:rsidRDefault="00797198" w:rsidP="00797198">
            <w:pPr>
              <w:rPr>
                <w:sz w:val="24"/>
              </w:rPr>
            </w:pPr>
            <w:r w:rsidRPr="00797198">
              <w:rPr>
                <w:sz w:val="24"/>
              </w:rPr>
              <w:t>Mesic</w:t>
            </w:r>
          </w:p>
        </w:tc>
        <w:tc>
          <w:tcPr>
            <w:tcW w:w="1701" w:type="dxa"/>
            <w:tcBorders>
              <w:top w:val="nil"/>
            </w:tcBorders>
          </w:tcPr>
          <w:p w14:paraId="4BF1A92F" w14:textId="77777777" w:rsidR="00797198" w:rsidRPr="00797198" w:rsidRDefault="00797198" w:rsidP="00797198">
            <w:pPr>
              <w:rPr>
                <w:sz w:val="24"/>
              </w:rPr>
            </w:pPr>
            <w:r w:rsidRPr="00797198">
              <w:rPr>
                <w:sz w:val="24"/>
              </w:rPr>
              <w:t xml:space="preserve"> 13,085 ± 2,563</w:t>
            </w:r>
          </w:p>
        </w:tc>
      </w:tr>
      <w:tr w:rsidR="00797198" w:rsidRPr="00797198" w14:paraId="29B97301" w14:textId="77777777" w:rsidTr="0078335B">
        <w:tc>
          <w:tcPr>
            <w:tcW w:w="4492" w:type="dxa"/>
            <w:tcBorders>
              <w:top w:val="nil"/>
            </w:tcBorders>
          </w:tcPr>
          <w:p w14:paraId="05CD32CE" w14:textId="77777777" w:rsidR="00797198" w:rsidRPr="00797198" w:rsidRDefault="00797198" w:rsidP="00797198">
            <w:pPr>
              <w:rPr>
                <w:sz w:val="24"/>
              </w:rPr>
            </w:pPr>
          </w:p>
        </w:tc>
        <w:tc>
          <w:tcPr>
            <w:tcW w:w="2312" w:type="dxa"/>
            <w:tcBorders>
              <w:top w:val="nil"/>
            </w:tcBorders>
          </w:tcPr>
          <w:p w14:paraId="2C22C501" w14:textId="77777777" w:rsidR="00797198" w:rsidRPr="00797198" w:rsidRDefault="00797198" w:rsidP="00797198">
            <w:pPr>
              <w:rPr>
                <w:sz w:val="24"/>
              </w:rPr>
            </w:pPr>
            <w:r w:rsidRPr="00797198">
              <w:rPr>
                <w:sz w:val="24"/>
              </w:rPr>
              <w:t>Xeric</w:t>
            </w:r>
          </w:p>
        </w:tc>
        <w:tc>
          <w:tcPr>
            <w:tcW w:w="1701" w:type="dxa"/>
            <w:tcBorders>
              <w:top w:val="nil"/>
            </w:tcBorders>
          </w:tcPr>
          <w:p w14:paraId="4CEC8BBB" w14:textId="77777777" w:rsidR="00797198" w:rsidRPr="00797198" w:rsidRDefault="00797198" w:rsidP="00797198">
            <w:pPr>
              <w:rPr>
                <w:sz w:val="24"/>
              </w:rPr>
            </w:pPr>
            <w:r w:rsidRPr="00797198">
              <w:rPr>
                <w:sz w:val="24"/>
              </w:rPr>
              <w:t xml:space="preserve">   8,351 ± 1,625</w:t>
            </w:r>
          </w:p>
        </w:tc>
      </w:tr>
      <w:tr w:rsidR="00797198" w:rsidRPr="00797198" w14:paraId="0F2F7DFA" w14:textId="77777777" w:rsidTr="0078335B">
        <w:tc>
          <w:tcPr>
            <w:tcW w:w="4492" w:type="dxa"/>
            <w:tcBorders>
              <w:top w:val="nil"/>
            </w:tcBorders>
          </w:tcPr>
          <w:p w14:paraId="4A7DC0AF" w14:textId="77777777" w:rsidR="00797198" w:rsidRPr="00797198" w:rsidRDefault="00797198" w:rsidP="00797198">
            <w:pPr>
              <w:rPr>
                <w:sz w:val="24"/>
              </w:rPr>
            </w:pPr>
          </w:p>
        </w:tc>
        <w:tc>
          <w:tcPr>
            <w:tcW w:w="2312" w:type="dxa"/>
            <w:tcBorders>
              <w:top w:val="nil"/>
            </w:tcBorders>
          </w:tcPr>
          <w:p w14:paraId="5555D2D0" w14:textId="77777777" w:rsidR="00797198" w:rsidRPr="00797198" w:rsidRDefault="00797198" w:rsidP="00797198">
            <w:pPr>
              <w:rPr>
                <w:sz w:val="24"/>
              </w:rPr>
            </w:pPr>
            <w:r w:rsidRPr="00797198">
              <w:rPr>
                <w:sz w:val="24"/>
              </w:rPr>
              <w:t>Combined</w:t>
            </w:r>
          </w:p>
        </w:tc>
        <w:tc>
          <w:tcPr>
            <w:tcW w:w="1701" w:type="dxa"/>
            <w:tcBorders>
              <w:top w:val="nil"/>
            </w:tcBorders>
          </w:tcPr>
          <w:p w14:paraId="58855C37" w14:textId="77777777" w:rsidR="00797198" w:rsidRPr="00797198" w:rsidRDefault="00797198" w:rsidP="00797198">
            <w:pPr>
              <w:jc w:val="center"/>
              <w:rPr>
                <w:sz w:val="24"/>
              </w:rPr>
            </w:pPr>
            <w:r w:rsidRPr="00797198">
              <w:rPr>
                <w:sz w:val="24"/>
              </w:rPr>
              <w:t>7,761 ± 1,189</w:t>
            </w:r>
          </w:p>
        </w:tc>
      </w:tr>
      <w:tr w:rsidR="00797198" w:rsidRPr="00797198" w14:paraId="3266CC5D" w14:textId="77777777" w:rsidTr="0078335B">
        <w:tc>
          <w:tcPr>
            <w:tcW w:w="4492" w:type="dxa"/>
            <w:tcBorders>
              <w:top w:val="nil"/>
            </w:tcBorders>
          </w:tcPr>
          <w:p w14:paraId="2C00AB0D" w14:textId="77777777" w:rsidR="00797198" w:rsidRPr="00797198" w:rsidRDefault="00797198" w:rsidP="00797198">
            <w:pPr>
              <w:rPr>
                <w:sz w:val="24"/>
              </w:rPr>
            </w:pPr>
          </w:p>
        </w:tc>
        <w:tc>
          <w:tcPr>
            <w:tcW w:w="2312" w:type="dxa"/>
            <w:tcBorders>
              <w:top w:val="nil"/>
            </w:tcBorders>
          </w:tcPr>
          <w:p w14:paraId="30AED349" w14:textId="77777777" w:rsidR="00797198" w:rsidRPr="00797198" w:rsidRDefault="00797198" w:rsidP="00797198">
            <w:pPr>
              <w:rPr>
                <w:sz w:val="24"/>
              </w:rPr>
            </w:pPr>
          </w:p>
        </w:tc>
        <w:tc>
          <w:tcPr>
            <w:tcW w:w="1701" w:type="dxa"/>
            <w:tcBorders>
              <w:top w:val="nil"/>
            </w:tcBorders>
          </w:tcPr>
          <w:p w14:paraId="3DEC6EE3" w14:textId="77777777" w:rsidR="00797198" w:rsidRPr="00797198" w:rsidRDefault="00797198" w:rsidP="00797198">
            <w:pPr>
              <w:rPr>
                <w:sz w:val="24"/>
              </w:rPr>
            </w:pPr>
          </w:p>
        </w:tc>
      </w:tr>
      <w:tr w:rsidR="00797198" w:rsidRPr="00797198" w14:paraId="67D9D743" w14:textId="77777777" w:rsidTr="0078335B">
        <w:tc>
          <w:tcPr>
            <w:tcW w:w="4492" w:type="dxa"/>
          </w:tcPr>
          <w:p w14:paraId="2CBAD3B8" w14:textId="77777777" w:rsidR="00797198" w:rsidRPr="00797198" w:rsidRDefault="00797198" w:rsidP="00797198">
            <w:pPr>
              <w:rPr>
                <w:sz w:val="24"/>
              </w:rPr>
            </w:pPr>
            <w:r w:rsidRPr="00797198">
              <w:rPr>
                <w:sz w:val="24"/>
              </w:rPr>
              <w:t>Saplings (&gt;137 cm tall and &lt;2.5 cm DBH)</w:t>
            </w:r>
          </w:p>
        </w:tc>
        <w:tc>
          <w:tcPr>
            <w:tcW w:w="2312" w:type="dxa"/>
          </w:tcPr>
          <w:p w14:paraId="1658FBB5" w14:textId="77777777" w:rsidR="00797198" w:rsidRPr="00797198" w:rsidRDefault="00797198" w:rsidP="00797198">
            <w:pPr>
              <w:rPr>
                <w:sz w:val="24"/>
              </w:rPr>
            </w:pPr>
            <w:r w:rsidRPr="00797198">
              <w:rPr>
                <w:sz w:val="24"/>
              </w:rPr>
              <w:t>Hydric</w:t>
            </w:r>
          </w:p>
        </w:tc>
        <w:tc>
          <w:tcPr>
            <w:tcW w:w="1701" w:type="dxa"/>
          </w:tcPr>
          <w:p w14:paraId="6EBD1BA1" w14:textId="77777777" w:rsidR="00797198" w:rsidRPr="00797198" w:rsidRDefault="00797198" w:rsidP="00797198">
            <w:pPr>
              <w:rPr>
                <w:sz w:val="24"/>
              </w:rPr>
            </w:pPr>
            <w:r w:rsidRPr="00797198">
              <w:rPr>
                <w:sz w:val="24"/>
              </w:rPr>
              <w:t xml:space="preserve">      360 ± 79</w:t>
            </w:r>
          </w:p>
        </w:tc>
      </w:tr>
      <w:tr w:rsidR="00797198" w:rsidRPr="00797198" w14:paraId="11CB431D" w14:textId="77777777" w:rsidTr="0078335B">
        <w:tc>
          <w:tcPr>
            <w:tcW w:w="4492" w:type="dxa"/>
          </w:tcPr>
          <w:p w14:paraId="2B241536" w14:textId="77777777" w:rsidR="00797198" w:rsidRPr="00797198" w:rsidRDefault="00797198" w:rsidP="00797198">
            <w:pPr>
              <w:rPr>
                <w:sz w:val="24"/>
              </w:rPr>
            </w:pPr>
          </w:p>
        </w:tc>
        <w:tc>
          <w:tcPr>
            <w:tcW w:w="2312" w:type="dxa"/>
          </w:tcPr>
          <w:p w14:paraId="224E735D" w14:textId="77777777" w:rsidR="00797198" w:rsidRPr="00797198" w:rsidRDefault="00797198" w:rsidP="00797198">
            <w:pPr>
              <w:rPr>
                <w:sz w:val="24"/>
              </w:rPr>
            </w:pPr>
            <w:r w:rsidRPr="00797198">
              <w:rPr>
                <w:sz w:val="24"/>
              </w:rPr>
              <w:t>Mesic</w:t>
            </w:r>
          </w:p>
        </w:tc>
        <w:tc>
          <w:tcPr>
            <w:tcW w:w="1701" w:type="dxa"/>
          </w:tcPr>
          <w:p w14:paraId="36AC79D9" w14:textId="77777777" w:rsidR="00797198" w:rsidRPr="00797198" w:rsidRDefault="00797198" w:rsidP="00797198">
            <w:pPr>
              <w:rPr>
                <w:sz w:val="24"/>
              </w:rPr>
            </w:pPr>
            <w:r w:rsidRPr="00797198">
              <w:rPr>
                <w:sz w:val="24"/>
              </w:rPr>
              <w:t xml:space="preserve">      472 ± 205</w:t>
            </w:r>
          </w:p>
        </w:tc>
      </w:tr>
      <w:tr w:rsidR="00797198" w:rsidRPr="00797198" w14:paraId="28A3E593" w14:textId="77777777" w:rsidTr="0078335B">
        <w:tc>
          <w:tcPr>
            <w:tcW w:w="4492" w:type="dxa"/>
          </w:tcPr>
          <w:p w14:paraId="3DDA7BBD" w14:textId="77777777" w:rsidR="00797198" w:rsidRPr="00797198" w:rsidRDefault="00797198" w:rsidP="00797198">
            <w:pPr>
              <w:rPr>
                <w:sz w:val="24"/>
              </w:rPr>
            </w:pPr>
          </w:p>
        </w:tc>
        <w:tc>
          <w:tcPr>
            <w:tcW w:w="2312" w:type="dxa"/>
          </w:tcPr>
          <w:p w14:paraId="01C9D117" w14:textId="77777777" w:rsidR="00797198" w:rsidRPr="00797198" w:rsidRDefault="00797198" w:rsidP="00797198">
            <w:pPr>
              <w:rPr>
                <w:sz w:val="24"/>
              </w:rPr>
            </w:pPr>
            <w:r w:rsidRPr="00797198">
              <w:rPr>
                <w:sz w:val="24"/>
              </w:rPr>
              <w:t>Xeric</w:t>
            </w:r>
          </w:p>
        </w:tc>
        <w:tc>
          <w:tcPr>
            <w:tcW w:w="1701" w:type="dxa"/>
          </w:tcPr>
          <w:p w14:paraId="36670126" w14:textId="77777777" w:rsidR="00797198" w:rsidRPr="00797198" w:rsidRDefault="00797198" w:rsidP="00797198">
            <w:pPr>
              <w:rPr>
                <w:sz w:val="24"/>
              </w:rPr>
            </w:pPr>
            <w:r w:rsidRPr="00797198">
              <w:rPr>
                <w:sz w:val="24"/>
              </w:rPr>
              <w:t xml:space="preserve">      517 ± 286</w:t>
            </w:r>
          </w:p>
        </w:tc>
      </w:tr>
      <w:tr w:rsidR="00797198" w:rsidRPr="00797198" w14:paraId="04A15087" w14:textId="77777777" w:rsidTr="0078335B">
        <w:tc>
          <w:tcPr>
            <w:tcW w:w="4492" w:type="dxa"/>
          </w:tcPr>
          <w:p w14:paraId="32AB0FEB" w14:textId="77777777" w:rsidR="00797198" w:rsidRPr="00797198" w:rsidRDefault="00797198" w:rsidP="00797198">
            <w:pPr>
              <w:rPr>
                <w:sz w:val="24"/>
              </w:rPr>
            </w:pPr>
          </w:p>
        </w:tc>
        <w:tc>
          <w:tcPr>
            <w:tcW w:w="2312" w:type="dxa"/>
          </w:tcPr>
          <w:p w14:paraId="678E8A34" w14:textId="77777777" w:rsidR="00797198" w:rsidRPr="00797198" w:rsidRDefault="00797198" w:rsidP="00797198">
            <w:pPr>
              <w:rPr>
                <w:sz w:val="24"/>
              </w:rPr>
            </w:pPr>
            <w:r w:rsidRPr="00797198">
              <w:rPr>
                <w:sz w:val="24"/>
              </w:rPr>
              <w:t>Combined</w:t>
            </w:r>
          </w:p>
        </w:tc>
        <w:tc>
          <w:tcPr>
            <w:tcW w:w="1701" w:type="dxa"/>
          </w:tcPr>
          <w:p w14:paraId="6258D2F1" w14:textId="77777777" w:rsidR="00797198" w:rsidRPr="00797198" w:rsidRDefault="00797198" w:rsidP="00797198">
            <w:pPr>
              <w:jc w:val="center"/>
              <w:rPr>
                <w:sz w:val="24"/>
              </w:rPr>
            </w:pPr>
            <w:r w:rsidRPr="00797198">
              <w:rPr>
                <w:sz w:val="24"/>
              </w:rPr>
              <w:t>465 ± 152</w:t>
            </w:r>
          </w:p>
        </w:tc>
      </w:tr>
      <w:tr w:rsidR="00797198" w:rsidRPr="00797198" w14:paraId="42B3DDE0" w14:textId="77777777" w:rsidTr="0078335B">
        <w:tc>
          <w:tcPr>
            <w:tcW w:w="4492" w:type="dxa"/>
          </w:tcPr>
          <w:p w14:paraId="3B9B10E0" w14:textId="77777777" w:rsidR="00797198" w:rsidRPr="00797198" w:rsidRDefault="00797198" w:rsidP="00797198">
            <w:pPr>
              <w:rPr>
                <w:sz w:val="24"/>
              </w:rPr>
            </w:pPr>
          </w:p>
        </w:tc>
        <w:tc>
          <w:tcPr>
            <w:tcW w:w="2312" w:type="dxa"/>
          </w:tcPr>
          <w:p w14:paraId="46E3464E" w14:textId="77777777" w:rsidR="00797198" w:rsidRPr="00797198" w:rsidRDefault="00797198" w:rsidP="00797198">
            <w:pPr>
              <w:rPr>
                <w:sz w:val="24"/>
              </w:rPr>
            </w:pPr>
          </w:p>
        </w:tc>
        <w:tc>
          <w:tcPr>
            <w:tcW w:w="1701" w:type="dxa"/>
          </w:tcPr>
          <w:p w14:paraId="180CEB84" w14:textId="77777777" w:rsidR="00797198" w:rsidRPr="00797198" w:rsidRDefault="00797198" w:rsidP="00797198">
            <w:pPr>
              <w:rPr>
                <w:sz w:val="24"/>
              </w:rPr>
            </w:pPr>
          </w:p>
        </w:tc>
      </w:tr>
      <w:tr w:rsidR="00797198" w:rsidRPr="00797198" w14:paraId="77B297A0" w14:textId="77777777" w:rsidTr="0078335B">
        <w:tc>
          <w:tcPr>
            <w:tcW w:w="4492" w:type="dxa"/>
          </w:tcPr>
          <w:p w14:paraId="0953B9B0" w14:textId="77777777" w:rsidR="00797198" w:rsidRPr="00797198" w:rsidRDefault="00797198" w:rsidP="00797198">
            <w:pPr>
              <w:rPr>
                <w:sz w:val="24"/>
              </w:rPr>
            </w:pPr>
            <w:r w:rsidRPr="00797198">
              <w:rPr>
                <w:sz w:val="24"/>
              </w:rPr>
              <w:t>Understory trees (2.5 – 10 cm DBH)</w:t>
            </w:r>
          </w:p>
        </w:tc>
        <w:tc>
          <w:tcPr>
            <w:tcW w:w="2312" w:type="dxa"/>
          </w:tcPr>
          <w:p w14:paraId="6C074A36" w14:textId="77777777" w:rsidR="00797198" w:rsidRPr="00797198" w:rsidRDefault="00797198" w:rsidP="00797198">
            <w:pPr>
              <w:rPr>
                <w:sz w:val="24"/>
              </w:rPr>
            </w:pPr>
            <w:r w:rsidRPr="00797198">
              <w:rPr>
                <w:sz w:val="24"/>
              </w:rPr>
              <w:t>Hydric</w:t>
            </w:r>
          </w:p>
        </w:tc>
        <w:tc>
          <w:tcPr>
            <w:tcW w:w="1701" w:type="dxa"/>
          </w:tcPr>
          <w:p w14:paraId="6EB6D913" w14:textId="77777777" w:rsidR="00797198" w:rsidRPr="00797198" w:rsidRDefault="00797198" w:rsidP="00797198">
            <w:pPr>
              <w:rPr>
                <w:sz w:val="24"/>
              </w:rPr>
            </w:pPr>
            <w:r w:rsidRPr="00797198">
              <w:rPr>
                <w:sz w:val="24"/>
              </w:rPr>
              <w:t xml:space="preserve">      401 ± 145</w:t>
            </w:r>
          </w:p>
        </w:tc>
      </w:tr>
      <w:tr w:rsidR="00797198" w:rsidRPr="00797198" w14:paraId="4337A749" w14:textId="77777777" w:rsidTr="0078335B">
        <w:tc>
          <w:tcPr>
            <w:tcW w:w="4492" w:type="dxa"/>
          </w:tcPr>
          <w:p w14:paraId="196FBA5B" w14:textId="77777777" w:rsidR="00797198" w:rsidRPr="00797198" w:rsidRDefault="00797198" w:rsidP="00797198">
            <w:pPr>
              <w:rPr>
                <w:sz w:val="24"/>
              </w:rPr>
            </w:pPr>
          </w:p>
        </w:tc>
        <w:tc>
          <w:tcPr>
            <w:tcW w:w="2312" w:type="dxa"/>
          </w:tcPr>
          <w:p w14:paraId="6E4CF7D1" w14:textId="77777777" w:rsidR="00797198" w:rsidRPr="00797198" w:rsidRDefault="00797198" w:rsidP="00797198">
            <w:pPr>
              <w:rPr>
                <w:sz w:val="24"/>
              </w:rPr>
            </w:pPr>
            <w:r w:rsidRPr="00797198">
              <w:rPr>
                <w:sz w:val="24"/>
              </w:rPr>
              <w:t>Mesic</w:t>
            </w:r>
          </w:p>
        </w:tc>
        <w:tc>
          <w:tcPr>
            <w:tcW w:w="1701" w:type="dxa"/>
          </w:tcPr>
          <w:p w14:paraId="19CC0710" w14:textId="77777777" w:rsidR="00797198" w:rsidRPr="00797198" w:rsidRDefault="00797198" w:rsidP="00797198">
            <w:pPr>
              <w:rPr>
                <w:sz w:val="24"/>
              </w:rPr>
            </w:pPr>
            <w:r w:rsidRPr="00797198">
              <w:rPr>
                <w:sz w:val="24"/>
              </w:rPr>
              <w:t xml:space="preserve">        37 ± 31</w:t>
            </w:r>
          </w:p>
        </w:tc>
      </w:tr>
      <w:tr w:rsidR="00797198" w:rsidRPr="00797198" w14:paraId="0B3CDBE0" w14:textId="77777777" w:rsidTr="0078335B">
        <w:tc>
          <w:tcPr>
            <w:tcW w:w="4492" w:type="dxa"/>
          </w:tcPr>
          <w:p w14:paraId="49197762" w14:textId="77777777" w:rsidR="00797198" w:rsidRPr="00797198" w:rsidRDefault="00797198" w:rsidP="00797198">
            <w:pPr>
              <w:rPr>
                <w:sz w:val="24"/>
              </w:rPr>
            </w:pPr>
          </w:p>
        </w:tc>
        <w:tc>
          <w:tcPr>
            <w:tcW w:w="2312" w:type="dxa"/>
          </w:tcPr>
          <w:p w14:paraId="7105B899" w14:textId="77777777" w:rsidR="00797198" w:rsidRPr="00797198" w:rsidRDefault="00797198" w:rsidP="00797198">
            <w:pPr>
              <w:rPr>
                <w:sz w:val="24"/>
              </w:rPr>
            </w:pPr>
            <w:r w:rsidRPr="00797198">
              <w:rPr>
                <w:sz w:val="24"/>
              </w:rPr>
              <w:t>Xeric</w:t>
            </w:r>
          </w:p>
        </w:tc>
        <w:tc>
          <w:tcPr>
            <w:tcW w:w="1701" w:type="dxa"/>
          </w:tcPr>
          <w:p w14:paraId="0387C929" w14:textId="77777777" w:rsidR="00797198" w:rsidRPr="00797198" w:rsidRDefault="00797198" w:rsidP="00797198">
            <w:pPr>
              <w:rPr>
                <w:sz w:val="24"/>
              </w:rPr>
            </w:pPr>
            <w:r w:rsidRPr="00797198">
              <w:rPr>
                <w:sz w:val="24"/>
              </w:rPr>
              <w:t xml:space="preserve">        14 ± 7</w:t>
            </w:r>
          </w:p>
        </w:tc>
      </w:tr>
      <w:tr w:rsidR="00797198" w:rsidRPr="00797198" w14:paraId="08E56EE1" w14:textId="77777777" w:rsidTr="0078335B">
        <w:tc>
          <w:tcPr>
            <w:tcW w:w="4492" w:type="dxa"/>
          </w:tcPr>
          <w:p w14:paraId="38CBD9C5" w14:textId="77777777" w:rsidR="00797198" w:rsidRPr="00797198" w:rsidRDefault="00797198" w:rsidP="00797198">
            <w:pPr>
              <w:rPr>
                <w:sz w:val="24"/>
              </w:rPr>
            </w:pPr>
          </w:p>
        </w:tc>
        <w:tc>
          <w:tcPr>
            <w:tcW w:w="2312" w:type="dxa"/>
          </w:tcPr>
          <w:p w14:paraId="7F6E39A6" w14:textId="77777777" w:rsidR="00797198" w:rsidRPr="00797198" w:rsidRDefault="00797198" w:rsidP="00797198">
            <w:pPr>
              <w:rPr>
                <w:sz w:val="24"/>
              </w:rPr>
            </w:pPr>
            <w:r w:rsidRPr="00797198">
              <w:rPr>
                <w:sz w:val="24"/>
              </w:rPr>
              <w:t>Combined</w:t>
            </w:r>
          </w:p>
        </w:tc>
        <w:tc>
          <w:tcPr>
            <w:tcW w:w="1701" w:type="dxa"/>
          </w:tcPr>
          <w:p w14:paraId="42A68267" w14:textId="77777777" w:rsidR="00797198" w:rsidRPr="00797198" w:rsidRDefault="00797198" w:rsidP="00797198">
            <w:pPr>
              <w:jc w:val="center"/>
              <w:rPr>
                <w:sz w:val="24"/>
              </w:rPr>
            </w:pPr>
            <w:r w:rsidRPr="00797198">
              <w:rPr>
                <w:sz w:val="24"/>
              </w:rPr>
              <w:t>124 ± 48</w:t>
            </w:r>
          </w:p>
        </w:tc>
      </w:tr>
      <w:tr w:rsidR="00797198" w:rsidRPr="00797198" w14:paraId="69DF3136" w14:textId="77777777" w:rsidTr="0078335B">
        <w:tc>
          <w:tcPr>
            <w:tcW w:w="4492" w:type="dxa"/>
          </w:tcPr>
          <w:p w14:paraId="64DB6FD3" w14:textId="77777777" w:rsidR="00797198" w:rsidRPr="00797198" w:rsidRDefault="00797198" w:rsidP="00797198">
            <w:pPr>
              <w:rPr>
                <w:sz w:val="24"/>
              </w:rPr>
            </w:pPr>
          </w:p>
        </w:tc>
        <w:tc>
          <w:tcPr>
            <w:tcW w:w="2312" w:type="dxa"/>
          </w:tcPr>
          <w:p w14:paraId="515DD36F" w14:textId="77777777" w:rsidR="00797198" w:rsidRPr="00797198" w:rsidRDefault="00797198" w:rsidP="00797198">
            <w:pPr>
              <w:rPr>
                <w:sz w:val="24"/>
              </w:rPr>
            </w:pPr>
          </w:p>
        </w:tc>
        <w:tc>
          <w:tcPr>
            <w:tcW w:w="1701" w:type="dxa"/>
          </w:tcPr>
          <w:p w14:paraId="178524BD" w14:textId="77777777" w:rsidR="00797198" w:rsidRPr="00797198" w:rsidRDefault="00797198" w:rsidP="00797198">
            <w:pPr>
              <w:rPr>
                <w:sz w:val="24"/>
              </w:rPr>
            </w:pPr>
          </w:p>
        </w:tc>
      </w:tr>
      <w:tr w:rsidR="00797198" w:rsidRPr="00797198" w14:paraId="6A5FD7EC" w14:textId="77777777" w:rsidTr="0078335B">
        <w:tc>
          <w:tcPr>
            <w:tcW w:w="4492" w:type="dxa"/>
          </w:tcPr>
          <w:p w14:paraId="326FDA8E" w14:textId="77777777" w:rsidR="00797198" w:rsidRPr="00797198" w:rsidRDefault="00797198" w:rsidP="00797198">
            <w:pPr>
              <w:rPr>
                <w:sz w:val="24"/>
              </w:rPr>
            </w:pPr>
            <w:r w:rsidRPr="00797198">
              <w:rPr>
                <w:sz w:val="24"/>
              </w:rPr>
              <w:t>Canopy trees (&gt;10 cm DBH)</w:t>
            </w:r>
          </w:p>
        </w:tc>
        <w:tc>
          <w:tcPr>
            <w:tcW w:w="2312" w:type="dxa"/>
          </w:tcPr>
          <w:p w14:paraId="08204FAF" w14:textId="77777777" w:rsidR="00797198" w:rsidRPr="00797198" w:rsidRDefault="00797198" w:rsidP="00797198">
            <w:pPr>
              <w:rPr>
                <w:sz w:val="24"/>
              </w:rPr>
            </w:pPr>
            <w:r w:rsidRPr="00797198">
              <w:rPr>
                <w:sz w:val="24"/>
              </w:rPr>
              <w:t>Hydric</w:t>
            </w:r>
          </w:p>
        </w:tc>
        <w:tc>
          <w:tcPr>
            <w:tcW w:w="1701" w:type="dxa"/>
          </w:tcPr>
          <w:p w14:paraId="5A9D94BC" w14:textId="77777777" w:rsidR="00797198" w:rsidRPr="00797198" w:rsidRDefault="00797198" w:rsidP="00797198">
            <w:pPr>
              <w:rPr>
                <w:sz w:val="24"/>
              </w:rPr>
            </w:pPr>
            <w:r w:rsidRPr="00797198">
              <w:rPr>
                <w:sz w:val="24"/>
              </w:rPr>
              <w:t xml:space="preserve">          2 ± 2</w:t>
            </w:r>
          </w:p>
        </w:tc>
      </w:tr>
      <w:tr w:rsidR="00797198" w:rsidRPr="00797198" w14:paraId="645A1609" w14:textId="77777777" w:rsidTr="0078335B">
        <w:tc>
          <w:tcPr>
            <w:tcW w:w="4492" w:type="dxa"/>
          </w:tcPr>
          <w:p w14:paraId="79EB5A96" w14:textId="77777777" w:rsidR="00797198" w:rsidRPr="00797198" w:rsidRDefault="00797198" w:rsidP="00797198">
            <w:pPr>
              <w:rPr>
                <w:sz w:val="24"/>
              </w:rPr>
            </w:pPr>
          </w:p>
        </w:tc>
        <w:tc>
          <w:tcPr>
            <w:tcW w:w="2312" w:type="dxa"/>
          </w:tcPr>
          <w:p w14:paraId="54FF353C" w14:textId="77777777" w:rsidR="00797198" w:rsidRPr="00797198" w:rsidRDefault="00797198" w:rsidP="00797198">
            <w:pPr>
              <w:rPr>
                <w:sz w:val="24"/>
              </w:rPr>
            </w:pPr>
            <w:r w:rsidRPr="00797198">
              <w:rPr>
                <w:sz w:val="24"/>
              </w:rPr>
              <w:t>Mesic</w:t>
            </w:r>
          </w:p>
        </w:tc>
        <w:tc>
          <w:tcPr>
            <w:tcW w:w="1701" w:type="dxa"/>
          </w:tcPr>
          <w:p w14:paraId="5DAA2BAB" w14:textId="77777777" w:rsidR="00797198" w:rsidRPr="00797198" w:rsidRDefault="00797198" w:rsidP="00797198">
            <w:pPr>
              <w:rPr>
                <w:sz w:val="24"/>
              </w:rPr>
            </w:pPr>
            <w:r w:rsidRPr="00797198">
              <w:rPr>
                <w:sz w:val="24"/>
              </w:rPr>
              <w:t xml:space="preserve">          0</w:t>
            </w:r>
          </w:p>
        </w:tc>
      </w:tr>
      <w:tr w:rsidR="00797198" w:rsidRPr="00797198" w14:paraId="753299E2" w14:textId="77777777" w:rsidTr="0078335B">
        <w:tc>
          <w:tcPr>
            <w:tcW w:w="4492" w:type="dxa"/>
          </w:tcPr>
          <w:p w14:paraId="6F0C4C15" w14:textId="77777777" w:rsidR="00797198" w:rsidRPr="00797198" w:rsidRDefault="00797198" w:rsidP="00797198">
            <w:pPr>
              <w:rPr>
                <w:sz w:val="24"/>
              </w:rPr>
            </w:pPr>
          </w:p>
        </w:tc>
        <w:tc>
          <w:tcPr>
            <w:tcW w:w="2312" w:type="dxa"/>
          </w:tcPr>
          <w:p w14:paraId="45CFA249" w14:textId="77777777" w:rsidR="00797198" w:rsidRPr="00797198" w:rsidRDefault="00797198" w:rsidP="00797198">
            <w:pPr>
              <w:rPr>
                <w:sz w:val="24"/>
              </w:rPr>
            </w:pPr>
            <w:r w:rsidRPr="00797198">
              <w:rPr>
                <w:sz w:val="24"/>
              </w:rPr>
              <w:t>Xeric</w:t>
            </w:r>
          </w:p>
        </w:tc>
        <w:tc>
          <w:tcPr>
            <w:tcW w:w="1701" w:type="dxa"/>
          </w:tcPr>
          <w:p w14:paraId="4991B0A6" w14:textId="77777777" w:rsidR="00797198" w:rsidRPr="00797198" w:rsidRDefault="00797198" w:rsidP="00797198">
            <w:pPr>
              <w:rPr>
                <w:sz w:val="24"/>
              </w:rPr>
            </w:pPr>
            <w:r w:rsidRPr="00797198">
              <w:rPr>
                <w:sz w:val="24"/>
              </w:rPr>
              <w:t xml:space="preserve">          0</w:t>
            </w:r>
          </w:p>
        </w:tc>
      </w:tr>
      <w:tr w:rsidR="00797198" w:rsidRPr="00797198" w14:paraId="5035F4B9" w14:textId="77777777" w:rsidTr="0078335B">
        <w:tc>
          <w:tcPr>
            <w:tcW w:w="4492" w:type="dxa"/>
          </w:tcPr>
          <w:p w14:paraId="31465B2E" w14:textId="77777777" w:rsidR="00797198" w:rsidRPr="00797198" w:rsidRDefault="00797198" w:rsidP="00797198">
            <w:pPr>
              <w:rPr>
                <w:sz w:val="24"/>
              </w:rPr>
            </w:pPr>
          </w:p>
        </w:tc>
        <w:tc>
          <w:tcPr>
            <w:tcW w:w="2312" w:type="dxa"/>
          </w:tcPr>
          <w:p w14:paraId="7324B2B9" w14:textId="77777777" w:rsidR="00797198" w:rsidRPr="00797198" w:rsidRDefault="00797198" w:rsidP="00797198">
            <w:pPr>
              <w:rPr>
                <w:sz w:val="24"/>
              </w:rPr>
            </w:pPr>
            <w:r w:rsidRPr="00797198">
              <w:rPr>
                <w:sz w:val="24"/>
              </w:rPr>
              <w:t>Combined</w:t>
            </w:r>
          </w:p>
        </w:tc>
        <w:tc>
          <w:tcPr>
            <w:tcW w:w="1701" w:type="dxa"/>
          </w:tcPr>
          <w:p w14:paraId="61E95A31" w14:textId="77777777" w:rsidR="00797198" w:rsidRPr="00797198" w:rsidRDefault="00797198" w:rsidP="00797198">
            <w:pPr>
              <w:rPr>
                <w:sz w:val="24"/>
              </w:rPr>
            </w:pPr>
            <w:r w:rsidRPr="00797198">
              <w:rPr>
                <w:sz w:val="24"/>
              </w:rPr>
              <w:t xml:space="preserve">          0</w:t>
            </w:r>
          </w:p>
        </w:tc>
      </w:tr>
    </w:tbl>
    <w:p w14:paraId="55A9B13A" w14:textId="77777777" w:rsidR="001601E1" w:rsidRPr="00797198" w:rsidRDefault="001601E1">
      <w:pPr>
        <w:rPr>
          <w:u w:val="single"/>
        </w:rPr>
      </w:pPr>
    </w:p>
    <w:p w14:paraId="3C20055E" w14:textId="10BCB426" w:rsidR="00702EB0" w:rsidRPr="00820BED" w:rsidRDefault="00702EB0">
      <w:pPr>
        <w:rPr>
          <w:u w:val="single"/>
        </w:rPr>
      </w:pPr>
      <w:r w:rsidRPr="00820BED">
        <w:rPr>
          <w:u w:val="single"/>
        </w:rPr>
        <w:t xml:space="preserve">Signs and </w:t>
      </w:r>
      <w:r w:rsidR="00740E2F" w:rsidRPr="00820BED">
        <w:rPr>
          <w:u w:val="single"/>
        </w:rPr>
        <w:t>symptoms of EAB</w:t>
      </w:r>
    </w:p>
    <w:p w14:paraId="03EB31E9" w14:textId="77777777" w:rsidR="00D8102E" w:rsidRPr="00820BED" w:rsidRDefault="00D8102E" w:rsidP="00D8102E"/>
    <w:p w14:paraId="632A8BE1" w14:textId="01CB9E1D" w:rsidR="00854C5C" w:rsidRDefault="00D8102E">
      <w:r w:rsidRPr="00820BED">
        <w:t xml:space="preserve">Of the symptoms of EAB, bark splitting was the most common and was found on </w:t>
      </w:r>
      <w:r w:rsidR="00B45288" w:rsidRPr="00820BED">
        <w:t>193</w:t>
      </w:r>
      <w:r w:rsidRPr="00820BED">
        <w:t xml:space="preserve"> (5</w:t>
      </w:r>
      <w:r w:rsidR="002C761B" w:rsidRPr="00820BED">
        <w:t>7</w:t>
      </w:r>
      <w:r w:rsidRPr="00820BED">
        <w:t>%) ash trees</w:t>
      </w:r>
      <w:r w:rsidR="000E5096" w:rsidRPr="00820BED">
        <w:t xml:space="preserve"> (</w:t>
      </w:r>
      <w:r w:rsidR="003B3AC4" w:rsidRPr="00820BED">
        <w:t>DBH ≥ 2.5 cm)</w:t>
      </w:r>
      <w:r w:rsidRPr="00820BED">
        <w:t>. Epicormic sprouts were found on 1</w:t>
      </w:r>
      <w:r w:rsidR="0019729C" w:rsidRPr="00820BED">
        <w:t>22</w:t>
      </w:r>
      <w:r w:rsidRPr="00820BED">
        <w:t xml:space="preserve"> (36%) ash trees. Basal sprouts were found on </w:t>
      </w:r>
      <w:r w:rsidR="007E14E2" w:rsidRPr="00820BED">
        <w:t>54</w:t>
      </w:r>
      <w:r w:rsidRPr="00820BED">
        <w:t xml:space="preserve"> (</w:t>
      </w:r>
      <w:r w:rsidR="007E14E2" w:rsidRPr="00820BED">
        <w:t>16</w:t>
      </w:r>
      <w:r w:rsidRPr="00820BED">
        <w:t xml:space="preserve">%) </w:t>
      </w:r>
      <w:r w:rsidR="00AB42A7" w:rsidRPr="00820BED">
        <w:t>ash trees, while woodpecker predation marks were found on</w:t>
      </w:r>
      <w:r w:rsidRPr="00820BED">
        <w:t xml:space="preserve"> </w:t>
      </w:r>
      <w:r w:rsidR="007E14E2" w:rsidRPr="00820BED">
        <w:t>46</w:t>
      </w:r>
      <w:r w:rsidRPr="00820BED">
        <w:t xml:space="preserve"> (</w:t>
      </w:r>
      <w:r w:rsidR="00C1567D" w:rsidRPr="00820BED">
        <w:t>14</w:t>
      </w:r>
      <w:r w:rsidRPr="00820BED">
        <w:t>%) ash trees.</w:t>
      </w:r>
      <w:r w:rsidR="008427CF" w:rsidRPr="00820BED">
        <w:t xml:space="preserve"> </w:t>
      </w:r>
      <w:r w:rsidR="00153F61" w:rsidRPr="00820BED">
        <w:t xml:space="preserve">Out of a total of </w:t>
      </w:r>
      <w:r w:rsidR="00992FF4" w:rsidRPr="00820BED">
        <w:t>338</w:t>
      </w:r>
      <w:r w:rsidR="00153F61" w:rsidRPr="00820BED">
        <w:t xml:space="preserve"> trees, 22</w:t>
      </w:r>
      <w:r w:rsidR="00992FF4" w:rsidRPr="00820BED">
        <w:t>9</w:t>
      </w:r>
      <w:r w:rsidR="00153F61" w:rsidRPr="00820BED">
        <w:t xml:space="preserve"> (</w:t>
      </w:r>
      <w:r w:rsidR="002E35A6" w:rsidRPr="00820BED">
        <w:t>68</w:t>
      </w:r>
      <w:r w:rsidR="00144B56" w:rsidRPr="00820BED">
        <w:t>%</w:t>
      </w:r>
      <w:r w:rsidR="00153F61" w:rsidRPr="00820BED">
        <w:t>) had canopy condition=1 (meaning they were healthy), 3</w:t>
      </w:r>
      <w:r w:rsidR="00992FF4" w:rsidRPr="00820BED">
        <w:t>3</w:t>
      </w:r>
      <w:r w:rsidR="00153F61" w:rsidRPr="00820BED">
        <w:t xml:space="preserve"> (10%) had canopy condition=2, 1</w:t>
      </w:r>
      <w:r w:rsidR="00992FF4" w:rsidRPr="00820BED">
        <w:t>3</w:t>
      </w:r>
      <w:r w:rsidR="00153F61" w:rsidRPr="00820BED">
        <w:t xml:space="preserve"> (4%) had canopy condition=3, 7 (2%) had canopy condition=4, and 5</w:t>
      </w:r>
      <w:r w:rsidR="007C1F89" w:rsidRPr="00820BED">
        <w:t>5</w:t>
      </w:r>
      <w:r w:rsidR="00153F61" w:rsidRPr="00820BED">
        <w:t xml:space="preserve"> (16%) had canopy condition=5 (meaning they had a dead canopy).</w:t>
      </w:r>
      <w:r w:rsidR="008427CF" w:rsidRPr="00820BED">
        <w:t xml:space="preserve"> The D-shaped emergence holes from EAB were observed on a low percentage of ash</w:t>
      </w:r>
      <w:r w:rsidR="008F5CAF" w:rsidRPr="00820BED">
        <w:t xml:space="preserve"> trees</w:t>
      </w:r>
      <w:r w:rsidR="008427CF" w:rsidRPr="00820BED">
        <w:t xml:space="preserve">, with only 8 trees (2%) </w:t>
      </w:r>
      <w:r w:rsidR="002E35A6" w:rsidRPr="00820BED">
        <w:t>recorded with</w:t>
      </w:r>
      <w:r w:rsidR="00B234C5">
        <w:t xml:space="preserve"> visible</w:t>
      </w:r>
      <w:r w:rsidR="002E35A6" w:rsidRPr="00820BED">
        <w:t xml:space="preserve"> exit holes</w:t>
      </w:r>
      <w:r w:rsidR="008427CF" w:rsidRPr="00820BED">
        <w:t>.</w:t>
      </w:r>
    </w:p>
    <w:p w14:paraId="72A8A44D" w14:textId="77777777" w:rsidR="00FD7E0C" w:rsidRPr="00820BED" w:rsidRDefault="00FD7E0C">
      <w:pPr>
        <w:rPr>
          <w:u w:val="single"/>
        </w:rPr>
      </w:pPr>
    </w:p>
    <w:p w14:paraId="51C26205" w14:textId="3538D0D0" w:rsidR="0080758C" w:rsidRPr="00820BED" w:rsidRDefault="00854C5C" w:rsidP="00854C5C">
      <w:r w:rsidRPr="00820BED">
        <w:t xml:space="preserve">The presence of woodpecker predation marks was positively correlated with tree diameter (DBH), with a 1 cm increase in DBH increasing the odds of woodpecker marks by </w:t>
      </w:r>
      <w:r w:rsidR="00E40181" w:rsidRPr="00820BED">
        <w:t xml:space="preserve">a factor of </w:t>
      </w:r>
      <w:r w:rsidR="00E95618" w:rsidRPr="00820BED">
        <w:t xml:space="preserve">1.24 </w:t>
      </w:r>
      <w:r w:rsidRPr="00820BED">
        <w:t>(Z=2.</w:t>
      </w:r>
      <w:r w:rsidR="00E14644" w:rsidRPr="00820BED">
        <w:t>46</w:t>
      </w:r>
      <w:r w:rsidRPr="00820BED">
        <w:t>, p=0.0</w:t>
      </w:r>
      <w:r w:rsidR="007B6F24" w:rsidRPr="00820BED">
        <w:t>13</w:t>
      </w:r>
      <w:r w:rsidRPr="00820BED">
        <w:t>) (Fig</w:t>
      </w:r>
      <w:r w:rsidR="009C6F59" w:rsidRPr="00820BED">
        <w:t>ure</w:t>
      </w:r>
      <w:r w:rsidRPr="00820BED">
        <w:t xml:space="preserve"> </w:t>
      </w:r>
      <w:r w:rsidR="00755374" w:rsidRPr="00820BED">
        <w:t>3</w:t>
      </w:r>
      <w:r w:rsidRPr="00820BED">
        <w:t xml:space="preserve">A). </w:t>
      </w:r>
      <w:r w:rsidR="008F7EAE" w:rsidRPr="00820BED">
        <w:t xml:space="preserve">Similarly, presence of epicormic sprouts was positively correlated with DBH, with a 1 cm increase in DBH increasing the odds of epicormic sprouts by </w:t>
      </w:r>
      <w:r w:rsidR="00F50206" w:rsidRPr="00820BED">
        <w:t>a factor of 1.31</w:t>
      </w:r>
      <w:r w:rsidR="008F7EAE" w:rsidRPr="00820BED">
        <w:t xml:space="preserve"> (Z=</w:t>
      </w:r>
      <w:r w:rsidR="0064666B" w:rsidRPr="00820BED">
        <w:t>3.49</w:t>
      </w:r>
      <w:r w:rsidR="008F7EAE" w:rsidRPr="00820BED">
        <w:t>, p</w:t>
      </w:r>
      <w:r w:rsidR="0064666B" w:rsidRPr="00820BED">
        <w:t>&lt;0.001</w:t>
      </w:r>
      <w:r w:rsidR="008F7EAE" w:rsidRPr="00820BED">
        <w:t>) (Fig</w:t>
      </w:r>
      <w:r w:rsidR="009C6F59" w:rsidRPr="00820BED">
        <w:t>ure</w:t>
      </w:r>
      <w:r w:rsidR="008F7EAE" w:rsidRPr="00820BED">
        <w:t xml:space="preserve"> </w:t>
      </w:r>
      <w:r w:rsidR="00755374" w:rsidRPr="00820BED">
        <w:t>3</w:t>
      </w:r>
      <w:r w:rsidR="008F7EAE" w:rsidRPr="00820BED">
        <w:t xml:space="preserve">C). The presence of canopy foliage decline was positively correlated with DBH, such that a 1 cm increase in DBH increased the odds of canopy decline by </w:t>
      </w:r>
      <w:r w:rsidR="001B098B" w:rsidRPr="00820BED">
        <w:t xml:space="preserve">a factor of </w:t>
      </w:r>
      <w:r w:rsidR="00163045" w:rsidRPr="00820BED">
        <w:t>1.22</w:t>
      </w:r>
      <w:r w:rsidR="008F7EAE" w:rsidRPr="00820BED">
        <w:t xml:space="preserve"> (Z=</w:t>
      </w:r>
      <w:r w:rsidR="00A247AE" w:rsidRPr="00820BED">
        <w:t>2.89</w:t>
      </w:r>
      <w:r w:rsidR="008F7EAE" w:rsidRPr="00820BED">
        <w:t>, p=0.00</w:t>
      </w:r>
      <w:r w:rsidR="00E6442B" w:rsidRPr="00820BED">
        <w:t>4</w:t>
      </w:r>
      <w:r w:rsidR="008F7EAE" w:rsidRPr="00820BED">
        <w:t>) (Fig</w:t>
      </w:r>
      <w:r w:rsidR="009C6F59" w:rsidRPr="00820BED">
        <w:t>ure</w:t>
      </w:r>
      <w:r w:rsidR="008F7EAE" w:rsidRPr="00820BED">
        <w:t xml:space="preserve"> </w:t>
      </w:r>
      <w:r w:rsidR="00755374" w:rsidRPr="00820BED">
        <w:t>3</w:t>
      </w:r>
      <w:r w:rsidR="008F7EAE" w:rsidRPr="00820BED">
        <w:t>F).</w:t>
      </w:r>
      <w:r w:rsidR="00847A86" w:rsidRPr="00820BED">
        <w:t xml:space="preserve"> </w:t>
      </w:r>
      <w:r w:rsidR="000207E9">
        <w:t xml:space="preserve">Even though canopy decline was positively correlated with DBH, </w:t>
      </w:r>
      <w:r w:rsidR="00684456">
        <w:t>a sizeable proportion of the larger ash regeneration still had a healthy canopy</w:t>
      </w:r>
      <w:r w:rsidR="005D14FE">
        <w:t xml:space="preserve">: of the 127 standing ash trees above </w:t>
      </w:r>
      <w:r w:rsidR="006E5483">
        <w:t>5 cm DBH, 72 (57%) had canopy condition</w:t>
      </w:r>
      <w:r w:rsidR="009C11E0">
        <w:t xml:space="preserve">=1. </w:t>
      </w:r>
      <w:r w:rsidR="00DE2B62">
        <w:t xml:space="preserve">No relationships were observed </w:t>
      </w:r>
      <w:r w:rsidRPr="00820BED">
        <w:t xml:space="preserve">between DBH and bark splitting </w:t>
      </w:r>
      <w:r w:rsidR="007C7F1E" w:rsidRPr="00820BED">
        <w:t>(</w:t>
      </w:r>
      <w:r w:rsidR="00D6390D" w:rsidRPr="00820BED">
        <w:t>Z=</w:t>
      </w:r>
      <w:r w:rsidR="005A5FF8" w:rsidRPr="00820BED">
        <w:t>1.64</w:t>
      </w:r>
      <w:r w:rsidR="00D6390D" w:rsidRPr="00820BED">
        <w:t>, p=</w:t>
      </w:r>
      <w:r w:rsidR="007C7F1E" w:rsidRPr="00820BED">
        <w:t>0.</w:t>
      </w:r>
      <w:r w:rsidR="00FA1BC3" w:rsidRPr="00820BED">
        <w:t>102</w:t>
      </w:r>
      <w:r w:rsidR="00D6390D" w:rsidRPr="00820BED">
        <w:t>)</w:t>
      </w:r>
      <w:r w:rsidR="00163045" w:rsidRPr="00820BED">
        <w:t xml:space="preserve">, </w:t>
      </w:r>
      <w:r w:rsidR="0080758C" w:rsidRPr="00820BED">
        <w:t>presence of basal sprouts (Z=1.16, p=0.245), and tree death</w:t>
      </w:r>
      <w:r w:rsidR="007C7F1E" w:rsidRPr="00820BED">
        <w:t xml:space="preserve"> </w:t>
      </w:r>
      <w:r w:rsidR="0080758C" w:rsidRPr="00820BED">
        <w:t xml:space="preserve">(Z=0.21, p=0.831) </w:t>
      </w:r>
      <w:r w:rsidR="009C6F59" w:rsidRPr="00820BED">
        <w:t>(Figure 3</w:t>
      </w:r>
      <w:r w:rsidR="00384D96" w:rsidRPr="00820BED">
        <w:t>, B, D, and E)</w:t>
      </w:r>
      <w:commentRangeStart w:id="39"/>
      <w:r w:rsidR="00384D96" w:rsidRPr="00820BED">
        <w:t>.</w:t>
      </w:r>
      <w:commentRangeEnd w:id="39"/>
      <w:r w:rsidR="00FD66C9">
        <w:rPr>
          <w:rStyle w:val="CommentReference"/>
        </w:rPr>
        <w:commentReference w:id="39"/>
      </w:r>
      <w:r w:rsidR="007225E6">
        <w:t xml:space="preserve"> </w:t>
      </w:r>
    </w:p>
    <w:p w14:paraId="147855B8" w14:textId="77777777" w:rsidR="00754EDA" w:rsidRPr="00820BED" w:rsidRDefault="00754EDA"/>
    <w:p w14:paraId="51A389D5" w14:textId="7836319E" w:rsidR="00327EEF" w:rsidRPr="00820BED" w:rsidRDefault="00147912" w:rsidP="00327EEF">
      <w:r w:rsidRPr="00820BED">
        <w:rPr>
          <w:noProof/>
        </w:rPr>
        <w:lastRenderedPageBreak/>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820BED" w:rsidRDefault="00147912" w:rsidP="00327EEF"/>
    <w:p w14:paraId="06038179" w14:textId="11B699DF" w:rsidR="009D52C2" w:rsidRPr="00820BED" w:rsidRDefault="00327EEF" w:rsidP="00327EEF">
      <w:r w:rsidRPr="00820BED">
        <w:rPr>
          <w:b/>
          <w:bCs/>
        </w:rPr>
        <w:t xml:space="preserve">Figure </w:t>
      </w:r>
      <w:r w:rsidR="00755374" w:rsidRPr="00820BED">
        <w:rPr>
          <w:b/>
          <w:bCs/>
        </w:rPr>
        <w:t>3</w:t>
      </w:r>
      <w:r w:rsidRPr="00820BED">
        <w:rPr>
          <w:b/>
          <w:bCs/>
        </w:rPr>
        <w:t>.</w:t>
      </w:r>
      <w:r w:rsidRPr="00820BED">
        <w:t xml:space="preserve"> The presence or absence of symptoms of EAB plotted against tree diameter at breast height (DBH) for 2</w:t>
      </w:r>
      <w:r w:rsidR="00D712F7" w:rsidRPr="00820BED">
        <w:t>83</w:t>
      </w:r>
      <w:r w:rsidR="000A02D2">
        <w:t xml:space="preserve"> ash</w:t>
      </w:r>
      <w:r w:rsidRPr="00820BED">
        <w:t xml:space="preserve"> trees</w:t>
      </w:r>
      <w:r w:rsidR="000A02D2">
        <w:t xml:space="preserve">. </w:t>
      </w:r>
      <w:r w:rsidR="00CA4E7B">
        <w:t>Trees were included in the analysis if they belonged to a forest plot containing at least 10 trees</w:t>
      </w:r>
      <w:r w:rsidRPr="00820BED">
        <w:t xml:space="preserve">. Grey circles are individual trees, which are plotted as y=1 for presence or y=0 for absence (points were </w:t>
      </w:r>
      <w:r w:rsidR="004152E5" w:rsidRPr="00820BED">
        <w:t xml:space="preserve">vertically </w:t>
      </w:r>
      <w:r w:rsidRPr="00820BED">
        <w:t xml:space="preserve">jittered slightly). Black line shows the overall fitted model, disregarding each specific random intercept for each plot. </w:t>
      </w:r>
      <w:r w:rsidR="0004366A">
        <w:t>See Figure S</w:t>
      </w:r>
      <w:r w:rsidR="009E56AD">
        <w:t>4</w:t>
      </w:r>
      <w:r w:rsidR="0004366A">
        <w:t xml:space="preserve"> </w:t>
      </w:r>
      <w:r w:rsidR="00F33624">
        <w:t xml:space="preserve">for </w:t>
      </w:r>
      <w:r w:rsidR="004E4311">
        <w:t>plots including each random intercept.</w:t>
      </w:r>
      <w:r w:rsidR="00074776">
        <w:t xml:space="preserve"> </w:t>
      </w:r>
      <w:r w:rsidR="00904A8E" w:rsidRPr="00820BED">
        <w:t xml:space="preserve">Asterisk </w:t>
      </w:r>
      <w:r w:rsidR="00376A4D" w:rsidRPr="00820BED">
        <w:t xml:space="preserve">next to the lines for woodpecker predation marks, epicormic sprouts, and canopy decline indicate </w:t>
      </w:r>
      <w:r w:rsidR="00C55FE6" w:rsidRPr="00820BED">
        <w:t xml:space="preserve">a slope significantly different from zero. </w:t>
      </w:r>
      <w:r w:rsidRPr="00820BED">
        <w:t xml:space="preserve">Red triangles show the proportion of trees </w:t>
      </w:r>
      <w:r w:rsidR="004152E5" w:rsidRPr="00820BED">
        <w:t xml:space="preserve">that have the symptom </w:t>
      </w:r>
      <w:commentRangeStart w:id="40"/>
      <w:commentRangeStart w:id="41"/>
      <w:r w:rsidRPr="00820BED">
        <w:t>within a DBH bin</w:t>
      </w:r>
      <w:commentRangeEnd w:id="40"/>
      <w:r w:rsidR="00322F3B">
        <w:rPr>
          <w:rStyle w:val="CommentReference"/>
        </w:rPr>
        <w:commentReference w:id="40"/>
      </w:r>
      <w:commentRangeEnd w:id="41"/>
      <w:r w:rsidR="009A7953">
        <w:rPr>
          <w:rStyle w:val="CommentReference"/>
        </w:rPr>
        <w:commentReference w:id="41"/>
      </w:r>
      <w:r w:rsidRPr="00820BED">
        <w:t xml:space="preserve">. For E, tree death is defined as </w:t>
      </w:r>
      <w:r w:rsidR="00A055FD" w:rsidRPr="00820BED">
        <w:t xml:space="preserve">having </w:t>
      </w:r>
      <w:r w:rsidRPr="00820BED">
        <w:t xml:space="preserve">a canopy condition of 5. For F, canopy decline is defined as </w:t>
      </w:r>
      <w:r w:rsidR="00E24BA7" w:rsidRPr="00820BED">
        <w:t xml:space="preserve">having </w:t>
      </w:r>
      <w:r w:rsidRPr="00820BED">
        <w:t>a canopy condition between 2-5 (minor to complete defoliation).</w:t>
      </w:r>
      <w:r w:rsidR="00302203">
        <w:t xml:space="preserve"> </w:t>
      </w:r>
    </w:p>
    <w:p w14:paraId="77883506" w14:textId="61A6AD3B" w:rsidR="00327EEF" w:rsidRPr="00820BED" w:rsidRDefault="00327EEF" w:rsidP="00327EEF"/>
    <w:p w14:paraId="19B49B68" w14:textId="6D949F09" w:rsidR="00387E01" w:rsidRPr="00820BED" w:rsidRDefault="001D4C66" w:rsidP="00387E01">
      <w:pPr>
        <w:rPr>
          <w:u w:val="single"/>
        </w:rPr>
      </w:pPr>
      <w:r>
        <w:rPr>
          <w:u w:val="single"/>
        </w:rPr>
        <w:t xml:space="preserve">Plant communities </w:t>
      </w:r>
      <w:commentRangeStart w:id="42"/>
      <w:commentRangeStart w:id="43"/>
      <w:r w:rsidR="00387E01" w:rsidRPr="00820BED">
        <w:rPr>
          <w:u w:val="single"/>
        </w:rPr>
        <w:t>in hydric stands</w:t>
      </w:r>
      <w:commentRangeEnd w:id="42"/>
      <w:r w:rsidR="00E51A1C">
        <w:rPr>
          <w:rStyle w:val="CommentReference"/>
        </w:rPr>
        <w:commentReference w:id="42"/>
      </w:r>
      <w:commentRangeEnd w:id="43"/>
      <w:r w:rsidR="002351DF">
        <w:rPr>
          <w:rStyle w:val="CommentReference"/>
        </w:rPr>
        <w:commentReference w:id="43"/>
      </w:r>
    </w:p>
    <w:p w14:paraId="2C3745BF" w14:textId="77777777" w:rsidR="00327EEF" w:rsidRPr="00820BED" w:rsidRDefault="00327EEF"/>
    <w:p w14:paraId="7AC47F1A" w14:textId="036D1302" w:rsidR="005674BE" w:rsidRDefault="00B92D5C" w:rsidP="00047A5B">
      <w:r>
        <w:t xml:space="preserve">We </w:t>
      </w:r>
      <w:r w:rsidR="005137AF">
        <w:t xml:space="preserve">identified 810 </w:t>
      </w:r>
      <w:r w:rsidR="00F20DC2">
        <w:t xml:space="preserve">living </w:t>
      </w:r>
      <w:r w:rsidR="005137AF">
        <w:t xml:space="preserve">canopy trees comprising </w:t>
      </w:r>
      <w:r w:rsidR="003B604F">
        <w:t xml:space="preserve">18 genera in the </w:t>
      </w:r>
      <w:r w:rsidR="001A5622">
        <w:t xml:space="preserve">10 </w:t>
      </w:r>
      <w:r w:rsidR="003B604F">
        <w:t>hydric transects</w:t>
      </w:r>
      <w:r w:rsidR="001B4917">
        <w:t xml:space="preserve"> (Table 2)</w:t>
      </w:r>
      <w:r w:rsidR="005F1A23">
        <w:t xml:space="preserve">. </w:t>
      </w:r>
      <w:r w:rsidR="005F1A23" w:rsidRPr="00820BED">
        <w:t xml:space="preserve">The most common species in the canopy </w:t>
      </w:r>
      <w:r w:rsidR="00FB62DD" w:rsidRPr="00820BED">
        <w:t>(≥ 12.5 cm DBH</w:t>
      </w:r>
      <w:r w:rsidR="00FB62DD">
        <w:t xml:space="preserve">) </w:t>
      </w:r>
      <w:r w:rsidR="005F1A23" w:rsidRPr="00820BED">
        <w:t>w</w:t>
      </w:r>
      <w:r w:rsidR="00A13CD8">
        <w:t>as</w:t>
      </w:r>
      <w:r w:rsidR="005F1A23" w:rsidRPr="00820BED">
        <w:t xml:space="preserve"> </w:t>
      </w:r>
      <w:r w:rsidR="008B015A">
        <w:t>silver maple (</w:t>
      </w:r>
      <w:r w:rsidR="005F1A23" w:rsidRPr="00820BED">
        <w:rPr>
          <w:i/>
          <w:iCs/>
        </w:rPr>
        <w:t xml:space="preserve">Acer </w:t>
      </w:r>
      <w:proofErr w:type="spellStart"/>
      <w:r w:rsidR="005F1A23" w:rsidRPr="00820BED">
        <w:rPr>
          <w:i/>
          <w:iCs/>
        </w:rPr>
        <w:t>saccharinum</w:t>
      </w:r>
      <w:proofErr w:type="spellEnd"/>
      <w:r w:rsidR="006F105A">
        <w:t xml:space="preserve"> L.</w:t>
      </w:r>
      <w:r w:rsidR="00D24678">
        <w:t>)</w:t>
      </w:r>
      <w:r w:rsidR="005F1A23" w:rsidRPr="00820BED">
        <w:t xml:space="preserve">, </w:t>
      </w:r>
      <w:r w:rsidR="001C1D52">
        <w:t xml:space="preserve">followed by </w:t>
      </w:r>
      <w:r w:rsidR="00A13CD8">
        <w:t xml:space="preserve">elm </w:t>
      </w:r>
      <w:r w:rsidR="008B015A">
        <w:t>(</w:t>
      </w:r>
      <w:r w:rsidR="005F1A23" w:rsidRPr="00820BED">
        <w:rPr>
          <w:i/>
          <w:iCs/>
        </w:rPr>
        <w:t>Ulmus</w:t>
      </w:r>
      <w:r w:rsidR="005F1A23" w:rsidRPr="00820BED">
        <w:t xml:space="preserve"> sp.), and </w:t>
      </w:r>
      <w:r w:rsidR="00A13CD8">
        <w:t xml:space="preserve">basswood </w:t>
      </w:r>
      <w:r w:rsidR="00511374">
        <w:t>(</w:t>
      </w:r>
      <w:r w:rsidR="005F1A23" w:rsidRPr="00820BED">
        <w:rPr>
          <w:i/>
          <w:iCs/>
        </w:rPr>
        <w:t xml:space="preserve">Tilia </w:t>
      </w:r>
      <w:r w:rsidR="005F1A23" w:rsidRPr="00511374">
        <w:rPr>
          <w:i/>
          <w:iCs/>
        </w:rPr>
        <w:t>americana</w:t>
      </w:r>
      <w:r w:rsidR="00881CC1">
        <w:rPr>
          <w:i/>
          <w:iCs/>
        </w:rPr>
        <w:t xml:space="preserve"> </w:t>
      </w:r>
      <w:r w:rsidR="00881CC1">
        <w:t>L.</w:t>
      </w:r>
      <w:r w:rsidR="005F1A23" w:rsidRPr="00820BED">
        <w:t>).</w:t>
      </w:r>
      <w:commentRangeStart w:id="44"/>
      <w:commentRangeEnd w:id="44"/>
      <w:r w:rsidR="005137AF">
        <w:rPr>
          <w:rStyle w:val="CommentReference"/>
        </w:rPr>
        <w:commentReference w:id="44"/>
      </w:r>
      <w:r w:rsidR="00406999">
        <w:t xml:space="preserve"> </w:t>
      </w:r>
      <w:r w:rsidR="002905F0">
        <w:t>In the understory</w:t>
      </w:r>
      <w:r w:rsidR="00C77589">
        <w:t xml:space="preserve"> (</w:t>
      </w:r>
      <w:r w:rsidR="00C77589" w:rsidRPr="00820BED">
        <w:t>2.5 ≤ DBH &lt; 12.5 cm</w:t>
      </w:r>
      <w:r w:rsidR="00C77589">
        <w:t>)</w:t>
      </w:r>
      <w:r w:rsidR="002905F0">
        <w:t xml:space="preserve">, 638 </w:t>
      </w:r>
      <w:r w:rsidR="00C253B7">
        <w:t xml:space="preserve">living </w:t>
      </w:r>
      <w:r w:rsidR="002905F0">
        <w:t xml:space="preserve">trees were found, of which </w:t>
      </w:r>
      <w:r w:rsidR="00C77589">
        <w:t xml:space="preserve">the most common species were </w:t>
      </w:r>
      <w:proofErr w:type="spellStart"/>
      <w:r w:rsidR="00E1735A">
        <w:lastRenderedPageBreak/>
        <w:t>musclewood</w:t>
      </w:r>
      <w:proofErr w:type="spellEnd"/>
      <w:r w:rsidR="00E1735A">
        <w:t xml:space="preserve"> </w:t>
      </w:r>
      <w:r w:rsidR="00511374">
        <w:t>(</w:t>
      </w:r>
      <w:r w:rsidR="00344FBD" w:rsidRPr="00820BED">
        <w:rPr>
          <w:i/>
          <w:iCs/>
        </w:rPr>
        <w:t xml:space="preserve">Carpinus </w:t>
      </w:r>
      <w:proofErr w:type="spellStart"/>
      <w:r w:rsidR="00344FBD" w:rsidRPr="00820BED">
        <w:rPr>
          <w:i/>
          <w:iCs/>
        </w:rPr>
        <w:t>caroliniana</w:t>
      </w:r>
      <w:proofErr w:type="spellEnd"/>
      <w:r w:rsidR="00FE4A08">
        <w:t xml:space="preserve"> Walter</w:t>
      </w:r>
      <w:r w:rsidR="00344FBD" w:rsidRPr="00820BED">
        <w:t xml:space="preserve">), </w:t>
      </w:r>
      <w:r w:rsidR="00511374">
        <w:t>black ash (</w:t>
      </w:r>
      <w:r w:rsidR="00344FBD" w:rsidRPr="00820BED">
        <w:rPr>
          <w:i/>
          <w:iCs/>
        </w:rPr>
        <w:t>Fraxinus nigra</w:t>
      </w:r>
      <w:r w:rsidR="00344FBD" w:rsidRPr="00820BED">
        <w:t>), and</w:t>
      </w:r>
      <w:r w:rsidR="00511374">
        <w:t xml:space="preserve"> green ash</w:t>
      </w:r>
      <w:r w:rsidR="00344FBD" w:rsidRPr="00820BED">
        <w:t xml:space="preserve"> </w:t>
      </w:r>
      <w:r w:rsidR="00511374">
        <w:t>(</w:t>
      </w:r>
      <w:r w:rsidR="00344FBD" w:rsidRPr="00820BED">
        <w:rPr>
          <w:i/>
          <w:iCs/>
        </w:rPr>
        <w:t>Fraxinus pennsylvanica</w:t>
      </w:r>
      <w:r w:rsidR="00511374">
        <w:t xml:space="preserve">, </w:t>
      </w:r>
      <w:r w:rsidR="00344FBD" w:rsidRPr="00820BED">
        <w:t xml:space="preserve">possibly with some </w:t>
      </w:r>
      <w:r w:rsidR="00344FBD" w:rsidRPr="00820BED">
        <w:rPr>
          <w:i/>
          <w:iCs/>
        </w:rPr>
        <w:t>F. americana</w:t>
      </w:r>
      <w:r w:rsidR="00344FBD" w:rsidRPr="00820BED">
        <w:t xml:space="preserve"> and </w:t>
      </w:r>
      <w:r w:rsidR="00344FBD" w:rsidRPr="00820BED">
        <w:rPr>
          <w:i/>
          <w:iCs/>
        </w:rPr>
        <w:t>F. profunda</w:t>
      </w:r>
      <w:r w:rsidR="00344FBD" w:rsidRPr="00820BED">
        <w:t>).</w:t>
      </w:r>
      <w:r w:rsidR="00344FBD">
        <w:t xml:space="preserve"> </w:t>
      </w:r>
      <w:r w:rsidR="00BA4D4C" w:rsidRPr="00820BED">
        <w:t>The basal area of living trees in the canopy and understory averaged 21.1 m</w:t>
      </w:r>
      <w:r w:rsidR="00BA4D4C" w:rsidRPr="00820BED">
        <w:rPr>
          <w:vertAlign w:val="superscript"/>
        </w:rPr>
        <w:t>2</w:t>
      </w:r>
      <w:r w:rsidR="00BA4D4C" w:rsidRPr="00820BED">
        <w:t>/ha and 2.8 m</w:t>
      </w:r>
      <w:r w:rsidR="00BA4D4C" w:rsidRPr="00820BED">
        <w:rPr>
          <w:vertAlign w:val="superscript"/>
        </w:rPr>
        <w:t>2</w:t>
      </w:r>
      <w:r w:rsidR="00BA4D4C" w:rsidRPr="00820BED">
        <w:t>/ha, respectively</w:t>
      </w:r>
      <w:r w:rsidR="004978BD">
        <w:t xml:space="preserve"> (not counting understory shrubs)</w:t>
      </w:r>
      <w:r w:rsidR="00BA4D4C" w:rsidRPr="00820BED">
        <w:t>.</w:t>
      </w:r>
      <w:r w:rsidR="00BA4D4C">
        <w:t xml:space="preserve"> </w:t>
      </w:r>
      <w:r w:rsidR="008A2ACF" w:rsidRPr="00820BED">
        <w:t xml:space="preserve">Of the </w:t>
      </w:r>
      <w:r w:rsidR="00340822">
        <w:t>ground-level</w:t>
      </w:r>
      <w:r w:rsidR="008A2ACF" w:rsidRPr="00820BED">
        <w:t xml:space="preserve"> cover types</w:t>
      </w:r>
      <w:r w:rsidR="00323459" w:rsidRPr="00820BED">
        <w:t xml:space="preserve"> estimated in hydric plots, </w:t>
      </w:r>
      <w:r w:rsidR="00E901FD">
        <w:t>g</w:t>
      </w:r>
      <w:r w:rsidR="00240A27" w:rsidRPr="00820BED">
        <w:t>raminoids</w:t>
      </w:r>
      <w:r w:rsidR="00A421E1">
        <w:t xml:space="preserve"> and</w:t>
      </w:r>
      <w:r w:rsidR="00240A27" w:rsidRPr="00820BED">
        <w:t xml:space="preserve"> skunk cabbage</w:t>
      </w:r>
      <w:r w:rsidR="00A421E1">
        <w:t xml:space="preserve"> </w:t>
      </w:r>
      <w:r w:rsidR="006D735A">
        <w:t xml:space="preserve">had the highest </w:t>
      </w:r>
      <w:r w:rsidR="00240A27" w:rsidRPr="00820BED">
        <w:t>percent</w:t>
      </w:r>
      <w:r w:rsidR="00AC2857">
        <w:t>age</w:t>
      </w:r>
      <w:r w:rsidR="00240A27" w:rsidRPr="00820BED">
        <w:t xml:space="preserve"> cover</w:t>
      </w:r>
      <w:r w:rsidR="0011377B">
        <w:t xml:space="preserve"> </w:t>
      </w:r>
      <w:r w:rsidR="005674BE">
        <w:t xml:space="preserve">values </w:t>
      </w:r>
      <w:r w:rsidR="009C5C50" w:rsidRPr="00820BED">
        <w:t xml:space="preserve">(Table </w:t>
      </w:r>
      <w:r w:rsidR="008479B5">
        <w:t>3</w:t>
      </w:r>
      <w:r w:rsidR="009C5C50" w:rsidRPr="00820BED">
        <w:t>)</w:t>
      </w:r>
      <w:r w:rsidR="00240A27" w:rsidRPr="00820BED">
        <w:t>.</w:t>
      </w:r>
      <w:r w:rsidR="00882D92" w:rsidRPr="00820BED">
        <w:t xml:space="preserve"> The invasive</w:t>
      </w:r>
      <w:r w:rsidR="005674BE">
        <w:t xml:space="preserve"> shrubs</w:t>
      </w:r>
      <w:r w:rsidR="00882D92" w:rsidRPr="00820BED">
        <w:t xml:space="preserve"> glossy buckthorn</w:t>
      </w:r>
      <w:r w:rsidR="00C8745D">
        <w:t xml:space="preserve"> </w:t>
      </w:r>
      <w:r w:rsidR="005674BE">
        <w:t xml:space="preserve">and </w:t>
      </w:r>
      <w:r w:rsidR="00082C69">
        <w:t>autumn olive (</w:t>
      </w:r>
      <w:r w:rsidR="00082C69" w:rsidRPr="005674BE">
        <w:rPr>
          <w:i/>
          <w:iCs/>
        </w:rPr>
        <w:t>El</w:t>
      </w:r>
      <w:r w:rsidR="00B155B0">
        <w:rPr>
          <w:i/>
          <w:iCs/>
        </w:rPr>
        <w:t>a</w:t>
      </w:r>
      <w:r w:rsidR="00082C69" w:rsidRPr="005674BE">
        <w:rPr>
          <w:i/>
          <w:iCs/>
        </w:rPr>
        <w:t xml:space="preserve">eagnus </w:t>
      </w:r>
      <w:proofErr w:type="spellStart"/>
      <w:r w:rsidR="00082C69" w:rsidRPr="005674BE">
        <w:rPr>
          <w:i/>
          <w:iCs/>
        </w:rPr>
        <w:t>umbellata</w:t>
      </w:r>
      <w:proofErr w:type="spellEnd"/>
      <w:r w:rsidR="007E24A7" w:rsidRPr="007E24A7">
        <w:t xml:space="preserve"> </w:t>
      </w:r>
      <w:proofErr w:type="spellStart"/>
      <w:r w:rsidR="007E24A7" w:rsidRPr="007E24A7">
        <w:t>Thunb</w:t>
      </w:r>
      <w:proofErr w:type="spellEnd"/>
      <w:r w:rsidR="007E24A7" w:rsidRPr="007E24A7">
        <w:t>.</w:t>
      </w:r>
      <w:r w:rsidR="007E24A7">
        <w:t xml:space="preserve">) </w:t>
      </w:r>
      <w:r w:rsidR="00B155B0">
        <w:t>were present, but with lo</w:t>
      </w:r>
      <w:r w:rsidR="00F75489">
        <w:t xml:space="preserve">wer percentage cover values than the native shrubs spicebush and </w:t>
      </w:r>
      <w:r w:rsidR="007C1FED">
        <w:t>winterberry.</w:t>
      </w:r>
      <w:r w:rsidR="00047A5B">
        <w:t xml:space="preserve"> </w:t>
      </w:r>
      <w:r w:rsidR="00CB3F11">
        <w:t xml:space="preserve">The NMDS ordination (Figure 5) </w:t>
      </w:r>
      <w:r w:rsidR="00A54DF3">
        <w:t xml:space="preserve">indicates </w:t>
      </w:r>
      <w:r w:rsidR="006115BA">
        <w:t xml:space="preserve">a grouping of </w:t>
      </w:r>
      <w:r w:rsidR="00AB6C33">
        <w:t>sample p</w:t>
      </w:r>
      <w:r w:rsidR="006115BA">
        <w:t xml:space="preserve">lots </w:t>
      </w:r>
      <w:r w:rsidR="009D69C6">
        <w:t xml:space="preserve">with high basal area of silver maple on the left side of the </w:t>
      </w:r>
      <w:r w:rsidR="00AB6C33">
        <w:t xml:space="preserve">graph. </w:t>
      </w:r>
      <w:r w:rsidR="00851439">
        <w:t>Meanwhile, t</w:t>
      </w:r>
      <w:r w:rsidR="00021E83">
        <w:t>he</w:t>
      </w:r>
      <w:r w:rsidR="00851439">
        <w:t xml:space="preserve"> upper center of the graph contains plots with species such as </w:t>
      </w:r>
      <w:r w:rsidR="00B91A8A">
        <w:t>sugar maple</w:t>
      </w:r>
      <w:r w:rsidR="007D6D9B">
        <w:t xml:space="preserve"> (</w:t>
      </w:r>
      <w:r w:rsidR="007D6D9B" w:rsidRPr="007D6D9B">
        <w:rPr>
          <w:i/>
          <w:iCs/>
        </w:rPr>
        <w:t>Acer saccharum</w:t>
      </w:r>
      <w:r w:rsidR="00CF55FC">
        <w:t xml:space="preserve"> Marshall</w:t>
      </w:r>
      <w:r w:rsidR="007D6D9B">
        <w:t>).</w:t>
      </w:r>
      <w:r w:rsidR="00851439">
        <w:t xml:space="preserve"> </w:t>
      </w:r>
      <w:r w:rsidR="00AB6C33">
        <w:t xml:space="preserve">On the </w:t>
      </w:r>
      <w:r w:rsidR="00143B27">
        <w:t xml:space="preserve">lower </w:t>
      </w:r>
      <w:r w:rsidR="00AB6C33">
        <w:t xml:space="preserve">right side of the graph are plots with high </w:t>
      </w:r>
      <w:r w:rsidR="0071111E">
        <w:t xml:space="preserve">basal area of yellow birch </w:t>
      </w:r>
      <w:r w:rsidR="00C70FDF">
        <w:t>(</w:t>
      </w:r>
      <w:r w:rsidR="00C70FDF" w:rsidRPr="00C70FDF">
        <w:rPr>
          <w:i/>
          <w:iCs/>
        </w:rPr>
        <w:t>Betula alleghaniensis</w:t>
      </w:r>
      <w:r w:rsidR="008706D3">
        <w:rPr>
          <w:i/>
          <w:iCs/>
        </w:rPr>
        <w:t xml:space="preserve"> </w:t>
      </w:r>
      <w:r w:rsidR="008706D3" w:rsidRPr="008706D3">
        <w:t>Britt.</w:t>
      </w:r>
      <w:r w:rsidR="00C70FDF">
        <w:t xml:space="preserve">) </w:t>
      </w:r>
      <w:r w:rsidR="0071111E">
        <w:t>and/or tamarack (</w:t>
      </w:r>
      <w:r w:rsidR="0071111E" w:rsidRPr="00C70FDF">
        <w:rPr>
          <w:i/>
          <w:iCs/>
        </w:rPr>
        <w:t>Larix laricina</w:t>
      </w:r>
      <w:r w:rsidR="00F068CC">
        <w:rPr>
          <w:i/>
          <w:iCs/>
        </w:rPr>
        <w:t xml:space="preserve"> </w:t>
      </w:r>
      <w:r w:rsidR="00F068CC" w:rsidRPr="00F068CC">
        <w:t>(Du Roi) K. Koch</w:t>
      </w:r>
      <w:r w:rsidR="0071111E">
        <w:t>).</w:t>
      </w:r>
      <w:r w:rsidR="00121D94">
        <w:t xml:space="preserve"> The plots with </w:t>
      </w:r>
      <w:r w:rsidR="00973116">
        <w:t>high basal area of green ash tended to be</w:t>
      </w:r>
      <w:r w:rsidR="00FD79FA">
        <w:t xml:space="preserve"> in the forests with silver maple, whereas the plots with high basal area of black ash tended to be in forests with tamarack and/or </w:t>
      </w:r>
      <w:r w:rsidR="008913AB">
        <w:t>yellow birch</w:t>
      </w:r>
      <w:r w:rsidR="00DC7E84">
        <w:t xml:space="preserve">, although black and green ash </w:t>
      </w:r>
      <w:r w:rsidR="00FD2D8C">
        <w:t>also co-occurred in some plots</w:t>
      </w:r>
      <w:r w:rsidR="008913AB">
        <w:t>.</w:t>
      </w:r>
    </w:p>
    <w:p w14:paraId="799662EF" w14:textId="77777777" w:rsidR="002722FA" w:rsidRDefault="002722FA" w:rsidP="00047A5B"/>
    <w:p w14:paraId="299E8D8A" w14:textId="77777777" w:rsidR="002722FA" w:rsidRPr="002E3D4A" w:rsidRDefault="002722FA" w:rsidP="002722FA">
      <w:r w:rsidRPr="006450E3">
        <w:rPr>
          <w:b/>
          <w:bCs/>
        </w:rPr>
        <w:t>Table 2.</w:t>
      </w:r>
      <w:r>
        <w:t xml:space="preserve"> </w:t>
      </w:r>
      <w:r w:rsidRPr="00C92AF6">
        <w:t xml:space="preserve">Relative density and relative dominance of tree genera found in the </w:t>
      </w:r>
      <w:r>
        <w:t>10</w:t>
      </w:r>
      <w:r w:rsidRPr="00C92AF6">
        <w:t xml:space="preserve"> hydric transects (</w:t>
      </w:r>
      <w:r>
        <w:t>30</w:t>
      </w:r>
      <w:r w:rsidRPr="00C92AF6">
        <w:t xml:space="preserve"> plots) in 2024-2025. Only living trees are counted. Canopy trees are ≥12.5 cm DBH, while understory trees are 2.5-12.5 cm DBH. A total of </w:t>
      </w:r>
      <w:r>
        <w:t>810</w:t>
      </w:r>
      <w:r w:rsidRPr="00C92AF6">
        <w:t xml:space="preserve"> living canopy trees were counted in the main </w:t>
      </w:r>
      <w:proofErr w:type="gramStart"/>
      <w:r w:rsidRPr="00C92AF6">
        <w:t>plots</w:t>
      </w:r>
      <w:proofErr w:type="gramEnd"/>
      <w:r w:rsidRPr="00C92AF6">
        <w:t xml:space="preserve"> and </w:t>
      </w:r>
      <w:r>
        <w:t>638</w:t>
      </w:r>
      <w:r w:rsidRPr="00C92AF6">
        <w:t xml:space="preserve"> living understory trees were counted in the subplots.</w:t>
      </w:r>
      <w:r>
        <w:t xml:space="preserve"> </w:t>
      </w:r>
      <w:r w:rsidRPr="00C92AF6">
        <w:t>Shrub species were not counted.</w:t>
      </w:r>
    </w:p>
    <w:tbl>
      <w:tblPr>
        <w:tblW w:w="0" w:type="auto"/>
        <w:tblInd w:w="-30" w:type="dxa"/>
        <w:tblBorders>
          <w:top w:val="single" w:sz="4" w:space="0" w:color="auto"/>
          <w:bottom w:val="single" w:sz="4" w:space="0" w:color="auto"/>
        </w:tblBorders>
        <w:tblLayout w:type="fixed"/>
        <w:tblLook w:val="0000" w:firstRow="0" w:lastRow="0" w:firstColumn="0" w:lastColumn="0" w:noHBand="0" w:noVBand="0"/>
      </w:tblPr>
      <w:tblGrid>
        <w:gridCol w:w="1306"/>
        <w:gridCol w:w="1418"/>
        <w:gridCol w:w="992"/>
        <w:gridCol w:w="1417"/>
        <w:gridCol w:w="1084"/>
      </w:tblGrid>
      <w:tr w:rsidR="002722FA" w:rsidRPr="002F2F35" w14:paraId="6C7E8525" w14:textId="77777777" w:rsidTr="00B47B23">
        <w:trPr>
          <w:trHeight w:val="305"/>
        </w:trPr>
        <w:tc>
          <w:tcPr>
            <w:tcW w:w="1306" w:type="dxa"/>
            <w:tcBorders>
              <w:top w:val="single" w:sz="4" w:space="0" w:color="auto"/>
              <w:bottom w:val="single" w:sz="4" w:space="0" w:color="auto"/>
            </w:tcBorders>
          </w:tcPr>
          <w:p w14:paraId="42A8A819" w14:textId="77777777" w:rsidR="002722FA" w:rsidRDefault="002722FA" w:rsidP="008B745C">
            <w:pPr>
              <w:autoSpaceDE w:val="0"/>
              <w:autoSpaceDN w:val="0"/>
              <w:adjustRightInd w:val="0"/>
              <w:rPr>
                <w:color w:val="000000"/>
                <w:kern w:val="0"/>
              </w:rPr>
            </w:pPr>
          </w:p>
        </w:tc>
        <w:tc>
          <w:tcPr>
            <w:tcW w:w="2410" w:type="dxa"/>
            <w:gridSpan w:val="2"/>
            <w:tcBorders>
              <w:top w:val="single" w:sz="4" w:space="0" w:color="auto"/>
              <w:bottom w:val="single" w:sz="4" w:space="0" w:color="auto"/>
            </w:tcBorders>
          </w:tcPr>
          <w:p w14:paraId="5B458D10" w14:textId="77777777" w:rsidR="002722FA" w:rsidRPr="002F2F35" w:rsidRDefault="002722FA" w:rsidP="008B745C">
            <w:pPr>
              <w:autoSpaceDE w:val="0"/>
              <w:autoSpaceDN w:val="0"/>
              <w:adjustRightInd w:val="0"/>
              <w:jc w:val="center"/>
              <w:rPr>
                <w:color w:val="000000"/>
                <w:kern w:val="0"/>
              </w:rPr>
            </w:pPr>
            <w:r>
              <w:rPr>
                <w:color w:val="000000"/>
                <w:kern w:val="0"/>
              </w:rPr>
              <w:t>Relative density, %</w:t>
            </w:r>
          </w:p>
        </w:tc>
        <w:tc>
          <w:tcPr>
            <w:tcW w:w="2501" w:type="dxa"/>
            <w:gridSpan w:val="2"/>
            <w:tcBorders>
              <w:top w:val="single" w:sz="4" w:space="0" w:color="auto"/>
              <w:bottom w:val="single" w:sz="4" w:space="0" w:color="auto"/>
            </w:tcBorders>
          </w:tcPr>
          <w:p w14:paraId="164191AE" w14:textId="77777777" w:rsidR="002722FA" w:rsidRPr="002F2F35" w:rsidRDefault="002722FA" w:rsidP="008B745C">
            <w:pPr>
              <w:autoSpaceDE w:val="0"/>
              <w:autoSpaceDN w:val="0"/>
              <w:adjustRightInd w:val="0"/>
              <w:jc w:val="center"/>
              <w:rPr>
                <w:color w:val="000000"/>
                <w:kern w:val="0"/>
              </w:rPr>
            </w:pPr>
            <w:r>
              <w:rPr>
                <w:color w:val="000000"/>
                <w:kern w:val="0"/>
              </w:rPr>
              <w:t>Relative dominance, %</w:t>
            </w:r>
          </w:p>
        </w:tc>
      </w:tr>
      <w:tr w:rsidR="000D7AB9" w:rsidRPr="002F2F35" w14:paraId="45ABE392" w14:textId="77777777" w:rsidTr="00B47B23">
        <w:trPr>
          <w:trHeight w:val="305"/>
        </w:trPr>
        <w:tc>
          <w:tcPr>
            <w:tcW w:w="1306" w:type="dxa"/>
            <w:tcBorders>
              <w:top w:val="single" w:sz="4" w:space="0" w:color="auto"/>
              <w:bottom w:val="single" w:sz="4" w:space="0" w:color="auto"/>
            </w:tcBorders>
          </w:tcPr>
          <w:p w14:paraId="4CC6BA7A" w14:textId="77777777" w:rsidR="002722FA" w:rsidRPr="002F2F35" w:rsidRDefault="002722FA" w:rsidP="008B745C">
            <w:pPr>
              <w:autoSpaceDE w:val="0"/>
              <w:autoSpaceDN w:val="0"/>
              <w:adjustRightInd w:val="0"/>
              <w:rPr>
                <w:color w:val="000000"/>
                <w:kern w:val="0"/>
              </w:rPr>
            </w:pPr>
            <w:r>
              <w:rPr>
                <w:color w:val="000000"/>
                <w:kern w:val="0"/>
              </w:rPr>
              <w:t>Genus</w:t>
            </w:r>
          </w:p>
        </w:tc>
        <w:tc>
          <w:tcPr>
            <w:tcW w:w="1418" w:type="dxa"/>
            <w:tcBorders>
              <w:top w:val="single" w:sz="4" w:space="0" w:color="auto"/>
              <w:bottom w:val="single" w:sz="4" w:space="0" w:color="auto"/>
            </w:tcBorders>
          </w:tcPr>
          <w:p w14:paraId="7EECB2A8"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992" w:type="dxa"/>
            <w:tcBorders>
              <w:top w:val="single" w:sz="4" w:space="0" w:color="auto"/>
              <w:bottom w:val="single" w:sz="4" w:space="0" w:color="auto"/>
            </w:tcBorders>
          </w:tcPr>
          <w:p w14:paraId="598EDD27" w14:textId="77777777" w:rsidR="002722FA" w:rsidRPr="002F2F35" w:rsidRDefault="002722FA" w:rsidP="000D7AB9">
            <w:pPr>
              <w:autoSpaceDE w:val="0"/>
              <w:autoSpaceDN w:val="0"/>
              <w:adjustRightInd w:val="0"/>
              <w:jc w:val="right"/>
              <w:rPr>
                <w:color w:val="000000"/>
                <w:kern w:val="0"/>
              </w:rPr>
            </w:pPr>
            <w:r>
              <w:rPr>
                <w:color w:val="000000"/>
                <w:kern w:val="0"/>
              </w:rPr>
              <w:t>Canopy</w:t>
            </w:r>
          </w:p>
        </w:tc>
        <w:tc>
          <w:tcPr>
            <w:tcW w:w="1417" w:type="dxa"/>
            <w:tcBorders>
              <w:top w:val="single" w:sz="4" w:space="0" w:color="auto"/>
              <w:bottom w:val="single" w:sz="4" w:space="0" w:color="auto"/>
            </w:tcBorders>
          </w:tcPr>
          <w:p w14:paraId="58C70067" w14:textId="77777777" w:rsidR="002722FA" w:rsidRPr="002F2F35" w:rsidRDefault="002722FA" w:rsidP="000D7AB9">
            <w:pPr>
              <w:autoSpaceDE w:val="0"/>
              <w:autoSpaceDN w:val="0"/>
              <w:adjustRightInd w:val="0"/>
              <w:jc w:val="right"/>
              <w:rPr>
                <w:color w:val="000000"/>
                <w:kern w:val="0"/>
              </w:rPr>
            </w:pPr>
            <w:r>
              <w:rPr>
                <w:color w:val="000000"/>
                <w:kern w:val="0"/>
              </w:rPr>
              <w:t>Understory</w:t>
            </w:r>
          </w:p>
        </w:tc>
        <w:tc>
          <w:tcPr>
            <w:tcW w:w="1084" w:type="dxa"/>
            <w:tcBorders>
              <w:top w:val="single" w:sz="4" w:space="0" w:color="auto"/>
              <w:bottom w:val="single" w:sz="4" w:space="0" w:color="auto"/>
            </w:tcBorders>
          </w:tcPr>
          <w:p w14:paraId="65674416" w14:textId="77777777" w:rsidR="002722FA" w:rsidRPr="002F2F35" w:rsidRDefault="002722FA" w:rsidP="000D7AB9">
            <w:pPr>
              <w:autoSpaceDE w:val="0"/>
              <w:autoSpaceDN w:val="0"/>
              <w:adjustRightInd w:val="0"/>
              <w:jc w:val="right"/>
              <w:rPr>
                <w:color w:val="000000"/>
                <w:kern w:val="0"/>
              </w:rPr>
            </w:pPr>
            <w:r>
              <w:rPr>
                <w:color w:val="000000"/>
                <w:kern w:val="0"/>
              </w:rPr>
              <w:t>Canopy</w:t>
            </w:r>
          </w:p>
        </w:tc>
      </w:tr>
      <w:tr w:rsidR="000D7AB9" w:rsidRPr="002F2F35" w14:paraId="06174255" w14:textId="77777777" w:rsidTr="00B47B23">
        <w:trPr>
          <w:trHeight w:val="305"/>
        </w:trPr>
        <w:tc>
          <w:tcPr>
            <w:tcW w:w="1306" w:type="dxa"/>
            <w:tcBorders>
              <w:top w:val="single" w:sz="4" w:space="0" w:color="auto"/>
            </w:tcBorders>
          </w:tcPr>
          <w:p w14:paraId="6E46413C" w14:textId="77777777" w:rsidR="002722FA" w:rsidRPr="00DE5D45" w:rsidRDefault="002722FA" w:rsidP="008B745C">
            <w:pPr>
              <w:autoSpaceDE w:val="0"/>
              <w:autoSpaceDN w:val="0"/>
              <w:adjustRightInd w:val="0"/>
              <w:rPr>
                <w:i/>
                <w:iCs/>
                <w:color w:val="000000"/>
                <w:kern w:val="0"/>
              </w:rPr>
            </w:pPr>
            <w:r w:rsidRPr="00DE5D45">
              <w:rPr>
                <w:i/>
                <w:iCs/>
                <w:color w:val="000000"/>
                <w:kern w:val="0"/>
              </w:rPr>
              <w:t>Acer</w:t>
            </w:r>
          </w:p>
        </w:tc>
        <w:tc>
          <w:tcPr>
            <w:tcW w:w="1418" w:type="dxa"/>
            <w:tcBorders>
              <w:top w:val="single" w:sz="4" w:space="0" w:color="auto"/>
            </w:tcBorders>
          </w:tcPr>
          <w:p w14:paraId="18419BE7" w14:textId="77777777" w:rsidR="002722FA" w:rsidRPr="002F2F35" w:rsidRDefault="002722FA" w:rsidP="000D7AB9">
            <w:pPr>
              <w:autoSpaceDE w:val="0"/>
              <w:autoSpaceDN w:val="0"/>
              <w:adjustRightInd w:val="0"/>
              <w:jc w:val="right"/>
              <w:rPr>
                <w:color w:val="000000"/>
                <w:kern w:val="0"/>
              </w:rPr>
            </w:pPr>
            <w:r w:rsidRPr="002F2F35">
              <w:rPr>
                <w:color w:val="000000"/>
                <w:kern w:val="0"/>
              </w:rPr>
              <w:t>10.5</w:t>
            </w:r>
          </w:p>
        </w:tc>
        <w:tc>
          <w:tcPr>
            <w:tcW w:w="992" w:type="dxa"/>
            <w:tcBorders>
              <w:top w:val="single" w:sz="4" w:space="0" w:color="auto"/>
            </w:tcBorders>
          </w:tcPr>
          <w:p w14:paraId="28069F32" w14:textId="77777777" w:rsidR="002722FA" w:rsidRPr="002F2F35" w:rsidRDefault="002722FA" w:rsidP="000D7AB9">
            <w:pPr>
              <w:autoSpaceDE w:val="0"/>
              <w:autoSpaceDN w:val="0"/>
              <w:adjustRightInd w:val="0"/>
              <w:jc w:val="right"/>
              <w:rPr>
                <w:color w:val="000000"/>
                <w:kern w:val="0"/>
              </w:rPr>
            </w:pPr>
            <w:r w:rsidRPr="002F2F35">
              <w:rPr>
                <w:color w:val="000000"/>
                <w:kern w:val="0"/>
              </w:rPr>
              <w:t>42.3</w:t>
            </w:r>
          </w:p>
        </w:tc>
        <w:tc>
          <w:tcPr>
            <w:tcW w:w="1417" w:type="dxa"/>
            <w:tcBorders>
              <w:top w:val="single" w:sz="4" w:space="0" w:color="auto"/>
            </w:tcBorders>
          </w:tcPr>
          <w:p w14:paraId="2116166F" w14:textId="77777777" w:rsidR="002722FA" w:rsidRPr="002F2F35" w:rsidRDefault="002722FA" w:rsidP="000D7AB9">
            <w:pPr>
              <w:autoSpaceDE w:val="0"/>
              <w:autoSpaceDN w:val="0"/>
              <w:adjustRightInd w:val="0"/>
              <w:jc w:val="right"/>
              <w:rPr>
                <w:color w:val="000000"/>
                <w:kern w:val="0"/>
              </w:rPr>
            </w:pPr>
            <w:r w:rsidRPr="002F2F35">
              <w:rPr>
                <w:color w:val="000000"/>
                <w:kern w:val="0"/>
              </w:rPr>
              <w:t>18.7</w:t>
            </w:r>
          </w:p>
        </w:tc>
        <w:tc>
          <w:tcPr>
            <w:tcW w:w="1084" w:type="dxa"/>
            <w:tcBorders>
              <w:top w:val="single" w:sz="4" w:space="0" w:color="auto"/>
            </w:tcBorders>
          </w:tcPr>
          <w:p w14:paraId="67676EEC" w14:textId="77777777" w:rsidR="002722FA" w:rsidRPr="002F2F35" w:rsidRDefault="002722FA" w:rsidP="000D7AB9">
            <w:pPr>
              <w:autoSpaceDE w:val="0"/>
              <w:autoSpaceDN w:val="0"/>
              <w:adjustRightInd w:val="0"/>
              <w:jc w:val="right"/>
              <w:rPr>
                <w:color w:val="000000"/>
                <w:kern w:val="0"/>
              </w:rPr>
            </w:pPr>
            <w:r w:rsidRPr="002F2F35">
              <w:rPr>
                <w:color w:val="000000"/>
                <w:kern w:val="0"/>
              </w:rPr>
              <w:t>63.5</w:t>
            </w:r>
          </w:p>
        </w:tc>
      </w:tr>
      <w:tr w:rsidR="000D7AB9" w:rsidRPr="002F2F35" w14:paraId="06374048" w14:textId="77777777" w:rsidTr="00B47B23">
        <w:trPr>
          <w:trHeight w:val="305"/>
        </w:trPr>
        <w:tc>
          <w:tcPr>
            <w:tcW w:w="1306" w:type="dxa"/>
          </w:tcPr>
          <w:p w14:paraId="45586E40" w14:textId="77777777" w:rsidR="002722FA" w:rsidRPr="00DE5D45" w:rsidRDefault="002722FA" w:rsidP="008B745C">
            <w:pPr>
              <w:autoSpaceDE w:val="0"/>
              <w:autoSpaceDN w:val="0"/>
              <w:adjustRightInd w:val="0"/>
              <w:rPr>
                <w:i/>
                <w:iCs/>
                <w:color w:val="000000"/>
                <w:kern w:val="0"/>
              </w:rPr>
            </w:pPr>
            <w:r w:rsidRPr="00DE5D45">
              <w:rPr>
                <w:i/>
                <w:iCs/>
                <w:color w:val="000000"/>
                <w:kern w:val="0"/>
              </w:rPr>
              <w:t>Betula</w:t>
            </w:r>
          </w:p>
        </w:tc>
        <w:tc>
          <w:tcPr>
            <w:tcW w:w="1418" w:type="dxa"/>
          </w:tcPr>
          <w:p w14:paraId="6C8A7001"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15F7BFA4" w14:textId="77777777" w:rsidR="002722FA" w:rsidRPr="002F2F35" w:rsidRDefault="002722FA" w:rsidP="000D7AB9">
            <w:pPr>
              <w:autoSpaceDE w:val="0"/>
              <w:autoSpaceDN w:val="0"/>
              <w:adjustRightInd w:val="0"/>
              <w:jc w:val="right"/>
              <w:rPr>
                <w:color w:val="000000"/>
                <w:kern w:val="0"/>
              </w:rPr>
            </w:pPr>
            <w:r w:rsidRPr="002F2F35">
              <w:rPr>
                <w:color w:val="000000"/>
                <w:kern w:val="0"/>
              </w:rPr>
              <w:t>3.8</w:t>
            </w:r>
          </w:p>
        </w:tc>
        <w:tc>
          <w:tcPr>
            <w:tcW w:w="1417" w:type="dxa"/>
          </w:tcPr>
          <w:p w14:paraId="5C7FB1FF"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29DC5F0D"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3925ADCD" w14:textId="77777777" w:rsidTr="00B47B23">
        <w:trPr>
          <w:trHeight w:val="305"/>
        </w:trPr>
        <w:tc>
          <w:tcPr>
            <w:tcW w:w="1306" w:type="dxa"/>
          </w:tcPr>
          <w:p w14:paraId="10A9B35F" w14:textId="77777777" w:rsidR="002722FA" w:rsidRPr="00DE5D45" w:rsidRDefault="002722FA" w:rsidP="008B745C">
            <w:pPr>
              <w:autoSpaceDE w:val="0"/>
              <w:autoSpaceDN w:val="0"/>
              <w:adjustRightInd w:val="0"/>
              <w:rPr>
                <w:i/>
                <w:iCs/>
                <w:color w:val="000000"/>
                <w:kern w:val="0"/>
              </w:rPr>
            </w:pPr>
            <w:r w:rsidRPr="00DE5D45">
              <w:rPr>
                <w:i/>
                <w:iCs/>
                <w:color w:val="000000"/>
                <w:kern w:val="0"/>
              </w:rPr>
              <w:t>Carpinus</w:t>
            </w:r>
          </w:p>
        </w:tc>
        <w:tc>
          <w:tcPr>
            <w:tcW w:w="1418" w:type="dxa"/>
          </w:tcPr>
          <w:p w14:paraId="5952F33D" w14:textId="77777777" w:rsidR="002722FA" w:rsidRPr="002F2F35" w:rsidRDefault="002722FA" w:rsidP="000D7AB9">
            <w:pPr>
              <w:autoSpaceDE w:val="0"/>
              <w:autoSpaceDN w:val="0"/>
              <w:adjustRightInd w:val="0"/>
              <w:jc w:val="right"/>
              <w:rPr>
                <w:color w:val="000000"/>
                <w:kern w:val="0"/>
              </w:rPr>
            </w:pPr>
            <w:r w:rsidRPr="002F2F35">
              <w:rPr>
                <w:color w:val="000000"/>
                <w:kern w:val="0"/>
              </w:rPr>
              <w:t>19.5</w:t>
            </w:r>
          </w:p>
        </w:tc>
        <w:tc>
          <w:tcPr>
            <w:tcW w:w="992" w:type="dxa"/>
          </w:tcPr>
          <w:p w14:paraId="5E4A600C" w14:textId="77777777" w:rsidR="002722FA" w:rsidRPr="002F2F35" w:rsidRDefault="002722FA" w:rsidP="000D7AB9">
            <w:pPr>
              <w:autoSpaceDE w:val="0"/>
              <w:autoSpaceDN w:val="0"/>
              <w:adjustRightInd w:val="0"/>
              <w:jc w:val="right"/>
              <w:rPr>
                <w:color w:val="000000"/>
                <w:kern w:val="0"/>
              </w:rPr>
            </w:pPr>
            <w:r w:rsidRPr="002F2F35">
              <w:rPr>
                <w:color w:val="000000"/>
                <w:kern w:val="0"/>
              </w:rPr>
              <w:t>2.7</w:t>
            </w:r>
          </w:p>
        </w:tc>
        <w:tc>
          <w:tcPr>
            <w:tcW w:w="1417" w:type="dxa"/>
          </w:tcPr>
          <w:p w14:paraId="665393FC" w14:textId="77777777" w:rsidR="002722FA" w:rsidRPr="002F2F35" w:rsidRDefault="002722FA" w:rsidP="000D7AB9">
            <w:pPr>
              <w:autoSpaceDE w:val="0"/>
              <w:autoSpaceDN w:val="0"/>
              <w:adjustRightInd w:val="0"/>
              <w:jc w:val="right"/>
              <w:rPr>
                <w:color w:val="000000"/>
                <w:kern w:val="0"/>
              </w:rPr>
            </w:pPr>
            <w:r w:rsidRPr="002F2F35">
              <w:rPr>
                <w:color w:val="000000"/>
                <w:kern w:val="0"/>
              </w:rPr>
              <w:t>12.1</w:t>
            </w:r>
          </w:p>
        </w:tc>
        <w:tc>
          <w:tcPr>
            <w:tcW w:w="1084" w:type="dxa"/>
          </w:tcPr>
          <w:p w14:paraId="2F610C68"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r>
      <w:tr w:rsidR="000D7AB9" w:rsidRPr="002F2F35" w14:paraId="1C99AD81" w14:textId="77777777" w:rsidTr="00B47B23">
        <w:trPr>
          <w:trHeight w:val="305"/>
        </w:trPr>
        <w:tc>
          <w:tcPr>
            <w:tcW w:w="1306" w:type="dxa"/>
          </w:tcPr>
          <w:p w14:paraId="758957E7" w14:textId="77777777" w:rsidR="002722FA" w:rsidRPr="00DE5D45" w:rsidRDefault="002722FA" w:rsidP="008B745C">
            <w:pPr>
              <w:autoSpaceDE w:val="0"/>
              <w:autoSpaceDN w:val="0"/>
              <w:adjustRightInd w:val="0"/>
              <w:rPr>
                <w:i/>
                <w:iCs/>
                <w:color w:val="000000"/>
                <w:kern w:val="0"/>
              </w:rPr>
            </w:pPr>
            <w:r w:rsidRPr="00DE5D45">
              <w:rPr>
                <w:i/>
                <w:iCs/>
                <w:color w:val="000000"/>
                <w:kern w:val="0"/>
              </w:rPr>
              <w:t>Carya</w:t>
            </w:r>
          </w:p>
        </w:tc>
        <w:tc>
          <w:tcPr>
            <w:tcW w:w="1418" w:type="dxa"/>
          </w:tcPr>
          <w:p w14:paraId="30FE2F3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2266BD15"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417" w:type="dxa"/>
          </w:tcPr>
          <w:p w14:paraId="5A708F84"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084" w:type="dxa"/>
          </w:tcPr>
          <w:p w14:paraId="2B3EA055"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45EB0D37" w14:textId="77777777" w:rsidTr="00B47B23">
        <w:trPr>
          <w:trHeight w:val="305"/>
        </w:trPr>
        <w:tc>
          <w:tcPr>
            <w:tcW w:w="1306" w:type="dxa"/>
          </w:tcPr>
          <w:p w14:paraId="4EA1F26C" w14:textId="77777777" w:rsidR="002722FA" w:rsidRPr="00DE5D45" w:rsidRDefault="002722FA" w:rsidP="008B745C">
            <w:pPr>
              <w:autoSpaceDE w:val="0"/>
              <w:autoSpaceDN w:val="0"/>
              <w:adjustRightInd w:val="0"/>
              <w:rPr>
                <w:i/>
                <w:iCs/>
                <w:color w:val="000000"/>
                <w:kern w:val="0"/>
              </w:rPr>
            </w:pPr>
            <w:proofErr w:type="spellStart"/>
            <w:r w:rsidRPr="00DE5D45">
              <w:rPr>
                <w:i/>
                <w:iCs/>
                <w:color w:val="000000"/>
                <w:kern w:val="0"/>
              </w:rPr>
              <w:t>Cornus</w:t>
            </w:r>
            <w:proofErr w:type="spellEnd"/>
          </w:p>
        </w:tc>
        <w:tc>
          <w:tcPr>
            <w:tcW w:w="1418" w:type="dxa"/>
          </w:tcPr>
          <w:p w14:paraId="35DDFACB"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1FEB044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160F0888"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1084" w:type="dxa"/>
          </w:tcPr>
          <w:p w14:paraId="59C717D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5057D643" w14:textId="77777777" w:rsidTr="00B47B23">
        <w:trPr>
          <w:trHeight w:val="305"/>
        </w:trPr>
        <w:tc>
          <w:tcPr>
            <w:tcW w:w="1306" w:type="dxa"/>
          </w:tcPr>
          <w:p w14:paraId="6566DCF5" w14:textId="77777777" w:rsidR="002722FA" w:rsidRPr="00DE5D45" w:rsidRDefault="002722FA" w:rsidP="008B745C">
            <w:pPr>
              <w:autoSpaceDE w:val="0"/>
              <w:autoSpaceDN w:val="0"/>
              <w:adjustRightInd w:val="0"/>
              <w:rPr>
                <w:i/>
                <w:iCs/>
                <w:color w:val="000000"/>
                <w:kern w:val="0"/>
              </w:rPr>
            </w:pPr>
            <w:r w:rsidRPr="00DE5D45">
              <w:rPr>
                <w:i/>
                <w:iCs/>
                <w:color w:val="000000"/>
                <w:kern w:val="0"/>
              </w:rPr>
              <w:t>Fagus</w:t>
            </w:r>
          </w:p>
        </w:tc>
        <w:tc>
          <w:tcPr>
            <w:tcW w:w="1418" w:type="dxa"/>
          </w:tcPr>
          <w:p w14:paraId="36378503"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AF68E0C"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FB4208D" w14:textId="77777777" w:rsidR="002722FA" w:rsidRPr="002F2F35" w:rsidRDefault="002722FA" w:rsidP="000D7AB9">
            <w:pPr>
              <w:autoSpaceDE w:val="0"/>
              <w:autoSpaceDN w:val="0"/>
              <w:adjustRightInd w:val="0"/>
              <w:jc w:val="right"/>
              <w:rPr>
                <w:color w:val="000000"/>
                <w:kern w:val="0"/>
              </w:rPr>
            </w:pPr>
            <w:r w:rsidRPr="002F2F35">
              <w:rPr>
                <w:color w:val="000000"/>
                <w:kern w:val="0"/>
              </w:rPr>
              <w:t>0.6</w:t>
            </w:r>
          </w:p>
        </w:tc>
        <w:tc>
          <w:tcPr>
            <w:tcW w:w="1084" w:type="dxa"/>
          </w:tcPr>
          <w:p w14:paraId="2C5191EC"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r>
      <w:tr w:rsidR="000D7AB9" w:rsidRPr="002F2F35" w14:paraId="6C49D6FD" w14:textId="77777777" w:rsidTr="00B47B23">
        <w:trPr>
          <w:trHeight w:val="305"/>
        </w:trPr>
        <w:tc>
          <w:tcPr>
            <w:tcW w:w="1306" w:type="dxa"/>
          </w:tcPr>
          <w:p w14:paraId="54C3A5C6" w14:textId="77777777" w:rsidR="002722FA" w:rsidRPr="00DE5D45" w:rsidRDefault="002722FA" w:rsidP="008B745C">
            <w:pPr>
              <w:autoSpaceDE w:val="0"/>
              <w:autoSpaceDN w:val="0"/>
              <w:adjustRightInd w:val="0"/>
              <w:rPr>
                <w:i/>
                <w:iCs/>
                <w:color w:val="000000"/>
                <w:kern w:val="0"/>
              </w:rPr>
            </w:pPr>
            <w:r w:rsidRPr="00DE5D45">
              <w:rPr>
                <w:i/>
                <w:iCs/>
                <w:color w:val="000000"/>
                <w:kern w:val="0"/>
              </w:rPr>
              <w:t>Frangula</w:t>
            </w:r>
          </w:p>
        </w:tc>
        <w:tc>
          <w:tcPr>
            <w:tcW w:w="1418" w:type="dxa"/>
          </w:tcPr>
          <w:p w14:paraId="70BB8A2C" w14:textId="77777777" w:rsidR="002722FA" w:rsidRPr="002F2F35" w:rsidRDefault="002722FA" w:rsidP="000D7AB9">
            <w:pPr>
              <w:autoSpaceDE w:val="0"/>
              <w:autoSpaceDN w:val="0"/>
              <w:adjustRightInd w:val="0"/>
              <w:jc w:val="right"/>
              <w:rPr>
                <w:color w:val="000000"/>
                <w:kern w:val="0"/>
              </w:rPr>
            </w:pPr>
            <w:r w:rsidRPr="002F2F35">
              <w:rPr>
                <w:color w:val="000000"/>
                <w:kern w:val="0"/>
              </w:rPr>
              <w:t>7.5</w:t>
            </w:r>
          </w:p>
        </w:tc>
        <w:tc>
          <w:tcPr>
            <w:tcW w:w="992" w:type="dxa"/>
          </w:tcPr>
          <w:p w14:paraId="65B0B3B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6EC604E" w14:textId="77777777" w:rsidR="002722FA" w:rsidRPr="002F2F35" w:rsidRDefault="002722FA" w:rsidP="000D7AB9">
            <w:pPr>
              <w:autoSpaceDE w:val="0"/>
              <w:autoSpaceDN w:val="0"/>
              <w:adjustRightInd w:val="0"/>
              <w:jc w:val="right"/>
              <w:rPr>
                <w:color w:val="000000"/>
                <w:kern w:val="0"/>
              </w:rPr>
            </w:pPr>
            <w:r w:rsidRPr="002F2F35">
              <w:rPr>
                <w:color w:val="000000"/>
                <w:kern w:val="0"/>
              </w:rPr>
              <w:t>3.7</w:t>
            </w:r>
          </w:p>
        </w:tc>
        <w:tc>
          <w:tcPr>
            <w:tcW w:w="1084" w:type="dxa"/>
          </w:tcPr>
          <w:p w14:paraId="753779D5"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73930D4C" w14:textId="77777777" w:rsidTr="00B47B23">
        <w:trPr>
          <w:trHeight w:val="305"/>
        </w:trPr>
        <w:tc>
          <w:tcPr>
            <w:tcW w:w="1306" w:type="dxa"/>
          </w:tcPr>
          <w:p w14:paraId="67C9966D" w14:textId="77777777" w:rsidR="002722FA" w:rsidRPr="00DE5D45" w:rsidRDefault="002722FA" w:rsidP="008B745C">
            <w:pPr>
              <w:autoSpaceDE w:val="0"/>
              <w:autoSpaceDN w:val="0"/>
              <w:adjustRightInd w:val="0"/>
              <w:rPr>
                <w:i/>
                <w:iCs/>
                <w:color w:val="000000"/>
                <w:kern w:val="0"/>
              </w:rPr>
            </w:pPr>
            <w:r w:rsidRPr="00DE5D45">
              <w:rPr>
                <w:i/>
                <w:iCs/>
                <w:color w:val="000000"/>
                <w:kern w:val="0"/>
              </w:rPr>
              <w:t>Fraxinus</w:t>
            </w:r>
          </w:p>
        </w:tc>
        <w:tc>
          <w:tcPr>
            <w:tcW w:w="1418" w:type="dxa"/>
          </w:tcPr>
          <w:p w14:paraId="3B9CD0CE" w14:textId="77777777" w:rsidR="002722FA" w:rsidRPr="002F2F35" w:rsidRDefault="002722FA" w:rsidP="000D7AB9">
            <w:pPr>
              <w:autoSpaceDE w:val="0"/>
              <w:autoSpaceDN w:val="0"/>
              <w:adjustRightInd w:val="0"/>
              <w:jc w:val="right"/>
              <w:rPr>
                <w:color w:val="000000"/>
                <w:kern w:val="0"/>
              </w:rPr>
            </w:pPr>
            <w:r w:rsidRPr="002F2F35">
              <w:rPr>
                <w:color w:val="000000"/>
                <w:kern w:val="0"/>
              </w:rPr>
              <w:t>38.1</w:t>
            </w:r>
          </w:p>
        </w:tc>
        <w:tc>
          <w:tcPr>
            <w:tcW w:w="992" w:type="dxa"/>
          </w:tcPr>
          <w:p w14:paraId="0A033652"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417" w:type="dxa"/>
          </w:tcPr>
          <w:p w14:paraId="3847A635" w14:textId="77777777" w:rsidR="002722FA" w:rsidRPr="002F2F35" w:rsidRDefault="002722FA" w:rsidP="000D7AB9">
            <w:pPr>
              <w:autoSpaceDE w:val="0"/>
              <w:autoSpaceDN w:val="0"/>
              <w:adjustRightInd w:val="0"/>
              <w:jc w:val="right"/>
              <w:rPr>
                <w:color w:val="000000"/>
                <w:kern w:val="0"/>
              </w:rPr>
            </w:pPr>
            <w:r w:rsidRPr="002F2F35">
              <w:rPr>
                <w:color w:val="000000"/>
                <w:kern w:val="0"/>
              </w:rPr>
              <w:t>28.8</w:t>
            </w:r>
          </w:p>
        </w:tc>
        <w:tc>
          <w:tcPr>
            <w:tcW w:w="1084" w:type="dxa"/>
          </w:tcPr>
          <w:p w14:paraId="2FBFFE7F"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6A41D79D" w14:textId="77777777" w:rsidTr="00B47B23">
        <w:trPr>
          <w:trHeight w:val="305"/>
        </w:trPr>
        <w:tc>
          <w:tcPr>
            <w:tcW w:w="1306" w:type="dxa"/>
          </w:tcPr>
          <w:p w14:paraId="6B722188" w14:textId="77777777" w:rsidR="002722FA" w:rsidRPr="00DE5D45" w:rsidRDefault="002722FA" w:rsidP="008B745C">
            <w:pPr>
              <w:autoSpaceDE w:val="0"/>
              <w:autoSpaceDN w:val="0"/>
              <w:adjustRightInd w:val="0"/>
              <w:rPr>
                <w:i/>
                <w:iCs/>
                <w:color w:val="000000"/>
                <w:kern w:val="0"/>
              </w:rPr>
            </w:pPr>
            <w:r w:rsidRPr="00DE5D45">
              <w:rPr>
                <w:i/>
                <w:iCs/>
                <w:color w:val="000000"/>
                <w:kern w:val="0"/>
              </w:rPr>
              <w:t>Juniperus</w:t>
            </w:r>
          </w:p>
        </w:tc>
        <w:tc>
          <w:tcPr>
            <w:tcW w:w="1418" w:type="dxa"/>
          </w:tcPr>
          <w:p w14:paraId="147D413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243C8B1E"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41B1BC1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5A898F0D"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19514F4C" w14:textId="77777777" w:rsidTr="00B47B23">
        <w:trPr>
          <w:trHeight w:val="305"/>
        </w:trPr>
        <w:tc>
          <w:tcPr>
            <w:tcW w:w="1306" w:type="dxa"/>
          </w:tcPr>
          <w:p w14:paraId="7AF97F78" w14:textId="77777777" w:rsidR="002722FA" w:rsidRPr="00DE5D45" w:rsidRDefault="002722FA" w:rsidP="008B745C">
            <w:pPr>
              <w:autoSpaceDE w:val="0"/>
              <w:autoSpaceDN w:val="0"/>
              <w:adjustRightInd w:val="0"/>
              <w:rPr>
                <w:i/>
                <w:iCs/>
                <w:color w:val="000000"/>
                <w:kern w:val="0"/>
              </w:rPr>
            </w:pPr>
            <w:r w:rsidRPr="00DE5D45">
              <w:rPr>
                <w:i/>
                <w:iCs/>
                <w:color w:val="000000"/>
                <w:kern w:val="0"/>
              </w:rPr>
              <w:t>Larix</w:t>
            </w:r>
          </w:p>
        </w:tc>
        <w:tc>
          <w:tcPr>
            <w:tcW w:w="1418" w:type="dxa"/>
          </w:tcPr>
          <w:p w14:paraId="509C0BD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0D7F0AA7" w14:textId="77777777" w:rsidR="002722FA" w:rsidRPr="002F2F35" w:rsidRDefault="002722FA" w:rsidP="000D7AB9">
            <w:pPr>
              <w:autoSpaceDE w:val="0"/>
              <w:autoSpaceDN w:val="0"/>
              <w:adjustRightInd w:val="0"/>
              <w:jc w:val="right"/>
              <w:rPr>
                <w:color w:val="000000"/>
                <w:kern w:val="0"/>
              </w:rPr>
            </w:pPr>
            <w:r w:rsidRPr="002F2F35">
              <w:rPr>
                <w:color w:val="000000"/>
                <w:kern w:val="0"/>
              </w:rPr>
              <w:t>5.8</w:t>
            </w:r>
          </w:p>
        </w:tc>
        <w:tc>
          <w:tcPr>
            <w:tcW w:w="1417" w:type="dxa"/>
          </w:tcPr>
          <w:p w14:paraId="5DC87073" w14:textId="77777777" w:rsidR="002722FA" w:rsidRPr="002F2F35" w:rsidRDefault="002722FA" w:rsidP="000D7AB9">
            <w:pPr>
              <w:autoSpaceDE w:val="0"/>
              <w:autoSpaceDN w:val="0"/>
              <w:adjustRightInd w:val="0"/>
              <w:jc w:val="right"/>
              <w:rPr>
                <w:color w:val="000000"/>
                <w:kern w:val="0"/>
              </w:rPr>
            </w:pPr>
            <w:r w:rsidRPr="002F2F35">
              <w:rPr>
                <w:color w:val="000000"/>
                <w:kern w:val="0"/>
              </w:rPr>
              <w:t>0.8</w:t>
            </w:r>
          </w:p>
        </w:tc>
        <w:tc>
          <w:tcPr>
            <w:tcW w:w="1084" w:type="dxa"/>
          </w:tcPr>
          <w:p w14:paraId="6D8EC610" w14:textId="77777777" w:rsidR="002722FA" w:rsidRPr="002F2F35" w:rsidRDefault="002722FA" w:rsidP="000D7AB9">
            <w:pPr>
              <w:autoSpaceDE w:val="0"/>
              <w:autoSpaceDN w:val="0"/>
              <w:adjustRightInd w:val="0"/>
              <w:jc w:val="right"/>
              <w:rPr>
                <w:color w:val="000000"/>
                <w:kern w:val="0"/>
              </w:rPr>
            </w:pPr>
            <w:r w:rsidRPr="002F2F35">
              <w:rPr>
                <w:color w:val="000000"/>
                <w:kern w:val="0"/>
              </w:rPr>
              <w:t>2.3</w:t>
            </w:r>
          </w:p>
        </w:tc>
      </w:tr>
      <w:tr w:rsidR="000D7AB9" w:rsidRPr="002F2F35" w14:paraId="450032E8" w14:textId="77777777" w:rsidTr="00B47B23">
        <w:trPr>
          <w:trHeight w:val="305"/>
        </w:trPr>
        <w:tc>
          <w:tcPr>
            <w:tcW w:w="1306" w:type="dxa"/>
          </w:tcPr>
          <w:p w14:paraId="5F5BD745" w14:textId="77777777" w:rsidR="002722FA" w:rsidRPr="00DE5D45" w:rsidRDefault="002722FA" w:rsidP="008B745C">
            <w:pPr>
              <w:autoSpaceDE w:val="0"/>
              <w:autoSpaceDN w:val="0"/>
              <w:adjustRightInd w:val="0"/>
              <w:rPr>
                <w:i/>
                <w:iCs/>
                <w:color w:val="000000"/>
                <w:kern w:val="0"/>
              </w:rPr>
            </w:pPr>
            <w:r w:rsidRPr="00DE5D45">
              <w:rPr>
                <w:i/>
                <w:iCs/>
                <w:color w:val="000000"/>
                <w:kern w:val="0"/>
              </w:rPr>
              <w:t>Ostrya</w:t>
            </w:r>
          </w:p>
        </w:tc>
        <w:tc>
          <w:tcPr>
            <w:tcW w:w="1418" w:type="dxa"/>
          </w:tcPr>
          <w:p w14:paraId="615E68E7" w14:textId="77777777" w:rsidR="002722FA" w:rsidRPr="002F2F35" w:rsidRDefault="002722FA" w:rsidP="000D7AB9">
            <w:pPr>
              <w:autoSpaceDE w:val="0"/>
              <w:autoSpaceDN w:val="0"/>
              <w:adjustRightInd w:val="0"/>
              <w:jc w:val="right"/>
              <w:rPr>
                <w:color w:val="000000"/>
                <w:kern w:val="0"/>
              </w:rPr>
            </w:pPr>
            <w:r w:rsidRPr="002F2F35">
              <w:rPr>
                <w:color w:val="000000"/>
                <w:kern w:val="0"/>
              </w:rPr>
              <w:t>0.9</w:t>
            </w:r>
          </w:p>
        </w:tc>
        <w:tc>
          <w:tcPr>
            <w:tcW w:w="992" w:type="dxa"/>
          </w:tcPr>
          <w:p w14:paraId="7DEB42E7"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c>
          <w:tcPr>
            <w:tcW w:w="1417" w:type="dxa"/>
          </w:tcPr>
          <w:p w14:paraId="457281B7" w14:textId="77777777" w:rsidR="002722FA" w:rsidRPr="002F2F35" w:rsidRDefault="002722FA" w:rsidP="000D7AB9">
            <w:pPr>
              <w:autoSpaceDE w:val="0"/>
              <w:autoSpaceDN w:val="0"/>
              <w:adjustRightInd w:val="0"/>
              <w:jc w:val="right"/>
              <w:rPr>
                <w:color w:val="000000"/>
                <w:kern w:val="0"/>
              </w:rPr>
            </w:pPr>
            <w:r w:rsidRPr="002F2F35">
              <w:rPr>
                <w:color w:val="000000"/>
                <w:kern w:val="0"/>
              </w:rPr>
              <w:t>0.7</w:t>
            </w:r>
          </w:p>
        </w:tc>
        <w:tc>
          <w:tcPr>
            <w:tcW w:w="1084" w:type="dxa"/>
          </w:tcPr>
          <w:p w14:paraId="54E7359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r>
      <w:tr w:rsidR="000D7AB9" w:rsidRPr="002F2F35" w14:paraId="7ABD325E" w14:textId="77777777" w:rsidTr="00B47B23">
        <w:trPr>
          <w:trHeight w:val="305"/>
        </w:trPr>
        <w:tc>
          <w:tcPr>
            <w:tcW w:w="1306" w:type="dxa"/>
          </w:tcPr>
          <w:p w14:paraId="33ADBF94" w14:textId="77777777" w:rsidR="002722FA" w:rsidRPr="00DE5D45" w:rsidRDefault="002722FA" w:rsidP="008B745C">
            <w:pPr>
              <w:autoSpaceDE w:val="0"/>
              <w:autoSpaceDN w:val="0"/>
              <w:adjustRightInd w:val="0"/>
              <w:rPr>
                <w:i/>
                <w:iCs/>
                <w:color w:val="000000"/>
                <w:kern w:val="0"/>
              </w:rPr>
            </w:pPr>
            <w:r w:rsidRPr="00DE5D45">
              <w:rPr>
                <w:i/>
                <w:iCs/>
                <w:color w:val="000000"/>
                <w:kern w:val="0"/>
              </w:rPr>
              <w:t>Populus</w:t>
            </w:r>
          </w:p>
        </w:tc>
        <w:tc>
          <w:tcPr>
            <w:tcW w:w="1418" w:type="dxa"/>
          </w:tcPr>
          <w:p w14:paraId="2B9B6DAE"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992" w:type="dxa"/>
          </w:tcPr>
          <w:p w14:paraId="04CB68AF" w14:textId="77777777" w:rsidR="002722FA" w:rsidRPr="002F2F35" w:rsidRDefault="002722FA" w:rsidP="000D7AB9">
            <w:pPr>
              <w:autoSpaceDE w:val="0"/>
              <w:autoSpaceDN w:val="0"/>
              <w:adjustRightInd w:val="0"/>
              <w:jc w:val="right"/>
              <w:rPr>
                <w:color w:val="000000"/>
                <w:kern w:val="0"/>
              </w:rPr>
            </w:pPr>
            <w:r w:rsidRPr="002F2F35">
              <w:rPr>
                <w:color w:val="000000"/>
                <w:kern w:val="0"/>
              </w:rPr>
              <w:t>1.2</w:t>
            </w:r>
          </w:p>
        </w:tc>
        <w:tc>
          <w:tcPr>
            <w:tcW w:w="1417" w:type="dxa"/>
          </w:tcPr>
          <w:p w14:paraId="0A7BA518"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47940F1" w14:textId="77777777" w:rsidR="002722FA" w:rsidRPr="002F2F35" w:rsidRDefault="002722FA" w:rsidP="000D7AB9">
            <w:pPr>
              <w:autoSpaceDE w:val="0"/>
              <w:autoSpaceDN w:val="0"/>
              <w:adjustRightInd w:val="0"/>
              <w:jc w:val="right"/>
              <w:rPr>
                <w:color w:val="000000"/>
                <w:kern w:val="0"/>
              </w:rPr>
            </w:pPr>
            <w:r w:rsidRPr="002F2F35">
              <w:rPr>
                <w:color w:val="000000"/>
                <w:kern w:val="0"/>
              </w:rPr>
              <w:t>4.6</w:t>
            </w:r>
          </w:p>
        </w:tc>
      </w:tr>
      <w:tr w:rsidR="000D7AB9" w:rsidRPr="002F2F35" w14:paraId="2C753E08" w14:textId="77777777" w:rsidTr="00B47B23">
        <w:trPr>
          <w:trHeight w:val="305"/>
        </w:trPr>
        <w:tc>
          <w:tcPr>
            <w:tcW w:w="1306" w:type="dxa"/>
          </w:tcPr>
          <w:p w14:paraId="474231AA" w14:textId="77777777" w:rsidR="002722FA" w:rsidRPr="00DE5D45" w:rsidRDefault="002722FA" w:rsidP="008B745C">
            <w:pPr>
              <w:autoSpaceDE w:val="0"/>
              <w:autoSpaceDN w:val="0"/>
              <w:adjustRightInd w:val="0"/>
              <w:rPr>
                <w:i/>
                <w:iCs/>
                <w:color w:val="000000"/>
                <w:kern w:val="0"/>
              </w:rPr>
            </w:pPr>
            <w:r w:rsidRPr="00DE5D45">
              <w:rPr>
                <w:i/>
                <w:iCs/>
                <w:color w:val="000000"/>
                <w:kern w:val="0"/>
              </w:rPr>
              <w:t>Prunus</w:t>
            </w:r>
          </w:p>
        </w:tc>
        <w:tc>
          <w:tcPr>
            <w:tcW w:w="1418" w:type="dxa"/>
          </w:tcPr>
          <w:p w14:paraId="517827CA"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992" w:type="dxa"/>
          </w:tcPr>
          <w:p w14:paraId="099B52D8"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417" w:type="dxa"/>
          </w:tcPr>
          <w:p w14:paraId="26C5CF82" w14:textId="77777777" w:rsidR="002722FA" w:rsidRPr="002F2F35" w:rsidRDefault="002722FA" w:rsidP="000D7AB9">
            <w:pPr>
              <w:autoSpaceDE w:val="0"/>
              <w:autoSpaceDN w:val="0"/>
              <w:adjustRightInd w:val="0"/>
              <w:jc w:val="right"/>
              <w:rPr>
                <w:color w:val="000000"/>
                <w:kern w:val="0"/>
              </w:rPr>
            </w:pPr>
            <w:r w:rsidRPr="002F2F35">
              <w:rPr>
                <w:color w:val="000000"/>
                <w:kern w:val="0"/>
              </w:rPr>
              <w:t>0.3</w:t>
            </w:r>
          </w:p>
        </w:tc>
        <w:tc>
          <w:tcPr>
            <w:tcW w:w="1084" w:type="dxa"/>
          </w:tcPr>
          <w:p w14:paraId="0DB67A0F" w14:textId="77777777" w:rsidR="002722FA" w:rsidRPr="002F2F35" w:rsidRDefault="002722FA" w:rsidP="000D7AB9">
            <w:pPr>
              <w:autoSpaceDE w:val="0"/>
              <w:autoSpaceDN w:val="0"/>
              <w:adjustRightInd w:val="0"/>
              <w:jc w:val="right"/>
              <w:rPr>
                <w:color w:val="000000"/>
                <w:kern w:val="0"/>
              </w:rPr>
            </w:pPr>
            <w:r w:rsidRPr="002F2F35">
              <w:rPr>
                <w:color w:val="000000"/>
                <w:kern w:val="0"/>
              </w:rPr>
              <w:t>0.4</w:t>
            </w:r>
          </w:p>
        </w:tc>
      </w:tr>
      <w:tr w:rsidR="000D7AB9" w:rsidRPr="002F2F35" w14:paraId="3AF3452E" w14:textId="77777777" w:rsidTr="00B47B23">
        <w:trPr>
          <w:trHeight w:val="305"/>
        </w:trPr>
        <w:tc>
          <w:tcPr>
            <w:tcW w:w="1306" w:type="dxa"/>
          </w:tcPr>
          <w:p w14:paraId="28D995AB" w14:textId="77777777" w:rsidR="002722FA" w:rsidRPr="00DE5D45" w:rsidRDefault="002722FA" w:rsidP="008B745C">
            <w:pPr>
              <w:autoSpaceDE w:val="0"/>
              <w:autoSpaceDN w:val="0"/>
              <w:adjustRightInd w:val="0"/>
              <w:rPr>
                <w:i/>
                <w:iCs/>
                <w:color w:val="000000"/>
                <w:kern w:val="0"/>
              </w:rPr>
            </w:pPr>
            <w:r w:rsidRPr="00DE5D45">
              <w:rPr>
                <w:i/>
                <w:iCs/>
                <w:color w:val="000000"/>
                <w:kern w:val="0"/>
              </w:rPr>
              <w:t>Quercus</w:t>
            </w:r>
          </w:p>
        </w:tc>
        <w:tc>
          <w:tcPr>
            <w:tcW w:w="1418" w:type="dxa"/>
          </w:tcPr>
          <w:p w14:paraId="3E4F960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0E3AE994" w14:textId="77777777" w:rsidR="002722FA" w:rsidRPr="002F2F35" w:rsidRDefault="002722FA" w:rsidP="000D7AB9">
            <w:pPr>
              <w:autoSpaceDE w:val="0"/>
              <w:autoSpaceDN w:val="0"/>
              <w:adjustRightInd w:val="0"/>
              <w:jc w:val="right"/>
              <w:rPr>
                <w:color w:val="000000"/>
                <w:kern w:val="0"/>
              </w:rPr>
            </w:pPr>
            <w:r w:rsidRPr="002F2F35">
              <w:rPr>
                <w:color w:val="000000"/>
                <w:kern w:val="0"/>
              </w:rPr>
              <w:t>10</w:t>
            </w:r>
          </w:p>
        </w:tc>
        <w:tc>
          <w:tcPr>
            <w:tcW w:w="1417" w:type="dxa"/>
          </w:tcPr>
          <w:p w14:paraId="051F893E"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1084" w:type="dxa"/>
          </w:tcPr>
          <w:p w14:paraId="25E0C506" w14:textId="77777777" w:rsidR="002722FA" w:rsidRPr="002F2F35" w:rsidRDefault="002722FA" w:rsidP="000D7AB9">
            <w:pPr>
              <w:autoSpaceDE w:val="0"/>
              <w:autoSpaceDN w:val="0"/>
              <w:adjustRightInd w:val="0"/>
              <w:jc w:val="right"/>
              <w:rPr>
                <w:color w:val="000000"/>
                <w:kern w:val="0"/>
              </w:rPr>
            </w:pPr>
            <w:r w:rsidRPr="002F2F35">
              <w:rPr>
                <w:color w:val="000000"/>
                <w:kern w:val="0"/>
              </w:rPr>
              <w:t>12.8</w:t>
            </w:r>
          </w:p>
        </w:tc>
      </w:tr>
      <w:tr w:rsidR="000D7AB9" w:rsidRPr="002F2F35" w14:paraId="3C346955" w14:textId="77777777" w:rsidTr="00B47B23">
        <w:trPr>
          <w:trHeight w:val="305"/>
        </w:trPr>
        <w:tc>
          <w:tcPr>
            <w:tcW w:w="1306" w:type="dxa"/>
          </w:tcPr>
          <w:p w14:paraId="21B1D2ED" w14:textId="77777777" w:rsidR="002722FA" w:rsidRPr="00DE5D45" w:rsidRDefault="002722FA" w:rsidP="008B745C">
            <w:pPr>
              <w:autoSpaceDE w:val="0"/>
              <w:autoSpaceDN w:val="0"/>
              <w:adjustRightInd w:val="0"/>
              <w:rPr>
                <w:i/>
                <w:iCs/>
                <w:color w:val="000000"/>
                <w:kern w:val="0"/>
              </w:rPr>
            </w:pPr>
            <w:r w:rsidRPr="00DE5D45">
              <w:rPr>
                <w:i/>
                <w:iCs/>
                <w:color w:val="000000"/>
                <w:kern w:val="0"/>
              </w:rPr>
              <w:t>Rhamnus</w:t>
            </w:r>
          </w:p>
        </w:tc>
        <w:tc>
          <w:tcPr>
            <w:tcW w:w="1418" w:type="dxa"/>
          </w:tcPr>
          <w:p w14:paraId="3DF58013" w14:textId="77777777" w:rsidR="002722FA" w:rsidRPr="002F2F35" w:rsidRDefault="002722FA" w:rsidP="000D7AB9">
            <w:pPr>
              <w:autoSpaceDE w:val="0"/>
              <w:autoSpaceDN w:val="0"/>
              <w:adjustRightInd w:val="0"/>
              <w:jc w:val="right"/>
              <w:rPr>
                <w:color w:val="000000"/>
                <w:kern w:val="0"/>
              </w:rPr>
            </w:pPr>
            <w:r w:rsidRPr="002F2F35">
              <w:rPr>
                <w:color w:val="000000"/>
                <w:kern w:val="0"/>
              </w:rPr>
              <w:t>0.2</w:t>
            </w:r>
          </w:p>
        </w:tc>
        <w:tc>
          <w:tcPr>
            <w:tcW w:w="992" w:type="dxa"/>
          </w:tcPr>
          <w:p w14:paraId="0E3F38AA"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A6D8A7B"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c>
          <w:tcPr>
            <w:tcW w:w="1084" w:type="dxa"/>
          </w:tcPr>
          <w:p w14:paraId="4766576A"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r w:rsidR="000D7AB9" w:rsidRPr="002F2F35" w14:paraId="44990528" w14:textId="77777777" w:rsidTr="00B47B23">
        <w:trPr>
          <w:trHeight w:val="305"/>
        </w:trPr>
        <w:tc>
          <w:tcPr>
            <w:tcW w:w="1306" w:type="dxa"/>
          </w:tcPr>
          <w:p w14:paraId="41B9A3F7" w14:textId="77777777" w:rsidR="002722FA" w:rsidRPr="00DE5D45" w:rsidRDefault="002722FA" w:rsidP="008B745C">
            <w:pPr>
              <w:autoSpaceDE w:val="0"/>
              <w:autoSpaceDN w:val="0"/>
              <w:adjustRightInd w:val="0"/>
              <w:rPr>
                <w:i/>
                <w:iCs/>
                <w:color w:val="000000"/>
                <w:kern w:val="0"/>
              </w:rPr>
            </w:pPr>
            <w:r w:rsidRPr="00DE5D45">
              <w:rPr>
                <w:i/>
                <w:iCs/>
                <w:color w:val="000000"/>
                <w:kern w:val="0"/>
              </w:rPr>
              <w:t>Tilia</w:t>
            </w:r>
          </w:p>
        </w:tc>
        <w:tc>
          <w:tcPr>
            <w:tcW w:w="1418" w:type="dxa"/>
          </w:tcPr>
          <w:p w14:paraId="09D41C84" w14:textId="77777777" w:rsidR="002722FA" w:rsidRPr="002F2F35" w:rsidRDefault="002722FA" w:rsidP="000D7AB9">
            <w:pPr>
              <w:autoSpaceDE w:val="0"/>
              <w:autoSpaceDN w:val="0"/>
              <w:adjustRightInd w:val="0"/>
              <w:jc w:val="right"/>
              <w:rPr>
                <w:color w:val="000000"/>
                <w:kern w:val="0"/>
              </w:rPr>
            </w:pPr>
            <w:r w:rsidRPr="002F2F35">
              <w:rPr>
                <w:color w:val="000000"/>
                <w:kern w:val="0"/>
              </w:rPr>
              <w:t>3.3</w:t>
            </w:r>
          </w:p>
        </w:tc>
        <w:tc>
          <w:tcPr>
            <w:tcW w:w="992" w:type="dxa"/>
          </w:tcPr>
          <w:p w14:paraId="2956A901" w14:textId="77777777" w:rsidR="002722FA" w:rsidRPr="002F2F35" w:rsidRDefault="002722FA" w:rsidP="000D7AB9">
            <w:pPr>
              <w:autoSpaceDE w:val="0"/>
              <w:autoSpaceDN w:val="0"/>
              <w:adjustRightInd w:val="0"/>
              <w:jc w:val="right"/>
              <w:rPr>
                <w:color w:val="000000"/>
                <w:kern w:val="0"/>
              </w:rPr>
            </w:pPr>
            <w:r w:rsidRPr="002F2F35">
              <w:rPr>
                <w:color w:val="000000"/>
                <w:kern w:val="0"/>
              </w:rPr>
              <w:t>15.1</w:t>
            </w:r>
          </w:p>
        </w:tc>
        <w:tc>
          <w:tcPr>
            <w:tcW w:w="1417" w:type="dxa"/>
          </w:tcPr>
          <w:p w14:paraId="7C9E55EA" w14:textId="77777777" w:rsidR="002722FA" w:rsidRPr="002F2F35" w:rsidRDefault="002722FA" w:rsidP="000D7AB9">
            <w:pPr>
              <w:autoSpaceDE w:val="0"/>
              <w:autoSpaceDN w:val="0"/>
              <w:adjustRightInd w:val="0"/>
              <w:jc w:val="right"/>
              <w:rPr>
                <w:color w:val="000000"/>
                <w:kern w:val="0"/>
              </w:rPr>
            </w:pPr>
            <w:r w:rsidRPr="002F2F35">
              <w:rPr>
                <w:color w:val="000000"/>
                <w:kern w:val="0"/>
              </w:rPr>
              <w:t>4.5</w:t>
            </w:r>
          </w:p>
        </w:tc>
        <w:tc>
          <w:tcPr>
            <w:tcW w:w="1084" w:type="dxa"/>
          </w:tcPr>
          <w:p w14:paraId="6152E7F1" w14:textId="77777777" w:rsidR="002722FA" w:rsidRPr="002F2F35" w:rsidRDefault="002722FA" w:rsidP="000D7AB9">
            <w:pPr>
              <w:autoSpaceDE w:val="0"/>
              <w:autoSpaceDN w:val="0"/>
              <w:adjustRightInd w:val="0"/>
              <w:jc w:val="right"/>
              <w:rPr>
                <w:color w:val="000000"/>
                <w:kern w:val="0"/>
              </w:rPr>
            </w:pPr>
            <w:r w:rsidRPr="002F2F35">
              <w:rPr>
                <w:color w:val="000000"/>
                <w:kern w:val="0"/>
              </w:rPr>
              <w:t>7</w:t>
            </w:r>
          </w:p>
        </w:tc>
      </w:tr>
      <w:tr w:rsidR="000D7AB9" w:rsidRPr="002F2F35" w14:paraId="7A42ABAD" w14:textId="77777777" w:rsidTr="00B47B23">
        <w:trPr>
          <w:trHeight w:val="305"/>
        </w:trPr>
        <w:tc>
          <w:tcPr>
            <w:tcW w:w="1306" w:type="dxa"/>
          </w:tcPr>
          <w:p w14:paraId="3D67ABFE" w14:textId="77777777" w:rsidR="002722FA" w:rsidRPr="00DE5D45" w:rsidRDefault="002722FA" w:rsidP="008B745C">
            <w:pPr>
              <w:autoSpaceDE w:val="0"/>
              <w:autoSpaceDN w:val="0"/>
              <w:adjustRightInd w:val="0"/>
              <w:rPr>
                <w:i/>
                <w:iCs/>
                <w:color w:val="000000"/>
                <w:kern w:val="0"/>
              </w:rPr>
            </w:pPr>
            <w:r w:rsidRPr="00DE5D45">
              <w:rPr>
                <w:i/>
                <w:iCs/>
                <w:color w:val="000000"/>
                <w:kern w:val="0"/>
              </w:rPr>
              <w:t>Ulmus</w:t>
            </w:r>
          </w:p>
        </w:tc>
        <w:tc>
          <w:tcPr>
            <w:tcW w:w="1418" w:type="dxa"/>
          </w:tcPr>
          <w:p w14:paraId="4D3E0EA8" w14:textId="77777777" w:rsidR="002722FA" w:rsidRPr="002F2F35" w:rsidRDefault="002722FA" w:rsidP="000D7AB9">
            <w:pPr>
              <w:autoSpaceDE w:val="0"/>
              <w:autoSpaceDN w:val="0"/>
              <w:adjustRightInd w:val="0"/>
              <w:jc w:val="right"/>
              <w:rPr>
                <w:color w:val="000000"/>
                <w:kern w:val="0"/>
              </w:rPr>
            </w:pPr>
            <w:r w:rsidRPr="002F2F35">
              <w:rPr>
                <w:color w:val="000000"/>
                <w:kern w:val="0"/>
              </w:rPr>
              <w:t>13.3</w:t>
            </w:r>
          </w:p>
        </w:tc>
        <w:tc>
          <w:tcPr>
            <w:tcW w:w="992" w:type="dxa"/>
          </w:tcPr>
          <w:p w14:paraId="60C525A3" w14:textId="77777777" w:rsidR="002722FA" w:rsidRPr="002F2F35" w:rsidRDefault="002722FA" w:rsidP="000D7AB9">
            <w:pPr>
              <w:autoSpaceDE w:val="0"/>
              <w:autoSpaceDN w:val="0"/>
              <w:adjustRightInd w:val="0"/>
              <w:jc w:val="right"/>
              <w:rPr>
                <w:color w:val="000000"/>
                <w:kern w:val="0"/>
              </w:rPr>
            </w:pPr>
            <w:r w:rsidRPr="002F2F35">
              <w:rPr>
                <w:color w:val="000000"/>
                <w:kern w:val="0"/>
              </w:rPr>
              <w:t>16.2</w:t>
            </w:r>
          </w:p>
        </w:tc>
        <w:tc>
          <w:tcPr>
            <w:tcW w:w="1417" w:type="dxa"/>
          </w:tcPr>
          <w:p w14:paraId="0641B98E" w14:textId="77777777" w:rsidR="002722FA" w:rsidRPr="002F2F35" w:rsidRDefault="002722FA" w:rsidP="000D7AB9">
            <w:pPr>
              <w:autoSpaceDE w:val="0"/>
              <w:autoSpaceDN w:val="0"/>
              <w:adjustRightInd w:val="0"/>
              <w:jc w:val="right"/>
              <w:rPr>
                <w:color w:val="000000"/>
                <w:kern w:val="0"/>
              </w:rPr>
            </w:pPr>
            <w:r w:rsidRPr="002F2F35">
              <w:rPr>
                <w:color w:val="000000"/>
                <w:kern w:val="0"/>
              </w:rPr>
              <w:t>24.7</w:t>
            </w:r>
          </w:p>
        </w:tc>
        <w:tc>
          <w:tcPr>
            <w:tcW w:w="1084" w:type="dxa"/>
          </w:tcPr>
          <w:p w14:paraId="2278402C" w14:textId="77777777" w:rsidR="002722FA" w:rsidRPr="002F2F35" w:rsidRDefault="002722FA" w:rsidP="000D7AB9">
            <w:pPr>
              <w:autoSpaceDE w:val="0"/>
              <w:autoSpaceDN w:val="0"/>
              <w:adjustRightInd w:val="0"/>
              <w:jc w:val="right"/>
              <w:rPr>
                <w:color w:val="000000"/>
                <w:kern w:val="0"/>
              </w:rPr>
            </w:pPr>
            <w:r w:rsidRPr="002F2F35">
              <w:rPr>
                <w:color w:val="000000"/>
                <w:kern w:val="0"/>
              </w:rPr>
              <w:t>5.5</w:t>
            </w:r>
          </w:p>
        </w:tc>
      </w:tr>
      <w:tr w:rsidR="000D7AB9" w:rsidRPr="002F2F35" w14:paraId="4BF85FA6" w14:textId="77777777" w:rsidTr="00B47B23">
        <w:trPr>
          <w:trHeight w:val="305"/>
        </w:trPr>
        <w:tc>
          <w:tcPr>
            <w:tcW w:w="1306" w:type="dxa"/>
          </w:tcPr>
          <w:p w14:paraId="1FC37D06" w14:textId="77777777" w:rsidR="002722FA" w:rsidRPr="00DE5D45" w:rsidRDefault="002722FA" w:rsidP="008B745C">
            <w:pPr>
              <w:autoSpaceDE w:val="0"/>
              <w:autoSpaceDN w:val="0"/>
              <w:adjustRightInd w:val="0"/>
              <w:rPr>
                <w:i/>
                <w:iCs/>
                <w:color w:val="000000"/>
                <w:kern w:val="0"/>
              </w:rPr>
            </w:pPr>
            <w:r w:rsidRPr="00DE5D45">
              <w:rPr>
                <w:i/>
                <w:iCs/>
                <w:color w:val="000000"/>
                <w:kern w:val="0"/>
              </w:rPr>
              <w:t>Viburnum</w:t>
            </w:r>
          </w:p>
        </w:tc>
        <w:tc>
          <w:tcPr>
            <w:tcW w:w="1418" w:type="dxa"/>
          </w:tcPr>
          <w:p w14:paraId="29A006B4"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992" w:type="dxa"/>
          </w:tcPr>
          <w:p w14:paraId="7B2DF1B7" w14:textId="77777777" w:rsidR="002722FA" w:rsidRPr="002F2F35" w:rsidRDefault="002722FA" w:rsidP="000D7AB9">
            <w:pPr>
              <w:autoSpaceDE w:val="0"/>
              <w:autoSpaceDN w:val="0"/>
              <w:adjustRightInd w:val="0"/>
              <w:jc w:val="right"/>
              <w:rPr>
                <w:color w:val="000000"/>
                <w:kern w:val="0"/>
              </w:rPr>
            </w:pPr>
            <w:r w:rsidRPr="002F2F35">
              <w:rPr>
                <w:color w:val="000000"/>
                <w:kern w:val="0"/>
              </w:rPr>
              <w:t>0.1</w:t>
            </w:r>
          </w:p>
        </w:tc>
        <w:tc>
          <w:tcPr>
            <w:tcW w:w="1417" w:type="dxa"/>
          </w:tcPr>
          <w:p w14:paraId="2C9F00E1" w14:textId="77777777" w:rsidR="002722FA" w:rsidRPr="002F2F35" w:rsidRDefault="002722FA" w:rsidP="000D7AB9">
            <w:pPr>
              <w:autoSpaceDE w:val="0"/>
              <w:autoSpaceDN w:val="0"/>
              <w:adjustRightInd w:val="0"/>
              <w:jc w:val="right"/>
              <w:rPr>
                <w:color w:val="000000"/>
                <w:kern w:val="0"/>
              </w:rPr>
            </w:pPr>
            <w:r w:rsidRPr="002F2F35">
              <w:rPr>
                <w:color w:val="000000"/>
                <w:kern w:val="0"/>
              </w:rPr>
              <w:t>0.5</w:t>
            </w:r>
          </w:p>
        </w:tc>
        <w:tc>
          <w:tcPr>
            <w:tcW w:w="1084" w:type="dxa"/>
          </w:tcPr>
          <w:p w14:paraId="6AF173E7" w14:textId="77777777" w:rsidR="002722FA" w:rsidRPr="002F2F35" w:rsidRDefault="002722FA" w:rsidP="000D7AB9">
            <w:pPr>
              <w:autoSpaceDE w:val="0"/>
              <w:autoSpaceDN w:val="0"/>
              <w:adjustRightInd w:val="0"/>
              <w:jc w:val="right"/>
              <w:rPr>
                <w:color w:val="000000"/>
                <w:kern w:val="0"/>
              </w:rPr>
            </w:pPr>
            <w:r w:rsidRPr="002F2F35">
              <w:rPr>
                <w:color w:val="000000"/>
                <w:kern w:val="0"/>
              </w:rPr>
              <w:t>0</w:t>
            </w:r>
          </w:p>
        </w:tc>
      </w:tr>
    </w:tbl>
    <w:p w14:paraId="51943217" w14:textId="3FFB1F6E" w:rsidR="00294CEE" w:rsidRPr="00820BED" w:rsidRDefault="00294CEE"/>
    <w:p w14:paraId="5AA7E6E8" w14:textId="124DD112" w:rsidR="00A754CF" w:rsidRPr="00820BED" w:rsidRDefault="00A754CF"/>
    <w:p w14:paraId="4AF83EC6" w14:textId="1D333622" w:rsidR="007700DD" w:rsidRPr="00820BED" w:rsidRDefault="002316ED">
      <w:r w:rsidRPr="00820BED">
        <w:rPr>
          <w:noProof/>
        </w:rPr>
        <w:lastRenderedPageBreak/>
        <w:drawing>
          <wp:inline distT="0" distB="0" distL="0" distR="0" wp14:anchorId="50B07AE9" wp14:editId="2F5DF15C">
            <wp:extent cx="5528603" cy="5715380"/>
            <wp:effectExtent l="0" t="0" r="0" b="0"/>
            <wp:docPr id="1616264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433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543738" cy="5731026"/>
                    </a:xfrm>
                    <a:prstGeom prst="rect">
                      <a:avLst/>
                    </a:prstGeom>
                  </pic:spPr>
                </pic:pic>
              </a:graphicData>
            </a:graphic>
          </wp:inline>
        </w:drawing>
      </w:r>
    </w:p>
    <w:p w14:paraId="1674C9BB" w14:textId="143314B9" w:rsidR="007700DD" w:rsidRDefault="007700DD">
      <w:r w:rsidRPr="00820BED">
        <w:rPr>
          <w:b/>
          <w:bCs/>
        </w:rPr>
        <w:t>Figure 4.</w:t>
      </w:r>
      <w:r w:rsidRPr="00820BED">
        <w:t xml:space="preserve"> </w:t>
      </w:r>
      <w:r w:rsidR="00C42D54" w:rsidRPr="00820BED">
        <w:t xml:space="preserve">Basal area of living trees in </w:t>
      </w:r>
      <w:r w:rsidR="003925EE" w:rsidRPr="00820BED">
        <w:t>10 hydric transects (30 plots). Each dot represents a single plot.</w:t>
      </w:r>
      <w:r w:rsidR="002B63E5" w:rsidRPr="00820BED">
        <w:t xml:space="preserve"> A) Canopy trees (≥ </w:t>
      </w:r>
      <w:r w:rsidR="00620FF8" w:rsidRPr="00820BED">
        <w:t>12.5 cm DBH); B) understory trees (2.5-12.5 cm DBH).</w:t>
      </w:r>
      <w:r w:rsidR="004D7332" w:rsidRPr="00820BED">
        <w:t xml:space="preserve"> Tree genera were only included in the graph if </w:t>
      </w:r>
      <w:r w:rsidR="00465BF4" w:rsidRPr="00820BED">
        <w:t xml:space="preserve">their mean basal area was in the top seven for either canopy or </w:t>
      </w:r>
      <w:r w:rsidR="00C76412" w:rsidRPr="00820BED">
        <w:t>understory trees.</w:t>
      </w:r>
      <w:r w:rsidR="00465BF4" w:rsidRPr="00820BED">
        <w:t xml:space="preserve"> </w:t>
      </w:r>
      <w:r w:rsidR="00F84554">
        <w:t>Note the difference in y-axis scale between the two graphs.</w:t>
      </w:r>
    </w:p>
    <w:p w14:paraId="47AAE140" w14:textId="77777777" w:rsidR="0085560D" w:rsidRDefault="0085560D"/>
    <w:p w14:paraId="7886F615" w14:textId="77777777" w:rsidR="00743430" w:rsidRDefault="00743430"/>
    <w:p w14:paraId="162A98AA" w14:textId="4EC8051B" w:rsidR="0085560D" w:rsidRDefault="00CA62BA">
      <w:r w:rsidRPr="00CA62BA">
        <w:rPr>
          <w:noProof/>
        </w:rPr>
        <w:lastRenderedPageBreak/>
        <w:drawing>
          <wp:inline distT="0" distB="0" distL="0" distR="0" wp14:anchorId="6A78BBF7" wp14:editId="40929F23">
            <wp:extent cx="5758004" cy="4617805"/>
            <wp:effectExtent l="0" t="0" r="0" b="0"/>
            <wp:docPr id="374876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6287"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8236" cy="4626011"/>
                    </a:xfrm>
                    <a:prstGeom prst="rect">
                      <a:avLst/>
                    </a:prstGeom>
                  </pic:spPr>
                </pic:pic>
              </a:graphicData>
            </a:graphic>
          </wp:inline>
        </w:drawing>
      </w:r>
    </w:p>
    <w:p w14:paraId="39100FC1" w14:textId="24143C2F" w:rsidR="000A7B88" w:rsidRPr="00820BED" w:rsidRDefault="00177C1E">
      <w:r w:rsidRPr="004A1647">
        <w:rPr>
          <w:b/>
          <w:bCs/>
        </w:rPr>
        <w:t>Figure 5.</w:t>
      </w:r>
      <w:r>
        <w:t xml:space="preserve"> Nonmetric multidimensional scaling </w:t>
      </w:r>
      <w:r w:rsidR="00DD2FDD">
        <w:t xml:space="preserve">(NMDS) </w:t>
      </w:r>
      <w:r>
        <w:t xml:space="preserve">of </w:t>
      </w:r>
      <w:r w:rsidR="003A3A9C">
        <w:t xml:space="preserve">the </w:t>
      </w:r>
      <w:proofErr w:type="gramStart"/>
      <w:r w:rsidR="00EC6512">
        <w:t>tree</w:t>
      </w:r>
      <w:proofErr w:type="gramEnd"/>
      <w:r w:rsidR="00EC6512">
        <w:t xml:space="preserve"> species composition</w:t>
      </w:r>
      <w:r w:rsidR="003A3A9C">
        <w:t xml:space="preserve"> </w:t>
      </w:r>
      <w:r w:rsidR="0010620D">
        <w:t xml:space="preserve">at the </w:t>
      </w:r>
      <w:r w:rsidR="004A1647">
        <w:t>30 hydric plots visited in 2025.</w:t>
      </w:r>
      <w:r w:rsidR="00DD2FDD">
        <w:t xml:space="preserve"> </w:t>
      </w:r>
      <w:r w:rsidR="005C4FD2">
        <w:t xml:space="preserve">Each point is a plot. </w:t>
      </w:r>
      <w:r w:rsidR="00DD2FDD">
        <w:t xml:space="preserve">Data used to generate the NMDS </w:t>
      </w:r>
      <w:r w:rsidR="003107F1">
        <w:t>was the</w:t>
      </w:r>
      <w:r w:rsidR="00DD2FDD">
        <w:t xml:space="preserve"> </w:t>
      </w:r>
      <w:r w:rsidR="00867C7B">
        <w:t xml:space="preserve">basal </w:t>
      </w:r>
      <w:r w:rsidR="005C4FD2">
        <w:t>area</w:t>
      </w:r>
      <w:r w:rsidR="00094A1F">
        <w:t xml:space="preserve"> per hectare</w:t>
      </w:r>
      <w:r w:rsidR="005C4FD2">
        <w:t xml:space="preserve"> of each tree species, counting all trees </w:t>
      </w:r>
      <w:r w:rsidR="00A67722" w:rsidRPr="00A67722">
        <w:t>≥</w:t>
      </w:r>
      <w:r w:rsidR="005C4FD2">
        <w:t xml:space="preserve"> 2.5 cm DBH</w:t>
      </w:r>
      <w:r w:rsidR="00317B5A" w:rsidRPr="002E3D4A">
        <w:t>.</w:t>
      </w:r>
      <w:r w:rsidR="00833EDD" w:rsidRPr="002E3D4A">
        <w:t xml:space="preserve"> The final stress value was </w:t>
      </w:r>
      <w:r w:rsidR="00E92D2F" w:rsidRPr="00E92D2F">
        <w:t>0.14</w:t>
      </w:r>
      <w:r w:rsidR="00E92D2F">
        <w:t>9</w:t>
      </w:r>
      <w:r w:rsidR="00833EDD" w:rsidRPr="002E3D4A">
        <w:t>.</w:t>
      </w:r>
      <w:r w:rsidR="002B28FB">
        <w:t xml:space="preserve"> </w:t>
      </w:r>
      <w:r w:rsidR="0048325B">
        <w:t xml:space="preserve">Species within the red oak group </w:t>
      </w:r>
      <w:r w:rsidR="009A7C66">
        <w:t>(</w:t>
      </w:r>
      <w:r w:rsidR="009A7C66" w:rsidRPr="009A7C66">
        <w:rPr>
          <w:i/>
          <w:iCs/>
        </w:rPr>
        <w:t>Quercus</w:t>
      </w:r>
      <w:r w:rsidR="009A7C66" w:rsidRPr="009A7C66">
        <w:t xml:space="preserve"> section </w:t>
      </w:r>
      <w:proofErr w:type="spellStart"/>
      <w:r w:rsidR="009A7C66" w:rsidRPr="005F08EC">
        <w:rPr>
          <w:i/>
          <w:iCs/>
        </w:rPr>
        <w:t>Lobatae</w:t>
      </w:r>
      <w:proofErr w:type="spellEnd"/>
      <w:r w:rsidR="009A7C66">
        <w:t xml:space="preserve">) </w:t>
      </w:r>
      <w:r w:rsidR="0048325B">
        <w:t>were lumped together</w:t>
      </w:r>
      <w:r w:rsidR="0012347B">
        <w:t xml:space="preserve"> for the analysis</w:t>
      </w:r>
      <w:r w:rsidR="0048325B">
        <w:t>, as were species within the white oak group</w:t>
      </w:r>
      <w:r w:rsidR="004B0D9E">
        <w:t xml:space="preserve"> (</w:t>
      </w:r>
      <w:r w:rsidR="004B0D9E" w:rsidRPr="004B0D9E">
        <w:rPr>
          <w:i/>
          <w:iCs/>
        </w:rPr>
        <w:t>Quercus</w:t>
      </w:r>
      <w:r w:rsidR="004B0D9E">
        <w:t xml:space="preserve"> section </w:t>
      </w:r>
      <w:r w:rsidR="004B0D9E" w:rsidRPr="005F08EC">
        <w:rPr>
          <w:i/>
          <w:iCs/>
        </w:rPr>
        <w:t>Quercus</w:t>
      </w:r>
      <w:r w:rsidR="004B0D9E">
        <w:t>)</w:t>
      </w:r>
      <w:r w:rsidR="0012347B">
        <w:t xml:space="preserve"> and the </w:t>
      </w:r>
      <w:proofErr w:type="gramStart"/>
      <w:r w:rsidR="0012347B">
        <w:t>genera</w:t>
      </w:r>
      <w:proofErr w:type="gramEnd"/>
      <w:r w:rsidR="0012347B">
        <w:t xml:space="preserve"> </w:t>
      </w:r>
      <w:r w:rsidR="0012347B" w:rsidRPr="0012347B">
        <w:rPr>
          <w:i/>
          <w:iCs/>
        </w:rPr>
        <w:t>Ulmus</w:t>
      </w:r>
      <w:r w:rsidR="0012347B">
        <w:t xml:space="preserve"> and </w:t>
      </w:r>
      <w:r w:rsidR="0012347B" w:rsidRPr="0012347B">
        <w:rPr>
          <w:i/>
          <w:iCs/>
        </w:rPr>
        <w:t>Populus</w:t>
      </w:r>
      <w:r w:rsidR="0012347B">
        <w:t>.</w:t>
      </w:r>
    </w:p>
    <w:p w14:paraId="7A762FEE" w14:textId="77777777" w:rsidR="002F602F" w:rsidRPr="00820BED" w:rsidRDefault="002F602F"/>
    <w:p w14:paraId="4D0E296B" w14:textId="150A01DC" w:rsidR="00A754CF" w:rsidRPr="00820BED" w:rsidRDefault="00A754CF">
      <w:r w:rsidRPr="00820BED">
        <w:rPr>
          <w:b/>
          <w:bCs/>
        </w:rPr>
        <w:t xml:space="preserve">Table </w:t>
      </w:r>
      <w:r w:rsidR="00D87843">
        <w:rPr>
          <w:b/>
          <w:bCs/>
        </w:rPr>
        <w:t>3</w:t>
      </w:r>
      <w:r w:rsidRPr="00820BED">
        <w:rPr>
          <w:b/>
          <w:bCs/>
        </w:rPr>
        <w:t>.</w:t>
      </w:r>
      <w:r w:rsidRPr="00820BED">
        <w:t xml:space="preserve"> </w:t>
      </w:r>
      <w:r w:rsidR="005238E2" w:rsidRPr="00820BED">
        <w:t>Average percent</w:t>
      </w:r>
      <w:r w:rsidR="00C26246">
        <w:t>age</w:t>
      </w:r>
      <w:r w:rsidR="005238E2" w:rsidRPr="00820BED">
        <w:t xml:space="preserve"> cover </w:t>
      </w:r>
      <w:r w:rsidR="00A72BFB" w:rsidRPr="00820BED">
        <w:t xml:space="preserve">(± SE) </w:t>
      </w:r>
      <w:r w:rsidR="005238E2" w:rsidRPr="00820BED">
        <w:t xml:space="preserve">of understory </w:t>
      </w:r>
      <w:proofErr w:type="gramStart"/>
      <w:r w:rsidR="005238E2" w:rsidRPr="00820BED">
        <w:t>cover</w:t>
      </w:r>
      <w:proofErr w:type="gramEnd"/>
      <w:r w:rsidR="005238E2" w:rsidRPr="00820BED">
        <w:t xml:space="preserve"> types in 10 hydric transects (30 plots)</w:t>
      </w:r>
      <w:r w:rsidR="00EE13B7" w:rsidRPr="00820BED">
        <w:t>.</w:t>
      </w:r>
      <w:r w:rsidR="007A7E8C" w:rsidRPr="00820BED">
        <w:t xml:space="preserve"> Standard errors</w:t>
      </w:r>
      <w:r w:rsidR="00EA0BCD" w:rsidRPr="00820BED">
        <w:t xml:space="preserve"> were calculated using</w:t>
      </w:r>
      <w:r w:rsidR="00C42D54" w:rsidRPr="00820BED">
        <w:t xml:space="preserve"> n=30.</w:t>
      </w:r>
    </w:p>
    <w:tbl>
      <w:tblPr>
        <w:tblW w:w="7453" w:type="dxa"/>
        <w:tblLook w:val="04A0" w:firstRow="1" w:lastRow="0" w:firstColumn="1" w:lastColumn="0" w:noHBand="0" w:noVBand="1"/>
      </w:tblPr>
      <w:tblGrid>
        <w:gridCol w:w="2268"/>
        <w:gridCol w:w="3261"/>
        <w:gridCol w:w="648"/>
        <w:gridCol w:w="348"/>
        <w:gridCol w:w="928"/>
      </w:tblGrid>
      <w:tr w:rsidR="006B1EE3" w:rsidRPr="00820BED" w14:paraId="55D86C66" w14:textId="77777777" w:rsidTr="007B7F6D">
        <w:trPr>
          <w:trHeight w:val="290"/>
        </w:trPr>
        <w:tc>
          <w:tcPr>
            <w:tcW w:w="2268" w:type="dxa"/>
            <w:tcBorders>
              <w:top w:val="single" w:sz="4" w:space="0" w:color="auto"/>
              <w:left w:val="nil"/>
              <w:bottom w:val="single" w:sz="4" w:space="0" w:color="auto"/>
              <w:right w:val="nil"/>
            </w:tcBorders>
          </w:tcPr>
          <w:p w14:paraId="7EFDECE3" w14:textId="757E1DE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Cover type</w:t>
            </w:r>
          </w:p>
        </w:tc>
        <w:tc>
          <w:tcPr>
            <w:tcW w:w="3261" w:type="dxa"/>
            <w:tcBorders>
              <w:top w:val="single" w:sz="4" w:space="0" w:color="auto"/>
              <w:left w:val="nil"/>
              <w:bottom w:val="single" w:sz="4" w:space="0" w:color="auto"/>
              <w:right w:val="nil"/>
            </w:tcBorders>
          </w:tcPr>
          <w:p w14:paraId="78455A10" w14:textId="2F990B2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Scientific name</w:t>
            </w:r>
          </w:p>
        </w:tc>
        <w:tc>
          <w:tcPr>
            <w:tcW w:w="1924" w:type="dxa"/>
            <w:gridSpan w:val="3"/>
            <w:tcBorders>
              <w:top w:val="single" w:sz="4" w:space="0" w:color="auto"/>
              <w:left w:val="nil"/>
              <w:bottom w:val="single" w:sz="4" w:space="0" w:color="auto"/>
              <w:right w:val="nil"/>
            </w:tcBorders>
            <w:noWrap/>
            <w:hideMark/>
          </w:tcPr>
          <w:p w14:paraId="2926F02B" w14:textId="24F4F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 xml:space="preserve">Mean percent cover (%) </w:t>
            </w:r>
            <w:r w:rsidRPr="00820BED">
              <w:t>± SE</w:t>
            </w:r>
          </w:p>
        </w:tc>
      </w:tr>
      <w:tr w:rsidR="006B1EE3" w:rsidRPr="00820BED" w14:paraId="595A610D" w14:textId="77777777" w:rsidTr="007B7F6D">
        <w:trPr>
          <w:trHeight w:val="290"/>
        </w:trPr>
        <w:tc>
          <w:tcPr>
            <w:tcW w:w="2268" w:type="dxa"/>
            <w:tcBorders>
              <w:top w:val="nil"/>
              <w:left w:val="nil"/>
              <w:bottom w:val="nil"/>
              <w:right w:val="nil"/>
            </w:tcBorders>
          </w:tcPr>
          <w:p w14:paraId="065FA64F" w14:textId="3D37710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Water</w:t>
            </w:r>
          </w:p>
        </w:tc>
        <w:tc>
          <w:tcPr>
            <w:tcW w:w="3261" w:type="dxa"/>
            <w:tcBorders>
              <w:top w:val="nil"/>
              <w:left w:val="nil"/>
              <w:bottom w:val="nil"/>
              <w:right w:val="nil"/>
            </w:tcBorders>
          </w:tcPr>
          <w:p w14:paraId="26655CE7" w14:textId="06E7D193"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5B4767F" w14:textId="36EFE40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9.8</w:t>
            </w:r>
          </w:p>
        </w:tc>
        <w:tc>
          <w:tcPr>
            <w:tcW w:w="348" w:type="dxa"/>
            <w:tcBorders>
              <w:top w:val="nil"/>
              <w:left w:val="nil"/>
              <w:bottom w:val="nil"/>
              <w:right w:val="nil"/>
            </w:tcBorders>
            <w:noWrap/>
            <w:hideMark/>
          </w:tcPr>
          <w:p w14:paraId="5732DC26" w14:textId="76FC4391"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55347ADD" w14:textId="34829A12"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2.6</w:t>
            </w:r>
          </w:p>
        </w:tc>
      </w:tr>
      <w:tr w:rsidR="006B1EE3" w:rsidRPr="00820BED" w14:paraId="5EA477E4" w14:textId="77777777" w:rsidTr="007B7F6D">
        <w:trPr>
          <w:trHeight w:val="290"/>
        </w:trPr>
        <w:tc>
          <w:tcPr>
            <w:tcW w:w="2268" w:type="dxa"/>
            <w:tcBorders>
              <w:top w:val="nil"/>
              <w:left w:val="nil"/>
              <w:bottom w:val="nil"/>
              <w:right w:val="nil"/>
            </w:tcBorders>
          </w:tcPr>
          <w:p w14:paraId="4A6639A4" w14:textId="7A644061"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Graminoids</w:t>
            </w:r>
          </w:p>
        </w:tc>
        <w:tc>
          <w:tcPr>
            <w:tcW w:w="3261" w:type="dxa"/>
            <w:tcBorders>
              <w:top w:val="nil"/>
              <w:left w:val="nil"/>
              <w:bottom w:val="nil"/>
              <w:right w:val="nil"/>
            </w:tcBorders>
          </w:tcPr>
          <w:p w14:paraId="7043EAE3" w14:textId="673B43FB" w:rsidR="006B1EE3" w:rsidRPr="00820BED" w:rsidRDefault="00A92FBC" w:rsidP="007B7F6D">
            <w:pPr>
              <w:rPr>
                <w:rFonts w:eastAsia="Times New Roman"/>
                <w:color w:val="000000"/>
                <w:kern w:val="0"/>
                <w14:ligatures w14:val="none"/>
              </w:rPr>
            </w:pPr>
            <w:proofErr w:type="spellStart"/>
            <w:r w:rsidRPr="00820BED">
              <w:rPr>
                <w:rFonts w:eastAsia="Times New Roman"/>
                <w:color w:val="000000"/>
                <w:kern w:val="0"/>
                <w14:ligatures w14:val="none"/>
              </w:rPr>
              <w:t>Poales</w:t>
            </w:r>
            <w:proofErr w:type="spellEnd"/>
          </w:p>
        </w:tc>
        <w:tc>
          <w:tcPr>
            <w:tcW w:w="648" w:type="dxa"/>
            <w:tcBorders>
              <w:top w:val="nil"/>
              <w:left w:val="nil"/>
              <w:bottom w:val="nil"/>
              <w:right w:val="nil"/>
            </w:tcBorders>
            <w:noWrap/>
            <w:hideMark/>
          </w:tcPr>
          <w:p w14:paraId="647CF28A" w14:textId="3635E69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52.7</w:t>
            </w:r>
          </w:p>
        </w:tc>
        <w:tc>
          <w:tcPr>
            <w:tcW w:w="348" w:type="dxa"/>
            <w:tcBorders>
              <w:top w:val="nil"/>
              <w:left w:val="nil"/>
              <w:bottom w:val="nil"/>
              <w:right w:val="nil"/>
            </w:tcBorders>
            <w:noWrap/>
            <w:hideMark/>
          </w:tcPr>
          <w:p w14:paraId="28718C59" w14:textId="455731D4"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722019C" w14:textId="115D853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407DE281" w14:textId="77777777" w:rsidTr="007B7F6D">
        <w:trPr>
          <w:trHeight w:val="290"/>
        </w:trPr>
        <w:tc>
          <w:tcPr>
            <w:tcW w:w="2268" w:type="dxa"/>
            <w:tcBorders>
              <w:top w:val="nil"/>
              <w:left w:val="nil"/>
              <w:bottom w:val="nil"/>
              <w:right w:val="nil"/>
            </w:tcBorders>
          </w:tcPr>
          <w:p w14:paraId="42735740" w14:textId="10C82762"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Skunk cabbage</w:t>
            </w:r>
          </w:p>
        </w:tc>
        <w:tc>
          <w:tcPr>
            <w:tcW w:w="3261" w:type="dxa"/>
            <w:tcBorders>
              <w:top w:val="nil"/>
              <w:left w:val="nil"/>
              <w:bottom w:val="nil"/>
              <w:right w:val="nil"/>
            </w:tcBorders>
          </w:tcPr>
          <w:p w14:paraId="24A7E1EC" w14:textId="7CFADACB" w:rsidR="006B1EE3" w:rsidRPr="00820BED" w:rsidRDefault="00B47421" w:rsidP="007B7F6D">
            <w:pPr>
              <w:rPr>
                <w:rFonts w:eastAsia="Times New Roman"/>
                <w:i/>
                <w:iCs/>
                <w:color w:val="000000"/>
                <w:kern w:val="0"/>
                <w14:ligatures w14:val="none"/>
              </w:rPr>
            </w:pPr>
            <w:proofErr w:type="spellStart"/>
            <w:r w:rsidRPr="00820BED">
              <w:rPr>
                <w:rFonts w:eastAsia="Times New Roman"/>
                <w:i/>
                <w:iCs/>
                <w:color w:val="000000"/>
                <w:kern w:val="0"/>
                <w14:ligatures w14:val="none"/>
              </w:rPr>
              <w:t>Symplocarpus</w:t>
            </w:r>
            <w:proofErr w:type="spellEnd"/>
            <w:r w:rsidRPr="00820BED">
              <w:rPr>
                <w:rFonts w:eastAsia="Times New Roman"/>
                <w:i/>
                <w:iCs/>
                <w:color w:val="000000"/>
                <w:kern w:val="0"/>
                <w14:ligatures w14:val="none"/>
              </w:rPr>
              <w:t xml:space="preserve"> foetidus</w:t>
            </w:r>
          </w:p>
        </w:tc>
        <w:tc>
          <w:tcPr>
            <w:tcW w:w="648" w:type="dxa"/>
            <w:tcBorders>
              <w:top w:val="nil"/>
              <w:left w:val="nil"/>
              <w:bottom w:val="nil"/>
              <w:right w:val="nil"/>
            </w:tcBorders>
            <w:noWrap/>
            <w:hideMark/>
          </w:tcPr>
          <w:p w14:paraId="7A95ABDE" w14:textId="447EDFFA"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37.6</w:t>
            </w:r>
          </w:p>
        </w:tc>
        <w:tc>
          <w:tcPr>
            <w:tcW w:w="348" w:type="dxa"/>
            <w:tcBorders>
              <w:top w:val="nil"/>
              <w:left w:val="nil"/>
              <w:bottom w:val="nil"/>
              <w:right w:val="nil"/>
            </w:tcBorders>
            <w:noWrap/>
            <w:hideMark/>
          </w:tcPr>
          <w:p w14:paraId="5AEF5397" w14:textId="7B370E2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2A66B015" w14:textId="4BCBB52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r>
      <w:tr w:rsidR="006B1EE3" w:rsidRPr="00820BED" w14:paraId="5C467027" w14:textId="77777777" w:rsidTr="007B7F6D">
        <w:trPr>
          <w:trHeight w:val="290"/>
        </w:trPr>
        <w:tc>
          <w:tcPr>
            <w:tcW w:w="2268" w:type="dxa"/>
            <w:tcBorders>
              <w:top w:val="nil"/>
              <w:left w:val="nil"/>
              <w:bottom w:val="nil"/>
              <w:right w:val="nil"/>
            </w:tcBorders>
          </w:tcPr>
          <w:p w14:paraId="0AB67DCA" w14:textId="75AA702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Ferns</w:t>
            </w:r>
          </w:p>
        </w:tc>
        <w:tc>
          <w:tcPr>
            <w:tcW w:w="3261" w:type="dxa"/>
            <w:tcBorders>
              <w:top w:val="nil"/>
              <w:left w:val="nil"/>
              <w:bottom w:val="nil"/>
              <w:right w:val="nil"/>
            </w:tcBorders>
          </w:tcPr>
          <w:p w14:paraId="504C465E" w14:textId="4FD71E69" w:rsidR="006B1EE3" w:rsidRPr="00820BED" w:rsidRDefault="006B1EE3" w:rsidP="007B7F6D">
            <w:pPr>
              <w:rPr>
                <w:rFonts w:eastAsia="Times New Roman"/>
                <w:color w:val="000000"/>
                <w:kern w:val="0"/>
                <w14:ligatures w14:val="none"/>
              </w:rPr>
            </w:pPr>
          </w:p>
        </w:tc>
        <w:tc>
          <w:tcPr>
            <w:tcW w:w="648" w:type="dxa"/>
            <w:tcBorders>
              <w:top w:val="nil"/>
              <w:left w:val="nil"/>
              <w:bottom w:val="nil"/>
              <w:right w:val="nil"/>
            </w:tcBorders>
            <w:noWrap/>
            <w:hideMark/>
          </w:tcPr>
          <w:p w14:paraId="6F739B01" w14:textId="35015008"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16.5</w:t>
            </w:r>
          </w:p>
        </w:tc>
        <w:tc>
          <w:tcPr>
            <w:tcW w:w="348" w:type="dxa"/>
            <w:tcBorders>
              <w:top w:val="nil"/>
              <w:left w:val="nil"/>
              <w:bottom w:val="nil"/>
              <w:right w:val="nil"/>
            </w:tcBorders>
            <w:noWrap/>
            <w:hideMark/>
          </w:tcPr>
          <w:p w14:paraId="410E75DE" w14:textId="6A1322EE"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62CC8CE7" w14:textId="19CFFDF3"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2.9</w:t>
            </w:r>
          </w:p>
        </w:tc>
      </w:tr>
      <w:tr w:rsidR="006B1EE3" w:rsidRPr="00820BED" w14:paraId="4F3B0526" w14:textId="77777777" w:rsidTr="007B7F6D">
        <w:trPr>
          <w:trHeight w:val="290"/>
        </w:trPr>
        <w:tc>
          <w:tcPr>
            <w:tcW w:w="2268" w:type="dxa"/>
            <w:tcBorders>
              <w:top w:val="nil"/>
              <w:left w:val="nil"/>
              <w:bottom w:val="nil"/>
              <w:right w:val="nil"/>
            </w:tcBorders>
          </w:tcPr>
          <w:p w14:paraId="7C4A4A89" w14:textId="46F39455" w:rsidR="006B1EE3" w:rsidRPr="00820BED" w:rsidRDefault="00B47421" w:rsidP="007B7F6D">
            <w:pPr>
              <w:rPr>
                <w:rFonts w:eastAsia="Times New Roman"/>
                <w:color w:val="000000"/>
                <w:kern w:val="0"/>
                <w14:ligatures w14:val="none"/>
              </w:rPr>
            </w:pPr>
            <w:r w:rsidRPr="00820BED">
              <w:rPr>
                <w:rFonts w:eastAsia="Times New Roman"/>
                <w:color w:val="000000"/>
                <w:kern w:val="0"/>
                <w14:ligatures w14:val="none"/>
              </w:rPr>
              <w:t>Spicebush</w:t>
            </w:r>
          </w:p>
        </w:tc>
        <w:tc>
          <w:tcPr>
            <w:tcW w:w="3261" w:type="dxa"/>
            <w:tcBorders>
              <w:top w:val="nil"/>
              <w:left w:val="nil"/>
              <w:bottom w:val="nil"/>
              <w:right w:val="nil"/>
            </w:tcBorders>
          </w:tcPr>
          <w:p w14:paraId="2111AC60" w14:textId="297BAD20"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Lindera benzoin</w:t>
            </w:r>
          </w:p>
        </w:tc>
        <w:tc>
          <w:tcPr>
            <w:tcW w:w="648" w:type="dxa"/>
            <w:tcBorders>
              <w:top w:val="nil"/>
              <w:left w:val="nil"/>
              <w:bottom w:val="nil"/>
              <w:right w:val="nil"/>
            </w:tcBorders>
            <w:noWrap/>
            <w:hideMark/>
          </w:tcPr>
          <w:p w14:paraId="3EDF4EC2" w14:textId="74FAC17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19.2</w:t>
            </w:r>
          </w:p>
        </w:tc>
        <w:tc>
          <w:tcPr>
            <w:tcW w:w="348" w:type="dxa"/>
            <w:tcBorders>
              <w:top w:val="nil"/>
              <w:left w:val="nil"/>
              <w:bottom w:val="nil"/>
              <w:right w:val="nil"/>
            </w:tcBorders>
            <w:noWrap/>
            <w:hideMark/>
          </w:tcPr>
          <w:p w14:paraId="17DD2B3E" w14:textId="7AF94D65"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1AD096EF" w14:textId="09687DC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4.4</w:t>
            </w:r>
          </w:p>
        </w:tc>
      </w:tr>
      <w:tr w:rsidR="006B1EE3" w:rsidRPr="00820BED" w14:paraId="693190CF" w14:textId="77777777" w:rsidTr="007B7F6D">
        <w:trPr>
          <w:trHeight w:val="290"/>
        </w:trPr>
        <w:tc>
          <w:tcPr>
            <w:tcW w:w="2268" w:type="dxa"/>
            <w:tcBorders>
              <w:top w:val="nil"/>
              <w:left w:val="nil"/>
              <w:bottom w:val="nil"/>
              <w:right w:val="nil"/>
            </w:tcBorders>
          </w:tcPr>
          <w:p w14:paraId="7CCFB256" w14:textId="6596CBE6" w:rsidR="006B1EE3" w:rsidRPr="00820BED" w:rsidRDefault="00554550" w:rsidP="007B7F6D">
            <w:pPr>
              <w:rPr>
                <w:rFonts w:eastAsia="Times New Roman"/>
                <w:color w:val="000000"/>
                <w:kern w:val="0"/>
                <w14:ligatures w14:val="none"/>
              </w:rPr>
            </w:pPr>
            <w:r w:rsidRPr="00820BED">
              <w:rPr>
                <w:rFonts w:eastAsia="Times New Roman"/>
                <w:color w:val="000000"/>
                <w:kern w:val="0"/>
                <w14:ligatures w14:val="none"/>
              </w:rPr>
              <w:t>Winterberry</w:t>
            </w:r>
          </w:p>
        </w:tc>
        <w:tc>
          <w:tcPr>
            <w:tcW w:w="3261" w:type="dxa"/>
            <w:tcBorders>
              <w:top w:val="nil"/>
              <w:left w:val="nil"/>
              <w:bottom w:val="nil"/>
              <w:right w:val="nil"/>
            </w:tcBorders>
          </w:tcPr>
          <w:p w14:paraId="41E1EBBC" w14:textId="47B903B7" w:rsidR="006B1EE3" w:rsidRPr="00820BED" w:rsidRDefault="00B47421" w:rsidP="007B7F6D">
            <w:pPr>
              <w:rPr>
                <w:rFonts w:eastAsia="Times New Roman"/>
                <w:i/>
                <w:iCs/>
                <w:color w:val="000000"/>
                <w:kern w:val="0"/>
                <w14:ligatures w14:val="none"/>
              </w:rPr>
            </w:pPr>
            <w:r w:rsidRPr="00820BED">
              <w:rPr>
                <w:rFonts w:eastAsia="Times New Roman"/>
                <w:i/>
                <w:iCs/>
                <w:color w:val="000000"/>
                <w:kern w:val="0"/>
                <w14:ligatures w14:val="none"/>
              </w:rPr>
              <w:t xml:space="preserve">Ilex </w:t>
            </w:r>
            <w:proofErr w:type="spellStart"/>
            <w:r w:rsidRPr="00820BED">
              <w:rPr>
                <w:rFonts w:eastAsia="Times New Roman"/>
                <w:i/>
                <w:iCs/>
                <w:color w:val="000000"/>
                <w:kern w:val="0"/>
                <w14:ligatures w14:val="none"/>
              </w:rPr>
              <w:t>verticillata</w:t>
            </w:r>
            <w:proofErr w:type="spellEnd"/>
          </w:p>
        </w:tc>
        <w:tc>
          <w:tcPr>
            <w:tcW w:w="648" w:type="dxa"/>
            <w:tcBorders>
              <w:top w:val="nil"/>
              <w:left w:val="nil"/>
              <w:bottom w:val="nil"/>
              <w:right w:val="nil"/>
            </w:tcBorders>
            <w:noWrap/>
            <w:hideMark/>
          </w:tcPr>
          <w:p w14:paraId="32C2EC2D" w14:textId="0CC81504"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5.7</w:t>
            </w:r>
          </w:p>
        </w:tc>
        <w:tc>
          <w:tcPr>
            <w:tcW w:w="348" w:type="dxa"/>
            <w:tcBorders>
              <w:top w:val="nil"/>
              <w:left w:val="nil"/>
              <w:bottom w:val="nil"/>
              <w:right w:val="nil"/>
            </w:tcBorders>
            <w:noWrap/>
            <w:hideMark/>
          </w:tcPr>
          <w:p w14:paraId="7AEB56CE" w14:textId="2DB40CD7"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16E2296" w14:textId="1437C70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1.9</w:t>
            </w:r>
          </w:p>
        </w:tc>
      </w:tr>
      <w:tr w:rsidR="006B1EE3" w:rsidRPr="00820BED" w14:paraId="61C3CC8F" w14:textId="77777777" w:rsidTr="007B7F6D">
        <w:trPr>
          <w:trHeight w:val="290"/>
        </w:trPr>
        <w:tc>
          <w:tcPr>
            <w:tcW w:w="2268" w:type="dxa"/>
            <w:tcBorders>
              <w:top w:val="nil"/>
              <w:left w:val="nil"/>
              <w:bottom w:val="nil"/>
              <w:right w:val="nil"/>
            </w:tcBorders>
          </w:tcPr>
          <w:p w14:paraId="1D5854FE" w14:textId="097F676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Glossy buckthorn</w:t>
            </w:r>
          </w:p>
        </w:tc>
        <w:tc>
          <w:tcPr>
            <w:tcW w:w="3261" w:type="dxa"/>
            <w:tcBorders>
              <w:top w:val="nil"/>
              <w:left w:val="nil"/>
              <w:bottom w:val="nil"/>
              <w:right w:val="nil"/>
            </w:tcBorders>
          </w:tcPr>
          <w:p w14:paraId="61E457D4" w14:textId="2DA98D70"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Frangula alnus</w:t>
            </w:r>
          </w:p>
        </w:tc>
        <w:tc>
          <w:tcPr>
            <w:tcW w:w="648" w:type="dxa"/>
            <w:tcBorders>
              <w:top w:val="nil"/>
              <w:left w:val="nil"/>
              <w:bottom w:val="nil"/>
              <w:right w:val="nil"/>
            </w:tcBorders>
            <w:noWrap/>
            <w:hideMark/>
          </w:tcPr>
          <w:p w14:paraId="1D9735B1" w14:textId="2DEB5629"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3.6</w:t>
            </w:r>
          </w:p>
        </w:tc>
        <w:tc>
          <w:tcPr>
            <w:tcW w:w="348" w:type="dxa"/>
            <w:tcBorders>
              <w:top w:val="nil"/>
              <w:left w:val="nil"/>
              <w:bottom w:val="nil"/>
              <w:right w:val="nil"/>
            </w:tcBorders>
            <w:noWrap/>
            <w:hideMark/>
          </w:tcPr>
          <w:p w14:paraId="4CF39B5F" w14:textId="6B83E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bottom w:val="nil"/>
              <w:right w:val="nil"/>
            </w:tcBorders>
            <w:noWrap/>
            <w:hideMark/>
          </w:tcPr>
          <w:p w14:paraId="389C5DB5" w14:textId="3ADB514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1.2</w:t>
            </w:r>
          </w:p>
        </w:tc>
      </w:tr>
      <w:tr w:rsidR="006B1EE3" w:rsidRPr="00820BED" w14:paraId="1AEF7E48" w14:textId="77777777" w:rsidTr="007B7F6D">
        <w:trPr>
          <w:trHeight w:val="290"/>
        </w:trPr>
        <w:tc>
          <w:tcPr>
            <w:tcW w:w="2268" w:type="dxa"/>
            <w:tcBorders>
              <w:top w:val="nil"/>
              <w:left w:val="nil"/>
              <w:right w:val="nil"/>
            </w:tcBorders>
          </w:tcPr>
          <w:p w14:paraId="672692F5" w14:textId="77AF459D"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Poison sumac</w:t>
            </w:r>
          </w:p>
        </w:tc>
        <w:tc>
          <w:tcPr>
            <w:tcW w:w="3261" w:type="dxa"/>
            <w:tcBorders>
              <w:top w:val="nil"/>
              <w:left w:val="nil"/>
              <w:right w:val="nil"/>
            </w:tcBorders>
          </w:tcPr>
          <w:p w14:paraId="73D977ED" w14:textId="41C68BE5" w:rsidR="006B1EE3" w:rsidRPr="00820BED" w:rsidRDefault="00554550" w:rsidP="007B7F6D">
            <w:pPr>
              <w:rPr>
                <w:rFonts w:eastAsia="Times New Roman"/>
                <w:i/>
                <w:iCs/>
                <w:color w:val="000000"/>
                <w:kern w:val="0"/>
                <w14:ligatures w14:val="none"/>
              </w:rPr>
            </w:pPr>
            <w:r w:rsidRPr="00820BED">
              <w:rPr>
                <w:rFonts w:eastAsia="Times New Roman"/>
                <w:i/>
                <w:iCs/>
                <w:color w:val="000000"/>
                <w:kern w:val="0"/>
                <w14:ligatures w14:val="none"/>
              </w:rPr>
              <w:t>Toxicodendron vernix</w:t>
            </w:r>
          </w:p>
        </w:tc>
        <w:tc>
          <w:tcPr>
            <w:tcW w:w="648" w:type="dxa"/>
            <w:tcBorders>
              <w:top w:val="nil"/>
              <w:left w:val="nil"/>
              <w:right w:val="nil"/>
            </w:tcBorders>
            <w:noWrap/>
            <w:hideMark/>
          </w:tcPr>
          <w:p w14:paraId="112F91AE" w14:textId="38552DAC"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2.1</w:t>
            </w:r>
          </w:p>
        </w:tc>
        <w:tc>
          <w:tcPr>
            <w:tcW w:w="348" w:type="dxa"/>
            <w:tcBorders>
              <w:top w:val="nil"/>
              <w:left w:val="nil"/>
              <w:right w:val="nil"/>
            </w:tcBorders>
            <w:noWrap/>
            <w:hideMark/>
          </w:tcPr>
          <w:p w14:paraId="68F47389" w14:textId="42244EC9" w:rsidR="006B1EE3" w:rsidRPr="00820BED" w:rsidRDefault="006B1EE3" w:rsidP="007B7F6D">
            <w:pPr>
              <w:rPr>
                <w:rFonts w:eastAsia="Times New Roman"/>
                <w:color w:val="000000"/>
                <w:kern w:val="0"/>
                <w14:ligatures w14:val="none"/>
              </w:rPr>
            </w:pPr>
            <w:r w:rsidRPr="00820BED">
              <w:t>±</w:t>
            </w:r>
          </w:p>
        </w:tc>
        <w:tc>
          <w:tcPr>
            <w:tcW w:w="928" w:type="dxa"/>
            <w:tcBorders>
              <w:top w:val="nil"/>
              <w:left w:val="nil"/>
              <w:right w:val="nil"/>
            </w:tcBorders>
            <w:noWrap/>
            <w:hideMark/>
          </w:tcPr>
          <w:p w14:paraId="050138DF" w14:textId="0ACAD72F"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0.9</w:t>
            </w:r>
          </w:p>
        </w:tc>
      </w:tr>
      <w:tr w:rsidR="006B1EE3" w:rsidRPr="00820BED" w14:paraId="45DAEAC2" w14:textId="77777777" w:rsidTr="007B7F6D">
        <w:trPr>
          <w:trHeight w:val="290"/>
        </w:trPr>
        <w:tc>
          <w:tcPr>
            <w:tcW w:w="2268" w:type="dxa"/>
            <w:tcBorders>
              <w:top w:val="nil"/>
              <w:left w:val="nil"/>
              <w:bottom w:val="single" w:sz="4" w:space="0" w:color="auto"/>
              <w:right w:val="nil"/>
            </w:tcBorders>
          </w:tcPr>
          <w:p w14:paraId="0B0B4C53" w14:textId="7777777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lastRenderedPageBreak/>
              <w:t>Other woody shrubs</w:t>
            </w:r>
          </w:p>
          <w:p w14:paraId="701E56EC" w14:textId="1A0E9EC2" w:rsidR="00931663" w:rsidRPr="00820BED" w:rsidRDefault="00931663" w:rsidP="007B7F6D">
            <w:pPr>
              <w:rPr>
                <w:rFonts w:eastAsia="Times New Roman"/>
                <w:color w:val="000000"/>
                <w:kern w:val="0"/>
                <w14:ligatures w14:val="none"/>
              </w:rPr>
            </w:pPr>
          </w:p>
        </w:tc>
        <w:tc>
          <w:tcPr>
            <w:tcW w:w="3261" w:type="dxa"/>
            <w:tcBorders>
              <w:top w:val="nil"/>
              <w:left w:val="nil"/>
              <w:bottom w:val="single" w:sz="4" w:space="0" w:color="auto"/>
              <w:right w:val="nil"/>
            </w:tcBorders>
          </w:tcPr>
          <w:p w14:paraId="74E3F89A" w14:textId="0436FA00" w:rsidR="006B1EE3" w:rsidRPr="00820BED" w:rsidRDefault="006603F2" w:rsidP="007B7F6D">
            <w:pPr>
              <w:rPr>
                <w:rFonts w:eastAsia="Times New Roman"/>
                <w:i/>
                <w:iCs/>
                <w:color w:val="000000"/>
                <w:kern w:val="0"/>
                <w14:ligatures w14:val="none"/>
              </w:rPr>
            </w:pPr>
            <w:r w:rsidRPr="00820BED">
              <w:rPr>
                <w:rFonts w:eastAsia="Times New Roman"/>
                <w:i/>
                <w:iCs/>
                <w:color w:val="000000"/>
                <w:kern w:val="0"/>
                <w14:ligatures w14:val="none"/>
              </w:rPr>
              <w:t xml:space="preserve">Elaeagnus </w:t>
            </w:r>
            <w:proofErr w:type="spellStart"/>
            <w:r w:rsidRPr="00820BED">
              <w:rPr>
                <w:rFonts w:eastAsia="Times New Roman"/>
                <w:i/>
                <w:iCs/>
                <w:color w:val="000000"/>
                <w:kern w:val="0"/>
                <w14:ligatures w14:val="none"/>
              </w:rPr>
              <w:t>umbellata</w:t>
            </w:r>
            <w:proofErr w:type="spellEnd"/>
            <w:r w:rsidRPr="00820BED">
              <w:rPr>
                <w:rFonts w:eastAsia="Times New Roman"/>
                <w:i/>
                <w:iCs/>
                <w:color w:val="000000"/>
                <w:kern w:val="0"/>
                <w14:ligatures w14:val="none"/>
              </w:rPr>
              <w:t xml:space="preserve">, </w:t>
            </w:r>
            <w:proofErr w:type="spellStart"/>
            <w:r w:rsidR="004F33AF" w:rsidRPr="00820BED">
              <w:rPr>
                <w:rFonts w:eastAsia="Times New Roman"/>
                <w:i/>
                <w:iCs/>
                <w:color w:val="000000"/>
                <w:kern w:val="0"/>
                <w14:ligatures w14:val="none"/>
              </w:rPr>
              <w:t>Cornus</w:t>
            </w:r>
            <w:proofErr w:type="spellEnd"/>
            <w:r w:rsidR="004F33AF" w:rsidRPr="00820BED">
              <w:rPr>
                <w:rFonts w:eastAsia="Times New Roman"/>
                <w:i/>
                <w:iCs/>
                <w:color w:val="000000"/>
                <w:kern w:val="0"/>
                <w14:ligatures w14:val="none"/>
              </w:rPr>
              <w:t xml:space="preserve">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Rosa </w:t>
            </w:r>
            <w:r w:rsidR="004F33AF" w:rsidRPr="00820BED">
              <w:rPr>
                <w:rFonts w:eastAsia="Times New Roman"/>
                <w:color w:val="000000"/>
                <w:kern w:val="0"/>
                <w14:ligatures w14:val="none"/>
              </w:rPr>
              <w:t>sp.</w:t>
            </w:r>
            <w:r w:rsidR="004F33AF" w:rsidRPr="00820BED">
              <w:rPr>
                <w:rFonts w:eastAsia="Times New Roman"/>
                <w:i/>
                <w:iCs/>
                <w:color w:val="000000"/>
                <w:kern w:val="0"/>
                <w14:ligatures w14:val="none"/>
              </w:rPr>
              <w:t xml:space="preserve">, </w:t>
            </w:r>
            <w:r w:rsidR="00C5668D" w:rsidRPr="00820BED">
              <w:rPr>
                <w:rFonts w:eastAsia="Times New Roman"/>
                <w:i/>
                <w:iCs/>
                <w:color w:val="000000"/>
                <w:kern w:val="0"/>
                <w14:ligatures w14:val="none"/>
              </w:rPr>
              <w:t xml:space="preserve">Vaccinium </w:t>
            </w:r>
            <w:r w:rsidR="00C5668D" w:rsidRPr="00820BED">
              <w:rPr>
                <w:rFonts w:eastAsia="Times New Roman"/>
                <w:color w:val="000000"/>
                <w:kern w:val="0"/>
                <w14:ligatures w14:val="none"/>
              </w:rPr>
              <w:t>sp.</w:t>
            </w:r>
            <w:r w:rsidR="00C5668D" w:rsidRPr="00820BED">
              <w:rPr>
                <w:rFonts w:eastAsia="Times New Roman"/>
                <w:i/>
                <w:iCs/>
                <w:color w:val="000000"/>
                <w:kern w:val="0"/>
                <w14:ligatures w14:val="none"/>
              </w:rPr>
              <w:t xml:space="preserve">, </w:t>
            </w:r>
            <w:r w:rsidR="0014154D" w:rsidRPr="00820BED">
              <w:rPr>
                <w:rFonts w:eastAsia="Times New Roman"/>
                <w:i/>
                <w:iCs/>
                <w:color w:val="000000"/>
                <w:kern w:val="0"/>
                <w14:ligatures w14:val="none"/>
              </w:rPr>
              <w:t xml:space="preserve">Corylus </w:t>
            </w:r>
            <w:r w:rsidR="0014154D" w:rsidRPr="00820BED">
              <w:rPr>
                <w:rFonts w:eastAsia="Times New Roman"/>
                <w:color w:val="000000"/>
                <w:kern w:val="0"/>
                <w14:ligatures w14:val="none"/>
              </w:rPr>
              <w:t>sp., etc.</w:t>
            </w:r>
          </w:p>
        </w:tc>
        <w:tc>
          <w:tcPr>
            <w:tcW w:w="648" w:type="dxa"/>
            <w:tcBorders>
              <w:top w:val="nil"/>
              <w:left w:val="nil"/>
              <w:bottom w:val="single" w:sz="4" w:space="0" w:color="auto"/>
              <w:right w:val="nil"/>
            </w:tcBorders>
            <w:noWrap/>
            <w:hideMark/>
          </w:tcPr>
          <w:p w14:paraId="6B30E2A5" w14:textId="36C603F7"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5.0</w:t>
            </w:r>
          </w:p>
        </w:tc>
        <w:tc>
          <w:tcPr>
            <w:tcW w:w="348" w:type="dxa"/>
            <w:tcBorders>
              <w:top w:val="nil"/>
              <w:left w:val="nil"/>
              <w:bottom w:val="single" w:sz="4" w:space="0" w:color="auto"/>
              <w:right w:val="nil"/>
            </w:tcBorders>
            <w:noWrap/>
            <w:hideMark/>
          </w:tcPr>
          <w:p w14:paraId="2F681E59" w14:textId="0319DB5C" w:rsidR="00931663" w:rsidRPr="00820BED" w:rsidRDefault="007B7F6D" w:rsidP="007B7F6D">
            <w:r w:rsidRPr="00820BED">
              <w:t>±</w:t>
            </w:r>
          </w:p>
          <w:p w14:paraId="50573F40" w14:textId="77777777" w:rsidR="00931663" w:rsidRPr="00820BED" w:rsidRDefault="00931663" w:rsidP="007B7F6D"/>
          <w:p w14:paraId="4D73C934" w14:textId="18B8C2E7" w:rsidR="006B1EE3" w:rsidRPr="00820BED" w:rsidRDefault="006B1EE3" w:rsidP="007B7F6D">
            <w:pPr>
              <w:rPr>
                <w:rFonts w:eastAsia="Times New Roman"/>
                <w:color w:val="000000"/>
                <w:kern w:val="0"/>
                <w14:ligatures w14:val="none"/>
              </w:rPr>
            </w:pPr>
          </w:p>
        </w:tc>
        <w:tc>
          <w:tcPr>
            <w:tcW w:w="928" w:type="dxa"/>
            <w:tcBorders>
              <w:top w:val="nil"/>
              <w:left w:val="nil"/>
              <w:bottom w:val="single" w:sz="4" w:space="0" w:color="auto"/>
              <w:right w:val="nil"/>
            </w:tcBorders>
            <w:noWrap/>
            <w:hideMark/>
          </w:tcPr>
          <w:p w14:paraId="6DFAB411" w14:textId="22ADE23E" w:rsidR="006B1EE3" w:rsidRPr="00820BED" w:rsidRDefault="006B1EE3" w:rsidP="007B7F6D">
            <w:pPr>
              <w:rPr>
                <w:rFonts w:eastAsia="Times New Roman"/>
                <w:color w:val="000000"/>
                <w:kern w:val="0"/>
                <w14:ligatures w14:val="none"/>
              </w:rPr>
            </w:pPr>
            <w:r w:rsidRPr="00820BED">
              <w:rPr>
                <w:rFonts w:eastAsia="Times New Roman"/>
                <w:color w:val="000000"/>
                <w:kern w:val="0"/>
                <w14:ligatures w14:val="none"/>
              </w:rPr>
              <w:t>0.8</w:t>
            </w:r>
          </w:p>
        </w:tc>
      </w:tr>
    </w:tbl>
    <w:p w14:paraId="67943160" w14:textId="77777777" w:rsidR="000B644B" w:rsidRDefault="000B644B"/>
    <w:p w14:paraId="3795CBB3" w14:textId="77777777" w:rsidR="000A7B88" w:rsidRPr="00820BED" w:rsidRDefault="000A7B88"/>
    <w:p w14:paraId="6741B7B0" w14:textId="3C97E4A7" w:rsidR="00AE1906" w:rsidRPr="00110182" w:rsidRDefault="00E40697">
      <w:pPr>
        <w:rPr>
          <w:b/>
          <w:bCs/>
        </w:rPr>
      </w:pPr>
      <w:r w:rsidRPr="00820BED">
        <w:rPr>
          <w:b/>
          <w:bCs/>
        </w:rPr>
        <w:t>Discussion</w:t>
      </w:r>
    </w:p>
    <w:p w14:paraId="6B93DC74" w14:textId="77777777" w:rsidR="00AE1906" w:rsidRPr="00820BED" w:rsidRDefault="00AE1906"/>
    <w:p w14:paraId="3CF5BA14" w14:textId="066BEC07" w:rsidR="008B0E15" w:rsidRDefault="00CD3EE8" w:rsidP="008B0E15">
      <w:r>
        <w:t xml:space="preserve">Over two decades since EAB was first detected in North America, </w:t>
      </w:r>
      <w:r w:rsidR="00793767">
        <w:t xml:space="preserve">we characterized </w:t>
      </w:r>
      <w:proofErr w:type="gramStart"/>
      <w:r w:rsidR="00793767">
        <w:t>ash</w:t>
      </w:r>
      <w:proofErr w:type="gramEnd"/>
      <w:r w:rsidR="00793767">
        <w:t xml:space="preserve"> survival and regeneration in forests that have experienced the longest history of </w:t>
      </w:r>
      <w:r w:rsidR="00DE75D6">
        <w:t>EAB impacts.</w:t>
      </w:r>
      <w:r w:rsidR="008B0E15" w:rsidRPr="00820BED">
        <w:t xml:space="preserve"> </w:t>
      </w:r>
      <w:r w:rsidR="00794899">
        <w:t>We found that ash</w:t>
      </w:r>
      <w:r w:rsidR="00C26271">
        <w:t xml:space="preserve"> regeneration </w:t>
      </w:r>
      <w:r w:rsidR="00DE75D6">
        <w:t xml:space="preserve">was </w:t>
      </w:r>
      <w:r w:rsidR="00C26271">
        <w:t xml:space="preserve">still present in these </w:t>
      </w:r>
      <w:r w:rsidR="00056996">
        <w:t xml:space="preserve">post-outbreak forests, although EAB </w:t>
      </w:r>
      <w:r w:rsidR="00E22CA8">
        <w:t>continues to</w:t>
      </w:r>
      <w:r w:rsidR="00CC343A">
        <w:t xml:space="preserve"> impact populations of ash</w:t>
      </w:r>
      <w:r w:rsidR="00E22CA8">
        <w:t xml:space="preserve">. </w:t>
      </w:r>
      <w:r w:rsidR="006760C3">
        <w:t xml:space="preserve">Ash </w:t>
      </w:r>
      <w:r w:rsidR="004E72AE">
        <w:t>regeneration remain</w:t>
      </w:r>
      <w:r w:rsidR="006760C3">
        <w:t>ed</w:t>
      </w:r>
      <w:r w:rsidR="004E72AE">
        <w:t xml:space="preserve"> at the seedling or sapling stages</w:t>
      </w:r>
      <w:r w:rsidR="006760C3">
        <w:t xml:space="preserve"> in mesic and xeric forests, but in</w:t>
      </w:r>
      <w:r w:rsidR="001A04EC">
        <w:t xml:space="preserve"> hydric forests, </w:t>
      </w:r>
      <w:r w:rsidR="005D6A80">
        <w:t>ash regeneration consisted of trees in size classes susceptible to EAB</w:t>
      </w:r>
      <w:r w:rsidR="00D01F60">
        <w:t>.</w:t>
      </w:r>
      <w:r w:rsidR="00B35772">
        <w:t xml:space="preserve"> Parasitoids introduced to control EAB populations have </w:t>
      </w:r>
      <w:proofErr w:type="gramStart"/>
      <w:r w:rsidR="00B35772">
        <w:t>established</w:t>
      </w:r>
      <w:proofErr w:type="gramEnd"/>
      <w:r w:rsidR="00B35772">
        <w:t xml:space="preserve"> in the region, and</w:t>
      </w:r>
      <w:r w:rsidR="00431FDC">
        <w:t xml:space="preserve"> we recover</w:t>
      </w:r>
      <w:r w:rsidR="00AB195C">
        <w:t>ed</w:t>
      </w:r>
      <w:r w:rsidR="00431FDC">
        <w:t xml:space="preserve"> three </w:t>
      </w:r>
      <w:r w:rsidR="00B35772">
        <w:t>species</w:t>
      </w:r>
      <w:r w:rsidR="00431FDC">
        <w:t xml:space="preserve">, albeit </w:t>
      </w:r>
      <w:r w:rsidR="00B96848">
        <w:t>in</w:t>
      </w:r>
      <w:r w:rsidR="00431FDC">
        <w:t xml:space="preserve"> low numbers</w:t>
      </w:r>
      <w:r w:rsidR="00352D76">
        <w:t>.</w:t>
      </w:r>
      <w:r w:rsidR="00F3530F">
        <w:t xml:space="preserve"> </w:t>
      </w:r>
    </w:p>
    <w:p w14:paraId="72340615" w14:textId="77777777" w:rsidR="001129AF" w:rsidRDefault="001129AF" w:rsidP="008B0E15"/>
    <w:p w14:paraId="136F387C" w14:textId="12E0FBC7" w:rsidR="001129AF" w:rsidRPr="00820BED" w:rsidRDefault="0089587A" w:rsidP="008B0E15">
      <w:r>
        <w:t>Stages of a</w:t>
      </w:r>
      <w:r w:rsidR="001129AF">
        <w:t xml:space="preserve">sh regeneration </w:t>
      </w:r>
      <w:r w:rsidR="00BA1A0E">
        <w:t xml:space="preserve">varied based on forest soil hydrology. </w:t>
      </w:r>
      <w:r w:rsidR="001129AF">
        <w:t xml:space="preserve">In dry xeric and riparian mesic forests, ash seedlings were a prominent component of the </w:t>
      </w:r>
      <w:r w:rsidR="00724A4B">
        <w:t>understory layer</w:t>
      </w:r>
      <w:r w:rsidR="001129AF">
        <w:t xml:space="preserve">, but ash trees (2.5-10 cm DBH) were mostly absent. In hydric swamp forests, we found low numbers of seedlings, but </w:t>
      </w:r>
      <w:r w:rsidR="00A52BC5">
        <w:t xml:space="preserve">higher </w:t>
      </w:r>
      <w:r w:rsidR="001129AF">
        <w:t xml:space="preserve">densities of </w:t>
      </w:r>
      <w:commentRangeStart w:id="45"/>
      <w:r w:rsidR="001129AF">
        <w:t>small ash trees</w:t>
      </w:r>
      <w:commentRangeEnd w:id="45"/>
      <w:r w:rsidR="00A52BC5">
        <w:rPr>
          <w:rStyle w:val="CommentReference"/>
        </w:rPr>
        <w:commentReference w:id="45"/>
      </w:r>
      <w:r w:rsidR="001129AF">
        <w:t xml:space="preserve">. This suggests a difference in growth rate, whereby ash regeneration </w:t>
      </w:r>
      <w:r w:rsidR="00BB2AEF">
        <w:t>was more advanced</w:t>
      </w:r>
      <w:r w:rsidR="001129AF">
        <w:t xml:space="preserve"> in hydric forests. In our study locations, the pre-EAB hydric transects had many more ash </w:t>
      </w:r>
      <w:r w:rsidR="007E706E">
        <w:t xml:space="preserve">present in the </w:t>
      </w:r>
      <w:r w:rsidR="001129AF">
        <w:t xml:space="preserve">canopy than mesic or xeric transects, which </w:t>
      </w:r>
      <w:r w:rsidR="00416CDD">
        <w:t>resulted</w:t>
      </w:r>
      <w:commentRangeStart w:id="46"/>
      <w:r w:rsidR="00416CDD">
        <w:t xml:space="preserve"> in larger canopy gaps following EAB-induced ash mortality</w:t>
      </w:r>
      <w:r w:rsidR="001129AF">
        <w:t xml:space="preserve"> </w:t>
      </w:r>
      <w:r w:rsidR="001129AF">
        <w:fldChar w:fldCharType="begin"/>
      </w:r>
      <w:r w:rsidR="001129AF">
        <w:instrText xml:space="preserve"> ADDIN ZOTERO_ITEM CSL_CITATION {"citationID":"ugvz3wa3","properties":{"formattedCitation":"(Klooster 2012)","plainCitation":"(Klooster 2012)","noteIndex":0},"citationItems":[{"id":768,"uris":["http://zotero.org/groups/5270502/items/R92BVHM8"],"itemData":{"id":768,"type":"thesis","genre":"PhD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S."}],"issued":{"date-parts":[["2012"]]}}}],"schema":"https://github.com/citation-style-language/schema/raw/master/csl-citation.json"} </w:instrText>
      </w:r>
      <w:r w:rsidR="001129AF">
        <w:fldChar w:fldCharType="separate"/>
      </w:r>
      <w:r w:rsidR="001129AF" w:rsidRPr="00A03B46">
        <w:t>(Klooster 2012)</w:t>
      </w:r>
      <w:r w:rsidR="001129AF">
        <w:fldChar w:fldCharType="end"/>
      </w:r>
      <w:commentRangeEnd w:id="46"/>
      <w:r w:rsidR="00416CDD">
        <w:rPr>
          <w:rStyle w:val="CommentReference"/>
        </w:rPr>
        <w:commentReference w:id="46"/>
      </w:r>
      <w:r w:rsidR="001129AF">
        <w:t xml:space="preserve">. Multi-tree gaps likely allowed surviving ash </w:t>
      </w:r>
      <w:commentRangeStart w:id="47"/>
      <w:r w:rsidR="001129AF">
        <w:t>regeneration to grow quickly as</w:t>
      </w:r>
      <w:commentRangeEnd w:id="47"/>
      <w:r w:rsidR="007B04F1">
        <w:rPr>
          <w:rStyle w:val="CommentReference"/>
        </w:rPr>
        <w:commentReference w:id="47"/>
      </w:r>
      <w:r w:rsidR="001129AF">
        <w:t xml:space="preserve"> EAB populations declined following canopy ash mortality. In contrast, mesic and xeric forests may have developed mostly single-tree gaps from ash canopy trees, </w:t>
      </w:r>
      <w:commentRangeStart w:id="48"/>
      <w:r w:rsidR="001129AF">
        <w:t>allowing neighboring non-ash canopy trees to fill the gaps.</w:t>
      </w:r>
      <w:commentRangeEnd w:id="48"/>
      <w:r w:rsidR="009C7D24">
        <w:rPr>
          <w:rStyle w:val="CommentReference"/>
        </w:rPr>
        <w:commentReference w:id="48"/>
      </w:r>
      <w:r w:rsidR="001129AF">
        <w:t xml:space="preserve"> Other studies support the hypothesis that compensatory growth by canopy trees was more important in upland sites than in forests that experience flooding. For example, </w:t>
      </w:r>
      <w:r w:rsidR="001129AF">
        <w:fldChar w:fldCharType="begin"/>
      </w:r>
      <w:r w:rsidR="001129AF">
        <w:instrText xml:space="preserve"> ADDIN ZOTERO_ITEM CSL_CITATION {"citationID":"GueJN1Ed","properties":{"formattedCitation":"(Hoven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1129AF">
        <w:fldChar w:fldCharType="separate"/>
      </w:r>
      <w:r w:rsidR="001129AF" w:rsidRPr="00092017">
        <w:t xml:space="preserve">Hoven et al. </w:t>
      </w:r>
      <w:r w:rsidR="001129AF">
        <w:t>(</w:t>
      </w:r>
      <w:r w:rsidR="001129AF" w:rsidRPr="00092017">
        <w:t>2020)</w:t>
      </w:r>
      <w:r w:rsidR="001129AF">
        <w:fldChar w:fldCharType="end"/>
      </w:r>
      <w:r w:rsidR="001129AF">
        <w:t xml:space="preserve"> found that non-ash canopy trees grew faster in plots with </w:t>
      </w:r>
      <w:commentRangeStart w:id="49"/>
      <w:r w:rsidR="001129AF">
        <w:t>more poor-condition ash canopy trees, but this relationship only held in xeric upland sites.</w:t>
      </w:r>
      <w:commentRangeEnd w:id="49"/>
      <w:r w:rsidR="00153B4E">
        <w:rPr>
          <w:rStyle w:val="CommentReference"/>
        </w:rPr>
        <w:commentReference w:id="49"/>
      </w:r>
      <w:r w:rsidR="001129AF">
        <w:t xml:space="preserve"> Additionally, </w:t>
      </w:r>
      <w:r w:rsidR="001129AF">
        <w:fldChar w:fldCharType="begin"/>
      </w:r>
      <w:r w:rsidR="001129AF">
        <w:instrText xml:space="preserve"> ADDIN ZOTERO_ITEM CSL_CITATION {"citationID":"U0na7Hlv","properties":{"formattedCitation":"(Davis et al. 2017)","plainCitation":"(Davis et al. 2017)","dontUpdate":true,"noteIndex":0},"citationItems":[{"id":984,"uris":["http://zotero.org/groups/5270502/items/GCPI93FA"],"itemData":{"id":984,"type":"article-journal","abstract":"The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001129AF">
        <w:fldChar w:fldCharType="separate"/>
      </w:r>
      <w:r w:rsidR="001129AF" w:rsidRPr="008032A1">
        <w:t xml:space="preserve">Davis et al. </w:t>
      </w:r>
      <w:r w:rsidR="001129AF">
        <w:t>(</w:t>
      </w:r>
      <w:r w:rsidR="001129AF" w:rsidRPr="008032A1">
        <w:t>2017)</w:t>
      </w:r>
      <w:r w:rsidR="001129AF">
        <w:fldChar w:fldCharType="end"/>
      </w:r>
      <w:r w:rsidR="001129AF">
        <w:t xml:space="preserve"> found that when black ash trees were girdled in a hydric forest in Upper Michigan, the non-ash canopy trees did not respond positively in the first three growing seasons. </w:t>
      </w:r>
    </w:p>
    <w:p w14:paraId="39F05D18" w14:textId="77777777" w:rsidR="008B0E15" w:rsidRDefault="008B0E15" w:rsidP="008B0E15"/>
    <w:p w14:paraId="6B260891" w14:textId="46771846" w:rsidR="002068A1" w:rsidRPr="005C462D" w:rsidRDefault="00BE792F" w:rsidP="008B0E15">
      <w:r>
        <w:t>Although ash seedlings were abundant in these post-outbreak forests, n</w:t>
      </w:r>
      <w:r w:rsidR="00E1601F">
        <w:t>ewly germinated ash seedlings w</w:t>
      </w:r>
      <w:r w:rsidR="006635C8">
        <w:t>ere not</w:t>
      </w:r>
      <w:r w:rsidR="007F1FBC">
        <w:t xml:space="preserve"> observed in our long-term monitoring plots</w:t>
      </w:r>
      <w:r w:rsidR="00E1601F">
        <w:t>.</w:t>
      </w:r>
      <w:r w:rsidR="002D5E79">
        <w:t xml:space="preserve"> </w:t>
      </w:r>
      <w:r w:rsidR="00760BCB">
        <w:t>Ash seedlings were abundant in mesic and xeric forests, but</w:t>
      </w:r>
      <w:r w:rsidR="002D5E79">
        <w:t xml:space="preserve"> none </w:t>
      </w:r>
      <w:r w:rsidR="00D252A6">
        <w:t xml:space="preserve">had cotyledons, </w:t>
      </w:r>
      <w:r w:rsidR="00F90C19">
        <w:t xml:space="preserve">the seed leaves that </w:t>
      </w:r>
      <w:r w:rsidR="00610B9B">
        <w:t xml:space="preserve">would </w:t>
      </w:r>
      <w:r w:rsidR="00F90C19">
        <w:t>indicate new germination</w:t>
      </w:r>
      <w:ins w:id="50" w:author="Perry, Kayla" w:date="2025-10-06T06:01:00Z" w16du:dateUtc="2025-10-06T10:01:00Z">
        <w:r w:rsidR="00760BCB">
          <w:t>.</w:t>
        </w:r>
      </w:ins>
      <w:r w:rsidR="00F36050">
        <w:t xml:space="preserve"> </w:t>
      </w:r>
      <w:del w:id="51" w:author="Perry, Kayla" w:date="2025-10-06T06:01:00Z" w16du:dateUtc="2025-10-06T10:01:00Z">
        <w:r w:rsidR="00F36050" w:rsidDel="00760BCB">
          <w:delText>(</w:delText>
        </w:r>
        <w:commentRangeStart w:id="52"/>
        <w:commentRangeStart w:id="53"/>
        <w:r w:rsidR="00F36050" w:rsidDel="00760BCB">
          <w:delText>two ash seedlings had cotyledons but were outside the microplot</w:delText>
        </w:r>
        <w:commentRangeEnd w:id="52"/>
        <w:r w:rsidR="00856EE9" w:rsidDel="00760BCB">
          <w:rPr>
            <w:rStyle w:val="CommentReference"/>
          </w:rPr>
          <w:commentReference w:id="52"/>
        </w:r>
      </w:del>
      <w:commentRangeEnd w:id="53"/>
      <w:r w:rsidR="002E1739">
        <w:rPr>
          <w:rStyle w:val="CommentReference"/>
        </w:rPr>
        <w:commentReference w:id="53"/>
      </w:r>
      <w:del w:id="54" w:author="Perry, Kayla" w:date="2025-10-06T06:01:00Z" w16du:dateUtc="2025-10-06T10:01:00Z">
        <w:r w:rsidR="00F36050" w:rsidDel="00760BCB">
          <w:delText xml:space="preserve">). </w:delText>
        </w:r>
        <w:r w:rsidR="00642F39" w:rsidDel="00760BCB">
          <w:delText>Similarly</w:delText>
        </w:r>
        <w:r w:rsidR="001D1074" w:rsidDel="00760BCB">
          <w:delText xml:space="preserve">, we </w:delText>
        </w:r>
        <w:r w:rsidR="008E09A6" w:rsidDel="00760BCB">
          <w:delText>only found four ash trees producing seeds</w:delText>
        </w:r>
        <w:r w:rsidR="00034A01" w:rsidDel="00760BCB">
          <w:delText xml:space="preserve"> near our study transects.</w:delText>
        </w:r>
      </w:del>
      <w:del w:id="55" w:author="Perry, Kayla" w:date="2025-10-06T06:20:00Z" w16du:dateUtc="2025-10-06T10:20:00Z">
        <w:r w:rsidR="008A2A9E" w:rsidDel="00D9578D">
          <w:delText xml:space="preserve"> </w:delText>
        </w:r>
        <w:r w:rsidR="00377EFF" w:rsidDel="00D9578D">
          <w:delText xml:space="preserve">Although it is possible that small numbers of seedlings have germinated in the years after canopy ash trees died, </w:delText>
        </w:r>
      </w:del>
      <w:ins w:id="56" w:author="Perry, Kayla" w:date="2025-10-06T06:20:00Z" w16du:dateUtc="2025-10-06T10:20:00Z">
        <w:r w:rsidR="00D9578D">
          <w:t xml:space="preserve"> This finding is consistent with…</w:t>
        </w:r>
      </w:ins>
      <w:r w:rsidR="00D45229">
        <w:t>the more plausible scenario is that ash seedlings are simply persisting from before</w:t>
      </w:r>
      <w:r w:rsidR="0082247B">
        <w:t xml:space="preserve"> 2008</w:t>
      </w:r>
      <w:r w:rsidR="0099487F">
        <w:t xml:space="preserve">, when new germination ceased </w:t>
      </w:r>
      <w:r w:rsidR="0099487F">
        <w:fldChar w:fldCharType="begin"/>
      </w:r>
      <w:r w:rsidR="0099487F">
        <w:instrText xml:space="preserve"> ADDIN ZOTERO_ITEM CSL_CITATION {"citationID":"kpLXlYce","properties":{"formattedCitation":"(Klooster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99487F">
        <w:fldChar w:fldCharType="separate"/>
      </w:r>
      <w:r w:rsidR="0099487F" w:rsidRPr="0099487F">
        <w:t>(Klooster et al. 2013)</w:t>
      </w:r>
      <w:r w:rsidR="0099487F">
        <w:fldChar w:fldCharType="end"/>
      </w:r>
      <w:r w:rsidR="0099487F">
        <w:t>.</w:t>
      </w:r>
      <w:r w:rsidR="00F074C9">
        <w:t xml:space="preserve"> </w:t>
      </w:r>
      <w:commentRangeStart w:id="57"/>
      <w:r w:rsidR="00F074C9">
        <w:t>In fact, the density of seedlings appears to have decreased, especi</w:t>
      </w:r>
      <w:r w:rsidR="00570E36">
        <w:t>ally for the smallest seedlings, those &lt; 25 cm tall.</w:t>
      </w:r>
      <w:r w:rsidR="00BC607B">
        <w:t xml:space="preserve"> For instance, mesic transects had an average of </w:t>
      </w:r>
      <w:r w:rsidR="00DF2439">
        <w:t>198,000 short ash seedlings</w:t>
      </w:r>
      <w:r w:rsidR="00CE7AE6">
        <w:t xml:space="preserve"> </w:t>
      </w:r>
      <w:r w:rsidR="00E7682B">
        <w:t>ha</w:t>
      </w:r>
      <w:r w:rsidR="00E7682B">
        <w:rPr>
          <w:vertAlign w:val="superscript"/>
        </w:rPr>
        <w:t>-1</w:t>
      </w:r>
      <w:r w:rsidR="00DF2439">
        <w:t xml:space="preserve"> in 2010,</w:t>
      </w:r>
      <w:r w:rsidR="00CE7AE6">
        <w:t xml:space="preserve"> but only 15,000</w:t>
      </w:r>
      <w:r w:rsidR="00E7682B">
        <w:t xml:space="preserve"> short ash seedlings</w:t>
      </w:r>
      <w:r w:rsidR="00E14646">
        <w:t xml:space="preserve"> ha</w:t>
      </w:r>
      <w:r w:rsidR="00E14646">
        <w:rPr>
          <w:vertAlign w:val="superscript"/>
        </w:rPr>
        <w:t>-1</w:t>
      </w:r>
      <w:r w:rsidR="00E7682B">
        <w:t xml:space="preserve"> in 202</w:t>
      </w:r>
      <w:r w:rsidR="005F1372">
        <w:t>4-25.</w:t>
      </w:r>
      <w:r w:rsidR="0077533F">
        <w:t xml:space="preserve"> Some of these </w:t>
      </w:r>
      <w:r w:rsidR="00E0267D">
        <w:t xml:space="preserve">short </w:t>
      </w:r>
      <w:r w:rsidR="0077533F">
        <w:t xml:space="preserve">seedlings </w:t>
      </w:r>
      <w:r w:rsidR="00E0267D">
        <w:t>died, while others</w:t>
      </w:r>
      <w:r w:rsidR="0077533F">
        <w:t xml:space="preserve"> grew</w:t>
      </w:r>
      <w:r w:rsidR="00E0267D">
        <w:t xml:space="preserve"> </w:t>
      </w:r>
      <w:r w:rsidR="005B05DE">
        <w:t xml:space="preserve">resulting in an increase in tall seedlings (25-137 cm) </w:t>
      </w:r>
      <w:r w:rsidR="00D5349B">
        <w:t>from 5,000 ha</w:t>
      </w:r>
      <w:r w:rsidR="00D5349B">
        <w:rPr>
          <w:vertAlign w:val="superscript"/>
        </w:rPr>
        <w:t>-1</w:t>
      </w:r>
      <w:r w:rsidR="00D5349B">
        <w:t xml:space="preserve"> in 2010 to 13,000 ha</w:t>
      </w:r>
      <w:r w:rsidR="00D5349B">
        <w:rPr>
          <w:vertAlign w:val="superscript"/>
        </w:rPr>
        <w:t>-1</w:t>
      </w:r>
      <w:r w:rsidR="00D5349B">
        <w:t xml:space="preserve"> </w:t>
      </w:r>
      <w:r w:rsidR="00875EE3">
        <w:t>in 2024-25 in mesic forest</w:t>
      </w:r>
      <w:commentRangeEnd w:id="57"/>
      <w:r w:rsidR="00DE6E74">
        <w:rPr>
          <w:rStyle w:val="CommentReference"/>
        </w:rPr>
        <w:commentReference w:id="57"/>
      </w:r>
      <w:r w:rsidR="00875EE3">
        <w:t>s</w:t>
      </w:r>
      <w:commentRangeStart w:id="58"/>
      <w:commentRangeStart w:id="59"/>
      <w:r w:rsidR="00E14646">
        <w:t>.</w:t>
      </w:r>
      <w:commentRangeEnd w:id="58"/>
      <w:r w:rsidR="00B631D7">
        <w:rPr>
          <w:rStyle w:val="CommentReference"/>
        </w:rPr>
        <w:commentReference w:id="58"/>
      </w:r>
      <w:commentRangeEnd w:id="59"/>
      <w:r w:rsidR="00826CD1">
        <w:rPr>
          <w:rStyle w:val="CommentReference"/>
        </w:rPr>
        <w:commentReference w:id="59"/>
      </w:r>
      <w:r w:rsidR="002D12A5">
        <w:t xml:space="preserve"> Thus, regeneration is shifting to larger sizes while </w:t>
      </w:r>
      <w:r w:rsidR="008B0F1B">
        <w:t xml:space="preserve">still </w:t>
      </w:r>
      <w:r w:rsidR="002D12A5">
        <w:t xml:space="preserve">not being </w:t>
      </w:r>
      <w:r w:rsidR="007C0D23">
        <w:t xml:space="preserve">replenished. </w:t>
      </w:r>
      <w:r w:rsidR="003E6D8F">
        <w:t>In contrast</w:t>
      </w:r>
      <w:r w:rsidR="00642F39">
        <w:t xml:space="preserve"> to our results</w:t>
      </w:r>
      <w:r w:rsidR="003E6D8F">
        <w:t>,</w:t>
      </w:r>
      <w:r w:rsidR="005F6E89">
        <w:t xml:space="preserve"> </w:t>
      </w:r>
      <w:r w:rsidR="007C0D23">
        <w:t xml:space="preserve">another study </w:t>
      </w:r>
      <w:r w:rsidR="00B80AB0">
        <w:t>of green ash swamps</w:t>
      </w:r>
      <w:r w:rsidR="007C0D23">
        <w:t xml:space="preserve"> reported continuing </w:t>
      </w:r>
      <w:r w:rsidR="007C0D23">
        <w:lastRenderedPageBreak/>
        <w:t xml:space="preserve">seed production </w:t>
      </w:r>
      <w:r w:rsidR="007B3D89">
        <w:t xml:space="preserve">even after substantial EAB impacts </w:t>
      </w:r>
      <w:r w:rsidR="007B3D89">
        <w:fldChar w:fldCharType="begin"/>
      </w:r>
      <w:r w:rsidR="007B3D89">
        <w:instrText xml:space="preserve"> ADDIN ZOTERO_ITEM CSL_CITATION {"citationID":"Lp9wDtpl","properties":{"formattedCitation":"(Kashian 2016)","plainCitation":"(Kashian 2016)","noteIndex":0},"citationItems":[{"id":760,"uris":["http://zotero.org/groups/5270502/items/5F65LFE8"],"itemData":{"id":760,"type":"article-journal","abstract":"Abstract\n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7B3D89">
        <w:fldChar w:fldCharType="separate"/>
      </w:r>
      <w:r w:rsidR="007B3D89" w:rsidRPr="005D7B35">
        <w:t>(Kashian 2016)</w:t>
      </w:r>
      <w:r w:rsidR="007B3D89">
        <w:fldChar w:fldCharType="end"/>
      </w:r>
      <w:r w:rsidR="007B3D89">
        <w:t>.</w:t>
      </w:r>
      <w:r w:rsidR="00E0267D">
        <w:t xml:space="preserve"> </w:t>
      </w:r>
      <w:r w:rsidR="00D211C0">
        <w:t>It is likely that in forests</w:t>
      </w:r>
      <w:r w:rsidR="00C926DC">
        <w:t xml:space="preserve"> </w:t>
      </w:r>
      <w:r w:rsidR="00A115EA">
        <w:t xml:space="preserve">where ash trees </w:t>
      </w:r>
      <w:r w:rsidR="004724EC">
        <w:t>make up</w:t>
      </w:r>
      <w:r w:rsidR="00A115EA">
        <w:t xml:space="preserve"> the vast majority of trees in a stand, like in the study by Kashian, </w:t>
      </w:r>
      <w:r w:rsidR="009E5B89">
        <w:t xml:space="preserve">ash trees survive for longer after EAB introduction, and </w:t>
      </w:r>
      <w:r w:rsidR="00D0327D">
        <w:t xml:space="preserve">may </w:t>
      </w:r>
      <w:r w:rsidR="009E5B89">
        <w:t>continue to produce seeds</w:t>
      </w:r>
      <w:r w:rsidR="00D0327D">
        <w:t>, w</w:t>
      </w:r>
      <w:commentRangeStart w:id="60"/>
      <w:commentRangeStart w:id="61"/>
      <w:r w:rsidR="00D0327D">
        <w:t>hereas in our study sites seed producti</w:t>
      </w:r>
      <w:commentRangeEnd w:id="60"/>
      <w:r w:rsidR="000C2B2F">
        <w:rPr>
          <w:rStyle w:val="CommentReference"/>
        </w:rPr>
        <w:commentReference w:id="60"/>
      </w:r>
      <w:commentRangeEnd w:id="61"/>
      <w:r w:rsidR="00BD5859">
        <w:rPr>
          <w:rStyle w:val="CommentReference"/>
        </w:rPr>
        <w:commentReference w:id="61"/>
      </w:r>
      <w:r w:rsidR="00D0327D">
        <w:t xml:space="preserve">on ceased </w:t>
      </w:r>
      <w:r w:rsidR="00D0327D">
        <w:fldChar w:fldCharType="begin"/>
      </w:r>
      <w:r w:rsidR="00764D9F">
        <w:instrText xml:space="preserve"> ADDIN ZOTERO_ITEM CSL_CITATION {"citationID":"1OhUWkJn","properties":{"formattedCitation":"(Knight et al. 2013, Kashian 2016)","plainCitation":"(Knight et al. 2013, Kashian 2016)","noteIndex":0},"citationItems":[{"id":1299,"uris":["http://zotero.org/groups/5270502/items/FWHWRKSQ"],"itemData":{"id":1299,"type":"article-journal","container-title":"Biological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P."}],"issued":{"date-parts":[["2013",2]]}}},{"id":760,"uris":["http://zotero.org/groups/5270502/items/5F65LFE8"],"itemData":{"id":760,"type":"article-journal","abstract":"Abstract\n            \n              Invasive insects and pathogens have had major impacts on many forest tree species in North America that often affect forest structure and composition. Despite these effects, variation exists in the likelihood that some native species may persist following outbreaks and establishment of exotic insects and pathogens. Emerald ash borer (\n              EAB\n              ;\n              Agrilus planipennis\n              ) has killed millions of trees near its introduction point in southeastern Michigan, and several recent studies in the area have predicted functional elimination of green ash (\n              Fraxinus pennsylvanica\n              ) from the landscape. Intensive management in yet unaffected stands that results from such predictions, however, demands data that examine the potential for persistence of the host species in the presence of the invasive. This study examined the potential for persistence of green ash in the presence of\n              EAB\n              by measuring surviving trees, regeneration, and seed rain characteristics in 17 small, near‐pure stands of green ash in five consecutive growing seasons. Live trees experienced 58% mortality due to\n              EAB\n              , significantly less than that reported for ash in mixed stands. Approximately 20% of surviving trees exhibited signs of\n              EAB\n              , confirming that\n              EAB\n              mortality has slowed significantly but is ongoing. Sprouting was the dominant mode of ash regeneration in every year, and 27% of large sprouts produced seeds during a mast year in 2011. Advanced regeneration and new seedling establishment resulted in a sizable level of ash regeneration over the five years of the study even when sapling and seedling mortality was taken into account. Seed production was reduced considerably following\n              EAB\n              ‐caused mortality, but there was no evidence that seed dispersal limited seedling recruitment. These results suggest that the seed‐producing ability of small trees and basal sprouts, as well as continued low‐level mortality that will retain reduced host density, may allow green ash to persist in the presence of\n              EAB\n              . Although green ash populations and individual trees are unlikely to ever resemble the stature of those prior to\n              EAB\n              , their presence will continue to be an important component of forests on the landscape.","container-title":"Ecosphere","DOI":"10.1002/ecs2.1332","ISSN":"2150-8925, 2150-8925","issue":"4","journalAbbreviation":"Ecosphere","language":"en","page":"e01332","source":"DOI.org (Crossref)","title":"Sprouting and seed production may promote persistence of green ash in the presence of the emerald ash borer","volume":"7","author":[{"family":"Kashian","given":"Daniel M."}],"editor":[{"family":"Haynes","given":"K."}],"issued":{"date-parts":[["2016",4]]}}}],"schema":"https://github.com/citation-style-language/schema/raw/master/csl-citation.json"} </w:instrText>
      </w:r>
      <w:r w:rsidR="00D0327D">
        <w:fldChar w:fldCharType="separate"/>
      </w:r>
      <w:r w:rsidR="00764D9F" w:rsidRPr="00764D9F">
        <w:t>(Knight et al. 2013, Kashian 2016)</w:t>
      </w:r>
      <w:r w:rsidR="00D0327D">
        <w:fldChar w:fldCharType="end"/>
      </w:r>
      <w:commentRangeStart w:id="62"/>
      <w:r w:rsidR="006D0664">
        <w:t>.</w:t>
      </w:r>
      <w:commentRangeEnd w:id="62"/>
      <w:r w:rsidR="005C462D">
        <w:rPr>
          <w:rStyle w:val="CommentReference"/>
        </w:rPr>
        <w:commentReference w:id="62"/>
      </w:r>
      <w:r w:rsidR="0077320D">
        <w:t xml:space="preserve"> </w:t>
      </w:r>
    </w:p>
    <w:p w14:paraId="46A317BC" w14:textId="77777777" w:rsidR="002068A1" w:rsidRDefault="002068A1" w:rsidP="008B0E15"/>
    <w:p w14:paraId="6950029D" w14:textId="379D3F35" w:rsidR="00645950" w:rsidRDefault="00D41F69" w:rsidP="008B0E15">
      <w:commentRangeStart w:id="63"/>
      <w:r>
        <w:t>Our prediction that signs and symptoms of EAB would be more prevalent on ash trees of larger diameter was partially supported</w:t>
      </w:r>
      <w:r w:rsidR="00722AB6">
        <w:t>,</w:t>
      </w:r>
      <w:r w:rsidR="00876693">
        <w:t xml:space="preserve"> </w:t>
      </w:r>
      <w:r w:rsidR="00A45CC8">
        <w:t>but some ash trees in the 5-12.5 cm DBH range still had healthy canopies</w:t>
      </w:r>
      <w:r>
        <w:t>.</w:t>
      </w:r>
      <w:commentRangeEnd w:id="63"/>
      <w:r w:rsidR="00364F33">
        <w:rPr>
          <w:rStyle w:val="CommentReference"/>
        </w:rPr>
        <w:commentReference w:id="63"/>
      </w:r>
      <w:r>
        <w:t xml:space="preserve"> </w:t>
      </w:r>
      <w:r w:rsidR="00464409">
        <w:t>We found that</w:t>
      </w:r>
      <w:r w:rsidR="00ED1A7F">
        <w:t xml:space="preserve"> symptoms of EAB </w:t>
      </w:r>
      <w:proofErr w:type="gramStart"/>
      <w:r w:rsidR="00ED1A7F">
        <w:t>including</w:t>
      </w:r>
      <w:proofErr w:type="gramEnd"/>
      <w:r w:rsidR="00464409">
        <w:t xml:space="preserve"> </w:t>
      </w:r>
      <w:r w:rsidR="0056142C">
        <w:t xml:space="preserve">the incidence of canopy decline, </w:t>
      </w:r>
      <w:r w:rsidR="00EA3AE3">
        <w:t>woodpecker predation marks, and epicormic sprouts all increased with increasing tree diameter</w:t>
      </w:r>
      <w:r w:rsidR="00A91B6E">
        <w:t>. However, bark splits</w:t>
      </w:r>
      <w:r w:rsidR="00CD49F8">
        <w:t>, basal sprouts,</w:t>
      </w:r>
      <w:r w:rsidR="00A91B6E">
        <w:t xml:space="preserve"> and tree death did not show any significant relationship with </w:t>
      </w:r>
      <w:r w:rsidR="000F7F1D">
        <w:t>ash tree diameter.</w:t>
      </w:r>
      <w:r w:rsidR="00174E4E">
        <w:t xml:space="preserve"> </w:t>
      </w:r>
      <w:r w:rsidR="00FD3A54">
        <w:t xml:space="preserve">In particular, </w:t>
      </w:r>
      <w:r w:rsidR="00E27F68">
        <w:t>the distribution of</w:t>
      </w:r>
      <w:r w:rsidR="00FD3A54">
        <w:t xml:space="preserve"> </w:t>
      </w:r>
      <w:r w:rsidR="00E700C7">
        <w:t xml:space="preserve">bark splits </w:t>
      </w:r>
      <w:r w:rsidR="00C004ED">
        <w:t xml:space="preserve">across a range of </w:t>
      </w:r>
      <w:r w:rsidR="00E27F68">
        <w:t>ash diameters suggests that</w:t>
      </w:r>
      <w:r w:rsidR="00961934">
        <w:t xml:space="preserve"> even</w:t>
      </w:r>
      <w:r w:rsidR="00320A49">
        <w:t xml:space="preserve"> </w:t>
      </w:r>
      <w:r w:rsidR="00EB2D9B">
        <w:t xml:space="preserve">some </w:t>
      </w:r>
      <w:r w:rsidR="00320A49">
        <w:t>2.5 cm DBH ash are being affected by EAB oviposition.</w:t>
      </w:r>
      <w:r w:rsidR="00645950">
        <w:t xml:space="preserve"> </w:t>
      </w:r>
      <w:r w:rsidR="00AD7505">
        <w:t>A</w:t>
      </w:r>
      <w:r w:rsidR="008D009A">
        <w:t xml:space="preserve">sh bigger than 4 cm DBH may be more suitable for larval development, </w:t>
      </w:r>
      <w:r w:rsidR="00AD7505">
        <w:t>but</w:t>
      </w:r>
      <w:r w:rsidR="008D009A">
        <w:t xml:space="preserve"> female</w:t>
      </w:r>
      <w:r w:rsidR="00AD7505">
        <w:t xml:space="preserve"> EAB</w:t>
      </w:r>
      <w:r w:rsidR="008D009A">
        <w:t xml:space="preserve"> still oviposit on </w:t>
      </w:r>
      <w:r w:rsidR="00204F2E">
        <w:t xml:space="preserve">stems </w:t>
      </w:r>
      <w:r w:rsidR="008D009A">
        <w:t>as small as 2 cm DBH</w:t>
      </w:r>
      <w:r w:rsidR="00814A92">
        <w:t xml:space="preserve"> </w:t>
      </w:r>
      <w:r w:rsidR="00814A92">
        <w:fldChar w:fldCharType="begin"/>
      </w:r>
      <w:r w:rsidR="00814A92">
        <w:instrText xml:space="preserve"> ADDIN ZOTERO_ITEM CSL_CITATION {"citationID":"MhKKfIT1","properties":{"formattedCitation":"(Timms et al. 2006, Aubin et al. 2015)","plainCitation":"(Timms et al. 2006, Aubin et al. 2015)","noteIndex":0},"citationItems":[{"id":1226,"uris":["http://zotero.org/groups/5270502/items/FKPG3I3Y"],"itemData":{"id":1226,"type":"article-journal","abstract":"Abstract\n            \n              1 The emerald ash borer\n              Agrilus planipennis\n              Fairmaire (Coleoptera: Buprestidae) is a serious exotic pest of ash trees (\n              Fraxinus\n              spp.) in North America, and is responsible for the deaths of millions of trees in Ontario and Michigan. One of the greatest challenges facing the successful management of the pest is the ability to accurately detect its presence in a tree.\n            \n            \n              2 Observations were made on\n              A. planipennis\n              larval feeding galleries found within 65 young, green‐ash trees cut from plantations in Essex County, Ontario, Canada. The within‐tree distributions of feeding galleries were described in relation to height‐above‐ground, stem diameter, bark thickness and stem aspect.\n            \n            3 Galleries were not distributed randomly or evenly; minimum boundaries of stem diameter and bark thickness and a maximum boundary of height‐above‐ground were detected. Indications of maximum boundaries for stem diameter and bark thickness were also observed. Galleries were found most often on the south‐west side of the tree.\n            \n              4 Using the technique of upper boundary regression, we were able to identify significant quadratic relationships between\n              A. planipennis\n              gallery density and stem diameter and bark thickness, as well as a significant negative linear relationship between gallery density and height‐above‐ground.\n            \n            \n              5 \n              Agrilus planipennis\n              gallery density in newly‐infested trees was lower than in previously‐infested trees, and was observed to peak at smaller stem diameters and bark thicknesses than in previously‐infested trees.\n            \n            \n              6 Survey teams would increase their probability of detecting new\n              A. planipennis\n              infestations by initiating searches for exit holes and feeding galleries in trunk sections and branches of approximately 7 cm in diameter.","container-title":"Agricultural and Forest Entomology","DOI":"10.1111/j.1461-9563.2006.00311.x","ISSN":"1461-9555, 1461-9563","issue":"4","journalAbbreviation":"Agri and Forest Entomology","language":"en","page":"313-321","source":"DOI.org (Crossref)","title":"Patterns in the within‐tree distribution of the emerald ash borer &lt;i&gt;Agrilus planipennis&lt;/i&gt; (Fairmaire) in young, green‐ash plantations of south‐western Ontario, Canada","volume":"8","author":[{"family":"Timms","given":"Laura L"},{"family":"Smith","given":"Sandy M"},{"family":"De Groot","given":"Peter"}],"issued":{"date-parts":[["2006",11]]}}},{"id":766,"uris":["http://zotero.org/groups/5270502/items/9BFJ6H2E"],"itemData":{"id":766,"type":"article-journal","container-title":"The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00814A92">
        <w:fldChar w:fldCharType="separate"/>
      </w:r>
      <w:r w:rsidR="00814A92" w:rsidRPr="00814A92">
        <w:t>(Timms et al. 2006, Aubin et al. 2015)</w:t>
      </w:r>
      <w:r w:rsidR="00814A92">
        <w:fldChar w:fldCharType="end"/>
      </w:r>
      <w:commentRangeStart w:id="64"/>
      <w:r w:rsidR="008D009A">
        <w:t>.</w:t>
      </w:r>
      <w:commentRangeEnd w:id="64"/>
      <w:r w:rsidR="00A06D58">
        <w:rPr>
          <w:rStyle w:val="CommentReference"/>
        </w:rPr>
        <w:commentReference w:id="64"/>
      </w:r>
      <w:r w:rsidR="00204F2E">
        <w:t xml:space="preserve"> </w:t>
      </w:r>
      <w:r w:rsidR="00FA0514">
        <w:t xml:space="preserve">Even though </w:t>
      </w:r>
      <w:r w:rsidR="00CE0090">
        <w:t xml:space="preserve">EAB symptoms were common, </w:t>
      </w:r>
      <w:r w:rsidR="009C11E0">
        <w:t xml:space="preserve">we still found sizeable numbers </w:t>
      </w:r>
      <w:r w:rsidR="00AD5040">
        <w:t xml:space="preserve">of </w:t>
      </w:r>
      <w:r w:rsidR="00DA28D7">
        <w:t>small ash trees with healthy canopi</w:t>
      </w:r>
      <w:r w:rsidR="00444E9D">
        <w:t>es</w:t>
      </w:r>
      <w:r w:rsidR="001A41DF">
        <w:t>.</w:t>
      </w:r>
      <w:r w:rsidR="00FE1DA9">
        <w:t xml:space="preserve"> This stands in contrast to data from 2009, when </w:t>
      </w:r>
      <w:r w:rsidR="000A7EC5">
        <w:t>almost no ash &gt;2.5 cm DBH were living</w:t>
      </w:r>
      <w:r w:rsidR="00103D1B">
        <w:t xml:space="preserve"> </w:t>
      </w:r>
      <w:r w:rsidR="00103D1B">
        <w:fldChar w:fldCharType="begin"/>
      </w:r>
      <w:r w:rsidR="00103D1B">
        <w:instrText xml:space="preserve"> ADDIN ZOTERO_ITEM CSL_CITATION {"citationID":"lDMTCSkU","properties":{"formattedCitation":"(Klooster et al. 2013)","plainCitation":"(Klooster et al. 2013)","noteIndex":0},"citationItems":[{"id":618,"uris":["http://zotero.org/groups/5270502/items/J2YNFJUZ"],"itemData":{"id":618,"type":"article-journal","container-title":"Biological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K."},{"family":"Cardina","given":"John"}],"issued":{"date-parts":[["2013"]]}}}],"schema":"https://github.com/citation-style-language/schema/raw/master/csl-citation.json"} </w:instrText>
      </w:r>
      <w:r w:rsidR="00103D1B">
        <w:fldChar w:fldCharType="separate"/>
      </w:r>
      <w:r w:rsidR="00103D1B" w:rsidRPr="00103D1B">
        <w:t>(Klooster et al. 2013)</w:t>
      </w:r>
      <w:r w:rsidR="00103D1B">
        <w:fldChar w:fldCharType="end"/>
      </w:r>
      <w:r w:rsidR="000A7EC5">
        <w:t>.</w:t>
      </w:r>
      <w:r w:rsidR="00E12B56">
        <w:t xml:space="preserve"> </w:t>
      </w:r>
      <w:r w:rsidR="005F24F5">
        <w:t xml:space="preserve">Although ash trees are recovering, they have not yet attained </w:t>
      </w:r>
      <w:r w:rsidR="009B0030">
        <w:t>sizes larger than 12.5 cm DBH</w:t>
      </w:r>
      <w:commentRangeStart w:id="65"/>
      <w:r w:rsidR="009B0030">
        <w:t>.</w:t>
      </w:r>
      <w:commentRangeEnd w:id="65"/>
      <w:r w:rsidR="00E016E3">
        <w:rPr>
          <w:rStyle w:val="CommentReference"/>
        </w:rPr>
        <w:commentReference w:id="65"/>
      </w:r>
      <w:r w:rsidR="009B0030">
        <w:t xml:space="preserve"> </w:t>
      </w:r>
    </w:p>
    <w:p w14:paraId="3AEC556E" w14:textId="77777777" w:rsidR="0026707E" w:rsidRDefault="0026707E" w:rsidP="008B0E15"/>
    <w:p w14:paraId="3C06DD52" w14:textId="5ED78899" w:rsidR="004A0CD9" w:rsidRDefault="00402E05" w:rsidP="008B0E15">
      <w:pPr>
        <w:rPr>
          <w:ins w:id="66" w:author="Perry, Kayla" w:date="2025-10-06T06:35:00Z" w16du:dateUtc="2025-10-06T10:35:00Z"/>
        </w:rPr>
      </w:pPr>
      <w:commentRangeStart w:id="67"/>
      <w:r>
        <w:t xml:space="preserve">The </w:t>
      </w:r>
      <w:r w:rsidR="00D51E84">
        <w:t>hi</w:t>
      </w:r>
      <w:r w:rsidR="00CA5B09">
        <w:t xml:space="preserve">gh numbers of </w:t>
      </w:r>
      <w:commentRangeStart w:id="68"/>
      <w:r w:rsidR="00CA5B09">
        <w:t>small ash trees</w:t>
      </w:r>
      <w:commentRangeEnd w:id="68"/>
      <w:r w:rsidR="00845056">
        <w:rPr>
          <w:rStyle w:val="CommentReference"/>
        </w:rPr>
        <w:commentReference w:id="68"/>
      </w:r>
      <w:r w:rsidR="00CA5B09">
        <w:t xml:space="preserve"> in hydric forests </w:t>
      </w:r>
      <w:r>
        <w:t xml:space="preserve">motivated us to explore the vegetation communities in these </w:t>
      </w:r>
      <w:r w:rsidR="00AC119A">
        <w:t>post-EAB invasion forests</w:t>
      </w:r>
      <w:r w:rsidR="0030322C">
        <w:t>.</w:t>
      </w:r>
      <w:commentRangeEnd w:id="67"/>
      <w:r w:rsidR="00812927">
        <w:rPr>
          <w:rStyle w:val="CommentReference"/>
        </w:rPr>
        <w:commentReference w:id="67"/>
      </w:r>
      <w:r w:rsidR="0030322C">
        <w:t xml:space="preserve"> We found </w:t>
      </w:r>
      <w:r w:rsidR="00033DED">
        <w:t xml:space="preserve">that </w:t>
      </w:r>
      <w:r w:rsidR="006A12BE">
        <w:t>silver maple</w:t>
      </w:r>
      <w:r w:rsidR="00033DED">
        <w:t xml:space="preserve"> was abundant, especially in </w:t>
      </w:r>
      <w:r w:rsidR="002F3115">
        <w:t>the canopy</w:t>
      </w:r>
      <w:r w:rsidR="003A14CA">
        <w:t>.</w:t>
      </w:r>
      <w:r w:rsidR="00214B06">
        <w:t xml:space="preserve"> This species thrives in </w:t>
      </w:r>
      <w:commentRangeStart w:id="69"/>
      <w:r w:rsidR="00214B06">
        <w:t>alluvial</w:t>
      </w:r>
      <w:commentRangeEnd w:id="69"/>
      <w:r w:rsidR="00586B44">
        <w:rPr>
          <w:rStyle w:val="CommentReference"/>
        </w:rPr>
        <w:commentReference w:id="69"/>
      </w:r>
      <w:r w:rsidR="00214B06">
        <w:t xml:space="preserve"> soils</w:t>
      </w:r>
      <w:r w:rsidR="00745AFE">
        <w:t xml:space="preserve"> and is highly tolerant of seasonal flooding </w:t>
      </w:r>
      <w:r w:rsidR="003A7B5B">
        <w:t xml:space="preserve">(Table S5) </w:t>
      </w:r>
      <w:r w:rsidR="00745AFE">
        <w:fldChar w:fldCharType="begin"/>
      </w:r>
      <w:r w:rsidR="00597111">
        <w:instrText xml:space="preserve"> ADDIN ZOTERO_ITEM CSL_CITATION {"citationID":"kXMmJDS7","properties":{"formattedCitation":"(Burns and Honkala 1990, Niinemets and Valladares 2006, Bolton et al. 2018)","plainCitation":"(Burns and Honkala 1990, Niinemets and Valladares 2006, Bolton et al. 2018)","noteIndex":0},"citationItems":[{"id":638,"uris":["http://zotero.org/groups/5270502/items/6HMUZ2KC"],"itemData":{"id":638,"type":"book","title":"Silvics of North America: Volume 2, Hardwoods","volume":"2","author":[{"family":"Burns","given":"Russell"},{"family":"Honkala","given":"Barbara"}],"issued":{"date-parts":[["1990"]]}}},{"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id":997,"uris":["http://zotero.org/groups/5270502/items/BPCI6QME"],"itemData":{"id":997,"type":"article-journal","abstract":"Emerald ash borer (EAB) continues to spread across North America, infesting native ash trees and changing the forested landscape. Black ash wetland forests are severely affected by EAB. As black ash wetland forests provide integral ecosystem services, alternative approaches to maintain forest cover on the landscape are needed. We implemented simulated EAB infestations in depressional black ash wetlands in the Ottawa National Forest in Michigan to mimic the short-term and long-term effects of EAB. These wetlands were planted with 10 alternative tree species in 2013. Based on initial results in the Michigan sites, a riparian corridor in the Superior Municipal Forest in Wisconsin was planted with three alternative tree species in 2015. Results across both locations indicate that silver maple (Acer saccharinum L.), red maple (Acer rubrum L.), American elm (Ulmus americana L.), and northern white cedar (Thuja occidentalis L.) are viable alternative species to plant in black ash-dominated wetlands. Additionally, selectively planting on natural or created hummocks resulted in two times greater survival than in adjacent lowland sites, and this suggests that planting should be implemented with microsite selection or creation as a primary control. Regional landowners and forest managers can use these results to help mitigate the canopy and structure losses from EAB and maintain forest cover and hydrologic function in black ash-dominated wetlands after infestation.","container-title":"Forests","DOI":"10.3390/f9030146","ISSN":"1999-4907","issue":"3","journalAbbreviation":"Forests","language":"en","license":"https://creativecommons.org/licenses/by/4.0/","page":"146","source":"DOI.org (Crossref)","title":"Methods to Improve Survival and Growth of Planted Alternative Species Seedlings in Black Ash Ecosystems Threatened by Emerald Ash Borer","volume":"9","author":[{"family":"Bolton","given":"Nicholas"},{"family":"Shannon","given":"Joseph"},{"family":"Davis","given":"Joshua"},{"family":"Grinsven","given":"Matthew"},{"family":"Noh","given":"Nam"},{"family":"Schooler","given":"Shon"},{"family":"Kolka","given":"Randall"},{"family":"Pypker","given":"Thomas"},{"family":"Wagenbrenner","given":"Joseph"}],"issued":{"date-parts":[["2018",3,16]]}}}],"schema":"https://github.com/citation-style-language/schema/raw/master/csl-citation.json"} </w:instrText>
      </w:r>
      <w:r w:rsidR="00745AFE">
        <w:fldChar w:fldCharType="separate"/>
      </w:r>
      <w:r w:rsidR="00597111" w:rsidRPr="00597111">
        <w:t>(Burns and Honkala 1990, Niinemets and Valladares 2006, Bolton et al. 2018)</w:t>
      </w:r>
      <w:r w:rsidR="00745AFE">
        <w:fldChar w:fldCharType="end"/>
      </w:r>
      <w:r w:rsidR="00745AFE">
        <w:t>.</w:t>
      </w:r>
      <w:r w:rsidR="008374FF">
        <w:t xml:space="preserve"> </w:t>
      </w:r>
      <w:r w:rsidR="004A0CD9">
        <w:t xml:space="preserve">However, some transects were not dominated by silver maple, but instead contained many </w:t>
      </w:r>
      <w:proofErr w:type="gramStart"/>
      <w:r w:rsidR="004A0CD9">
        <w:t>tamarack</w:t>
      </w:r>
      <w:proofErr w:type="gramEnd"/>
      <w:r w:rsidR="004A0CD9">
        <w:t xml:space="preserve"> and sometimes yellow birch.</w:t>
      </w:r>
      <w:r w:rsidR="004D7966">
        <w:t xml:space="preserve"> </w:t>
      </w:r>
      <w:r w:rsidR="008957EE">
        <w:t>These two</w:t>
      </w:r>
      <w:r w:rsidR="004A0CD9">
        <w:t xml:space="preserve"> species</w:t>
      </w:r>
      <w:r w:rsidR="008957EE">
        <w:t xml:space="preserve"> are</w:t>
      </w:r>
      <w:r w:rsidR="004A0CD9">
        <w:t xml:space="preserve"> typical of</w:t>
      </w:r>
      <w:r w:rsidR="00786F42">
        <w:t xml:space="preserve"> cooler, </w:t>
      </w:r>
      <w:r w:rsidR="004A0CD9">
        <w:t xml:space="preserve">northern </w:t>
      </w:r>
      <w:r w:rsidR="008957EE">
        <w:t>forests</w:t>
      </w:r>
      <w:r w:rsidR="00786F42">
        <w:t>, whereas silver maple</w:t>
      </w:r>
      <w:r w:rsidR="00BC6F8A">
        <w:t xml:space="preserve"> is commonly found further south</w:t>
      </w:r>
      <w:r w:rsidR="001B51F3">
        <w:t xml:space="preserve"> of our study sites</w:t>
      </w:r>
      <w:r w:rsidR="00786F42">
        <w:t xml:space="preserve"> </w:t>
      </w:r>
      <w:r w:rsidR="004A0CD9">
        <w:fldChar w:fldCharType="begin"/>
      </w:r>
      <w:r w:rsidR="00E335F4">
        <w:instrText xml:space="preserve"> ADDIN ZOTERO_ITEM CSL_CITATION {"citationID":"TwhtuHNp","properties":{"formattedCitation":"(Barnes 1976, Braun 1989, Burns and Honkala 1990, Kost and O\\uc0\\u8217{}Connor 2003, Kartesz 2015)","plainCitation":"(Barnes 1976, Braun 1989, Burns and Honkala 1990, Kost and O’Connor 2003, Kartesz 2015)","noteIndex":0},"citationItems":[{"id":932,"uris":["http://zotero.org/groups/5270502/items/K5ZX4GMT"],"itemData":{"id":932,"type":"article-journal","abstract":"Fifty-six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V."}],"issued":{"date-parts":[["1976",1,1]]}}},{"id":791,"uris":["http://zotero.org/groups/5270502/items/QMXQYGU7"],"itemData":{"id":791,"type":"book","event-place":"Columbus, Ohio","ISBN":"978-0-8142-0497-9","language":"eng","note":"OCLC: 20939199","publisher":"Ohio State University Press","publisher-place":"Columbus, Ohio","source":"Open WorldCat","title":"The woody plants of Ohio: trees, shrubs and woody climbers, native, naturalized, and escaped","title-short":"The woody plants of Ohio","author":[{"family":"Braun","given":"E. Lucy"}],"issued":{"date-parts":[["1989"]]}}},{"id":638,"uris":["http://zotero.org/groups/5270502/items/6HMUZ2KC"],"itemData":{"id":638,"type":"book","title":"Silvics of North America: Volume 2, Hardwoods","volume":"2","author":[{"family":"Burns","given":"Russell"},{"family":"Honkala","given":"Barbara"}],"issued":{"date-parts":[["1990"]]}}},{"id":968,"uris":["http://zotero.org/groups/5270502/items/BRWV5HEW"],"itemData":{"id":968,"type":"report","genre":"Michigan Natural Features Inventory","language":"en","publisher":"Huron-Clinton Metropolitan Authority","source":"Zotero","title":"Natural Features Inventory and Management Recommendations for Kensington and Oakwoods Metroparks","author":[{"family":"Kost","given":"Michael A."},{"family":"O'Connor","given":"Ryan P."}],"issued":{"date-parts":[["2003"]]}}},{"id":980,"uris":["http://zotero.org/groups/5270502/items/438ZDIG7"],"itemData":{"id":980,"type":"book","event-place":"Chapel Hill, N.C.","note":"[maps generated from Kartesz, J.T. 2015. Floristic Synthesis of North America, Version 1.0. Biota of North America Program (BONAP). (in press)]","publisher":"North American Plant Atlas. (http://bonap.net/napa)","publisher-place":"Chapel Hill, N.C.","title":"The Biota of North America Program (BONAP)","author":[{"family":"Kartesz","given":"J.T."}],"issued":{"date-parts":[["2015"]]}}}],"schema":"https://github.com/citation-style-language/schema/raw/master/csl-citation.json"} </w:instrText>
      </w:r>
      <w:r w:rsidR="004A0CD9">
        <w:fldChar w:fldCharType="separate"/>
      </w:r>
      <w:r w:rsidR="00E335F4" w:rsidRPr="00E335F4">
        <w:rPr>
          <w:kern w:val="0"/>
        </w:rPr>
        <w:t>(Barnes 1976, Braun 1989, Burns and Honkala 1990, Kost and O’Connor 2003, Kartesz 2015)</w:t>
      </w:r>
      <w:r w:rsidR="004A0CD9">
        <w:fldChar w:fldCharType="end"/>
      </w:r>
      <w:r w:rsidR="004A0CD9">
        <w:t>.</w:t>
      </w:r>
      <w:r w:rsidR="001B51F3">
        <w:t xml:space="preserve"> </w:t>
      </w:r>
      <w:r w:rsidR="00B87609">
        <w:t xml:space="preserve">Regeneration of </w:t>
      </w:r>
      <w:r w:rsidR="0068081F">
        <w:t xml:space="preserve"> green ash </w:t>
      </w:r>
      <w:del w:id="70" w:author="Perry, Kayla" w:date="2025-10-06T06:30:00Z" w16du:dateUtc="2025-10-06T10:30:00Z">
        <w:r w:rsidR="0068081F" w:rsidDel="00B87609">
          <w:delText>(or possibly pumpkin ash)</w:delText>
        </w:r>
        <w:r w:rsidR="0097585F" w:rsidDel="00B87609">
          <w:delText xml:space="preserve"> regeneration</w:delText>
        </w:r>
      </w:del>
      <w:ins w:id="71" w:author="Perry, Kayla" w:date="2025-10-06T06:30:00Z" w16du:dateUtc="2025-10-06T10:30:00Z">
        <w:r w:rsidR="00B87609">
          <w:t xml:space="preserve"> pri</w:t>
        </w:r>
      </w:ins>
      <w:ins w:id="72" w:author="Perry, Kayla" w:date="2025-10-06T06:31:00Z" w16du:dateUtc="2025-10-06T10:31:00Z">
        <w:r w:rsidR="00B87609">
          <w:t xml:space="preserve">marily occurred </w:t>
        </w:r>
        <w:r w:rsidR="00500442">
          <w:t xml:space="preserve">alongside </w:t>
        </w:r>
      </w:ins>
      <w:del w:id="73" w:author="Perry, Kayla" w:date="2025-10-06T06:31:00Z" w16du:dateUtc="2025-10-06T10:31:00Z">
        <w:r w:rsidR="0097585F" w:rsidDel="00500442">
          <w:delText xml:space="preserve"> was most common in </w:delText>
        </w:r>
        <w:r w:rsidR="00FE6533" w:rsidDel="00500442">
          <w:delText>plots</w:delText>
        </w:r>
        <w:r w:rsidR="0097585F" w:rsidDel="00500442">
          <w:delText xml:space="preserve"> with </w:delText>
        </w:r>
      </w:del>
      <w:r w:rsidR="0097585F">
        <w:t>silver maple, whereas black ash regeneration was</w:t>
      </w:r>
      <w:ins w:id="74" w:author="Perry, Kayla" w:date="2025-10-06T06:31:00Z" w16du:dateUtc="2025-10-06T10:31:00Z">
        <w:r w:rsidR="00500442">
          <w:t xml:space="preserve"> commonly associated with </w:t>
        </w:r>
      </w:ins>
      <w:del w:id="75" w:author="Perry, Kayla" w:date="2025-10-06T06:31:00Z" w16du:dateUtc="2025-10-06T10:31:00Z">
        <w:r w:rsidR="0097585F" w:rsidDel="00500442">
          <w:delText xml:space="preserve"> more common in </w:delText>
        </w:r>
        <w:r w:rsidR="00C12918" w:rsidDel="00500442">
          <w:delText xml:space="preserve">plots </w:delText>
        </w:r>
        <w:r w:rsidR="0097585F" w:rsidDel="00500442">
          <w:delText>with</w:delText>
        </w:r>
      </w:del>
      <w:r w:rsidR="0097585F">
        <w:t xml:space="preserve"> tamarack </w:t>
      </w:r>
      <w:r w:rsidR="00986684">
        <w:t>or yellow birch</w:t>
      </w:r>
      <w:r w:rsidR="00C12918">
        <w:t>, although the two ash species were sometimes found in the same stands</w:t>
      </w:r>
      <w:r w:rsidR="00986684">
        <w:t xml:space="preserve">. </w:t>
      </w:r>
      <w:commentRangeStart w:id="76"/>
      <w:commentRangeStart w:id="77"/>
      <w:r w:rsidR="006307BA">
        <w:t xml:space="preserve">Black ash </w:t>
      </w:r>
      <w:r w:rsidR="00E247BB">
        <w:t>is a</w:t>
      </w:r>
      <w:r w:rsidR="00A97772">
        <w:t>n important component of</w:t>
      </w:r>
      <w:r w:rsidR="00E247BB">
        <w:t xml:space="preserve"> </w:t>
      </w:r>
      <w:r w:rsidR="00506D4F">
        <w:t xml:space="preserve">swamp forests </w:t>
      </w:r>
      <w:r w:rsidR="00A97772">
        <w:t>in</w:t>
      </w:r>
      <w:r w:rsidR="00506D4F">
        <w:t xml:space="preserve"> northern Michigan, Wisconsin, Minnesota, </w:t>
      </w:r>
      <w:r w:rsidR="005339E7">
        <w:t xml:space="preserve">the </w:t>
      </w:r>
      <w:r w:rsidR="003C0E6F">
        <w:t>northeast US</w:t>
      </w:r>
      <w:r w:rsidR="00EA4AFC">
        <w:t xml:space="preserve">, </w:t>
      </w:r>
      <w:r w:rsidR="003C0E6F">
        <w:t xml:space="preserve">and </w:t>
      </w:r>
      <w:commentRangeEnd w:id="76"/>
      <w:r w:rsidR="002D6A2C">
        <w:rPr>
          <w:rStyle w:val="CommentReference"/>
        </w:rPr>
        <w:commentReference w:id="76"/>
      </w:r>
      <w:commentRangeEnd w:id="77"/>
      <w:r w:rsidR="00845CB5">
        <w:rPr>
          <w:rStyle w:val="CommentReference"/>
        </w:rPr>
        <w:commentReference w:id="77"/>
      </w:r>
      <w:r w:rsidR="003C0E6F">
        <w:t>Canada</w:t>
      </w:r>
      <w:r w:rsidR="00A97772">
        <w:t xml:space="preserve"> </w:t>
      </w:r>
      <w:r w:rsidR="00A97772">
        <w:fldChar w:fldCharType="begin"/>
      </w:r>
      <w:r w:rsidR="00A97772">
        <w:instrText xml:space="preserve"> ADDIN ZOTERO_ITEM CSL_CITATION {"citationID":"i2S4WJCh","properties":{"formattedCitation":"(Golet et al. 1993, Siegert et al. 2023)","plainCitation":"(Golet et al. 1993, Siegert et al. 2023)","noteIndex":0},"citationItems":[{"id":1253,"uris":["http://zotero.org/groups/5270502/items/WM6SYLA5"],"itemData":{"id":1253,"type":"book","collection-title":"Biological report","note":"LCCN: 94168251","publisher":"U.S. Department of the Interior, Fish and Wildlife Service","title":"Ecology of Red Maple Swamps in the Glaciated Northeast: A Community Profile","URL":"https://books.google.com/books?id=1aQsAQAAMAAJ","author":[{"family":"Golet","given":"F.C."},{"family":"Allen","given":"J.A."},{"family":"Fish","given":"U. S."},{"family":"Service","given":"Wildlife"}],"issued":{"date-parts":[["1993"]]}}},{"id":1031,"uris":["http://zotero.org/groups/5270502/items/5IWFLHLF"],"itemData":{"id":1031,"type":"article-journal","abstract":"Black ash (\n              Fraxinus nigra\n              ), the most highly preferred and vulnerable host of the invasive emerald ash borer (EAB;\n              Agrilus planipennis\n              ) in North America, is of cultural and spiritual importance to many Tribal Nations in the US and First Nations in Canada. To date, EAB has invaded nearly 60% of the native range of black ash, with annual spread averaging approximately 50 km per year. On the basis of the predicted expansion of EAB distribution, we estimate that more than 75% of black ash basal area will be lost across 87% of the species’ North American range by 2035. Census data indicate that 98% of Indigenous people currently residing within the geographic range of black ash in the US will be within the area experiencing more than 75% basal area loss by 2035, suggesting broad and multidimensional impacts of EAB invasion for those who value black ash as a cultural keystone species. Collaborative efforts among scientists, resource managers, and Indigenous experts are needed to mitigate EAB impacts and preserve or protect black ash resources, given the species’ vulnerability to EAB and its associated cultural and ecological value.","container-title":"Frontiers in Ecology and the Environment","DOI":"10.1002/fee.2654","ISSN":"1540-9295, 1540-9309","issue":"7","journalAbbreviation":"Frontiers in Ecol &amp; Environ","language":"en","page":"310-316","source":"DOI.org (Crossref)","title":"Biological invasion threatens keystone species indelibly entwined with Indigenous cultures","volume":"21","author":[{"family":"Siegert","given":"Nathan W"},{"family":"McCullough","given":"Deborah G"},{"family":"Luther","given":"Thomas"},{"family":"Benedict","given":"Les"},{"family":"Crocker","given":"Susan"},{"family":"Church","given":"Kelly"},{"family":"Banks","given":"John"}],"issued":{"date-parts":[["2023",9]]}}}],"schema":"https://github.com/citation-style-language/schema/raw/master/csl-citation.json"} </w:instrText>
      </w:r>
      <w:r w:rsidR="00A97772">
        <w:fldChar w:fldCharType="separate"/>
      </w:r>
      <w:r w:rsidR="00A97772" w:rsidRPr="00A97772">
        <w:t>(Golet et al. 1993, Siegert et al. 2023)</w:t>
      </w:r>
      <w:r w:rsidR="00A97772">
        <w:fldChar w:fldCharType="end"/>
      </w:r>
      <w:r w:rsidR="00F06573">
        <w:t xml:space="preserve">. </w:t>
      </w:r>
      <w:r w:rsidR="00A639ED">
        <w:t xml:space="preserve">Similarly to our results, </w:t>
      </w:r>
      <w:commentRangeStart w:id="78"/>
      <w:r w:rsidR="00A639ED">
        <w:t>other studies</w:t>
      </w:r>
      <w:commentRangeEnd w:id="78"/>
      <w:r w:rsidR="00EC4D5D">
        <w:rPr>
          <w:rStyle w:val="CommentReference"/>
        </w:rPr>
        <w:commentReference w:id="78"/>
      </w:r>
      <w:r w:rsidR="00A639ED">
        <w:t xml:space="preserve"> of black ash regeneration after EAB invasion have found </w:t>
      </w:r>
      <w:r w:rsidR="001D58D5">
        <w:t>variable</w:t>
      </w:r>
      <w:r w:rsidR="0065262B">
        <w:t xml:space="preserve"> numbers of black ash in the 2.5-10 cm DBH range,</w:t>
      </w:r>
      <w:r w:rsidR="00404CB6">
        <w:t xml:space="preserve"> but a near absence of black ash trees larger </w:t>
      </w:r>
      <w:proofErr w:type="spellStart"/>
      <w:r w:rsidR="00404CB6">
        <w:t>then</w:t>
      </w:r>
      <w:proofErr w:type="spellEnd"/>
      <w:r w:rsidR="00404CB6">
        <w:t xml:space="preserve"> 14 cm DBH</w:t>
      </w:r>
      <w:r w:rsidR="00AD69F4">
        <w:t xml:space="preserve"> </w:t>
      </w:r>
      <w:r w:rsidR="00AD69F4">
        <w:fldChar w:fldCharType="begin"/>
      </w:r>
      <w:r w:rsidR="001D58D5">
        <w:instrText xml:space="preserve"> ADDIN ZOTERO_ITEM CSL_CITATION {"citationID":"knU5IQ1O","properties":{"formattedCitation":"(Siegert et al. 2021)","plainCitation":"(Siegert et al. 2021)","noteIndex":0},"citationItems":[{"id":1080,"uris":["http://zotero.org/groups/5270502/items/NNJC268G"],"itemData":{"id":1080,"type":"article-journal","abstract":"Quantifying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AD69F4">
        <w:fldChar w:fldCharType="separate"/>
      </w:r>
      <w:r w:rsidR="001D58D5" w:rsidRPr="001D58D5">
        <w:t>(Siegert et al. 2021)</w:t>
      </w:r>
      <w:r w:rsidR="00AD69F4">
        <w:fldChar w:fldCharType="end"/>
      </w:r>
      <w:r w:rsidR="00404CB6">
        <w:t>.</w:t>
      </w:r>
      <w:r w:rsidR="001D58D5">
        <w:t xml:space="preserve"> </w:t>
      </w:r>
      <w:del w:id="79" w:author="Perry, Kayla" w:date="2025-10-06T06:34:00Z" w16du:dateUtc="2025-10-06T10:34:00Z">
        <w:r w:rsidR="001D58D5" w:rsidDel="00170BC5">
          <w:delText xml:space="preserve">Another study of riparian areas </w:delText>
        </w:r>
        <w:r w:rsidR="005A1127" w:rsidDel="00170BC5">
          <w:delText xml:space="preserve">in southern Michigan </w:delText>
        </w:r>
        <w:r w:rsidR="0054492C" w:rsidDel="00170BC5">
          <w:delText xml:space="preserve">found that </w:delText>
        </w:r>
        <w:r w:rsidR="008671DB" w:rsidDel="00170BC5">
          <w:delText>b</w:delText>
        </w:r>
      </w:del>
      <w:ins w:id="80" w:author="Perry, Kayla" w:date="2025-10-06T06:34:00Z" w16du:dateUtc="2025-10-06T10:34:00Z">
        <w:r w:rsidR="00170BC5">
          <w:t>B</w:t>
        </w:r>
      </w:ins>
      <w:r w:rsidR="008671DB">
        <w:t xml:space="preserve">lack ash in the 2.5-10 cm DBH range were common in gaps created by EAB </w:t>
      </w:r>
      <w:r w:rsidR="008671DB">
        <w:fldChar w:fldCharType="begin"/>
      </w:r>
      <w:r w:rsidR="008671DB">
        <w:instrText xml:space="preserve"> ADDIN ZOTERO_ITEM CSL_CITATION {"citationID":"w4vDBCZX","properties":{"formattedCitation":"(Engelken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8671DB">
        <w:fldChar w:fldCharType="separate"/>
      </w:r>
      <w:r w:rsidR="008671DB" w:rsidRPr="008671DB">
        <w:t>(Engelken et al. 2020)</w:t>
      </w:r>
      <w:r w:rsidR="008671DB">
        <w:fldChar w:fldCharType="end"/>
      </w:r>
      <w:r w:rsidR="008671DB">
        <w:t>.</w:t>
      </w:r>
      <w:r w:rsidR="00683FFA">
        <w:t xml:space="preserve"> Our results indicate that </w:t>
      </w:r>
      <w:r w:rsidR="00CE5F32">
        <w:t>once</w:t>
      </w:r>
      <w:r w:rsidR="00683FFA">
        <w:t xml:space="preserve"> 15 years </w:t>
      </w:r>
      <w:r w:rsidR="00CE5F32">
        <w:t xml:space="preserve">have </w:t>
      </w:r>
      <w:r w:rsidR="00683FFA">
        <w:t>pass</w:t>
      </w:r>
      <w:r w:rsidR="00CE5F32">
        <w:t>ed</w:t>
      </w:r>
      <w:r w:rsidR="00683FFA">
        <w:t xml:space="preserve"> since peak EAB</w:t>
      </w:r>
      <w:r w:rsidR="00CE5F32">
        <w:t xml:space="preserve"> densities, black ash regeneration remains </w:t>
      </w:r>
      <w:r w:rsidR="00FD553D">
        <w:t xml:space="preserve">alive </w:t>
      </w:r>
      <w:r w:rsidR="00CE5F32">
        <w:t>in many swamp forest</w:t>
      </w:r>
      <w:r w:rsidR="00FD553D">
        <w:t xml:space="preserve">s. Although black ash </w:t>
      </w:r>
      <w:r w:rsidR="002A65B5">
        <w:t xml:space="preserve">only produces many seeds every 5-7 years, and the seeds can take 2 years to germinate, </w:t>
      </w:r>
      <w:r w:rsidR="005F2D3A">
        <w:t>our observation of</w:t>
      </w:r>
      <w:r w:rsidR="00490CCB">
        <w:t xml:space="preserve"> isolated</w:t>
      </w:r>
      <w:r w:rsidR="005F2D3A">
        <w:t xml:space="preserve"> </w:t>
      </w:r>
      <w:r w:rsidR="00AD743A">
        <w:t xml:space="preserve">seed production </w:t>
      </w:r>
      <w:r w:rsidR="00490CCB">
        <w:t>of black ash at Island Lake and Indian Springs</w:t>
      </w:r>
      <w:r w:rsidR="00AF07DF">
        <w:t xml:space="preserve"> indicates the possibility for black ash to persist in the forest </w:t>
      </w:r>
      <w:r w:rsidR="00AF07DF">
        <w:fldChar w:fldCharType="begin"/>
      </w:r>
      <w:r w:rsidR="00AF07DF">
        <w:instrText xml:space="preserve"> ADDIN ZOTERO_ITEM CSL_CITATION {"citationID":"CKyGMjnx","properties":{"formattedCitation":"(Benedict and David 2003)","plainCitation":"(Benedict and David 2003)","noteIndex":0},"citationItems":[{"id":1301,"uris":["http://zotero.org/groups/5270502/items/SNDM6PJM"],"itemData":{"id":1301,"type":"article-journal","container-title":"Native Plants","title":"Propogation protocol for black ash","author":[{"family":"Benedict","given":"Les"},{"family":"David","given":"Richard"}],"issued":{"date-parts":[["2003"]]}}}],"schema":"https://github.com/citation-style-language/schema/raw/master/csl-citation.json"} </w:instrText>
      </w:r>
      <w:r w:rsidR="00AF07DF">
        <w:fldChar w:fldCharType="separate"/>
      </w:r>
      <w:r w:rsidR="00AF07DF" w:rsidRPr="00AF07DF">
        <w:t>(Benedict and David 2003)</w:t>
      </w:r>
      <w:r w:rsidR="00AF07DF">
        <w:fldChar w:fldCharType="end"/>
      </w:r>
      <w:r w:rsidR="00AF07DF">
        <w:t>.</w:t>
      </w:r>
    </w:p>
    <w:p w14:paraId="667D92B2" w14:textId="77777777" w:rsidR="00845CB5" w:rsidRDefault="00845CB5" w:rsidP="008B0E15"/>
    <w:p w14:paraId="1525075C" w14:textId="4ED9BD8F" w:rsidR="004A3365" w:rsidRDefault="003A5612" w:rsidP="00725D06">
      <w:r>
        <w:t>T</w:t>
      </w:r>
      <w:r w:rsidR="004A3365">
        <w:t>hree species</w:t>
      </w:r>
      <w:r w:rsidR="004B31F0">
        <w:t xml:space="preserve"> of</w:t>
      </w:r>
      <w:r w:rsidR="004A3365">
        <w:t xml:space="preserve"> </w:t>
      </w:r>
      <w:r w:rsidR="004B31F0">
        <w:t>parasitoids</w:t>
      </w:r>
      <w:r>
        <w:t xml:space="preserve"> introduced to control EAB populations </w:t>
      </w:r>
      <w:r w:rsidR="00955546">
        <w:t>were recovered in these post-outbreak forests.</w:t>
      </w:r>
      <w:ins w:id="81" w:author="Perry, Kayla" w:date="2025-10-06T06:37:00Z" w16du:dateUtc="2025-10-06T10:37:00Z">
        <w:r w:rsidR="00955546">
          <w:t xml:space="preserve"> </w:t>
        </w:r>
      </w:ins>
      <w:commentRangeStart w:id="82"/>
      <w:r w:rsidR="00745D18">
        <w:t>Although the</w:t>
      </w:r>
      <w:r w:rsidR="00E9792B">
        <w:t xml:space="preserve">y </w:t>
      </w:r>
      <w:r w:rsidR="00966BB9">
        <w:t>t</w:t>
      </w:r>
      <w:r w:rsidR="002F32E9">
        <w:t>ake</w:t>
      </w:r>
      <w:r w:rsidR="00966BB9">
        <w:t xml:space="preserve"> time to build up populations, </w:t>
      </w:r>
      <w:r w:rsidR="002F32E9">
        <w:t>and consequently</w:t>
      </w:r>
      <w:r w:rsidR="00874CF6">
        <w:t xml:space="preserve"> d</w:t>
      </w:r>
      <w:r w:rsidR="00545965">
        <w:t>o</w:t>
      </w:r>
      <w:r w:rsidR="00874CF6">
        <w:t xml:space="preserve"> not prevent the death of canopy ash trees, </w:t>
      </w:r>
      <w:r w:rsidR="00DF76BE">
        <w:t>the parasitoids may be effective in post-outbreak forests</w:t>
      </w:r>
      <w:r w:rsidR="00DB0C4E">
        <w:t xml:space="preserve"> </w:t>
      </w:r>
      <w:r w:rsidR="00545965">
        <w:fldChar w:fldCharType="begin"/>
      </w:r>
      <w:r w:rsidR="00545965">
        <w:instrText xml:space="preserve"> ADDIN ZOTERO_ITEM CSL_CITATION {"citationID":"89MsD8Et","properties":{"formattedCitation":"(Jones et al. 2019)","plainCitation":"(Jones et al. 2019)","noteIndex":0},"citationItems":[{"id":689,"uris":["http://zotero.org/groups/5270502/items/HQ8PSAE9"],"itemData":{"id":689,"type":"article-journal","container-title":"Biological Control","DOI":"10.1016/j.biocontrol.2018.09.004","ISSN":"10499644","journalAbbreviation":"Biological Control","language":"en","page":"94-101","source":"DOI.org (Crossref)","title":"Dispersal of emerald ash borer (Coleoptera: Buprestidae) parasitoids along an ash corridor in western New York","title-short":"Dispersal of emerald ash borer (Coleoptera","volume":"128","author":[{"family":"Jones","given":"Michael I."},{"family":"Gould","given":"Juli R."},{"family":"Warden","given":"Melissa L."},{"family":"Fierke","given":"Melissa K."}],"issued":{"date-parts":[["2019",1]]}}}],"schema":"https://github.com/citation-style-language/schema/raw/master/csl-citation.json"} </w:instrText>
      </w:r>
      <w:r w:rsidR="00545965">
        <w:fldChar w:fldCharType="separate"/>
      </w:r>
      <w:r w:rsidR="00545965" w:rsidRPr="00545965">
        <w:t>(Jones et al. 2019)</w:t>
      </w:r>
      <w:r w:rsidR="00545965">
        <w:fldChar w:fldCharType="end"/>
      </w:r>
      <w:r w:rsidR="00DF76BE">
        <w:t>.</w:t>
      </w:r>
      <w:commentRangeEnd w:id="82"/>
      <w:r w:rsidR="00955546">
        <w:rPr>
          <w:rStyle w:val="CommentReference"/>
        </w:rPr>
        <w:commentReference w:id="82"/>
      </w:r>
      <w:r w:rsidR="00DF76BE">
        <w:t xml:space="preserve"> We recovered</w:t>
      </w:r>
      <w:r w:rsidR="002B160C">
        <w:t xml:space="preserve"> </w:t>
      </w:r>
      <w:r w:rsidR="00E9792B">
        <w:t xml:space="preserve">the larval parasitoids </w:t>
      </w:r>
      <w:r w:rsidR="00DF76BE" w:rsidRPr="006347DF">
        <w:rPr>
          <w:i/>
          <w:iCs/>
        </w:rPr>
        <w:t>T</w:t>
      </w:r>
      <w:r w:rsidR="00955546">
        <w:rPr>
          <w:i/>
          <w:iCs/>
        </w:rPr>
        <w:t>.</w:t>
      </w:r>
      <w:r w:rsidR="00DF76BE" w:rsidRPr="006347DF">
        <w:rPr>
          <w:i/>
          <w:iCs/>
        </w:rPr>
        <w:t xml:space="preserve"> </w:t>
      </w:r>
      <w:proofErr w:type="spellStart"/>
      <w:r w:rsidR="00DF76BE" w:rsidRPr="006347DF">
        <w:rPr>
          <w:i/>
          <w:iCs/>
        </w:rPr>
        <w:t>planipennisi</w:t>
      </w:r>
      <w:proofErr w:type="spellEnd"/>
      <w:r w:rsidR="00DF76BE">
        <w:t xml:space="preserve"> and </w:t>
      </w:r>
      <w:r w:rsidR="00DF76BE" w:rsidRPr="006347DF">
        <w:rPr>
          <w:i/>
          <w:iCs/>
        </w:rPr>
        <w:t>S</w:t>
      </w:r>
      <w:r w:rsidR="00955546">
        <w:rPr>
          <w:i/>
          <w:iCs/>
        </w:rPr>
        <w:t>.</w:t>
      </w:r>
      <w:r w:rsidR="00DF76BE" w:rsidRPr="006347DF">
        <w:rPr>
          <w:i/>
          <w:iCs/>
        </w:rPr>
        <w:t xml:space="preserve"> </w:t>
      </w:r>
      <w:proofErr w:type="spellStart"/>
      <w:r w:rsidR="00DF76BE" w:rsidRPr="006347DF">
        <w:rPr>
          <w:i/>
          <w:iCs/>
        </w:rPr>
        <w:t>galinae</w:t>
      </w:r>
      <w:proofErr w:type="spellEnd"/>
      <w:r w:rsidR="002B160C">
        <w:t>, which</w:t>
      </w:r>
      <w:r w:rsidR="00647FBB">
        <w:t xml:space="preserve"> </w:t>
      </w:r>
      <w:r w:rsidR="00E9792B">
        <w:lastRenderedPageBreak/>
        <w:t xml:space="preserve">work synergistically </w:t>
      </w:r>
      <w:r w:rsidR="00D66209">
        <w:t xml:space="preserve">by parasitizing EAB on </w:t>
      </w:r>
      <w:commentRangeStart w:id="83"/>
      <w:r w:rsidR="00D66209">
        <w:t>small and larger</w:t>
      </w:r>
      <w:commentRangeEnd w:id="83"/>
      <w:r w:rsidR="00955546">
        <w:rPr>
          <w:rStyle w:val="CommentReference"/>
        </w:rPr>
        <w:commentReference w:id="83"/>
      </w:r>
      <w:r w:rsidR="00D66209">
        <w:t xml:space="preserve"> diameter stems, respectively</w:t>
      </w:r>
      <w:r w:rsidR="005B6E14">
        <w:t xml:space="preserve"> </w:t>
      </w:r>
      <w:r w:rsidR="005B6E14">
        <w:fldChar w:fldCharType="begin"/>
      </w:r>
      <w:r w:rsidR="005B6E14">
        <w:instrText xml:space="preserve"> ADDIN ZOTERO_ITEM CSL_CITATION {"citationID":"BV0EUY0F","properties":{"formattedCitation":"(Duan et al. 2021)","plainCitation":"(Duan et al. 2021)","noteIndex":0},"citationItems":[{"id":776,"uris":["http://zotero.org/groups/5270502/items/HM4E7FIQ"],"itemData":{"id":776,"type":"article-journal","container-title":"Biological Control","DOI":"10.1016/j.biocontrol.2021.104698","ISSN":"10499644","journalAbbreviation":"Biological Control","language":"en","page":"104698","source":"DOI.org (Crossref)","title":"Niche partitioning and coexistence of parasitoids of the same feeding guild introduced for biological control of an invasive forest pest","volume":"160","author":[{"family":"Duan","given":"Jian J."},{"family":"Van Driesche","given":"Roy G."},{"family":"Schmude","given":"Jonathan M."},{"family":"Quinn","given":"Nicole F."},{"family":"Petrice","given":"Toby R."},{"family":"Rutledge","given":"Claire E."},{"family":"Poland","given":"Therese M."},{"family":"Bauer","given":"Leah S."},{"family":"Elkinton","given":"Joseph S."}],"issued":{"date-parts":[["2021",9]]}}}],"schema":"https://github.com/citation-style-language/schema/raw/master/csl-citation.json"} </w:instrText>
      </w:r>
      <w:r w:rsidR="005B6E14">
        <w:fldChar w:fldCharType="separate"/>
      </w:r>
      <w:r w:rsidR="005B6E14" w:rsidRPr="005B6E14">
        <w:t>(Duan et al. 2021)</w:t>
      </w:r>
      <w:r w:rsidR="005B6E14">
        <w:fldChar w:fldCharType="end"/>
      </w:r>
      <w:r w:rsidR="00D66209">
        <w:t xml:space="preserve">. Furthermore, we captured the egg parasitoid </w:t>
      </w:r>
      <w:r w:rsidR="00D66209" w:rsidRPr="00C10307">
        <w:rPr>
          <w:i/>
          <w:iCs/>
        </w:rPr>
        <w:t>O</w:t>
      </w:r>
      <w:r w:rsidR="00955546">
        <w:rPr>
          <w:i/>
          <w:iCs/>
        </w:rPr>
        <w:t>.</w:t>
      </w:r>
      <w:r w:rsidR="00D66209" w:rsidRPr="00C10307">
        <w:rPr>
          <w:i/>
          <w:iCs/>
        </w:rPr>
        <w:t xml:space="preserve"> </w:t>
      </w:r>
      <w:proofErr w:type="spellStart"/>
      <w:r w:rsidR="00D66209" w:rsidRPr="00C10307">
        <w:rPr>
          <w:i/>
          <w:iCs/>
        </w:rPr>
        <w:t>agrili</w:t>
      </w:r>
      <w:proofErr w:type="spellEnd"/>
      <w:r w:rsidR="00DE5363">
        <w:t xml:space="preserve"> </w:t>
      </w:r>
      <w:commentRangeStart w:id="84"/>
      <w:commentRangeStart w:id="85"/>
      <w:del w:id="86" w:author="Perry, Kayla" w:date="2025-10-06T06:41:00Z" w16du:dateUtc="2025-10-06T10:41:00Z">
        <w:r w:rsidR="006C550F" w:rsidDel="002A1442">
          <w:delText xml:space="preserve">at Pontiac Lake </w:delText>
        </w:r>
        <w:r w:rsidR="00DE5363" w:rsidDel="002A1442">
          <w:delText xml:space="preserve">even though the nearest release point for it was </w:delText>
        </w:r>
        <w:r w:rsidR="00922929" w:rsidDel="002A1442">
          <w:delText>in</w:delText>
        </w:r>
        <w:r w:rsidR="00094889" w:rsidDel="002A1442">
          <w:delText xml:space="preserve"> 2012 </w:delText>
        </w:r>
        <w:r w:rsidR="006C550F" w:rsidDel="002A1442">
          <w:delText>at Seven Lakes State Park (~13 mi</w:delText>
        </w:r>
        <w:r w:rsidR="00F27E6C" w:rsidDel="002A1442">
          <w:delText>, 20 km</w:delText>
        </w:r>
        <w:r w:rsidR="00C10307" w:rsidDel="002A1442">
          <w:delText>)</w:delText>
        </w:r>
        <w:r w:rsidR="006F11A1" w:rsidDel="002A1442">
          <w:delText xml:space="preserve"> </w:delText>
        </w:r>
        <w:r w:rsidR="006F11A1" w:rsidDel="002A1442">
          <w:fldChar w:fldCharType="begin"/>
        </w:r>
        <w:r w:rsidR="006F11A1" w:rsidDel="002A1442">
          <w:delInstrText xml:space="preserve"> ADDIN ZOTERO_ITEM CSL_CITATION {"citationID":"EyeeVssz","properties":{"formattedCitation":"(\\uc0\\u8220{}mapBioControl (Midwest Invasive Species Information Network)\\uc0\\u8221{} 2024)","plainCitation":"(“mapBioControl (Midwest Invasive Species Information Network)” 2024)","noteIndex":0},"citationItems":[{"id":1019,"uris":["http://zotero.org/groups/5270502/items/6XSQYXJP"],"itemData":{"id":1019,"type":"dataset","medium":"Map","number":"Release Site Dashboard","title":"mapBioControl (Midwest Invasive Species Information Network)","URL":"https://www.mapbiocontrol.org/","accessed":{"date-parts":[["2024",11,23]]},"issued":{"date-parts":[["2024"]]}}}],"schema":"https://github.com/citation-style-language/schema/raw/master/csl-citation.json"} </w:delInstrText>
        </w:r>
        <w:r w:rsidR="006F11A1" w:rsidDel="002A1442">
          <w:fldChar w:fldCharType="separate"/>
        </w:r>
        <w:r w:rsidR="006F11A1" w:rsidRPr="006F11A1" w:rsidDel="002A1442">
          <w:rPr>
            <w:kern w:val="0"/>
          </w:rPr>
          <w:delText>(</w:delText>
        </w:r>
        <w:r w:rsidR="007937E9" w:rsidDel="002A1442">
          <w:rPr>
            <w:kern w:val="0"/>
          </w:rPr>
          <w:delText>M</w:delText>
        </w:r>
        <w:r w:rsidR="006F11A1" w:rsidRPr="006F11A1" w:rsidDel="002A1442">
          <w:rPr>
            <w:kern w:val="0"/>
          </w:rPr>
          <w:delText>apBioControl 2024)</w:delText>
        </w:r>
        <w:r w:rsidR="006F11A1" w:rsidDel="002A1442">
          <w:fldChar w:fldCharType="end"/>
        </w:r>
        <w:r w:rsidR="00C10307" w:rsidDel="002A1442">
          <w:delText xml:space="preserve">. </w:delText>
        </w:r>
        <w:r w:rsidR="00F90212" w:rsidDel="002A1442">
          <w:delText xml:space="preserve">This result </w:delText>
        </w:r>
        <w:r w:rsidR="00094889" w:rsidDel="002A1442">
          <w:delText xml:space="preserve">adds to those of </w:delText>
        </w:r>
        <w:r w:rsidR="00923113" w:rsidDel="002A1442">
          <w:delText xml:space="preserve">studies finding that </w:delText>
        </w:r>
        <w:r w:rsidR="00923113" w:rsidRPr="000C26EB" w:rsidDel="002A1442">
          <w:rPr>
            <w:i/>
            <w:iCs/>
          </w:rPr>
          <w:delText>O. agrili</w:delText>
        </w:r>
        <w:r w:rsidR="00923113" w:rsidDel="002A1442">
          <w:delText xml:space="preserve"> dispersed from </w:delText>
        </w:r>
        <w:r w:rsidR="000C26EB" w:rsidDel="002A1442">
          <w:delText>release to control si</w:delText>
        </w:r>
        <w:r w:rsidR="00396BC1" w:rsidDel="002A1442">
          <w:delText xml:space="preserve">tes ~1 km away within 3 years </w:delText>
        </w:r>
        <w:r w:rsidR="00396BC1" w:rsidDel="002A1442">
          <w:fldChar w:fldCharType="begin"/>
        </w:r>
        <w:r w:rsidR="00396BC1" w:rsidDel="002A1442">
          <w:delInstrText xml:space="preserve"> ADDIN ZOTERO_ITEM CSL_CITATION {"citationID":"J2lYF83U","properties":{"formattedCitation":"(Abell et al. 2014)","plainCitation":"(Abell et al. 2014)","noteIndex":0},"citationItems":[{"id":596,"uris":["http://zotero.org/groups/5270502/items/KAQCRP3Y"],"itemData":{"id":596,"type":"article-journal","container-title":"Biological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Driesche","given":"Roy"}],"issued":{"date-parts":[["2014",12]]}}}],"schema":"https://github.com/citation-style-language/schema/raw/master/csl-citation.json"} </w:delInstrText>
        </w:r>
        <w:r w:rsidR="00396BC1" w:rsidDel="002A1442">
          <w:fldChar w:fldCharType="separate"/>
        </w:r>
        <w:r w:rsidR="00396BC1" w:rsidRPr="00396BC1" w:rsidDel="002A1442">
          <w:delText>(Abell et al. 2014)</w:delText>
        </w:r>
        <w:r w:rsidR="00396BC1" w:rsidDel="002A1442">
          <w:fldChar w:fldCharType="end"/>
        </w:r>
        <w:commentRangeEnd w:id="84"/>
        <w:r w:rsidR="002A1442" w:rsidDel="002A1442">
          <w:rPr>
            <w:rStyle w:val="CommentReference"/>
          </w:rPr>
          <w:commentReference w:id="84"/>
        </w:r>
      </w:del>
      <w:commentRangeEnd w:id="85"/>
      <w:r w:rsidR="00DA5D4C">
        <w:rPr>
          <w:rStyle w:val="CommentReference"/>
        </w:rPr>
        <w:commentReference w:id="85"/>
      </w:r>
      <w:del w:id="87" w:author="Perry, Kayla" w:date="2025-10-06T06:41:00Z" w16du:dateUtc="2025-10-06T10:41:00Z">
        <w:r w:rsidR="000C26EB" w:rsidDel="002A1442">
          <w:delText>, and coul</w:delText>
        </w:r>
        <w:r w:rsidR="00CB7D6B" w:rsidDel="002A1442">
          <w:delText>d travel at least 45 m in 48 hours</w:delText>
        </w:r>
        <w:r w:rsidR="003E2E7E" w:rsidDel="002A1442">
          <w:delText xml:space="preserve"> </w:delText>
        </w:r>
        <w:r w:rsidR="003E2E7E" w:rsidDel="002A1442">
          <w:fldChar w:fldCharType="begin"/>
        </w:r>
        <w:r w:rsidR="003E2E7E" w:rsidDel="002A1442">
          <w:delInstrText xml:space="preserve"> ADDIN ZOTERO_ITEM CSL_CITATION {"citationID":"4giXSM8G","properties":{"formattedCitation":"(Quinn et al. 2022a)","plainCitation":"(Quinn et al. 2022a)","noteIndex":0},"citationItems":[{"id":854,"uris":["http://zotero.org/groups/5270502/items/CLSBN4BW"],"itemData":{"id":854,"type":"article-journal","container-title":"BioControl","DOI":"10.1007/s10526-022-10149-3","ISSN":"1386-6141, 1573-8248","issue":"4","journalAbbreviation":"BioControl","language":"en","page":"387-394","source":"DOI.org (Crossref)","title":"Monitoring the impact of introduced emerald ash borer parasitoids: factors affecting Oobius agrili dispersal and parasitization of sentinel host eggs","title-short":"Monitoring the impact of introduced emerald ash borer parasitoids","volume":"67","author":[{"family":"Quinn","given":"Nicole F."},{"family":"Duan","given":"Jian J."},{"family":"Elkinton","given":"Joseph"}],"issued":{"date-parts":[["2022",8]]}}}],"schema":"https://github.com/citation-style-language/schema/raw/master/csl-citation.json"} </w:delInstrText>
        </w:r>
        <w:r w:rsidR="003E2E7E" w:rsidDel="002A1442">
          <w:fldChar w:fldCharType="separate"/>
        </w:r>
        <w:r w:rsidR="003E2E7E" w:rsidRPr="003E2E7E" w:rsidDel="002A1442">
          <w:delText>(Quinn et al. 2022a)</w:delText>
        </w:r>
        <w:r w:rsidR="003E2E7E" w:rsidDel="002A1442">
          <w:fldChar w:fldCharType="end"/>
        </w:r>
        <w:r w:rsidR="00CB7D6B" w:rsidDel="002A1442">
          <w:delText>.</w:delText>
        </w:r>
        <w:r w:rsidR="002E040F" w:rsidDel="002A1442">
          <w:delText xml:space="preserve"> </w:delText>
        </w:r>
      </w:del>
      <w:ins w:id="88" w:author="Perry, Kayla" w:date="2025-10-06T06:43:00Z" w16du:dateUtc="2025-10-06T10:43:00Z">
        <w:r w:rsidR="00DA5D4C">
          <w:t xml:space="preserve"> Although we recovered all three </w:t>
        </w:r>
      </w:ins>
      <w:ins w:id="89" w:author="Perry, Kayla" w:date="2025-10-06T06:44:00Z" w16du:dateUtc="2025-10-06T10:44:00Z">
        <w:r w:rsidR="00B1534A">
          <w:t>biological control agents known to have established in the region (refs), we collected these parasitoids in low abundan</w:t>
        </w:r>
      </w:ins>
      <w:ins w:id="90" w:author="Perry, Kayla" w:date="2025-10-06T06:45:00Z" w16du:dateUtc="2025-10-06T10:45:00Z">
        <w:r w:rsidR="00B1534A">
          <w:t>ce (7 individuals total).</w:t>
        </w:r>
      </w:ins>
      <w:ins w:id="91" w:author="Perry, Kayla" w:date="2025-10-06T06:44:00Z" w16du:dateUtc="2025-10-06T10:44:00Z">
        <w:r w:rsidR="00B1534A">
          <w:t xml:space="preserve"> </w:t>
        </w:r>
      </w:ins>
      <w:del w:id="92" w:author="Perry, Kayla" w:date="2025-10-06T06:45:00Z" w16du:dateUtc="2025-10-06T10:45:00Z">
        <w:r w:rsidR="00E16543" w:rsidDel="00B1534A">
          <w:delText xml:space="preserve">Finally, the </w:delText>
        </w:r>
        <w:r w:rsidR="004B3B41" w:rsidDel="00B1534A">
          <w:delText>low number of introduced EAB parasitoids in our traps (</w:delText>
        </w:r>
        <w:r w:rsidR="008224DD" w:rsidDel="00B1534A">
          <w:delText>7 individuals out of 1537 Hymenoptera)</w:delText>
        </w:r>
        <w:r w:rsidR="00052B3C" w:rsidDel="00B1534A">
          <w:delText xml:space="preserve"> </w:delText>
        </w:r>
      </w:del>
      <w:commentRangeStart w:id="93"/>
      <w:commentRangeStart w:id="94"/>
      <w:r w:rsidR="00047DC1">
        <w:t>indicates</w:t>
      </w:r>
      <w:r w:rsidR="00052B3C">
        <w:t xml:space="preserve"> the difficulty in using pan traps to assess </w:t>
      </w:r>
      <w:r w:rsidR="00B43F56">
        <w:t xml:space="preserve">introduced </w:t>
      </w:r>
      <w:r w:rsidR="00316478">
        <w:t>parasitoid establish</w:t>
      </w:r>
      <w:commentRangeEnd w:id="93"/>
      <w:r w:rsidR="0080453D">
        <w:rPr>
          <w:rStyle w:val="CommentReference"/>
        </w:rPr>
        <w:commentReference w:id="93"/>
      </w:r>
      <w:commentRangeEnd w:id="94"/>
      <w:r w:rsidR="0080453D">
        <w:rPr>
          <w:rStyle w:val="CommentReference"/>
        </w:rPr>
        <w:commentReference w:id="94"/>
      </w:r>
      <w:r w:rsidR="00316478">
        <w:t>ment</w:t>
      </w:r>
      <w:del w:id="95" w:author="Perry, Kayla" w:date="2025-10-06T06:45:00Z" w16du:dateUtc="2025-10-06T10:45:00Z">
        <w:r w:rsidR="00806D0D" w:rsidDel="006B360A">
          <w:delText xml:space="preserve">, but </w:delText>
        </w:r>
        <w:r w:rsidR="00AD3358" w:rsidDel="006B360A">
          <w:delText xml:space="preserve">also </w:delText>
        </w:r>
        <w:r w:rsidR="00806D0D" w:rsidDel="006B360A">
          <w:delText>the</w:delText>
        </w:r>
        <w:r w:rsidR="00AD3358" w:rsidDel="006B360A">
          <w:delText>ir</w:delText>
        </w:r>
        <w:r w:rsidR="00806D0D" w:rsidDel="006B360A">
          <w:delText xml:space="preserve"> promise for studying native parasitoids</w:delText>
        </w:r>
      </w:del>
      <w:r w:rsidR="000F6339">
        <w:t xml:space="preserve"> </w:t>
      </w:r>
      <w:r w:rsidR="000F6339">
        <w:fldChar w:fldCharType="begin"/>
      </w:r>
      <w:r w:rsidR="000F6339">
        <w:instrText xml:space="preserve"> ADDIN ZOTERO_ITEM CSL_CITATION {"citationID":"52WOFY3Z","properties":{"formattedCitation":"(Rutledge et al. 2021, Petrice et al. 2025)","plainCitation":"(Rutledge et al. 2021, Petrice et al. 2025)","noteIndex":0},"citationItems":[{"id":861,"uris":["http://zotero.org/groups/5270502/items/LBRJ2AWB"],"itemData":{"id":861,"type":"article-journal","container-title":"Biological Control","DOI":"10.1016/j.biocontrol.2021.104704","ISSN":"10499644","journalAbbreviation":"Biological Control","language":"en","page":"104704","source":"DOI.org (Crossref)","title":"Comparative efficacy of three techniques for monitoring the establishment and spread of larval parasitoids recently introduced for biological control of emerald ash borer, Agrilus planipennis (Coleoptera: Buprestidae)","title-short":"Comparative efficacy of three techniques for monitoring the establishment and spread of larval parasitoids recently introduced for biological control of emerald ash borer, Agrilus planipennis (Coleoptera","volume":"161","author":[{"family":"Rutledge","given":"Claire E."},{"family":"Van Driesche","given":"Roy G."},{"family":"Duan","given":"Jian J."}],"issued":{"date-parts":[["2021",10]]}}},{"id":1230,"uris":["http://zotero.org/groups/5270502/items/FEQE5LT3"],"itemData":{"id":1230,"type":"article-journal","abstract":"In Michigan, United States of America, where Asian parasitoids were released to manage emerald ash borer, Agrilus planipennis Fairmaire (Coleoptera: Buprestidae), we monitored four native parasitoids that also attack the invasive beetle – Atanycolus cappaerti Marsh and Strazanac, A. simplex (Cresson), and Spathius laflammei Provancher (all Hymenoptera: Braconidae), and Phasgonophora sulcata Westwood (Hymenoptera: Chalcididae) – using yellow pan traps and tree dissections. Adult A. cappaerti, followed by A. simplex, had the broadest seasonal activity, S. laflammei was captured primarily in the first half of the growing season, and P. sulcata was restricted to mid-summer. Adult abundances of native species varied among years but, except for P. sulcata, were never significantly lower than the established Asian emerald ash borer larval parasitoids, Tetrastichus planipennisi Yang (Hymenoptera: Eulophidae) and Spathius galinae Belokobylskij and Strazanac (Hymenoptera: Braconidae). Densities of emerald ash borer larvae parasitised by A. cappaerti or P. sulcata did not differ significantly from those of the two Asian species. Although adult A. simplex and S. laflammei were frequently captured, we did not confirm parasitisation of any emerald ash borer larvae by these two species, suggesting that they rarely attack emerald ash borer. We did not find any negative correlations between adult or immature parasitoid abundance of any parasitoid species, suggesting that any interspecific competition that may be occurring is negligible.","container-title":"The Canadian Entomologist","DOI":"10.4039/tce.2024.44","ISSN":"0008-347X, 1918-3240","journalAbbreviation":"Can Entomol","language":"en","page":"e7","source":"DOI.org (Crossref)","title":"North American hymenopteran parasitoids of emerald ash borer larvae: seasonal abundance and interaction with introduced Asian parasitoids","title-short":"North American hymenopteran parasitoids of emerald ash borer larvae","volume":"157","author":[{"family":"Petrice","given":"Toby R."},{"family":"Poland","given":"Therese M."},{"family":"Bauer","given":"Leah S."},{"family":"Strazanac","given":"John S."},{"family":"Duan","given":"Jian J."},{"family":"Schmude","given":"Jonathan M."},{"family":"Ravlin","given":"F. William"}],"issued":{"date-parts":[["2025"]]}}}],"schema":"https://github.com/citation-style-language/schema/raw/master/csl-citation.json"} </w:instrText>
      </w:r>
      <w:r w:rsidR="000F6339">
        <w:fldChar w:fldCharType="separate"/>
      </w:r>
      <w:r w:rsidR="000F6339" w:rsidRPr="000F6339">
        <w:t>(Rutledge et al. 2021, Petrice et al. 2025)</w:t>
      </w:r>
      <w:r w:rsidR="000F6339">
        <w:fldChar w:fldCharType="end"/>
      </w:r>
      <w:r w:rsidR="00316478">
        <w:t>.</w:t>
      </w:r>
      <w:r w:rsidR="008E0AAE">
        <w:t xml:space="preserve"> </w:t>
      </w:r>
    </w:p>
    <w:p w14:paraId="1F953D69" w14:textId="77777777" w:rsidR="00EF2C43" w:rsidRDefault="00EF2C43" w:rsidP="00725D06"/>
    <w:p w14:paraId="201210CA" w14:textId="6A67475D" w:rsidR="00AC25D9" w:rsidRDefault="007C5B2B" w:rsidP="00725D06">
      <w:r>
        <w:t xml:space="preserve">Our findings in </w:t>
      </w:r>
      <w:r w:rsidR="002647D3">
        <w:t>forests of southeast Michigan</w:t>
      </w:r>
      <w:commentRangeStart w:id="96"/>
      <w:commentRangeStart w:id="97"/>
      <w:r w:rsidR="00570FBB">
        <w:t>, 15 years after peak EAB populations,</w:t>
      </w:r>
      <w:commentRangeEnd w:id="96"/>
      <w:r w:rsidR="00E01750">
        <w:rPr>
          <w:rStyle w:val="CommentReference"/>
        </w:rPr>
        <w:commentReference w:id="96"/>
      </w:r>
      <w:commentRangeEnd w:id="97"/>
      <w:r w:rsidR="00736940">
        <w:rPr>
          <w:rStyle w:val="CommentReference"/>
        </w:rPr>
        <w:commentReference w:id="97"/>
      </w:r>
      <w:r w:rsidR="00570FBB">
        <w:t xml:space="preserve"> </w:t>
      </w:r>
      <w:r w:rsidR="00912C68">
        <w:t>show that ash is still present in forests</w:t>
      </w:r>
      <w:r w:rsidR="00EB31B5">
        <w:t>.</w:t>
      </w:r>
      <w:r w:rsidR="00227832">
        <w:t xml:space="preserve"> P</w:t>
      </w:r>
      <w:r w:rsidR="004A4E58">
        <w:t xml:space="preserve">arasitoids may </w:t>
      </w:r>
      <w:proofErr w:type="gramStart"/>
      <w:r w:rsidR="004A4E58">
        <w:t>be playing</w:t>
      </w:r>
      <w:proofErr w:type="gramEnd"/>
      <w:r w:rsidR="004A4E58">
        <w:t xml:space="preserve"> a role </w:t>
      </w:r>
      <w:r w:rsidR="00065FB3">
        <w:t>in the health of the ash regeneration</w:t>
      </w:r>
      <w:r w:rsidR="00CB180E">
        <w:t xml:space="preserve">, but further research is necessary. Specifically, </w:t>
      </w:r>
      <w:r w:rsidR="00736FF3">
        <w:t>parasitoids should be surveyed in hydric swamp forest</w:t>
      </w:r>
      <w:r w:rsidR="000E5A67">
        <w:t xml:space="preserve">s with regenerating black ash; </w:t>
      </w:r>
      <w:r w:rsidR="00AC1D9D">
        <w:t xml:space="preserve">most previous studies have focused on parasitoids </w:t>
      </w:r>
      <w:r w:rsidR="007836A1">
        <w:t>in stands of green or white ash</w:t>
      </w:r>
      <w:r w:rsidR="0050316A">
        <w:t xml:space="preserve"> </w:t>
      </w:r>
      <w:r w:rsidR="0050316A">
        <w:fldChar w:fldCharType="begin"/>
      </w:r>
      <w:r w:rsidR="00BD2C2B">
        <w:instrText xml:space="preserve"> ADDIN ZOTERO_ITEM CSL_CITATION {"citationID":"2ecqld6d","properties":{"formattedCitation":"(Abell et al. 2014, Quinn et al. 2022b)","plainCitation":"(Abell et al. 2014, Quinn et al. 2022b)","noteIndex":0},"citationItems":[{"id":596,"uris":["http://zotero.org/groups/5270502/items/KAQCRP3Y"],"itemData":{"id":596,"type":"article-journal","container-title":"Biological Control","DOI":"10.1016/j.biocontrol.2014.08.002","ISSN":"10499644","journalAbbreviation":"Biological Control","language":"en","page":"36-42","source":"DOI.org (Crossref)","title":"Long-term monitoring of the introduced emerald ash borer (Coleoptera: Buprestidae) egg parasitoid, Oobius agrili (Hymenoptera: Encyrtidae), in Michigan, USA and evaluation of a newly developed monitoring technique","title-short":"Long-term monitoring of the introduced emerald ash borer (Coleoptera","volume":"79","author":[{"family":"Abell","given":"Kristopher J."},{"family":"Bauer","given":"Leah S."},{"family":"Duan","given":"Jian J."},{"family":"Van Driesche","given":"Roy"}],"issued":{"date-parts":[["2014",12]]}}},{"id":614,"uris":["http://zotero.org/groups/5270502/items/KQHNQ34X"],"itemData":{"id":614,"type":"article-journal","container-title":"Biological Control","DOI":"10.1016/j.biocontrol.2021.104794","ISSN":"10499644","journalAbbreviation":"Biological Control","language":"en","page":"104794","source":"DOI.org (Crossref)","title":"Spread and phenology of Spathius galinae and Tetrastichus planipennisi, recently introduced for biocontrol of emerald ash borer (Coleoptera: Buprestidae) in the northeastern United States","title-short":"Spread and phenology of Spathius galinae and Tetrastichus planipennisi, recently introduced for biocontrol of emerald ash borer (Coleoptera","volume":"165","author":[{"family":"Quinn","given":"Nicole F."},{"family":"Gould","given":"Juli S."},{"family":"Rutledge","given":"Claire E."},{"family":"Fassler","given":"Aliza"},{"family":"Elkinton","given":"Joseph S."},{"family":"Duan","given":"Jian J."}],"issued":{"date-parts":[["2022",2]]}}}],"schema":"https://github.com/citation-style-language/schema/raw/master/csl-citation.json"} </w:instrText>
      </w:r>
      <w:r w:rsidR="0050316A">
        <w:fldChar w:fldCharType="separate"/>
      </w:r>
      <w:r w:rsidR="00BD2C2B" w:rsidRPr="00BD2C2B">
        <w:t>(Abell et al. 2014, Quinn et al. 2022b)</w:t>
      </w:r>
      <w:r w:rsidR="0050316A">
        <w:fldChar w:fldCharType="end"/>
      </w:r>
      <w:r w:rsidR="00736FF3">
        <w:t xml:space="preserve">. </w:t>
      </w:r>
      <w:r w:rsidR="000A7430">
        <w:t xml:space="preserve">We found that </w:t>
      </w:r>
      <w:r w:rsidR="00283385">
        <w:t xml:space="preserve">in hydric stands, </w:t>
      </w:r>
      <w:r w:rsidR="00F009CE">
        <w:t xml:space="preserve">small </w:t>
      </w:r>
      <w:r w:rsidR="00283385">
        <w:t xml:space="preserve">ash </w:t>
      </w:r>
      <w:r w:rsidR="00F009CE">
        <w:t>trees</w:t>
      </w:r>
      <w:r w:rsidR="00AE0356">
        <w:t xml:space="preserve"> between 2.5-10 cm DBH were common, whereas </w:t>
      </w:r>
      <w:r w:rsidR="00EA2876">
        <w:t>in 2009</w:t>
      </w:r>
      <w:r w:rsidR="00DD1C9C">
        <w:t xml:space="preserve"> this size of tree</w:t>
      </w:r>
      <w:r w:rsidR="00AE0356">
        <w:t xml:space="preserve"> had been completely killed by EAB.</w:t>
      </w:r>
      <w:r w:rsidR="008F41DB">
        <w:t xml:space="preserve"> </w:t>
      </w:r>
      <w:r w:rsidR="00AC25D9">
        <w:t xml:space="preserve">Furthermore, some </w:t>
      </w:r>
      <w:r w:rsidR="00EE1293">
        <w:t>regeneration</w:t>
      </w:r>
      <w:r w:rsidR="00AC25D9">
        <w:t xml:space="preserve"> exhibited symptoms of EAB, like epicormic sprouts, whereas others </w:t>
      </w:r>
      <w:r w:rsidR="00D15F22">
        <w:t xml:space="preserve">in the same stand </w:t>
      </w:r>
      <w:r w:rsidR="00AC25D9">
        <w:t xml:space="preserve">appeared completely </w:t>
      </w:r>
      <w:r w:rsidR="00C9615B">
        <w:t>healthy</w:t>
      </w:r>
      <w:r w:rsidR="00474915">
        <w:t xml:space="preserve">. </w:t>
      </w:r>
      <w:r w:rsidR="008F41DB">
        <w:t xml:space="preserve">Multiple factors could be involved in the survival and growth of ash regeneration, including reduced </w:t>
      </w:r>
      <w:r w:rsidR="00B96C90">
        <w:t xml:space="preserve">EAB density </w:t>
      </w:r>
      <w:r w:rsidR="00D15F22">
        <w:t>due to</w:t>
      </w:r>
      <w:r w:rsidR="005773AE">
        <w:t xml:space="preserve"> declines in living ash phloem</w:t>
      </w:r>
      <w:r w:rsidR="00210788">
        <w:t xml:space="preserve"> </w:t>
      </w:r>
      <w:r w:rsidR="00210788">
        <w:fldChar w:fldCharType="begin"/>
      </w:r>
      <w:r w:rsidR="00210788">
        <w:instrText xml:space="preserve"> ADDIN ZOTERO_ITEM CSL_CITATION {"citationID":"UcIVYEUG","properties":{"formattedCitation":"(Duan et al. 2015, Siegert et al. 2021)","plainCitation":"(Duan et al. 2015, Siegert et al. 2021)","noteIndex":0},"citationItems":[{"id":772,"uris":["http://zotero.org/groups/5270502/items/45L5ZIW5"],"itemData":{"id":772,"type":"article-journal","abstract":"Summary\n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G."}],"issued":{"date-parts":[["2021",8]]}}}],"schema":"https://github.com/citation-style-language/schema/raw/master/csl-citation.json"} </w:instrText>
      </w:r>
      <w:r w:rsidR="00210788">
        <w:fldChar w:fldCharType="separate"/>
      </w:r>
      <w:r w:rsidR="00210788" w:rsidRPr="00210788">
        <w:t>(Duan et al. 2015, Siegert et al. 2021)</w:t>
      </w:r>
      <w:r w:rsidR="00210788">
        <w:fldChar w:fldCharType="end"/>
      </w:r>
      <w:r w:rsidR="00B96C90">
        <w:t>, the development of ash tree resistance to EAB</w:t>
      </w:r>
      <w:r w:rsidR="00210788">
        <w:t xml:space="preserve"> </w:t>
      </w:r>
      <w:r w:rsidR="00B4367C">
        <w:fldChar w:fldCharType="begin"/>
      </w:r>
      <w:r w:rsidR="00B4367C">
        <w:instrText xml:space="preserve"> ADDIN ZOTERO_ITEM CSL_CITATION {"citationID":"yRxdiurC","properties":{"formattedCitation":"(Koch et al. 2015, Villari et al. 2016)","plainCitation":"(Koch et al. 2015, Villari et al. 2016)","noteIndex":0},"citationItems":[{"id":1270,"uris":["http://zotero.org/groups/5270502/items/DZJQ4U9M"],"itemData":{"id":1270,"type":"article-journal","abstract":"The emerald ash borer (EAB; Agrilus planipennis Fairmaire) is a bark and wood boring beetle native to east Asia that was ﬁrst discovered in North America in 2002. Since then, entire stands of highly susceptible green ash (Fraxinus pennsylvanica Marshall) have been killed within a few years of infestation. We have identiﬁed a small number of mature green ash trees which have been attacked by EAB, yet survived the peak EAB infestation that resulted in mortality of the rest of the ash cohort. Adult landing and feeding preference bioassays, leaf volatile quantiﬁcation and EAB egg bioassay experiments were used to characterize potential differences in responses of these select ‘‘lingering’’ green ash trees relative to known EAB susceptible controls. Three selections were identiﬁed as being signiﬁcantly less preferred for adult feeding, but no speciﬁc leaf volatile proﬁle was associated with this reduced preference. Egg bioassays identiﬁed two ash selections that had signiﬁcant differences in larval survival and development; one having a higher number of larvae killed by apparent host tree defenses and the other having lower larval weight. Correlation and validation of the bioassay results in replicated plantings to assess EAB resistance in the ﬁeld is still necessary. However, the differences between lingering ash selections and susceptible controls measured by these bioassays indicate that more than one mechanism is responsible for the increased resistance to EAB that resulted in these selections surviving longer than their counterparts. Efforts to further increase ash resistance to EAB through use of these selections in a breeding program are underway.","container-title":"New Forests","DOI":"10.1007/s11056-015-9494-4","ISSN":"0169-4286, 1573-5095","issue":"5-6","journalAbbreviation":"New Forests","language":"en","page":"995-1011","source":"DOI.org (Crossref)","title":"Intraspecific variation in Fraxinus pennsylvanica responses to emerald ash borer (Agrilus planipennis)","volume":"46","author":[{"family":"Koch","given":"J. L."},{"family":"Carey","given":"D. W."},{"family":"Mason","given":"M. E."},{"family":"Poland","given":"T. M."},{"family":"Knight","given":"K. S."}],"issued":{"date-parts":[["2015",11]]}}},{"id":728,"uris":["http://zotero.org/groups/5270502/items/H28XYNMH"],"itemData":{"id":728,"type":"article-journal","abstract":"Summary\n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A."},{"family":"Cipollini","given":"Don"},{"family":"Bonello","given":"Pierluigi"}],"issued":{"date-parts":[["2016",1]]}}}],"schema":"https://github.com/citation-style-language/schema/raw/master/csl-citation.json"} </w:instrText>
      </w:r>
      <w:r w:rsidR="00B4367C">
        <w:fldChar w:fldCharType="separate"/>
      </w:r>
      <w:r w:rsidR="00B4367C" w:rsidRPr="00B4367C">
        <w:t>(Koch et al. 2015, Villari et al. 2016)</w:t>
      </w:r>
      <w:r w:rsidR="00B4367C">
        <w:fldChar w:fldCharType="end"/>
      </w:r>
      <w:r w:rsidR="00B96C90">
        <w:t xml:space="preserve">, </w:t>
      </w:r>
      <w:r w:rsidR="00691D9A">
        <w:t>site conditions</w:t>
      </w:r>
      <w:r w:rsidR="00214785">
        <w:t xml:space="preserve"> </w:t>
      </w:r>
      <w:r w:rsidR="00227832">
        <w:t xml:space="preserve">including sunlight and </w:t>
      </w:r>
      <w:r w:rsidR="000251C8">
        <w:t>water levels</w:t>
      </w:r>
      <w:r w:rsidR="00C9615B">
        <w:t xml:space="preserve"> </w:t>
      </w:r>
      <w:r w:rsidR="007D19A5">
        <w:fldChar w:fldCharType="begin"/>
      </w:r>
      <w:r w:rsidR="00FD37C8">
        <w:instrText xml:space="preserve"> ADDIN ZOTERO_ITEM CSL_CITATION {"citationID":"rZ31Ww58","properties":{"formattedCitation":"(Knight et al. 2013, Davis et al. 2017)","plainCitation":"(Knight et al. 2013, Davis et al. 2017)","noteIndex":0},"citationItems":[{"id":1299,"uris":["http://zotero.org/groups/5270502/items/FWHWRKSQ"],"itemData":{"id":1299,"type":"article-journal","container-title":"Biological Invasions","DOI":"10.1007/s10530-012-0292-z","ISSN":"1387-3547, 1573-1464","issue":"2","journalAbbreviation":"Biol Invasions","language":"en","license":"http://www.springer.com/tdm","page":"371-383","source":"DOI.org (Crossref)","title":"Factors affecting the survival of ash (Fraxinus spp.) trees infested by emerald ash borer (Agrilus planipennis)","volume":"15","author":[{"family":"Knight","given":"Kathleen S."},{"family":"Brown","given":"John P."},{"family":"Long","given":"Robert P."}],"issued":{"date-parts":[["2013",2]]}}},{"id":984,"uris":["http://zotero.org/groups/5270502/items/GCPI93FA"],"itemData":{"id":984,"type":"article-journal","abstract":"The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sidR="007D19A5">
        <w:fldChar w:fldCharType="separate"/>
      </w:r>
      <w:r w:rsidR="00FD37C8" w:rsidRPr="00FD37C8">
        <w:t>(Knight et al. 2013, Davis et al. 2017)</w:t>
      </w:r>
      <w:r w:rsidR="007D19A5">
        <w:fldChar w:fldCharType="end"/>
      </w:r>
      <w:r w:rsidR="00214785">
        <w:t xml:space="preserve">, </w:t>
      </w:r>
      <w:r w:rsidR="00787D55">
        <w:t xml:space="preserve">and </w:t>
      </w:r>
      <w:r w:rsidR="006E0502">
        <w:t>parasitoid</w:t>
      </w:r>
      <w:r w:rsidR="000251C8">
        <w:t xml:space="preserve"> natural enemies</w:t>
      </w:r>
      <w:r w:rsidR="00AC25D9">
        <w:t xml:space="preserve">. </w:t>
      </w:r>
      <w:r w:rsidR="0064365D">
        <w:t xml:space="preserve">Future research could focus on the </w:t>
      </w:r>
      <w:r w:rsidR="005C6F9F">
        <w:t>host-location strategies of parasitoids, which</w:t>
      </w:r>
      <w:r w:rsidR="00151857">
        <w:t xml:space="preserve"> could</w:t>
      </w:r>
      <w:r w:rsidR="001C2123">
        <w:t xml:space="preserve"> improve our knowledge of</w:t>
      </w:r>
      <w:r w:rsidR="00151857">
        <w:t xml:space="preserve"> whether parasitoids could disperse to ash trees that are newly infested with EAB</w:t>
      </w:r>
      <w:r w:rsidR="009E1CBC">
        <w:t xml:space="preserve"> </w:t>
      </w:r>
      <w:r w:rsidR="00E42FFA">
        <w:fldChar w:fldCharType="begin"/>
      </w:r>
      <w:r w:rsidR="00E37ABD">
        <w:instrText xml:space="preserve"> ADDIN ZOTERO_ITEM CSL_CITATION {"citationID":"y3CRwAp1","properties":{"formattedCitation":"(Johnson et al. 2014, Chen et al. 2016, Wilson et al. 2024)","plainCitation":"(Johnson et al. 2014, Chen et al. 2016, Wilson et al. 2024)","noteIndex":0},"citationItems":[{"id":1023,"uris":["http://zotero.org/groups/5270502/items/V2KKJ3WH"],"itemData":{"id":1023,"type":"article-journal","container-title":"Biological Control","DOI":"10.1016/j.biocontrol.2014.05.004","ISSN":"10499644","journalAbbreviation":"Biological Control","language":"en","page":"110-117","source":"DOI.org (Crossref)","title":"Responses of two parasitoids, the exotic Spathius agrili Yang and the native Spathius floridanus Ashmead, to volatile cues associated with the emerald ash borer, Agrilus planipennis Fairmaire","volume":"79","author":[{"family":"Johnson","given":"Todd D."},{"family":"Lelito","given":"Jonathan P."},{"family":"Raffa","given":"Kenneth F."}],"issued":{"date-parts":[["2014",12]]}}},{"id":1037,"uris":["http://zotero.org/groups/5270502/items/3NPCPNXI"],"itemData":{"id":1037,"type":"article-journal","abstract":"Many natural enemies employ plant- and/or herbivore-derived signals for host/prey location. The larval parasitoid Tetrastichus planipennisi Yang (Hymenoptera: Eulophidae) is 1 of 3 biocontrol agents currently being released in an effort to control the emerald ash borer (EAB), Agrilus planipennis Fairmaire (Coloeptera: Burprestidae) in North America. To enhance its efficiency, allelochemicals that attract it need to be assessed. In this study, ash phloem volatile organic compounds (VOCs) of black, green, and white ash, and EAB larval frass were compared. Foraging behavior of T. planipennisi females in response to VOCs of white ash or frass from EAB larvae feeding on white ash phloem was tested using a Y-tube olfactometer. Results indicated that the 3 ash species had similar VOC profiles. EAB larval frass generally contained greater levels of VOCs than phloem. Factor analysis indicated that the 11 VOCs could be broadly divided into 2 groups, with α-bisabolol, β-caryophyllene, (E)-2-hexenal, (Z)-3-hexenal, limonene, methyl benzoate, methyl indole-3-acetic acid, methyl jasmonate, methyl salicylate as the first group and the rest (i.e., methyl linoleate and methyl linolenate) as a second. Abundance of VOCs in white ash phloem tissue and frass, nevertheless, did not attract T. planipennisi females. The concealed feeding of EAB larvae might explain the selection for detectable and reliable virbrational signals, instead of undetectable and relatively unreliable VOC cues from phloem and frass, in short-range foraging by T. planipennisi. Alternatively, it is possible that T. planipennisi is not amenable to the Y-tube olfactometer assay employed.","container-title":"Insect Science","DOI":"10.1111/1744-7917.12227","ISSN":"1672-9609, 1744-7917","issue":"5","journalAbbreviation":"Insect Science","language":"en","page":"712-719","source":"DOI.org (Crossref)","title":"Abundance of volatile organic compounds in white ash phloem and emerald ash borer larval frass does not attract &lt;i&gt;Tetrastichus planipennisi&lt;/i&gt; in a Y‐tube olfactometer","volume":"23","author":[{"family":"Chen","given":"Yigen"},{"family":"Ulyshen","given":"Michael D."},{"family":"Poland","given":"Therese M."}],"issued":{"date-parts":[["2016",10]]}}},{"id":1039,"uris":["http://zotero.org/groups/5270502/items/NR93BFLN"],"itemData":{"id":1039,"type":"article-journal","abstract":"Emerald ash borer (EAB) (Agrilus planipennis Fairmaire) (Coleoptera: Buprestidae) is the most destructive insect to invade North American forests. Identifying habitat features that support EAB natural enemies is necessary to enhance EAB biological control. In many forest ecosystems, tree species diversity has been linked with reduced pest abundance and increases in natural enemy abundance. We assessed the influence of tree species richness, ash density, and proportion of total ash basal area on ash canopy condition, EAB larval densities, and biocontrol by woodpeckers and parasitoids in pairs of healthy and declining overstory (DBH &gt; 10 cm) and recruit-sized ash (DBH 2–10 cm) in 4 post-invasion forests in Michigan, USA. Tree species richness and ash density were not significantly associated with EAB larval densities, ash canopy dieback and transparency, and woodpecker predation of EAB larvae. In declining and healthy overstory ash, woodpeckers killed 38.5 ± 3.9% and 13.2 ± 3.7% of larvae, respectively, while the native parasitoid Phasgonophora sulcata Westwood killed 15.8 ± 3.8% and 8.3 ± 3.0% and the introduced parasitoid Spathius galinae Belokobylskij &amp; Strazanac killed 10.8 ± 2.5% and 5.0 ± 2.6% of EAB larvae. Parasitism by P. sulcata was inversely related to ash density while parasitism by S. galinae was positively associated with ash density. Ash density, but not tree diversity, appears to differentially influence biological control of EAB by parasitoids, but this effect is not associated with reduced EAB densities or improved canopy condition.","container-title":"Environmental Entomology","DOI":"10.1093/ee/nvae060","ISSN":"0046-225X, 1938-2936","issue":"4","language":"en","license":"https://academic.oup.com/pages/standard-publication-reuse-rights","page":"544-560","source":"DOI.org (Crossref)","title":"Tree species richness and ash density have variable effects on emerald ash borer biological control by woodpeckers and parasitoid wasps in post-invasion white ash stands","volume":"53","author":[{"family":"Wilson","given":"Caleb J"},{"family":"Petrice","given":"Toby R"},{"family":"Poland","given":"Therese M"},{"family":"McCullough","given":"Deborah G"}],"editor":[{"family":"Abram","given":"Paul"}],"issued":{"date-parts":[["2024",8,17]]}}}],"schema":"https://github.com/citation-style-language/schema/raw/master/csl-citation.json"} </w:instrText>
      </w:r>
      <w:r w:rsidR="00E42FFA">
        <w:fldChar w:fldCharType="separate"/>
      </w:r>
      <w:r w:rsidR="00E37ABD" w:rsidRPr="00E37ABD">
        <w:t>(Johnson et al. 2014, Chen et al. 2016, Wilson et al. 2024)</w:t>
      </w:r>
      <w:r w:rsidR="00E42FFA">
        <w:fldChar w:fldCharType="end"/>
      </w:r>
      <w:r w:rsidR="00151857">
        <w:t>.</w:t>
      </w:r>
      <w:r w:rsidR="00E02D81">
        <w:t xml:space="preserve"> </w:t>
      </w:r>
      <w:r w:rsidR="002A40B1">
        <w:t xml:space="preserve">In summary, the </w:t>
      </w:r>
      <w:r w:rsidR="005E67FC">
        <w:t xml:space="preserve">continued presence of ash in forests of southeast Michigan is far from </w:t>
      </w:r>
      <w:proofErr w:type="gramStart"/>
      <w:r w:rsidR="005E67FC">
        <w:t>guaranteed</w:t>
      </w:r>
      <w:r w:rsidR="009F0CF9">
        <w:t>,</w:t>
      </w:r>
      <w:r w:rsidR="005E67FC">
        <w:t xml:space="preserve"> but</w:t>
      </w:r>
      <w:proofErr w:type="gramEnd"/>
      <w:r w:rsidR="005E67FC">
        <w:t xml:space="preserve"> </w:t>
      </w:r>
      <w:r w:rsidR="00115D41">
        <w:t>instead depends on multiple top-down and bottom-up ecological processes.</w:t>
      </w:r>
    </w:p>
    <w:p w14:paraId="6D21D94B" w14:textId="77777777" w:rsidR="009F0CF9" w:rsidRDefault="009F0CF9">
      <w:pPr>
        <w:rPr>
          <w:color w:val="FF0000"/>
        </w:rPr>
      </w:pPr>
    </w:p>
    <w:p w14:paraId="16D18079" w14:textId="1AF6121E" w:rsidR="002006CC" w:rsidRPr="00820BED" w:rsidRDefault="00B64D4D">
      <w:pPr>
        <w:rPr>
          <w:b/>
          <w:bCs/>
        </w:rPr>
      </w:pPr>
      <w:r w:rsidRPr="00820BED">
        <w:rPr>
          <w:b/>
          <w:bCs/>
        </w:rPr>
        <w:t>Supplementary Information</w:t>
      </w:r>
    </w:p>
    <w:p w14:paraId="162C0448" w14:textId="77777777" w:rsidR="00F64D3E" w:rsidRPr="00820BED" w:rsidRDefault="00F64D3E" w:rsidP="00FB5B02"/>
    <w:p w14:paraId="7DAE74D4" w14:textId="54994253" w:rsidR="00E00A10" w:rsidRPr="00820BED" w:rsidRDefault="00375E1A" w:rsidP="00FB5B02">
      <w:r w:rsidRPr="00820BED">
        <w:t xml:space="preserve">We tested whether the </w:t>
      </w:r>
      <w:r w:rsidR="008F77C3" w:rsidRPr="00820BED">
        <w:t>arthropod community differed between ash trees showing canopy de</w:t>
      </w:r>
      <w:r w:rsidR="006D2C73" w:rsidRPr="00820BED">
        <w:t xml:space="preserve">cline (indicating possible EAB infection) vs. ash trees with </w:t>
      </w:r>
      <w:r w:rsidR="0035445D" w:rsidRPr="00820BED">
        <w:t xml:space="preserve">a </w:t>
      </w:r>
      <w:r w:rsidR="006D2C73" w:rsidRPr="00820BED">
        <w:t>full canopy</w:t>
      </w:r>
      <w:r w:rsidR="0035445D" w:rsidRPr="00820BED">
        <w:t xml:space="preserve">. To do this, we categorized the 15 ash trees </w:t>
      </w:r>
      <w:r w:rsidR="0090001E" w:rsidRPr="00820BED">
        <w:t>as either healthy (Canopy condition</w:t>
      </w:r>
      <w:r w:rsidR="003B7DC1" w:rsidRPr="00820BED">
        <w:t xml:space="preserve"> = 1</w:t>
      </w:r>
      <w:r w:rsidR="00436382" w:rsidRPr="00820BED">
        <w:t>,</w:t>
      </w:r>
      <w:r w:rsidR="00F6721B" w:rsidRPr="00820BED">
        <w:t xml:space="preserve"> 9 trees</w:t>
      </w:r>
      <w:r w:rsidR="003B7DC1" w:rsidRPr="00820BED">
        <w:t>)</w:t>
      </w:r>
      <w:r w:rsidR="0090001E" w:rsidRPr="00820BED">
        <w:t xml:space="preserve"> or declining</w:t>
      </w:r>
      <w:r w:rsidR="003B7DC1" w:rsidRPr="00820BED">
        <w:t xml:space="preserve"> (Canopy condition &gt; 1</w:t>
      </w:r>
      <w:r w:rsidR="00F6721B" w:rsidRPr="00820BED">
        <w:t>, 6 trees</w:t>
      </w:r>
      <w:r w:rsidR="003B7DC1" w:rsidRPr="00820BED">
        <w:t>)</w:t>
      </w:r>
      <w:r w:rsidR="0090001E" w:rsidRPr="00820BED">
        <w:t>.</w:t>
      </w:r>
      <w:r w:rsidR="003B7DC1" w:rsidRPr="00820BED">
        <w:t xml:space="preserve"> </w:t>
      </w:r>
      <w:r w:rsidR="0075077D" w:rsidRPr="00820BED">
        <w:t xml:space="preserve">We used ash tree health (healthy vs. declining) as the predictor variable. </w:t>
      </w:r>
      <w:r w:rsidR="00B44306" w:rsidRPr="00820BED">
        <w:t>Our response variable</w:t>
      </w:r>
      <w:r w:rsidR="00A64072" w:rsidRPr="00820BED">
        <w:t>s were the total number individuals of each taxonomic group caught</w:t>
      </w:r>
      <w:r w:rsidR="00722E10" w:rsidRPr="00820BED">
        <w:t xml:space="preserve"> </w:t>
      </w:r>
      <w:r w:rsidR="00F935EF" w:rsidRPr="00820BED">
        <w:t xml:space="preserve">between </w:t>
      </w:r>
      <w:r w:rsidR="00E00A10" w:rsidRPr="00820BED">
        <w:t>June 27 and August 1 (these intervals were fully</w:t>
      </w:r>
      <w:r w:rsidR="00F71A3A" w:rsidRPr="00820BED">
        <w:t xml:space="preserve"> sorted into taxonomic groups).</w:t>
      </w:r>
      <w:r w:rsidR="007D454C" w:rsidRPr="00820BED">
        <w:t xml:space="preserve"> Specifically,</w:t>
      </w:r>
      <w:r w:rsidR="00196E5E" w:rsidRPr="00820BED">
        <w:t xml:space="preserve"> we teste</w:t>
      </w:r>
      <w:r w:rsidR="000A1EAD" w:rsidRPr="00820BED">
        <w:t xml:space="preserve">d any groups for which &gt;= 15 individuals were caught </w:t>
      </w:r>
      <w:r w:rsidR="00C5018F" w:rsidRPr="00820BED">
        <w:t xml:space="preserve">in total, including </w:t>
      </w:r>
      <w:r w:rsidR="008F0D39" w:rsidRPr="00820BED">
        <w:t xml:space="preserve">total number of arthropods, </w:t>
      </w:r>
      <w:proofErr w:type="spellStart"/>
      <w:r w:rsidR="00C5018F" w:rsidRPr="00820BED">
        <w:t>Symphyta</w:t>
      </w:r>
      <w:proofErr w:type="spellEnd"/>
      <w:r w:rsidR="008F0D39" w:rsidRPr="00820BED">
        <w:t xml:space="preserve"> (sawflies)</w:t>
      </w:r>
      <w:r w:rsidR="00C5018F" w:rsidRPr="00820BED">
        <w:t xml:space="preserve">, </w:t>
      </w:r>
      <w:proofErr w:type="spellStart"/>
      <w:r w:rsidR="00F53005" w:rsidRPr="00820BED">
        <w:t>Dryinidae</w:t>
      </w:r>
      <w:proofErr w:type="spellEnd"/>
      <w:r w:rsidR="00EE0321" w:rsidRPr="00820BED">
        <w:t xml:space="preserve"> (pincer wasps)</w:t>
      </w:r>
      <w:r w:rsidR="00F53005" w:rsidRPr="00820BED">
        <w:t>, Formicidae</w:t>
      </w:r>
      <w:r w:rsidR="00911CE9" w:rsidRPr="00820BED">
        <w:t xml:space="preserve"> (ants)</w:t>
      </w:r>
      <w:r w:rsidR="00F53005" w:rsidRPr="00820BED">
        <w:t xml:space="preserve">, </w:t>
      </w:r>
      <w:proofErr w:type="spellStart"/>
      <w:r w:rsidR="00F53005" w:rsidRPr="00820BED">
        <w:t>Pompilloidea</w:t>
      </w:r>
      <w:proofErr w:type="spellEnd"/>
      <w:r w:rsidR="00911CE9" w:rsidRPr="00820BED">
        <w:t xml:space="preserve"> (spider wasps)</w:t>
      </w:r>
      <w:r w:rsidR="00F53005" w:rsidRPr="00820BED">
        <w:t>, Apoidea</w:t>
      </w:r>
      <w:r w:rsidR="00911CE9" w:rsidRPr="00820BED">
        <w:t xml:space="preserve"> (bees and </w:t>
      </w:r>
      <w:proofErr w:type="spellStart"/>
      <w:r w:rsidR="00911CE9" w:rsidRPr="00820BED">
        <w:t>sph</w:t>
      </w:r>
      <w:r w:rsidR="00536C5A" w:rsidRPr="00820BED">
        <w:t>ecoid</w:t>
      </w:r>
      <w:proofErr w:type="spellEnd"/>
      <w:r w:rsidR="00536C5A" w:rsidRPr="00820BED">
        <w:t xml:space="preserve"> wasps</w:t>
      </w:r>
      <w:r w:rsidR="00911CE9" w:rsidRPr="00820BED">
        <w:t>)</w:t>
      </w:r>
      <w:r w:rsidR="00F53005" w:rsidRPr="00820BED">
        <w:t xml:space="preserve">, </w:t>
      </w:r>
      <w:r w:rsidR="00F56E02" w:rsidRPr="00820BED">
        <w:t xml:space="preserve">Ichneumonidae, Braconidae, </w:t>
      </w:r>
      <w:proofErr w:type="spellStart"/>
      <w:r w:rsidR="00F56E02" w:rsidRPr="00820BED">
        <w:t>Diapriidae</w:t>
      </w:r>
      <w:proofErr w:type="spellEnd"/>
      <w:r w:rsidR="00911CE9" w:rsidRPr="00820BED">
        <w:t xml:space="preserve"> (</w:t>
      </w:r>
      <w:r w:rsidR="00C53410" w:rsidRPr="00820BED">
        <w:t>shelf-faced wasps)</w:t>
      </w:r>
      <w:r w:rsidR="00F56E02" w:rsidRPr="00820BED">
        <w:t xml:space="preserve">, </w:t>
      </w:r>
      <w:proofErr w:type="spellStart"/>
      <w:r w:rsidR="00F56E02" w:rsidRPr="00820BED">
        <w:t>Ceraphronoidea</w:t>
      </w:r>
      <w:proofErr w:type="spellEnd"/>
      <w:r w:rsidR="00F56E02" w:rsidRPr="00820BED">
        <w:t xml:space="preserve">, </w:t>
      </w:r>
      <w:proofErr w:type="spellStart"/>
      <w:r w:rsidR="005E40EE" w:rsidRPr="00820BED">
        <w:t>Mymaridae</w:t>
      </w:r>
      <w:proofErr w:type="spellEnd"/>
      <w:r w:rsidR="00FC4A16" w:rsidRPr="00820BED">
        <w:t xml:space="preserve"> (fairy wasps)</w:t>
      </w:r>
      <w:r w:rsidR="005E40EE" w:rsidRPr="00820BED">
        <w:t xml:space="preserve">, </w:t>
      </w:r>
      <w:proofErr w:type="spellStart"/>
      <w:r w:rsidR="005E40EE" w:rsidRPr="00820BED">
        <w:t>Encyrtidae</w:t>
      </w:r>
      <w:proofErr w:type="spellEnd"/>
      <w:r w:rsidR="005E40EE" w:rsidRPr="00820BED">
        <w:t xml:space="preserve">, </w:t>
      </w:r>
      <w:proofErr w:type="spellStart"/>
      <w:r w:rsidR="005E40EE" w:rsidRPr="00820BED">
        <w:t>Platygastroidea</w:t>
      </w:r>
      <w:proofErr w:type="spellEnd"/>
      <w:r w:rsidR="005E40EE" w:rsidRPr="00820BED">
        <w:t>, Diptera</w:t>
      </w:r>
      <w:r w:rsidR="00446A78" w:rsidRPr="00820BED">
        <w:t xml:space="preserve"> (flies)</w:t>
      </w:r>
      <w:r w:rsidR="005E40EE" w:rsidRPr="00820BED">
        <w:t>, Hemiptera</w:t>
      </w:r>
      <w:r w:rsidR="0062044A" w:rsidRPr="00820BED">
        <w:t xml:space="preserve"> (true bugs)</w:t>
      </w:r>
      <w:r w:rsidR="005E40EE" w:rsidRPr="00820BED">
        <w:t>, Lepidoptera</w:t>
      </w:r>
      <w:r w:rsidR="0062044A" w:rsidRPr="00820BED">
        <w:t xml:space="preserve"> (moths)</w:t>
      </w:r>
      <w:r w:rsidR="005E40EE" w:rsidRPr="00820BED">
        <w:t xml:space="preserve">, </w:t>
      </w:r>
      <w:r w:rsidR="008F0D39" w:rsidRPr="00820BED">
        <w:t>and Coleoptera</w:t>
      </w:r>
      <w:r w:rsidR="0062044A" w:rsidRPr="00820BED">
        <w:t xml:space="preserve"> (beetles)</w:t>
      </w:r>
      <w:r w:rsidR="008F0D39" w:rsidRPr="00820BED">
        <w:t>.</w:t>
      </w:r>
      <w:r w:rsidR="00A61B12" w:rsidRPr="00820BED">
        <w:t xml:space="preserve"> </w:t>
      </w:r>
      <w:r w:rsidR="000C3660" w:rsidRPr="00820BED">
        <w:t xml:space="preserve">We </w:t>
      </w:r>
      <w:r w:rsidR="00B13CBD" w:rsidRPr="00820BED">
        <w:t xml:space="preserve">ran a Mann-Whitney U-test </w:t>
      </w:r>
      <w:r w:rsidR="000B25A2" w:rsidRPr="00820BED">
        <w:t>for each response variable</w:t>
      </w:r>
      <w:commentRangeStart w:id="98"/>
      <w:r w:rsidR="000B25A2" w:rsidRPr="00820BED">
        <w:t xml:space="preserve">. </w:t>
      </w:r>
      <w:commentRangeEnd w:id="98"/>
      <w:r w:rsidR="00521914" w:rsidRPr="00820BED">
        <w:rPr>
          <w:rStyle w:val="CommentReference"/>
          <w:sz w:val="24"/>
          <w:szCs w:val="24"/>
        </w:rPr>
        <w:commentReference w:id="98"/>
      </w:r>
    </w:p>
    <w:p w14:paraId="70E6FC07" w14:textId="77777777" w:rsidR="008247BE" w:rsidRPr="00820BED" w:rsidRDefault="008247BE">
      <w:pPr>
        <w:rPr>
          <w:b/>
          <w:bCs/>
        </w:rPr>
      </w:pPr>
    </w:p>
    <w:p w14:paraId="100CC4A6" w14:textId="778A47E7" w:rsidR="002006CC" w:rsidRPr="00820BED" w:rsidRDefault="002006CC">
      <w:pPr>
        <w:rPr>
          <w:b/>
          <w:bCs/>
        </w:rPr>
      </w:pPr>
      <w:r w:rsidRPr="00820BED">
        <w:rPr>
          <w:b/>
          <w:bCs/>
        </w:rPr>
        <w:lastRenderedPageBreak/>
        <w:t>Supplementary Tables</w:t>
      </w:r>
    </w:p>
    <w:p w14:paraId="4C158D51" w14:textId="77777777" w:rsidR="00FA7316" w:rsidRPr="00820BED" w:rsidRDefault="00FA7316"/>
    <w:p w14:paraId="724E460C" w14:textId="616C5E9A" w:rsidR="002006CC" w:rsidRPr="00820BED" w:rsidRDefault="002006CC">
      <w:r w:rsidRPr="00820BED">
        <w:rPr>
          <w:b/>
          <w:bCs/>
        </w:rPr>
        <w:t>Table S1.</w:t>
      </w:r>
      <w:r w:rsidRPr="00820BED">
        <w:t xml:space="preserve"> </w:t>
      </w:r>
      <w:r w:rsidR="0044735E" w:rsidRPr="00820BED">
        <w:t xml:space="preserve">Plot locations for </w:t>
      </w:r>
      <w:r w:rsidR="008831AD" w:rsidRPr="00820BED">
        <w:t>the 111 plots visited in this study. Each</w:t>
      </w:r>
      <w:r w:rsidR="00BD1E90" w:rsidRPr="00820BED">
        <w:t xml:space="preserve"> set of three plots makes up a transect.</w:t>
      </w:r>
      <w:r w:rsidR="00094462" w:rsidRPr="00820BED">
        <w:t xml:space="preserve"> Each transect was given a hydrological class of </w:t>
      </w:r>
      <w:r w:rsidR="00C47525" w:rsidRPr="00820BED">
        <w:t>xeric</w:t>
      </w:r>
      <w:r w:rsidR="002A33FF" w:rsidRPr="00820BED">
        <w:t xml:space="preserve"> (19 transects)</w:t>
      </w:r>
      <w:r w:rsidR="00C47525" w:rsidRPr="00820BED">
        <w:t>, mesic</w:t>
      </w:r>
      <w:r w:rsidR="002A33FF" w:rsidRPr="00820BED">
        <w:t xml:space="preserve"> (</w:t>
      </w:r>
      <w:r w:rsidR="005341D7" w:rsidRPr="00820BED">
        <w:t>8 transects)</w:t>
      </w:r>
      <w:r w:rsidR="00C47525" w:rsidRPr="00820BED">
        <w:t>, or hydric</w:t>
      </w:r>
      <w:r w:rsidR="005341D7" w:rsidRPr="00820BED">
        <w:t xml:space="preserve"> (10 transects)</w:t>
      </w:r>
      <w:r w:rsidR="00C47525" w:rsidRPr="00820BED">
        <w:t>.</w:t>
      </w:r>
      <w:r w:rsidR="00443C1F" w:rsidRPr="00820BED">
        <w:t xml:space="preserve"> The plot numbers go up to 114 because they skip </w:t>
      </w:r>
      <w:r w:rsidR="00BF6904" w:rsidRPr="00820BED">
        <w:t xml:space="preserve">46-48, </w:t>
      </w:r>
      <w:r w:rsidR="007800C7" w:rsidRPr="00820BED">
        <w:t xml:space="preserve">because transect K </w:t>
      </w:r>
      <w:r w:rsidR="00E50741" w:rsidRPr="00820BED">
        <w:fldChar w:fldCharType="begin"/>
      </w:r>
      <w:r w:rsidR="00E50741" w:rsidRPr="00820BED">
        <w:instrText xml:space="preserve"> ADDIN ZOTERO_ITEM CSL_CITATION {"citationID":"TbWhQGoR","properties":{"formattedCitation":"(Smith 2006)","plainCitation":"(Smith 2006)","noteIndex":0},"citationItems":[{"id":478,"uris":["http://zotero.org/groups/5270502/items/MKCWT8XS"],"itemData":{"id":478,"type":"thesis","abstract":"Emerald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Michigan","URL":"http://rave.ohiolink.edu/etdc/view?acc_num=osu1394801603","author":[{"family":"Smith","given":"Annemarie"}],"issued":{"date-parts":[["2006"]]}}}],"schema":"https://github.com/citation-style-language/schema/raw/master/csl-citation.json"} </w:instrText>
      </w:r>
      <w:r w:rsidR="00E50741" w:rsidRPr="00820BED">
        <w:fldChar w:fldCharType="separate"/>
      </w:r>
      <w:r w:rsidR="00E50741" w:rsidRPr="00820BED">
        <w:t>(Smith 2006)</w:t>
      </w:r>
      <w:r w:rsidR="00E50741" w:rsidRPr="00820BED">
        <w:fldChar w:fldCharType="end"/>
      </w:r>
      <w:r w:rsidR="00E50741" w:rsidRPr="00820BED">
        <w:t xml:space="preserve"> was not visited.</w:t>
      </w:r>
    </w:p>
    <w:p w14:paraId="5F82A28D" w14:textId="77777777" w:rsidR="00BD1E90" w:rsidRPr="00820BED" w:rsidRDefault="00BD1E90"/>
    <w:tbl>
      <w:tblPr>
        <w:tblW w:w="9360" w:type="dxa"/>
        <w:tblLook w:val="04A0" w:firstRow="1" w:lastRow="0" w:firstColumn="1" w:lastColumn="0" w:noHBand="0" w:noVBand="1"/>
      </w:tblPr>
      <w:tblGrid>
        <w:gridCol w:w="927"/>
        <w:gridCol w:w="1684"/>
        <w:gridCol w:w="1235"/>
        <w:gridCol w:w="1007"/>
        <w:gridCol w:w="1405"/>
        <w:gridCol w:w="1721"/>
        <w:gridCol w:w="1381"/>
      </w:tblGrid>
      <w:tr w:rsidR="00754D78" w:rsidRPr="00820BED" w14:paraId="7765DC60" w14:textId="77777777" w:rsidTr="002C5082">
        <w:trPr>
          <w:trHeight w:val="290"/>
        </w:trPr>
        <w:tc>
          <w:tcPr>
            <w:tcW w:w="932" w:type="dxa"/>
            <w:tcBorders>
              <w:top w:val="single" w:sz="4" w:space="0" w:color="auto"/>
              <w:left w:val="nil"/>
              <w:bottom w:val="single" w:sz="4" w:space="0" w:color="auto"/>
              <w:right w:val="nil"/>
            </w:tcBorders>
            <w:noWrap/>
            <w:hideMark/>
          </w:tcPr>
          <w:p w14:paraId="516875C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Plot </w:t>
            </w:r>
          </w:p>
          <w:p w14:paraId="0B24A26B" w14:textId="2DDB4EBD"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number</w:t>
            </w:r>
          </w:p>
        </w:tc>
        <w:tc>
          <w:tcPr>
            <w:tcW w:w="1635" w:type="dxa"/>
            <w:tcBorders>
              <w:top w:val="single" w:sz="4" w:space="0" w:color="auto"/>
              <w:left w:val="nil"/>
              <w:bottom w:val="single" w:sz="4" w:space="0" w:color="auto"/>
              <w:right w:val="nil"/>
            </w:tcBorders>
            <w:noWrap/>
            <w:hideMark/>
          </w:tcPr>
          <w:p w14:paraId="17779141"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Plot name</w:t>
            </w:r>
          </w:p>
        </w:tc>
        <w:tc>
          <w:tcPr>
            <w:tcW w:w="1243" w:type="dxa"/>
            <w:tcBorders>
              <w:top w:val="single" w:sz="4" w:space="0" w:color="auto"/>
              <w:left w:val="nil"/>
              <w:bottom w:val="single" w:sz="4" w:space="0" w:color="auto"/>
              <w:right w:val="nil"/>
            </w:tcBorders>
            <w:noWrap/>
            <w:hideMark/>
          </w:tcPr>
          <w:p w14:paraId="610C2EC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Park</w:t>
            </w:r>
          </w:p>
        </w:tc>
        <w:tc>
          <w:tcPr>
            <w:tcW w:w="1013" w:type="dxa"/>
            <w:tcBorders>
              <w:top w:val="single" w:sz="4" w:space="0" w:color="auto"/>
              <w:left w:val="nil"/>
              <w:bottom w:val="single" w:sz="4" w:space="0" w:color="auto"/>
              <w:right w:val="nil"/>
            </w:tcBorders>
            <w:noWrap/>
            <w:hideMark/>
          </w:tcPr>
          <w:p w14:paraId="2B6C2D30"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Transect</w:t>
            </w:r>
          </w:p>
        </w:tc>
        <w:tc>
          <w:tcPr>
            <w:tcW w:w="1414" w:type="dxa"/>
            <w:tcBorders>
              <w:top w:val="single" w:sz="4" w:space="0" w:color="auto"/>
              <w:left w:val="nil"/>
              <w:bottom w:val="single" w:sz="4" w:space="0" w:color="auto"/>
              <w:right w:val="nil"/>
            </w:tcBorders>
            <w:noWrap/>
            <w:hideMark/>
          </w:tcPr>
          <w:p w14:paraId="700E658C"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Latitude</w:t>
            </w:r>
          </w:p>
        </w:tc>
        <w:tc>
          <w:tcPr>
            <w:tcW w:w="1733" w:type="dxa"/>
            <w:tcBorders>
              <w:top w:val="single" w:sz="4" w:space="0" w:color="auto"/>
              <w:left w:val="nil"/>
              <w:bottom w:val="single" w:sz="4" w:space="0" w:color="auto"/>
              <w:right w:val="nil"/>
            </w:tcBorders>
            <w:noWrap/>
            <w:hideMark/>
          </w:tcPr>
          <w:p w14:paraId="735AA743" w14:textId="77777777"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Longitude</w:t>
            </w:r>
          </w:p>
        </w:tc>
        <w:tc>
          <w:tcPr>
            <w:tcW w:w="1390" w:type="dxa"/>
            <w:tcBorders>
              <w:top w:val="single" w:sz="4" w:space="0" w:color="auto"/>
              <w:left w:val="nil"/>
              <w:bottom w:val="single" w:sz="4" w:space="0" w:color="auto"/>
              <w:right w:val="nil"/>
            </w:tcBorders>
            <w:noWrap/>
            <w:hideMark/>
          </w:tcPr>
          <w:p w14:paraId="31F65578" w14:textId="77777777" w:rsidR="00345532"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 xml:space="preserve">Hydrological </w:t>
            </w:r>
          </w:p>
          <w:p w14:paraId="77CFBBD5" w14:textId="43CD31A5" w:rsidR="001650DF" w:rsidRPr="00820BED" w:rsidRDefault="001650DF" w:rsidP="002C5082">
            <w:pPr>
              <w:rPr>
                <w:rFonts w:eastAsia="Times New Roman"/>
                <w:b/>
                <w:bCs/>
                <w:color w:val="000000"/>
                <w:kern w:val="0"/>
                <w:sz w:val="20"/>
                <w:szCs w:val="20"/>
                <w14:ligatures w14:val="none"/>
              </w:rPr>
            </w:pPr>
            <w:r w:rsidRPr="00820BED">
              <w:rPr>
                <w:rFonts w:eastAsia="Times New Roman"/>
                <w:b/>
                <w:bCs/>
                <w:color w:val="000000"/>
                <w:kern w:val="0"/>
                <w:sz w:val="20"/>
                <w:szCs w:val="20"/>
                <w14:ligatures w14:val="none"/>
              </w:rPr>
              <w:t>class</w:t>
            </w:r>
          </w:p>
        </w:tc>
      </w:tr>
      <w:tr w:rsidR="00754D78" w:rsidRPr="00820BED" w14:paraId="0D30CC3B" w14:textId="77777777" w:rsidTr="002C5082">
        <w:trPr>
          <w:trHeight w:val="290"/>
        </w:trPr>
        <w:tc>
          <w:tcPr>
            <w:tcW w:w="932" w:type="dxa"/>
            <w:tcBorders>
              <w:top w:val="single" w:sz="4" w:space="0" w:color="auto"/>
              <w:left w:val="nil"/>
              <w:bottom w:val="nil"/>
              <w:right w:val="nil"/>
            </w:tcBorders>
            <w:noWrap/>
            <w:hideMark/>
          </w:tcPr>
          <w:p w14:paraId="19C454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w:t>
            </w:r>
          </w:p>
        </w:tc>
        <w:tc>
          <w:tcPr>
            <w:tcW w:w="1635" w:type="dxa"/>
            <w:tcBorders>
              <w:top w:val="single" w:sz="4" w:space="0" w:color="auto"/>
              <w:left w:val="nil"/>
              <w:bottom w:val="nil"/>
              <w:right w:val="nil"/>
            </w:tcBorders>
            <w:noWrap/>
            <w:hideMark/>
          </w:tcPr>
          <w:p w14:paraId="1BF4F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w:t>
            </w:r>
          </w:p>
        </w:tc>
        <w:tc>
          <w:tcPr>
            <w:tcW w:w="1243" w:type="dxa"/>
            <w:tcBorders>
              <w:top w:val="single" w:sz="4" w:space="0" w:color="auto"/>
              <w:left w:val="nil"/>
              <w:bottom w:val="nil"/>
              <w:right w:val="nil"/>
            </w:tcBorders>
            <w:noWrap/>
            <w:hideMark/>
          </w:tcPr>
          <w:p w14:paraId="202EB7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single" w:sz="4" w:space="0" w:color="auto"/>
              <w:left w:val="nil"/>
              <w:bottom w:val="nil"/>
              <w:right w:val="nil"/>
            </w:tcBorders>
            <w:noWrap/>
            <w:hideMark/>
          </w:tcPr>
          <w:p w14:paraId="3B34A0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single" w:sz="4" w:space="0" w:color="auto"/>
              <w:left w:val="nil"/>
              <w:bottom w:val="nil"/>
              <w:right w:val="nil"/>
            </w:tcBorders>
            <w:noWrap/>
            <w:hideMark/>
          </w:tcPr>
          <w:p w14:paraId="6CF6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42.53254195</w:t>
            </w:r>
          </w:p>
        </w:tc>
        <w:tc>
          <w:tcPr>
            <w:tcW w:w="1733" w:type="dxa"/>
            <w:tcBorders>
              <w:top w:val="single" w:sz="4" w:space="0" w:color="auto"/>
              <w:left w:val="nil"/>
              <w:bottom w:val="nil"/>
              <w:right w:val="nil"/>
            </w:tcBorders>
            <w:noWrap/>
            <w:hideMark/>
          </w:tcPr>
          <w:p w14:paraId="3AC08E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-83.6705388</w:t>
            </w:r>
          </w:p>
        </w:tc>
        <w:tc>
          <w:tcPr>
            <w:tcW w:w="1390" w:type="dxa"/>
            <w:tcBorders>
              <w:top w:val="single" w:sz="4" w:space="0" w:color="auto"/>
              <w:left w:val="nil"/>
              <w:bottom w:val="nil"/>
              <w:right w:val="nil"/>
            </w:tcBorders>
            <w:noWrap/>
            <w:hideMark/>
          </w:tcPr>
          <w:p w14:paraId="08324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D2430A5" w14:textId="77777777" w:rsidTr="002C5082">
        <w:trPr>
          <w:trHeight w:val="290"/>
        </w:trPr>
        <w:tc>
          <w:tcPr>
            <w:tcW w:w="932" w:type="dxa"/>
            <w:tcBorders>
              <w:top w:val="nil"/>
              <w:left w:val="nil"/>
              <w:bottom w:val="nil"/>
              <w:right w:val="nil"/>
            </w:tcBorders>
            <w:noWrap/>
            <w:hideMark/>
          </w:tcPr>
          <w:p w14:paraId="2417AF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w:t>
            </w:r>
          </w:p>
        </w:tc>
        <w:tc>
          <w:tcPr>
            <w:tcW w:w="1635" w:type="dxa"/>
            <w:tcBorders>
              <w:top w:val="nil"/>
              <w:left w:val="nil"/>
              <w:bottom w:val="nil"/>
              <w:right w:val="nil"/>
            </w:tcBorders>
            <w:noWrap/>
            <w:hideMark/>
          </w:tcPr>
          <w:p w14:paraId="3BB2B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KENUPHD2</w:t>
            </w:r>
          </w:p>
        </w:tc>
        <w:tc>
          <w:tcPr>
            <w:tcW w:w="1243" w:type="dxa"/>
            <w:tcBorders>
              <w:top w:val="nil"/>
              <w:left w:val="nil"/>
              <w:bottom w:val="nil"/>
              <w:right w:val="nil"/>
            </w:tcBorders>
            <w:noWrap/>
            <w:hideMark/>
          </w:tcPr>
          <w:p w14:paraId="52D2C6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B103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390B39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42.53296724</w:t>
            </w:r>
          </w:p>
        </w:tc>
        <w:tc>
          <w:tcPr>
            <w:tcW w:w="1733" w:type="dxa"/>
            <w:tcBorders>
              <w:top w:val="nil"/>
              <w:left w:val="nil"/>
              <w:bottom w:val="nil"/>
              <w:right w:val="nil"/>
            </w:tcBorders>
            <w:noWrap/>
            <w:hideMark/>
          </w:tcPr>
          <w:p w14:paraId="7EBC62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-83.67076505</w:t>
            </w:r>
          </w:p>
        </w:tc>
        <w:tc>
          <w:tcPr>
            <w:tcW w:w="1390" w:type="dxa"/>
            <w:tcBorders>
              <w:top w:val="nil"/>
              <w:left w:val="nil"/>
              <w:bottom w:val="nil"/>
              <w:right w:val="nil"/>
            </w:tcBorders>
            <w:noWrap/>
            <w:hideMark/>
          </w:tcPr>
          <w:p w14:paraId="1C0D16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1FEF19A" w14:textId="77777777" w:rsidTr="002C5082">
        <w:trPr>
          <w:trHeight w:val="290"/>
        </w:trPr>
        <w:tc>
          <w:tcPr>
            <w:tcW w:w="932" w:type="dxa"/>
            <w:tcBorders>
              <w:top w:val="nil"/>
              <w:left w:val="nil"/>
              <w:bottom w:val="nil"/>
              <w:right w:val="nil"/>
            </w:tcBorders>
            <w:noWrap/>
            <w:hideMark/>
          </w:tcPr>
          <w:p w14:paraId="306AFA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w:t>
            </w:r>
          </w:p>
        </w:tc>
        <w:tc>
          <w:tcPr>
            <w:tcW w:w="1635" w:type="dxa"/>
            <w:tcBorders>
              <w:top w:val="nil"/>
              <w:left w:val="nil"/>
              <w:bottom w:val="nil"/>
              <w:right w:val="nil"/>
            </w:tcBorders>
            <w:noWrap/>
            <w:hideMark/>
          </w:tcPr>
          <w:p w14:paraId="130A12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KENUPHD3</w:t>
            </w:r>
          </w:p>
        </w:tc>
        <w:tc>
          <w:tcPr>
            <w:tcW w:w="1243" w:type="dxa"/>
            <w:tcBorders>
              <w:top w:val="nil"/>
              <w:left w:val="nil"/>
              <w:bottom w:val="nil"/>
              <w:right w:val="nil"/>
            </w:tcBorders>
            <w:noWrap/>
            <w:hideMark/>
          </w:tcPr>
          <w:p w14:paraId="0461D1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79C24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w:t>
            </w:r>
          </w:p>
        </w:tc>
        <w:tc>
          <w:tcPr>
            <w:tcW w:w="1414" w:type="dxa"/>
            <w:tcBorders>
              <w:top w:val="nil"/>
              <w:left w:val="nil"/>
              <w:bottom w:val="nil"/>
              <w:right w:val="nil"/>
            </w:tcBorders>
            <w:noWrap/>
            <w:hideMark/>
          </w:tcPr>
          <w:p w14:paraId="7C2B56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42.53326356</w:t>
            </w:r>
          </w:p>
        </w:tc>
        <w:tc>
          <w:tcPr>
            <w:tcW w:w="1733" w:type="dxa"/>
            <w:tcBorders>
              <w:top w:val="nil"/>
              <w:left w:val="nil"/>
              <w:bottom w:val="nil"/>
              <w:right w:val="nil"/>
            </w:tcBorders>
            <w:noWrap/>
            <w:hideMark/>
          </w:tcPr>
          <w:p w14:paraId="259D9E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-83.67093244</w:t>
            </w:r>
          </w:p>
        </w:tc>
        <w:tc>
          <w:tcPr>
            <w:tcW w:w="1390" w:type="dxa"/>
            <w:tcBorders>
              <w:top w:val="nil"/>
              <w:left w:val="nil"/>
              <w:bottom w:val="nil"/>
              <w:right w:val="nil"/>
            </w:tcBorders>
            <w:noWrap/>
            <w:hideMark/>
          </w:tcPr>
          <w:p w14:paraId="2ACC12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61AE70" w14:textId="77777777" w:rsidTr="002C5082">
        <w:trPr>
          <w:trHeight w:val="290"/>
        </w:trPr>
        <w:tc>
          <w:tcPr>
            <w:tcW w:w="932" w:type="dxa"/>
            <w:tcBorders>
              <w:top w:val="nil"/>
              <w:left w:val="nil"/>
              <w:bottom w:val="nil"/>
              <w:right w:val="nil"/>
            </w:tcBorders>
            <w:noWrap/>
            <w:hideMark/>
          </w:tcPr>
          <w:p w14:paraId="5C878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w:t>
            </w:r>
          </w:p>
        </w:tc>
        <w:tc>
          <w:tcPr>
            <w:tcW w:w="1635" w:type="dxa"/>
            <w:tcBorders>
              <w:top w:val="nil"/>
              <w:left w:val="nil"/>
              <w:bottom w:val="nil"/>
              <w:right w:val="nil"/>
            </w:tcBorders>
            <w:noWrap/>
            <w:hideMark/>
          </w:tcPr>
          <w:p w14:paraId="55C034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w:t>
            </w:r>
          </w:p>
        </w:tc>
        <w:tc>
          <w:tcPr>
            <w:tcW w:w="1243" w:type="dxa"/>
            <w:tcBorders>
              <w:top w:val="nil"/>
              <w:left w:val="nil"/>
              <w:bottom w:val="nil"/>
              <w:right w:val="nil"/>
            </w:tcBorders>
            <w:noWrap/>
            <w:hideMark/>
          </w:tcPr>
          <w:p w14:paraId="49A28D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42A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2CA0F5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42.37834666</w:t>
            </w:r>
          </w:p>
        </w:tc>
        <w:tc>
          <w:tcPr>
            <w:tcW w:w="1733" w:type="dxa"/>
            <w:tcBorders>
              <w:top w:val="nil"/>
              <w:left w:val="nil"/>
              <w:bottom w:val="nil"/>
              <w:right w:val="nil"/>
            </w:tcBorders>
            <w:noWrap/>
            <w:hideMark/>
          </w:tcPr>
          <w:p w14:paraId="35F05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-83.91336117</w:t>
            </w:r>
          </w:p>
        </w:tc>
        <w:tc>
          <w:tcPr>
            <w:tcW w:w="1390" w:type="dxa"/>
            <w:tcBorders>
              <w:top w:val="nil"/>
              <w:left w:val="nil"/>
              <w:bottom w:val="nil"/>
              <w:right w:val="nil"/>
            </w:tcBorders>
            <w:noWrap/>
            <w:hideMark/>
          </w:tcPr>
          <w:p w14:paraId="60B8AA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C4EB065" w14:textId="77777777" w:rsidTr="002C5082">
        <w:trPr>
          <w:trHeight w:val="290"/>
        </w:trPr>
        <w:tc>
          <w:tcPr>
            <w:tcW w:w="932" w:type="dxa"/>
            <w:tcBorders>
              <w:top w:val="nil"/>
              <w:left w:val="nil"/>
              <w:bottom w:val="nil"/>
              <w:right w:val="nil"/>
            </w:tcBorders>
            <w:noWrap/>
            <w:hideMark/>
          </w:tcPr>
          <w:p w14:paraId="696DCB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w:t>
            </w:r>
          </w:p>
        </w:tc>
        <w:tc>
          <w:tcPr>
            <w:tcW w:w="1635" w:type="dxa"/>
            <w:tcBorders>
              <w:top w:val="nil"/>
              <w:left w:val="nil"/>
              <w:bottom w:val="nil"/>
              <w:right w:val="nil"/>
            </w:tcBorders>
            <w:noWrap/>
            <w:hideMark/>
          </w:tcPr>
          <w:p w14:paraId="3415FB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HMHD2</w:t>
            </w:r>
          </w:p>
        </w:tc>
        <w:tc>
          <w:tcPr>
            <w:tcW w:w="1243" w:type="dxa"/>
            <w:tcBorders>
              <w:top w:val="nil"/>
              <w:left w:val="nil"/>
              <w:bottom w:val="nil"/>
              <w:right w:val="nil"/>
            </w:tcBorders>
            <w:noWrap/>
            <w:hideMark/>
          </w:tcPr>
          <w:p w14:paraId="4A6C2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364D9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F09CE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42.3779638</w:t>
            </w:r>
          </w:p>
        </w:tc>
        <w:tc>
          <w:tcPr>
            <w:tcW w:w="1733" w:type="dxa"/>
            <w:tcBorders>
              <w:top w:val="nil"/>
              <w:left w:val="nil"/>
              <w:bottom w:val="nil"/>
              <w:right w:val="nil"/>
            </w:tcBorders>
            <w:noWrap/>
            <w:hideMark/>
          </w:tcPr>
          <w:p w14:paraId="7651C5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-83.91309216</w:t>
            </w:r>
          </w:p>
        </w:tc>
        <w:tc>
          <w:tcPr>
            <w:tcW w:w="1390" w:type="dxa"/>
            <w:tcBorders>
              <w:top w:val="nil"/>
              <w:left w:val="nil"/>
              <w:bottom w:val="nil"/>
              <w:right w:val="nil"/>
            </w:tcBorders>
            <w:noWrap/>
            <w:hideMark/>
          </w:tcPr>
          <w:p w14:paraId="3A1B81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E2C024E" w14:textId="77777777" w:rsidTr="002C5082">
        <w:trPr>
          <w:trHeight w:val="290"/>
        </w:trPr>
        <w:tc>
          <w:tcPr>
            <w:tcW w:w="932" w:type="dxa"/>
            <w:tcBorders>
              <w:top w:val="nil"/>
              <w:left w:val="nil"/>
              <w:bottom w:val="nil"/>
              <w:right w:val="nil"/>
            </w:tcBorders>
            <w:noWrap/>
            <w:hideMark/>
          </w:tcPr>
          <w:p w14:paraId="01D1EB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w:t>
            </w:r>
          </w:p>
        </w:tc>
        <w:tc>
          <w:tcPr>
            <w:tcW w:w="1635" w:type="dxa"/>
            <w:tcBorders>
              <w:top w:val="nil"/>
              <w:left w:val="nil"/>
              <w:bottom w:val="nil"/>
              <w:right w:val="nil"/>
            </w:tcBorders>
            <w:noWrap/>
            <w:hideMark/>
          </w:tcPr>
          <w:p w14:paraId="6D3B114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HMHD3</w:t>
            </w:r>
          </w:p>
        </w:tc>
        <w:tc>
          <w:tcPr>
            <w:tcW w:w="1243" w:type="dxa"/>
            <w:tcBorders>
              <w:top w:val="nil"/>
              <w:left w:val="nil"/>
              <w:bottom w:val="nil"/>
              <w:right w:val="nil"/>
            </w:tcBorders>
            <w:noWrap/>
            <w:hideMark/>
          </w:tcPr>
          <w:p w14:paraId="0E12A38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7C17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AA</w:t>
            </w:r>
          </w:p>
        </w:tc>
        <w:tc>
          <w:tcPr>
            <w:tcW w:w="1414" w:type="dxa"/>
            <w:tcBorders>
              <w:top w:val="nil"/>
              <w:left w:val="nil"/>
              <w:bottom w:val="nil"/>
              <w:right w:val="nil"/>
            </w:tcBorders>
            <w:noWrap/>
            <w:hideMark/>
          </w:tcPr>
          <w:p w14:paraId="3AA82C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42.37830402</w:t>
            </w:r>
          </w:p>
        </w:tc>
        <w:tc>
          <w:tcPr>
            <w:tcW w:w="1733" w:type="dxa"/>
            <w:tcBorders>
              <w:top w:val="nil"/>
              <w:left w:val="nil"/>
              <w:bottom w:val="nil"/>
              <w:right w:val="nil"/>
            </w:tcBorders>
            <w:noWrap/>
            <w:hideMark/>
          </w:tcPr>
          <w:p w14:paraId="60C4C3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-83.91382332</w:t>
            </w:r>
          </w:p>
        </w:tc>
        <w:tc>
          <w:tcPr>
            <w:tcW w:w="1390" w:type="dxa"/>
            <w:tcBorders>
              <w:top w:val="nil"/>
              <w:left w:val="nil"/>
              <w:bottom w:val="nil"/>
              <w:right w:val="nil"/>
            </w:tcBorders>
            <w:noWrap/>
            <w:hideMark/>
          </w:tcPr>
          <w:p w14:paraId="779F1D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3AA81FA" w14:textId="77777777" w:rsidTr="002C5082">
        <w:trPr>
          <w:trHeight w:val="290"/>
        </w:trPr>
        <w:tc>
          <w:tcPr>
            <w:tcW w:w="932" w:type="dxa"/>
            <w:tcBorders>
              <w:top w:val="nil"/>
              <w:left w:val="nil"/>
              <w:bottom w:val="nil"/>
              <w:right w:val="nil"/>
            </w:tcBorders>
            <w:noWrap/>
            <w:hideMark/>
          </w:tcPr>
          <w:p w14:paraId="696123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w:t>
            </w:r>
          </w:p>
        </w:tc>
        <w:tc>
          <w:tcPr>
            <w:tcW w:w="1635" w:type="dxa"/>
            <w:tcBorders>
              <w:top w:val="nil"/>
              <w:left w:val="nil"/>
              <w:bottom w:val="nil"/>
              <w:right w:val="nil"/>
            </w:tcBorders>
            <w:noWrap/>
            <w:hideMark/>
          </w:tcPr>
          <w:p w14:paraId="4E8ABD2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w:t>
            </w:r>
          </w:p>
        </w:tc>
        <w:tc>
          <w:tcPr>
            <w:tcW w:w="1243" w:type="dxa"/>
            <w:tcBorders>
              <w:top w:val="nil"/>
              <w:left w:val="nil"/>
              <w:bottom w:val="nil"/>
              <w:right w:val="nil"/>
            </w:tcBorders>
            <w:noWrap/>
            <w:hideMark/>
          </w:tcPr>
          <w:p w14:paraId="3B8879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DAB3E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2D9739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42.53544514</w:t>
            </w:r>
          </w:p>
        </w:tc>
        <w:tc>
          <w:tcPr>
            <w:tcW w:w="1733" w:type="dxa"/>
            <w:tcBorders>
              <w:top w:val="nil"/>
              <w:left w:val="nil"/>
              <w:bottom w:val="nil"/>
              <w:right w:val="nil"/>
            </w:tcBorders>
            <w:noWrap/>
            <w:hideMark/>
          </w:tcPr>
          <w:p w14:paraId="1D7F9A1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-83.66722319</w:t>
            </w:r>
          </w:p>
        </w:tc>
        <w:tc>
          <w:tcPr>
            <w:tcW w:w="1390" w:type="dxa"/>
            <w:tcBorders>
              <w:top w:val="nil"/>
              <w:left w:val="nil"/>
              <w:bottom w:val="nil"/>
              <w:right w:val="nil"/>
            </w:tcBorders>
            <w:noWrap/>
            <w:hideMark/>
          </w:tcPr>
          <w:p w14:paraId="43475C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C6ADBA" w14:textId="77777777" w:rsidTr="002C5082">
        <w:trPr>
          <w:trHeight w:val="290"/>
        </w:trPr>
        <w:tc>
          <w:tcPr>
            <w:tcW w:w="932" w:type="dxa"/>
            <w:tcBorders>
              <w:top w:val="nil"/>
              <w:left w:val="nil"/>
              <w:bottom w:val="nil"/>
              <w:right w:val="nil"/>
            </w:tcBorders>
            <w:noWrap/>
            <w:hideMark/>
          </w:tcPr>
          <w:p w14:paraId="5F492A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w:t>
            </w:r>
          </w:p>
        </w:tc>
        <w:tc>
          <w:tcPr>
            <w:tcW w:w="1635" w:type="dxa"/>
            <w:tcBorders>
              <w:top w:val="nil"/>
              <w:left w:val="nil"/>
              <w:bottom w:val="nil"/>
              <w:right w:val="nil"/>
            </w:tcBorders>
            <w:noWrap/>
            <w:hideMark/>
          </w:tcPr>
          <w:p w14:paraId="14E823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KENDRY2</w:t>
            </w:r>
          </w:p>
        </w:tc>
        <w:tc>
          <w:tcPr>
            <w:tcW w:w="1243" w:type="dxa"/>
            <w:tcBorders>
              <w:top w:val="nil"/>
              <w:left w:val="nil"/>
              <w:bottom w:val="nil"/>
              <w:right w:val="nil"/>
            </w:tcBorders>
            <w:noWrap/>
            <w:hideMark/>
          </w:tcPr>
          <w:p w14:paraId="28B58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8280E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13CBB9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42.53563361</w:t>
            </w:r>
          </w:p>
        </w:tc>
        <w:tc>
          <w:tcPr>
            <w:tcW w:w="1733" w:type="dxa"/>
            <w:tcBorders>
              <w:top w:val="nil"/>
              <w:left w:val="nil"/>
              <w:bottom w:val="nil"/>
              <w:right w:val="nil"/>
            </w:tcBorders>
            <w:noWrap/>
            <w:hideMark/>
          </w:tcPr>
          <w:p w14:paraId="098793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-83.66642756</w:t>
            </w:r>
          </w:p>
        </w:tc>
        <w:tc>
          <w:tcPr>
            <w:tcW w:w="1390" w:type="dxa"/>
            <w:tcBorders>
              <w:top w:val="nil"/>
              <w:left w:val="nil"/>
              <w:bottom w:val="nil"/>
              <w:right w:val="nil"/>
            </w:tcBorders>
            <w:noWrap/>
            <w:hideMark/>
          </w:tcPr>
          <w:p w14:paraId="31390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B946976" w14:textId="77777777" w:rsidTr="002C5082">
        <w:trPr>
          <w:trHeight w:val="290"/>
        </w:trPr>
        <w:tc>
          <w:tcPr>
            <w:tcW w:w="932" w:type="dxa"/>
            <w:tcBorders>
              <w:top w:val="nil"/>
              <w:left w:val="nil"/>
              <w:bottom w:val="nil"/>
              <w:right w:val="nil"/>
            </w:tcBorders>
            <w:noWrap/>
            <w:hideMark/>
          </w:tcPr>
          <w:p w14:paraId="2803AE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w:t>
            </w:r>
          </w:p>
        </w:tc>
        <w:tc>
          <w:tcPr>
            <w:tcW w:w="1635" w:type="dxa"/>
            <w:tcBorders>
              <w:top w:val="nil"/>
              <w:left w:val="nil"/>
              <w:bottom w:val="nil"/>
              <w:right w:val="nil"/>
            </w:tcBorders>
            <w:noWrap/>
            <w:hideMark/>
          </w:tcPr>
          <w:p w14:paraId="305606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6F558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FB3B0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w:t>
            </w:r>
          </w:p>
        </w:tc>
        <w:tc>
          <w:tcPr>
            <w:tcW w:w="1414" w:type="dxa"/>
            <w:tcBorders>
              <w:top w:val="nil"/>
              <w:left w:val="nil"/>
              <w:bottom w:val="nil"/>
              <w:right w:val="nil"/>
            </w:tcBorders>
            <w:noWrap/>
            <w:hideMark/>
          </w:tcPr>
          <w:p w14:paraId="6B7E8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42.53588209</w:t>
            </w:r>
          </w:p>
        </w:tc>
        <w:tc>
          <w:tcPr>
            <w:tcW w:w="1733" w:type="dxa"/>
            <w:tcBorders>
              <w:top w:val="nil"/>
              <w:left w:val="nil"/>
              <w:bottom w:val="nil"/>
              <w:right w:val="nil"/>
            </w:tcBorders>
            <w:noWrap/>
            <w:hideMark/>
          </w:tcPr>
          <w:p w14:paraId="713738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-83.66709668</w:t>
            </w:r>
          </w:p>
        </w:tc>
        <w:tc>
          <w:tcPr>
            <w:tcW w:w="1390" w:type="dxa"/>
            <w:tcBorders>
              <w:top w:val="nil"/>
              <w:left w:val="nil"/>
              <w:bottom w:val="nil"/>
              <w:right w:val="nil"/>
            </w:tcBorders>
            <w:noWrap/>
            <w:hideMark/>
          </w:tcPr>
          <w:p w14:paraId="6E7A0E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4A70AB9" w14:textId="77777777" w:rsidTr="002C5082">
        <w:trPr>
          <w:trHeight w:val="290"/>
        </w:trPr>
        <w:tc>
          <w:tcPr>
            <w:tcW w:w="932" w:type="dxa"/>
            <w:tcBorders>
              <w:top w:val="nil"/>
              <w:left w:val="nil"/>
              <w:bottom w:val="nil"/>
              <w:right w:val="nil"/>
            </w:tcBorders>
            <w:noWrap/>
            <w:hideMark/>
          </w:tcPr>
          <w:p w14:paraId="679EB6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w:t>
            </w:r>
          </w:p>
        </w:tc>
        <w:tc>
          <w:tcPr>
            <w:tcW w:w="1635" w:type="dxa"/>
            <w:tcBorders>
              <w:top w:val="nil"/>
              <w:left w:val="nil"/>
              <w:bottom w:val="nil"/>
              <w:right w:val="nil"/>
            </w:tcBorders>
            <w:noWrap/>
            <w:hideMark/>
          </w:tcPr>
          <w:p w14:paraId="4EDF3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w:t>
            </w:r>
          </w:p>
        </w:tc>
        <w:tc>
          <w:tcPr>
            <w:tcW w:w="1243" w:type="dxa"/>
            <w:tcBorders>
              <w:top w:val="nil"/>
              <w:left w:val="nil"/>
              <w:bottom w:val="nil"/>
              <w:right w:val="nil"/>
            </w:tcBorders>
            <w:noWrap/>
            <w:hideMark/>
          </w:tcPr>
          <w:p w14:paraId="64CFDB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1521E1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FCC44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42.37515735</w:t>
            </w:r>
          </w:p>
        </w:tc>
        <w:tc>
          <w:tcPr>
            <w:tcW w:w="1733" w:type="dxa"/>
            <w:tcBorders>
              <w:top w:val="nil"/>
              <w:left w:val="nil"/>
              <w:bottom w:val="nil"/>
              <w:right w:val="nil"/>
            </w:tcBorders>
            <w:noWrap/>
            <w:hideMark/>
          </w:tcPr>
          <w:p w14:paraId="6A6219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-83.91411337</w:t>
            </w:r>
          </w:p>
        </w:tc>
        <w:tc>
          <w:tcPr>
            <w:tcW w:w="1390" w:type="dxa"/>
            <w:tcBorders>
              <w:top w:val="nil"/>
              <w:left w:val="nil"/>
              <w:bottom w:val="nil"/>
              <w:right w:val="nil"/>
            </w:tcBorders>
            <w:noWrap/>
            <w:hideMark/>
          </w:tcPr>
          <w:p w14:paraId="508B22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C1BDB60" w14:textId="77777777" w:rsidTr="002C5082">
        <w:trPr>
          <w:trHeight w:val="290"/>
        </w:trPr>
        <w:tc>
          <w:tcPr>
            <w:tcW w:w="932" w:type="dxa"/>
            <w:tcBorders>
              <w:top w:val="nil"/>
              <w:left w:val="nil"/>
              <w:bottom w:val="nil"/>
              <w:right w:val="nil"/>
            </w:tcBorders>
            <w:noWrap/>
            <w:hideMark/>
          </w:tcPr>
          <w:p w14:paraId="17530A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w:t>
            </w:r>
          </w:p>
        </w:tc>
        <w:tc>
          <w:tcPr>
            <w:tcW w:w="1635" w:type="dxa"/>
            <w:tcBorders>
              <w:top w:val="nil"/>
              <w:left w:val="nil"/>
              <w:bottom w:val="nil"/>
              <w:right w:val="nil"/>
            </w:tcBorders>
            <w:noWrap/>
            <w:hideMark/>
          </w:tcPr>
          <w:p w14:paraId="67BAA9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HMDRY2</w:t>
            </w:r>
          </w:p>
        </w:tc>
        <w:tc>
          <w:tcPr>
            <w:tcW w:w="1243" w:type="dxa"/>
            <w:tcBorders>
              <w:top w:val="nil"/>
              <w:left w:val="nil"/>
              <w:bottom w:val="nil"/>
              <w:right w:val="nil"/>
            </w:tcBorders>
            <w:noWrap/>
            <w:hideMark/>
          </w:tcPr>
          <w:p w14:paraId="7EF275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69F7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1DB93A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42.37474575</w:t>
            </w:r>
          </w:p>
        </w:tc>
        <w:tc>
          <w:tcPr>
            <w:tcW w:w="1733" w:type="dxa"/>
            <w:tcBorders>
              <w:top w:val="nil"/>
              <w:left w:val="nil"/>
              <w:bottom w:val="nil"/>
              <w:right w:val="nil"/>
            </w:tcBorders>
            <w:noWrap/>
            <w:hideMark/>
          </w:tcPr>
          <w:p w14:paraId="660362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-83.91429938</w:t>
            </w:r>
          </w:p>
        </w:tc>
        <w:tc>
          <w:tcPr>
            <w:tcW w:w="1390" w:type="dxa"/>
            <w:tcBorders>
              <w:top w:val="nil"/>
              <w:left w:val="nil"/>
              <w:bottom w:val="nil"/>
              <w:right w:val="nil"/>
            </w:tcBorders>
            <w:noWrap/>
            <w:hideMark/>
          </w:tcPr>
          <w:p w14:paraId="2AEB9E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B717780" w14:textId="77777777" w:rsidTr="002C5082">
        <w:trPr>
          <w:trHeight w:val="290"/>
        </w:trPr>
        <w:tc>
          <w:tcPr>
            <w:tcW w:w="932" w:type="dxa"/>
            <w:tcBorders>
              <w:top w:val="nil"/>
              <w:left w:val="nil"/>
              <w:bottom w:val="nil"/>
              <w:right w:val="nil"/>
            </w:tcBorders>
            <w:noWrap/>
            <w:hideMark/>
          </w:tcPr>
          <w:p w14:paraId="43BBCC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12</w:t>
            </w:r>
          </w:p>
        </w:tc>
        <w:tc>
          <w:tcPr>
            <w:tcW w:w="1635" w:type="dxa"/>
            <w:tcBorders>
              <w:top w:val="nil"/>
              <w:left w:val="nil"/>
              <w:bottom w:val="nil"/>
              <w:right w:val="nil"/>
            </w:tcBorders>
            <w:noWrap/>
            <w:hideMark/>
          </w:tcPr>
          <w:p w14:paraId="16A57B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HMDRY3</w:t>
            </w:r>
          </w:p>
        </w:tc>
        <w:tc>
          <w:tcPr>
            <w:tcW w:w="1243" w:type="dxa"/>
            <w:tcBorders>
              <w:top w:val="nil"/>
              <w:left w:val="nil"/>
              <w:bottom w:val="nil"/>
              <w:right w:val="nil"/>
            </w:tcBorders>
            <w:noWrap/>
            <w:hideMark/>
          </w:tcPr>
          <w:p w14:paraId="658391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0367F0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BB</w:t>
            </w:r>
          </w:p>
        </w:tc>
        <w:tc>
          <w:tcPr>
            <w:tcW w:w="1414" w:type="dxa"/>
            <w:tcBorders>
              <w:top w:val="nil"/>
              <w:left w:val="nil"/>
              <w:bottom w:val="nil"/>
              <w:right w:val="nil"/>
            </w:tcBorders>
            <w:noWrap/>
            <w:hideMark/>
          </w:tcPr>
          <w:p w14:paraId="458658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42.37398156</w:t>
            </w:r>
          </w:p>
        </w:tc>
        <w:tc>
          <w:tcPr>
            <w:tcW w:w="1733" w:type="dxa"/>
            <w:tcBorders>
              <w:top w:val="nil"/>
              <w:left w:val="nil"/>
              <w:bottom w:val="nil"/>
              <w:right w:val="nil"/>
            </w:tcBorders>
            <w:noWrap/>
            <w:hideMark/>
          </w:tcPr>
          <w:p w14:paraId="4DFF14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-83.91421887</w:t>
            </w:r>
          </w:p>
        </w:tc>
        <w:tc>
          <w:tcPr>
            <w:tcW w:w="1390" w:type="dxa"/>
            <w:tcBorders>
              <w:top w:val="nil"/>
              <w:left w:val="nil"/>
              <w:bottom w:val="nil"/>
              <w:right w:val="nil"/>
            </w:tcBorders>
            <w:noWrap/>
            <w:hideMark/>
          </w:tcPr>
          <w:p w14:paraId="4DBA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EF68194" w14:textId="77777777" w:rsidTr="002C5082">
        <w:trPr>
          <w:trHeight w:val="290"/>
        </w:trPr>
        <w:tc>
          <w:tcPr>
            <w:tcW w:w="932" w:type="dxa"/>
            <w:tcBorders>
              <w:top w:val="nil"/>
              <w:left w:val="nil"/>
              <w:bottom w:val="nil"/>
              <w:right w:val="nil"/>
            </w:tcBorders>
            <w:noWrap/>
            <w:hideMark/>
          </w:tcPr>
          <w:p w14:paraId="1B0210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13</w:t>
            </w:r>
          </w:p>
        </w:tc>
        <w:tc>
          <w:tcPr>
            <w:tcW w:w="1635" w:type="dxa"/>
            <w:tcBorders>
              <w:top w:val="nil"/>
              <w:left w:val="nil"/>
              <w:bottom w:val="nil"/>
              <w:right w:val="nil"/>
            </w:tcBorders>
            <w:noWrap/>
            <w:hideMark/>
          </w:tcPr>
          <w:p w14:paraId="39300A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w:t>
            </w:r>
          </w:p>
        </w:tc>
        <w:tc>
          <w:tcPr>
            <w:tcW w:w="1243" w:type="dxa"/>
            <w:tcBorders>
              <w:top w:val="nil"/>
              <w:left w:val="nil"/>
              <w:bottom w:val="nil"/>
              <w:right w:val="nil"/>
            </w:tcBorders>
            <w:noWrap/>
            <w:hideMark/>
          </w:tcPr>
          <w:p w14:paraId="0318B9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6A339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1EE5D9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42.53463699</w:t>
            </w:r>
          </w:p>
        </w:tc>
        <w:tc>
          <w:tcPr>
            <w:tcW w:w="1733" w:type="dxa"/>
            <w:tcBorders>
              <w:top w:val="nil"/>
              <w:left w:val="nil"/>
              <w:bottom w:val="nil"/>
              <w:right w:val="nil"/>
            </w:tcBorders>
            <w:noWrap/>
            <w:hideMark/>
          </w:tcPr>
          <w:p w14:paraId="72CF83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-83.66695495</w:t>
            </w:r>
          </w:p>
        </w:tc>
        <w:tc>
          <w:tcPr>
            <w:tcW w:w="1390" w:type="dxa"/>
            <w:tcBorders>
              <w:top w:val="nil"/>
              <w:left w:val="nil"/>
              <w:bottom w:val="nil"/>
              <w:right w:val="nil"/>
            </w:tcBorders>
            <w:noWrap/>
            <w:hideMark/>
          </w:tcPr>
          <w:p w14:paraId="1DF65A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5FEB143" w14:textId="77777777" w:rsidTr="002C5082">
        <w:trPr>
          <w:trHeight w:val="290"/>
        </w:trPr>
        <w:tc>
          <w:tcPr>
            <w:tcW w:w="932" w:type="dxa"/>
            <w:tcBorders>
              <w:top w:val="nil"/>
              <w:left w:val="nil"/>
              <w:bottom w:val="nil"/>
              <w:right w:val="nil"/>
            </w:tcBorders>
            <w:noWrap/>
            <w:hideMark/>
          </w:tcPr>
          <w:p w14:paraId="21D5B6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14</w:t>
            </w:r>
          </w:p>
        </w:tc>
        <w:tc>
          <w:tcPr>
            <w:tcW w:w="1635" w:type="dxa"/>
            <w:tcBorders>
              <w:top w:val="nil"/>
              <w:left w:val="nil"/>
              <w:bottom w:val="nil"/>
              <w:right w:val="nil"/>
            </w:tcBorders>
            <w:noWrap/>
            <w:hideMark/>
          </w:tcPr>
          <w:p w14:paraId="1ECDCF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KENUP2</w:t>
            </w:r>
          </w:p>
        </w:tc>
        <w:tc>
          <w:tcPr>
            <w:tcW w:w="1243" w:type="dxa"/>
            <w:tcBorders>
              <w:top w:val="nil"/>
              <w:left w:val="nil"/>
              <w:bottom w:val="nil"/>
              <w:right w:val="nil"/>
            </w:tcBorders>
            <w:noWrap/>
            <w:hideMark/>
          </w:tcPr>
          <w:p w14:paraId="5894EA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63F8BE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58AA99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42.53497995</w:t>
            </w:r>
          </w:p>
        </w:tc>
        <w:tc>
          <w:tcPr>
            <w:tcW w:w="1733" w:type="dxa"/>
            <w:tcBorders>
              <w:top w:val="nil"/>
              <w:left w:val="nil"/>
              <w:bottom w:val="nil"/>
              <w:right w:val="nil"/>
            </w:tcBorders>
            <w:noWrap/>
            <w:hideMark/>
          </w:tcPr>
          <w:p w14:paraId="23BE36D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-83.66657034</w:t>
            </w:r>
          </w:p>
        </w:tc>
        <w:tc>
          <w:tcPr>
            <w:tcW w:w="1390" w:type="dxa"/>
            <w:tcBorders>
              <w:top w:val="nil"/>
              <w:left w:val="nil"/>
              <w:bottom w:val="nil"/>
              <w:right w:val="nil"/>
            </w:tcBorders>
            <w:noWrap/>
            <w:hideMark/>
          </w:tcPr>
          <w:p w14:paraId="534B2C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4CD219A" w14:textId="77777777" w:rsidTr="002C5082">
        <w:trPr>
          <w:trHeight w:val="290"/>
        </w:trPr>
        <w:tc>
          <w:tcPr>
            <w:tcW w:w="932" w:type="dxa"/>
            <w:tcBorders>
              <w:top w:val="nil"/>
              <w:left w:val="nil"/>
              <w:bottom w:val="nil"/>
              <w:right w:val="nil"/>
            </w:tcBorders>
            <w:noWrap/>
            <w:hideMark/>
          </w:tcPr>
          <w:p w14:paraId="16E30F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15</w:t>
            </w:r>
          </w:p>
        </w:tc>
        <w:tc>
          <w:tcPr>
            <w:tcW w:w="1635" w:type="dxa"/>
            <w:tcBorders>
              <w:top w:val="nil"/>
              <w:left w:val="nil"/>
              <w:bottom w:val="nil"/>
              <w:right w:val="nil"/>
            </w:tcBorders>
            <w:noWrap/>
            <w:hideMark/>
          </w:tcPr>
          <w:p w14:paraId="1FE35C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KENUP3</w:t>
            </w:r>
          </w:p>
        </w:tc>
        <w:tc>
          <w:tcPr>
            <w:tcW w:w="1243" w:type="dxa"/>
            <w:tcBorders>
              <w:top w:val="nil"/>
              <w:left w:val="nil"/>
              <w:bottom w:val="nil"/>
              <w:right w:val="nil"/>
            </w:tcBorders>
            <w:noWrap/>
            <w:hideMark/>
          </w:tcPr>
          <w:p w14:paraId="70710E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3C4BB7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w:t>
            </w:r>
          </w:p>
        </w:tc>
        <w:tc>
          <w:tcPr>
            <w:tcW w:w="1414" w:type="dxa"/>
            <w:tcBorders>
              <w:top w:val="nil"/>
              <w:left w:val="nil"/>
              <w:bottom w:val="nil"/>
              <w:right w:val="nil"/>
            </w:tcBorders>
            <w:noWrap/>
            <w:hideMark/>
          </w:tcPr>
          <w:p w14:paraId="3FC298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42.53429542</w:t>
            </w:r>
          </w:p>
        </w:tc>
        <w:tc>
          <w:tcPr>
            <w:tcW w:w="1733" w:type="dxa"/>
            <w:tcBorders>
              <w:top w:val="nil"/>
              <w:left w:val="nil"/>
              <w:bottom w:val="nil"/>
              <w:right w:val="nil"/>
            </w:tcBorders>
            <w:noWrap/>
            <w:hideMark/>
          </w:tcPr>
          <w:p w14:paraId="2752D7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-83.66721965</w:t>
            </w:r>
          </w:p>
        </w:tc>
        <w:tc>
          <w:tcPr>
            <w:tcW w:w="1390" w:type="dxa"/>
            <w:tcBorders>
              <w:top w:val="nil"/>
              <w:left w:val="nil"/>
              <w:bottom w:val="nil"/>
              <w:right w:val="nil"/>
            </w:tcBorders>
            <w:noWrap/>
            <w:hideMark/>
          </w:tcPr>
          <w:p w14:paraId="30129A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8145F7E" w14:textId="77777777" w:rsidTr="002C5082">
        <w:trPr>
          <w:trHeight w:val="290"/>
        </w:trPr>
        <w:tc>
          <w:tcPr>
            <w:tcW w:w="932" w:type="dxa"/>
            <w:tcBorders>
              <w:top w:val="nil"/>
              <w:left w:val="nil"/>
              <w:bottom w:val="nil"/>
              <w:right w:val="nil"/>
            </w:tcBorders>
            <w:noWrap/>
            <w:hideMark/>
          </w:tcPr>
          <w:p w14:paraId="5C8EE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16</w:t>
            </w:r>
          </w:p>
        </w:tc>
        <w:tc>
          <w:tcPr>
            <w:tcW w:w="1635" w:type="dxa"/>
            <w:tcBorders>
              <w:top w:val="nil"/>
              <w:left w:val="nil"/>
              <w:bottom w:val="nil"/>
              <w:right w:val="nil"/>
            </w:tcBorders>
            <w:noWrap/>
            <w:hideMark/>
          </w:tcPr>
          <w:p w14:paraId="710E7B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w:t>
            </w:r>
          </w:p>
        </w:tc>
        <w:tc>
          <w:tcPr>
            <w:tcW w:w="1243" w:type="dxa"/>
            <w:tcBorders>
              <w:top w:val="nil"/>
              <w:left w:val="nil"/>
              <w:bottom w:val="nil"/>
              <w:right w:val="nil"/>
            </w:tcBorders>
            <w:noWrap/>
            <w:hideMark/>
          </w:tcPr>
          <w:p w14:paraId="53A429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BCA8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046286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42.49941418</w:t>
            </w:r>
          </w:p>
        </w:tc>
        <w:tc>
          <w:tcPr>
            <w:tcW w:w="1733" w:type="dxa"/>
            <w:tcBorders>
              <w:top w:val="nil"/>
              <w:left w:val="nil"/>
              <w:bottom w:val="nil"/>
              <w:right w:val="nil"/>
            </w:tcBorders>
            <w:noWrap/>
            <w:hideMark/>
          </w:tcPr>
          <w:p w14:paraId="52D191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-83.7165664</w:t>
            </w:r>
          </w:p>
        </w:tc>
        <w:tc>
          <w:tcPr>
            <w:tcW w:w="1390" w:type="dxa"/>
            <w:tcBorders>
              <w:top w:val="nil"/>
              <w:left w:val="nil"/>
              <w:bottom w:val="nil"/>
              <w:right w:val="nil"/>
            </w:tcBorders>
            <w:noWrap/>
            <w:hideMark/>
          </w:tcPr>
          <w:p w14:paraId="4CC18B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603CF6" w14:textId="77777777" w:rsidTr="002C5082">
        <w:trPr>
          <w:trHeight w:val="290"/>
        </w:trPr>
        <w:tc>
          <w:tcPr>
            <w:tcW w:w="932" w:type="dxa"/>
            <w:tcBorders>
              <w:top w:val="nil"/>
              <w:left w:val="nil"/>
              <w:bottom w:val="nil"/>
              <w:right w:val="nil"/>
            </w:tcBorders>
            <w:noWrap/>
            <w:hideMark/>
          </w:tcPr>
          <w:p w14:paraId="00A03D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17</w:t>
            </w:r>
          </w:p>
        </w:tc>
        <w:tc>
          <w:tcPr>
            <w:tcW w:w="1635" w:type="dxa"/>
            <w:tcBorders>
              <w:top w:val="nil"/>
              <w:left w:val="nil"/>
              <w:bottom w:val="nil"/>
              <w:right w:val="nil"/>
            </w:tcBorders>
            <w:noWrap/>
            <w:hideMark/>
          </w:tcPr>
          <w:p w14:paraId="1E63C0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ILOPEN2</w:t>
            </w:r>
          </w:p>
        </w:tc>
        <w:tc>
          <w:tcPr>
            <w:tcW w:w="1243" w:type="dxa"/>
            <w:tcBorders>
              <w:top w:val="nil"/>
              <w:left w:val="nil"/>
              <w:bottom w:val="nil"/>
              <w:right w:val="nil"/>
            </w:tcBorders>
            <w:noWrap/>
            <w:hideMark/>
          </w:tcPr>
          <w:p w14:paraId="73E26A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02775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14C535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42.50011316</w:t>
            </w:r>
          </w:p>
        </w:tc>
        <w:tc>
          <w:tcPr>
            <w:tcW w:w="1733" w:type="dxa"/>
            <w:tcBorders>
              <w:top w:val="nil"/>
              <w:left w:val="nil"/>
              <w:bottom w:val="nil"/>
              <w:right w:val="nil"/>
            </w:tcBorders>
            <w:noWrap/>
            <w:hideMark/>
          </w:tcPr>
          <w:p w14:paraId="6CA61AC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-83.71690408</w:t>
            </w:r>
          </w:p>
        </w:tc>
        <w:tc>
          <w:tcPr>
            <w:tcW w:w="1390" w:type="dxa"/>
            <w:tcBorders>
              <w:top w:val="nil"/>
              <w:left w:val="nil"/>
              <w:bottom w:val="nil"/>
              <w:right w:val="nil"/>
            </w:tcBorders>
            <w:noWrap/>
            <w:hideMark/>
          </w:tcPr>
          <w:p w14:paraId="3B5E29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3E92B38" w14:textId="77777777" w:rsidTr="002C5082">
        <w:trPr>
          <w:trHeight w:val="290"/>
        </w:trPr>
        <w:tc>
          <w:tcPr>
            <w:tcW w:w="932" w:type="dxa"/>
            <w:tcBorders>
              <w:top w:val="nil"/>
              <w:left w:val="nil"/>
              <w:bottom w:val="nil"/>
              <w:right w:val="nil"/>
            </w:tcBorders>
            <w:noWrap/>
            <w:hideMark/>
          </w:tcPr>
          <w:p w14:paraId="550F674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18</w:t>
            </w:r>
          </w:p>
        </w:tc>
        <w:tc>
          <w:tcPr>
            <w:tcW w:w="1635" w:type="dxa"/>
            <w:tcBorders>
              <w:top w:val="nil"/>
              <w:left w:val="nil"/>
              <w:bottom w:val="nil"/>
              <w:right w:val="nil"/>
            </w:tcBorders>
            <w:noWrap/>
            <w:hideMark/>
          </w:tcPr>
          <w:p w14:paraId="4AF92A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ILOPEN3</w:t>
            </w:r>
          </w:p>
        </w:tc>
        <w:tc>
          <w:tcPr>
            <w:tcW w:w="1243" w:type="dxa"/>
            <w:tcBorders>
              <w:top w:val="nil"/>
              <w:left w:val="nil"/>
              <w:bottom w:val="nil"/>
              <w:right w:val="nil"/>
            </w:tcBorders>
            <w:noWrap/>
            <w:hideMark/>
          </w:tcPr>
          <w:p w14:paraId="53D369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07A58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CC</w:t>
            </w:r>
          </w:p>
        </w:tc>
        <w:tc>
          <w:tcPr>
            <w:tcW w:w="1414" w:type="dxa"/>
            <w:tcBorders>
              <w:top w:val="nil"/>
              <w:left w:val="nil"/>
              <w:bottom w:val="nil"/>
              <w:right w:val="nil"/>
            </w:tcBorders>
            <w:noWrap/>
            <w:hideMark/>
          </w:tcPr>
          <w:p w14:paraId="208EF3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42.49984426</w:t>
            </w:r>
          </w:p>
        </w:tc>
        <w:tc>
          <w:tcPr>
            <w:tcW w:w="1733" w:type="dxa"/>
            <w:tcBorders>
              <w:top w:val="nil"/>
              <w:left w:val="nil"/>
              <w:bottom w:val="nil"/>
              <w:right w:val="nil"/>
            </w:tcBorders>
            <w:noWrap/>
            <w:hideMark/>
          </w:tcPr>
          <w:p w14:paraId="2719DD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-83.71729405</w:t>
            </w:r>
          </w:p>
        </w:tc>
        <w:tc>
          <w:tcPr>
            <w:tcW w:w="1390" w:type="dxa"/>
            <w:tcBorders>
              <w:top w:val="nil"/>
              <w:left w:val="nil"/>
              <w:bottom w:val="nil"/>
              <w:right w:val="nil"/>
            </w:tcBorders>
            <w:noWrap/>
            <w:hideMark/>
          </w:tcPr>
          <w:p w14:paraId="2644AE8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75A1B67" w14:textId="77777777" w:rsidTr="002C5082">
        <w:trPr>
          <w:trHeight w:val="290"/>
        </w:trPr>
        <w:tc>
          <w:tcPr>
            <w:tcW w:w="932" w:type="dxa"/>
            <w:tcBorders>
              <w:top w:val="nil"/>
              <w:left w:val="nil"/>
              <w:bottom w:val="nil"/>
              <w:right w:val="nil"/>
            </w:tcBorders>
            <w:noWrap/>
            <w:hideMark/>
          </w:tcPr>
          <w:p w14:paraId="132BCE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19</w:t>
            </w:r>
          </w:p>
        </w:tc>
        <w:tc>
          <w:tcPr>
            <w:tcW w:w="1635" w:type="dxa"/>
            <w:tcBorders>
              <w:top w:val="nil"/>
              <w:left w:val="nil"/>
              <w:bottom w:val="nil"/>
              <w:right w:val="nil"/>
            </w:tcBorders>
            <w:noWrap/>
            <w:hideMark/>
          </w:tcPr>
          <w:p w14:paraId="12A09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w:t>
            </w:r>
          </w:p>
        </w:tc>
        <w:tc>
          <w:tcPr>
            <w:tcW w:w="1243" w:type="dxa"/>
            <w:tcBorders>
              <w:top w:val="nil"/>
              <w:left w:val="nil"/>
              <w:bottom w:val="nil"/>
              <w:right w:val="nil"/>
            </w:tcBorders>
            <w:noWrap/>
            <w:hideMark/>
          </w:tcPr>
          <w:p w14:paraId="36FF41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9712D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05FDBE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42.53784433</w:t>
            </w:r>
          </w:p>
        </w:tc>
        <w:tc>
          <w:tcPr>
            <w:tcW w:w="1733" w:type="dxa"/>
            <w:tcBorders>
              <w:top w:val="nil"/>
              <w:left w:val="nil"/>
              <w:bottom w:val="nil"/>
              <w:right w:val="nil"/>
            </w:tcBorders>
            <w:noWrap/>
            <w:hideMark/>
          </w:tcPr>
          <w:p w14:paraId="727346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-83.66665362</w:t>
            </w:r>
          </w:p>
        </w:tc>
        <w:tc>
          <w:tcPr>
            <w:tcW w:w="1390" w:type="dxa"/>
            <w:tcBorders>
              <w:top w:val="nil"/>
              <w:left w:val="nil"/>
              <w:bottom w:val="nil"/>
              <w:right w:val="nil"/>
            </w:tcBorders>
            <w:noWrap/>
            <w:hideMark/>
          </w:tcPr>
          <w:p w14:paraId="4B6E73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F16730" w14:textId="77777777" w:rsidTr="002C5082">
        <w:trPr>
          <w:trHeight w:val="290"/>
        </w:trPr>
        <w:tc>
          <w:tcPr>
            <w:tcW w:w="932" w:type="dxa"/>
            <w:tcBorders>
              <w:top w:val="nil"/>
              <w:left w:val="nil"/>
              <w:bottom w:val="nil"/>
              <w:right w:val="nil"/>
            </w:tcBorders>
            <w:noWrap/>
            <w:hideMark/>
          </w:tcPr>
          <w:p w14:paraId="06DA3C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20</w:t>
            </w:r>
          </w:p>
        </w:tc>
        <w:tc>
          <w:tcPr>
            <w:tcW w:w="1635" w:type="dxa"/>
            <w:tcBorders>
              <w:top w:val="nil"/>
              <w:left w:val="nil"/>
              <w:bottom w:val="nil"/>
              <w:right w:val="nil"/>
            </w:tcBorders>
            <w:noWrap/>
            <w:hideMark/>
          </w:tcPr>
          <w:p w14:paraId="7D424F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KENDRY3A</w:t>
            </w:r>
          </w:p>
        </w:tc>
        <w:tc>
          <w:tcPr>
            <w:tcW w:w="1243" w:type="dxa"/>
            <w:tcBorders>
              <w:top w:val="nil"/>
              <w:left w:val="nil"/>
              <w:bottom w:val="nil"/>
              <w:right w:val="nil"/>
            </w:tcBorders>
            <w:noWrap/>
            <w:hideMark/>
          </w:tcPr>
          <w:p w14:paraId="73F87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D935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857A4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42.53794168</w:t>
            </w:r>
          </w:p>
        </w:tc>
        <w:tc>
          <w:tcPr>
            <w:tcW w:w="1733" w:type="dxa"/>
            <w:tcBorders>
              <w:top w:val="nil"/>
              <w:left w:val="nil"/>
              <w:bottom w:val="nil"/>
              <w:right w:val="nil"/>
            </w:tcBorders>
            <w:noWrap/>
            <w:hideMark/>
          </w:tcPr>
          <w:p w14:paraId="154AF2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-83.66596685</w:t>
            </w:r>
          </w:p>
        </w:tc>
        <w:tc>
          <w:tcPr>
            <w:tcW w:w="1390" w:type="dxa"/>
            <w:tcBorders>
              <w:top w:val="nil"/>
              <w:left w:val="nil"/>
              <w:bottom w:val="nil"/>
              <w:right w:val="nil"/>
            </w:tcBorders>
            <w:noWrap/>
            <w:hideMark/>
          </w:tcPr>
          <w:p w14:paraId="7738FA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83B1B1" w14:textId="77777777" w:rsidTr="002C5082">
        <w:trPr>
          <w:trHeight w:val="290"/>
        </w:trPr>
        <w:tc>
          <w:tcPr>
            <w:tcW w:w="932" w:type="dxa"/>
            <w:tcBorders>
              <w:top w:val="nil"/>
              <w:left w:val="nil"/>
              <w:bottom w:val="nil"/>
              <w:right w:val="nil"/>
            </w:tcBorders>
            <w:noWrap/>
            <w:hideMark/>
          </w:tcPr>
          <w:p w14:paraId="4B1086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21</w:t>
            </w:r>
          </w:p>
        </w:tc>
        <w:tc>
          <w:tcPr>
            <w:tcW w:w="1635" w:type="dxa"/>
            <w:tcBorders>
              <w:top w:val="nil"/>
              <w:left w:val="nil"/>
              <w:bottom w:val="nil"/>
              <w:right w:val="nil"/>
            </w:tcBorders>
            <w:noWrap/>
            <w:hideMark/>
          </w:tcPr>
          <w:p w14:paraId="540337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KENDRY3B</w:t>
            </w:r>
          </w:p>
        </w:tc>
        <w:tc>
          <w:tcPr>
            <w:tcW w:w="1243" w:type="dxa"/>
            <w:tcBorders>
              <w:top w:val="nil"/>
              <w:left w:val="nil"/>
              <w:bottom w:val="nil"/>
              <w:right w:val="nil"/>
            </w:tcBorders>
            <w:noWrap/>
            <w:hideMark/>
          </w:tcPr>
          <w:p w14:paraId="1A762E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42CFAE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w:t>
            </w:r>
          </w:p>
        </w:tc>
        <w:tc>
          <w:tcPr>
            <w:tcW w:w="1414" w:type="dxa"/>
            <w:tcBorders>
              <w:top w:val="nil"/>
              <w:left w:val="nil"/>
              <w:bottom w:val="nil"/>
              <w:right w:val="nil"/>
            </w:tcBorders>
            <w:noWrap/>
            <w:hideMark/>
          </w:tcPr>
          <w:p w14:paraId="347127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42.53727952</w:t>
            </w:r>
          </w:p>
        </w:tc>
        <w:tc>
          <w:tcPr>
            <w:tcW w:w="1733" w:type="dxa"/>
            <w:tcBorders>
              <w:top w:val="nil"/>
              <w:left w:val="nil"/>
              <w:bottom w:val="nil"/>
              <w:right w:val="nil"/>
            </w:tcBorders>
            <w:noWrap/>
            <w:hideMark/>
          </w:tcPr>
          <w:p w14:paraId="74000C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-83.66639485</w:t>
            </w:r>
          </w:p>
        </w:tc>
        <w:tc>
          <w:tcPr>
            <w:tcW w:w="1390" w:type="dxa"/>
            <w:tcBorders>
              <w:top w:val="nil"/>
              <w:left w:val="nil"/>
              <w:bottom w:val="nil"/>
              <w:right w:val="nil"/>
            </w:tcBorders>
            <w:noWrap/>
            <w:hideMark/>
          </w:tcPr>
          <w:p w14:paraId="40ED66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62B4F37" w14:textId="77777777" w:rsidTr="002C5082">
        <w:trPr>
          <w:trHeight w:val="290"/>
        </w:trPr>
        <w:tc>
          <w:tcPr>
            <w:tcW w:w="932" w:type="dxa"/>
            <w:tcBorders>
              <w:top w:val="nil"/>
              <w:left w:val="nil"/>
              <w:bottom w:val="nil"/>
              <w:right w:val="nil"/>
            </w:tcBorders>
            <w:noWrap/>
            <w:hideMark/>
          </w:tcPr>
          <w:p w14:paraId="4D44D3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22</w:t>
            </w:r>
          </w:p>
        </w:tc>
        <w:tc>
          <w:tcPr>
            <w:tcW w:w="1635" w:type="dxa"/>
            <w:tcBorders>
              <w:top w:val="nil"/>
              <w:left w:val="nil"/>
              <w:bottom w:val="nil"/>
              <w:right w:val="nil"/>
            </w:tcBorders>
            <w:noWrap/>
            <w:hideMark/>
          </w:tcPr>
          <w:p w14:paraId="646A2D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w:t>
            </w:r>
          </w:p>
        </w:tc>
        <w:tc>
          <w:tcPr>
            <w:tcW w:w="1243" w:type="dxa"/>
            <w:tcBorders>
              <w:top w:val="nil"/>
              <w:left w:val="nil"/>
              <w:bottom w:val="nil"/>
              <w:right w:val="nil"/>
            </w:tcBorders>
            <w:noWrap/>
            <w:hideMark/>
          </w:tcPr>
          <w:p w14:paraId="58709C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33034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B5B5B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42.49971912</w:t>
            </w:r>
          </w:p>
        </w:tc>
        <w:tc>
          <w:tcPr>
            <w:tcW w:w="1733" w:type="dxa"/>
            <w:tcBorders>
              <w:top w:val="nil"/>
              <w:left w:val="nil"/>
              <w:bottom w:val="nil"/>
              <w:right w:val="nil"/>
            </w:tcBorders>
            <w:noWrap/>
            <w:hideMark/>
          </w:tcPr>
          <w:p w14:paraId="1AE1B6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-83.71630958</w:t>
            </w:r>
          </w:p>
        </w:tc>
        <w:tc>
          <w:tcPr>
            <w:tcW w:w="1390" w:type="dxa"/>
            <w:tcBorders>
              <w:top w:val="nil"/>
              <w:left w:val="nil"/>
              <w:bottom w:val="nil"/>
              <w:right w:val="nil"/>
            </w:tcBorders>
            <w:noWrap/>
            <w:hideMark/>
          </w:tcPr>
          <w:p w14:paraId="602B3F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0027D3E" w14:textId="77777777" w:rsidTr="002C5082">
        <w:trPr>
          <w:trHeight w:val="290"/>
        </w:trPr>
        <w:tc>
          <w:tcPr>
            <w:tcW w:w="932" w:type="dxa"/>
            <w:tcBorders>
              <w:top w:val="nil"/>
              <w:left w:val="nil"/>
              <w:bottom w:val="nil"/>
              <w:right w:val="nil"/>
            </w:tcBorders>
            <w:noWrap/>
            <w:hideMark/>
          </w:tcPr>
          <w:p w14:paraId="768AEF2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23</w:t>
            </w:r>
          </w:p>
        </w:tc>
        <w:tc>
          <w:tcPr>
            <w:tcW w:w="1635" w:type="dxa"/>
            <w:tcBorders>
              <w:top w:val="nil"/>
              <w:left w:val="nil"/>
              <w:bottom w:val="nil"/>
              <w:right w:val="nil"/>
            </w:tcBorders>
            <w:noWrap/>
            <w:hideMark/>
          </w:tcPr>
          <w:p w14:paraId="4B05CD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ILLOW2</w:t>
            </w:r>
          </w:p>
        </w:tc>
        <w:tc>
          <w:tcPr>
            <w:tcW w:w="1243" w:type="dxa"/>
            <w:tcBorders>
              <w:top w:val="nil"/>
              <w:left w:val="nil"/>
              <w:bottom w:val="nil"/>
              <w:right w:val="nil"/>
            </w:tcBorders>
            <w:noWrap/>
            <w:hideMark/>
          </w:tcPr>
          <w:p w14:paraId="389F72C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58041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2F7CD1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42.50085549</w:t>
            </w:r>
          </w:p>
        </w:tc>
        <w:tc>
          <w:tcPr>
            <w:tcW w:w="1733" w:type="dxa"/>
            <w:tcBorders>
              <w:top w:val="nil"/>
              <w:left w:val="nil"/>
              <w:bottom w:val="nil"/>
              <w:right w:val="nil"/>
            </w:tcBorders>
            <w:noWrap/>
            <w:hideMark/>
          </w:tcPr>
          <w:p w14:paraId="629103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-83.7166848</w:t>
            </w:r>
          </w:p>
        </w:tc>
        <w:tc>
          <w:tcPr>
            <w:tcW w:w="1390" w:type="dxa"/>
            <w:tcBorders>
              <w:top w:val="nil"/>
              <w:left w:val="nil"/>
              <w:bottom w:val="nil"/>
              <w:right w:val="nil"/>
            </w:tcBorders>
            <w:noWrap/>
            <w:hideMark/>
          </w:tcPr>
          <w:p w14:paraId="703659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5EA971" w14:textId="77777777" w:rsidTr="002C5082">
        <w:trPr>
          <w:trHeight w:val="290"/>
        </w:trPr>
        <w:tc>
          <w:tcPr>
            <w:tcW w:w="932" w:type="dxa"/>
            <w:tcBorders>
              <w:top w:val="nil"/>
              <w:left w:val="nil"/>
              <w:bottom w:val="nil"/>
              <w:right w:val="nil"/>
            </w:tcBorders>
            <w:noWrap/>
            <w:hideMark/>
          </w:tcPr>
          <w:p w14:paraId="2A8B9EB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24</w:t>
            </w:r>
          </w:p>
        </w:tc>
        <w:tc>
          <w:tcPr>
            <w:tcW w:w="1635" w:type="dxa"/>
            <w:tcBorders>
              <w:top w:val="nil"/>
              <w:left w:val="nil"/>
              <w:bottom w:val="nil"/>
              <w:right w:val="nil"/>
            </w:tcBorders>
            <w:noWrap/>
            <w:hideMark/>
          </w:tcPr>
          <w:p w14:paraId="4955DC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ILLOW3</w:t>
            </w:r>
          </w:p>
        </w:tc>
        <w:tc>
          <w:tcPr>
            <w:tcW w:w="1243" w:type="dxa"/>
            <w:tcBorders>
              <w:top w:val="nil"/>
              <w:left w:val="nil"/>
              <w:bottom w:val="nil"/>
              <w:right w:val="nil"/>
            </w:tcBorders>
            <w:noWrap/>
            <w:hideMark/>
          </w:tcPr>
          <w:p w14:paraId="7DFA0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7C6DBF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DD</w:t>
            </w:r>
          </w:p>
        </w:tc>
        <w:tc>
          <w:tcPr>
            <w:tcW w:w="1414" w:type="dxa"/>
            <w:tcBorders>
              <w:top w:val="nil"/>
              <w:left w:val="nil"/>
              <w:bottom w:val="nil"/>
              <w:right w:val="nil"/>
            </w:tcBorders>
            <w:noWrap/>
            <w:hideMark/>
          </w:tcPr>
          <w:p w14:paraId="1952A0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42.49794685</w:t>
            </w:r>
          </w:p>
        </w:tc>
        <w:tc>
          <w:tcPr>
            <w:tcW w:w="1733" w:type="dxa"/>
            <w:tcBorders>
              <w:top w:val="nil"/>
              <w:left w:val="nil"/>
              <w:bottom w:val="nil"/>
              <w:right w:val="nil"/>
            </w:tcBorders>
            <w:noWrap/>
            <w:hideMark/>
          </w:tcPr>
          <w:p w14:paraId="11E479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-83.71775494</w:t>
            </w:r>
          </w:p>
        </w:tc>
        <w:tc>
          <w:tcPr>
            <w:tcW w:w="1390" w:type="dxa"/>
            <w:tcBorders>
              <w:top w:val="nil"/>
              <w:left w:val="nil"/>
              <w:bottom w:val="nil"/>
              <w:right w:val="nil"/>
            </w:tcBorders>
            <w:noWrap/>
            <w:hideMark/>
          </w:tcPr>
          <w:p w14:paraId="051E16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278080" w14:textId="77777777" w:rsidTr="002C5082">
        <w:trPr>
          <w:trHeight w:val="290"/>
        </w:trPr>
        <w:tc>
          <w:tcPr>
            <w:tcW w:w="932" w:type="dxa"/>
            <w:tcBorders>
              <w:top w:val="nil"/>
              <w:left w:val="nil"/>
              <w:bottom w:val="nil"/>
              <w:right w:val="nil"/>
            </w:tcBorders>
            <w:noWrap/>
            <w:hideMark/>
          </w:tcPr>
          <w:p w14:paraId="4097398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25</w:t>
            </w:r>
          </w:p>
        </w:tc>
        <w:tc>
          <w:tcPr>
            <w:tcW w:w="1635" w:type="dxa"/>
            <w:tcBorders>
              <w:top w:val="nil"/>
              <w:left w:val="nil"/>
              <w:bottom w:val="nil"/>
              <w:right w:val="nil"/>
            </w:tcBorders>
            <w:noWrap/>
            <w:hideMark/>
          </w:tcPr>
          <w:p w14:paraId="0485E1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w:t>
            </w:r>
          </w:p>
        </w:tc>
        <w:tc>
          <w:tcPr>
            <w:tcW w:w="1243" w:type="dxa"/>
            <w:tcBorders>
              <w:top w:val="nil"/>
              <w:left w:val="nil"/>
              <w:bottom w:val="nil"/>
              <w:right w:val="nil"/>
            </w:tcBorders>
            <w:noWrap/>
            <w:hideMark/>
          </w:tcPr>
          <w:p w14:paraId="1F2CC5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3A8A4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47B288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42.5759159</w:t>
            </w:r>
          </w:p>
        </w:tc>
        <w:tc>
          <w:tcPr>
            <w:tcW w:w="1733" w:type="dxa"/>
            <w:tcBorders>
              <w:top w:val="nil"/>
              <w:left w:val="nil"/>
              <w:bottom w:val="nil"/>
              <w:right w:val="nil"/>
            </w:tcBorders>
            <w:noWrap/>
            <w:hideMark/>
          </w:tcPr>
          <w:p w14:paraId="272912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-83.52099242</w:t>
            </w:r>
          </w:p>
        </w:tc>
        <w:tc>
          <w:tcPr>
            <w:tcW w:w="1390" w:type="dxa"/>
            <w:tcBorders>
              <w:top w:val="nil"/>
              <w:left w:val="nil"/>
              <w:bottom w:val="nil"/>
              <w:right w:val="nil"/>
            </w:tcBorders>
            <w:noWrap/>
            <w:hideMark/>
          </w:tcPr>
          <w:p w14:paraId="6DB0A1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A618F5D" w14:textId="77777777" w:rsidTr="002C5082">
        <w:trPr>
          <w:trHeight w:val="290"/>
        </w:trPr>
        <w:tc>
          <w:tcPr>
            <w:tcW w:w="932" w:type="dxa"/>
            <w:tcBorders>
              <w:top w:val="nil"/>
              <w:left w:val="nil"/>
              <w:bottom w:val="nil"/>
              <w:right w:val="nil"/>
            </w:tcBorders>
            <w:noWrap/>
            <w:hideMark/>
          </w:tcPr>
          <w:p w14:paraId="02797D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26</w:t>
            </w:r>
          </w:p>
        </w:tc>
        <w:tc>
          <w:tcPr>
            <w:tcW w:w="1635" w:type="dxa"/>
            <w:tcBorders>
              <w:top w:val="nil"/>
              <w:left w:val="nil"/>
              <w:bottom w:val="nil"/>
              <w:right w:val="nil"/>
            </w:tcBorders>
            <w:noWrap/>
            <w:hideMark/>
          </w:tcPr>
          <w:p w14:paraId="09CC9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PLINT2</w:t>
            </w:r>
          </w:p>
        </w:tc>
        <w:tc>
          <w:tcPr>
            <w:tcW w:w="1243" w:type="dxa"/>
            <w:tcBorders>
              <w:top w:val="nil"/>
              <w:left w:val="nil"/>
              <w:bottom w:val="nil"/>
              <w:right w:val="nil"/>
            </w:tcBorders>
            <w:noWrap/>
            <w:hideMark/>
          </w:tcPr>
          <w:p w14:paraId="08A97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74036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257EE7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42.57601569</w:t>
            </w:r>
          </w:p>
        </w:tc>
        <w:tc>
          <w:tcPr>
            <w:tcW w:w="1733" w:type="dxa"/>
            <w:tcBorders>
              <w:top w:val="nil"/>
              <w:left w:val="nil"/>
              <w:bottom w:val="nil"/>
              <w:right w:val="nil"/>
            </w:tcBorders>
            <w:noWrap/>
            <w:hideMark/>
          </w:tcPr>
          <w:p w14:paraId="107718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-83.52054316</w:t>
            </w:r>
          </w:p>
        </w:tc>
        <w:tc>
          <w:tcPr>
            <w:tcW w:w="1390" w:type="dxa"/>
            <w:tcBorders>
              <w:top w:val="nil"/>
              <w:left w:val="nil"/>
              <w:bottom w:val="nil"/>
              <w:right w:val="nil"/>
            </w:tcBorders>
            <w:noWrap/>
            <w:hideMark/>
          </w:tcPr>
          <w:p w14:paraId="43F072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F0F815" w14:textId="77777777" w:rsidTr="002C5082">
        <w:trPr>
          <w:trHeight w:val="290"/>
        </w:trPr>
        <w:tc>
          <w:tcPr>
            <w:tcW w:w="932" w:type="dxa"/>
            <w:tcBorders>
              <w:top w:val="nil"/>
              <w:left w:val="nil"/>
              <w:bottom w:val="nil"/>
              <w:right w:val="nil"/>
            </w:tcBorders>
            <w:noWrap/>
            <w:hideMark/>
          </w:tcPr>
          <w:p w14:paraId="0BC5D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27</w:t>
            </w:r>
          </w:p>
        </w:tc>
        <w:tc>
          <w:tcPr>
            <w:tcW w:w="1635" w:type="dxa"/>
            <w:tcBorders>
              <w:top w:val="nil"/>
              <w:left w:val="nil"/>
              <w:bottom w:val="nil"/>
              <w:right w:val="nil"/>
            </w:tcBorders>
            <w:noWrap/>
            <w:hideMark/>
          </w:tcPr>
          <w:p w14:paraId="405FE4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PLINT3</w:t>
            </w:r>
          </w:p>
        </w:tc>
        <w:tc>
          <w:tcPr>
            <w:tcW w:w="1243" w:type="dxa"/>
            <w:tcBorders>
              <w:top w:val="nil"/>
              <w:left w:val="nil"/>
              <w:bottom w:val="nil"/>
              <w:right w:val="nil"/>
            </w:tcBorders>
            <w:noWrap/>
            <w:hideMark/>
          </w:tcPr>
          <w:p w14:paraId="39C01A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CAA5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w:t>
            </w:r>
          </w:p>
        </w:tc>
        <w:tc>
          <w:tcPr>
            <w:tcW w:w="1414" w:type="dxa"/>
            <w:tcBorders>
              <w:top w:val="nil"/>
              <w:left w:val="nil"/>
              <w:bottom w:val="nil"/>
              <w:right w:val="nil"/>
            </w:tcBorders>
            <w:noWrap/>
            <w:hideMark/>
          </w:tcPr>
          <w:p w14:paraId="0E4481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42.57637225</w:t>
            </w:r>
          </w:p>
        </w:tc>
        <w:tc>
          <w:tcPr>
            <w:tcW w:w="1733" w:type="dxa"/>
            <w:tcBorders>
              <w:top w:val="nil"/>
              <w:left w:val="nil"/>
              <w:bottom w:val="nil"/>
              <w:right w:val="nil"/>
            </w:tcBorders>
            <w:noWrap/>
            <w:hideMark/>
          </w:tcPr>
          <w:p w14:paraId="751A7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-83.52026922</w:t>
            </w:r>
          </w:p>
        </w:tc>
        <w:tc>
          <w:tcPr>
            <w:tcW w:w="1390" w:type="dxa"/>
            <w:tcBorders>
              <w:top w:val="nil"/>
              <w:left w:val="nil"/>
              <w:bottom w:val="nil"/>
              <w:right w:val="nil"/>
            </w:tcBorders>
            <w:noWrap/>
            <w:hideMark/>
          </w:tcPr>
          <w:p w14:paraId="1356F4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8A4F837" w14:textId="77777777" w:rsidTr="002C5082">
        <w:trPr>
          <w:trHeight w:val="290"/>
        </w:trPr>
        <w:tc>
          <w:tcPr>
            <w:tcW w:w="932" w:type="dxa"/>
            <w:tcBorders>
              <w:top w:val="nil"/>
              <w:left w:val="nil"/>
              <w:bottom w:val="nil"/>
              <w:right w:val="nil"/>
            </w:tcBorders>
            <w:noWrap/>
            <w:hideMark/>
          </w:tcPr>
          <w:p w14:paraId="7C69E0D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28</w:t>
            </w:r>
          </w:p>
        </w:tc>
        <w:tc>
          <w:tcPr>
            <w:tcW w:w="1635" w:type="dxa"/>
            <w:tcBorders>
              <w:top w:val="nil"/>
              <w:left w:val="nil"/>
              <w:bottom w:val="nil"/>
              <w:right w:val="nil"/>
            </w:tcBorders>
            <w:noWrap/>
            <w:hideMark/>
          </w:tcPr>
          <w:p w14:paraId="04E3A6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w:t>
            </w:r>
          </w:p>
        </w:tc>
        <w:tc>
          <w:tcPr>
            <w:tcW w:w="1243" w:type="dxa"/>
            <w:tcBorders>
              <w:top w:val="nil"/>
              <w:left w:val="nil"/>
              <w:bottom w:val="nil"/>
              <w:right w:val="nil"/>
            </w:tcBorders>
            <w:noWrap/>
            <w:hideMark/>
          </w:tcPr>
          <w:p w14:paraId="2C7907E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3A2FED0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5BA3DD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42.64473456</w:t>
            </w:r>
          </w:p>
        </w:tc>
        <w:tc>
          <w:tcPr>
            <w:tcW w:w="1733" w:type="dxa"/>
            <w:tcBorders>
              <w:top w:val="nil"/>
              <w:left w:val="nil"/>
              <w:bottom w:val="nil"/>
              <w:right w:val="nil"/>
            </w:tcBorders>
            <w:noWrap/>
            <w:hideMark/>
          </w:tcPr>
          <w:p w14:paraId="387798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-83.56669535</w:t>
            </w:r>
          </w:p>
        </w:tc>
        <w:tc>
          <w:tcPr>
            <w:tcW w:w="1390" w:type="dxa"/>
            <w:tcBorders>
              <w:top w:val="nil"/>
              <w:left w:val="nil"/>
              <w:bottom w:val="nil"/>
              <w:right w:val="nil"/>
            </w:tcBorders>
            <w:noWrap/>
            <w:hideMark/>
          </w:tcPr>
          <w:p w14:paraId="5F2279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F239881" w14:textId="77777777" w:rsidTr="002C5082">
        <w:trPr>
          <w:trHeight w:val="290"/>
        </w:trPr>
        <w:tc>
          <w:tcPr>
            <w:tcW w:w="932" w:type="dxa"/>
            <w:tcBorders>
              <w:top w:val="nil"/>
              <w:left w:val="nil"/>
              <w:bottom w:val="nil"/>
              <w:right w:val="nil"/>
            </w:tcBorders>
            <w:noWrap/>
            <w:hideMark/>
          </w:tcPr>
          <w:p w14:paraId="7BD324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29</w:t>
            </w:r>
          </w:p>
        </w:tc>
        <w:tc>
          <w:tcPr>
            <w:tcW w:w="1635" w:type="dxa"/>
            <w:tcBorders>
              <w:top w:val="nil"/>
              <w:left w:val="nil"/>
              <w:bottom w:val="nil"/>
              <w:right w:val="nil"/>
            </w:tcBorders>
            <w:noWrap/>
            <w:hideMark/>
          </w:tcPr>
          <w:p w14:paraId="6E2970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HLMAT2</w:t>
            </w:r>
          </w:p>
        </w:tc>
        <w:tc>
          <w:tcPr>
            <w:tcW w:w="1243" w:type="dxa"/>
            <w:tcBorders>
              <w:top w:val="nil"/>
              <w:left w:val="nil"/>
              <w:bottom w:val="nil"/>
              <w:right w:val="nil"/>
            </w:tcBorders>
            <w:noWrap/>
            <w:hideMark/>
          </w:tcPr>
          <w:p w14:paraId="46D243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B755B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304BA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42.64590976</w:t>
            </w:r>
          </w:p>
        </w:tc>
        <w:tc>
          <w:tcPr>
            <w:tcW w:w="1733" w:type="dxa"/>
            <w:tcBorders>
              <w:top w:val="nil"/>
              <w:left w:val="nil"/>
              <w:bottom w:val="nil"/>
              <w:right w:val="nil"/>
            </w:tcBorders>
            <w:noWrap/>
            <w:hideMark/>
          </w:tcPr>
          <w:p w14:paraId="61E0C2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-83.56680506</w:t>
            </w:r>
          </w:p>
        </w:tc>
        <w:tc>
          <w:tcPr>
            <w:tcW w:w="1390" w:type="dxa"/>
            <w:tcBorders>
              <w:top w:val="nil"/>
              <w:left w:val="nil"/>
              <w:bottom w:val="nil"/>
              <w:right w:val="nil"/>
            </w:tcBorders>
            <w:noWrap/>
            <w:hideMark/>
          </w:tcPr>
          <w:p w14:paraId="06A33B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C996C8" w14:textId="77777777" w:rsidTr="002C5082">
        <w:trPr>
          <w:trHeight w:val="290"/>
        </w:trPr>
        <w:tc>
          <w:tcPr>
            <w:tcW w:w="932" w:type="dxa"/>
            <w:tcBorders>
              <w:top w:val="nil"/>
              <w:left w:val="nil"/>
              <w:bottom w:val="nil"/>
              <w:right w:val="nil"/>
            </w:tcBorders>
            <w:noWrap/>
            <w:hideMark/>
          </w:tcPr>
          <w:p w14:paraId="539E59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30</w:t>
            </w:r>
          </w:p>
        </w:tc>
        <w:tc>
          <w:tcPr>
            <w:tcW w:w="1635" w:type="dxa"/>
            <w:tcBorders>
              <w:top w:val="nil"/>
              <w:left w:val="nil"/>
              <w:bottom w:val="nil"/>
              <w:right w:val="nil"/>
            </w:tcBorders>
            <w:noWrap/>
            <w:hideMark/>
          </w:tcPr>
          <w:p w14:paraId="7CDA0F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HLMAT3</w:t>
            </w:r>
          </w:p>
        </w:tc>
        <w:tc>
          <w:tcPr>
            <w:tcW w:w="1243" w:type="dxa"/>
            <w:tcBorders>
              <w:top w:val="nil"/>
              <w:left w:val="nil"/>
              <w:bottom w:val="nil"/>
              <w:right w:val="nil"/>
            </w:tcBorders>
            <w:noWrap/>
            <w:hideMark/>
          </w:tcPr>
          <w:p w14:paraId="54A2DD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071A6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EE</w:t>
            </w:r>
          </w:p>
        </w:tc>
        <w:tc>
          <w:tcPr>
            <w:tcW w:w="1414" w:type="dxa"/>
            <w:tcBorders>
              <w:top w:val="nil"/>
              <w:left w:val="nil"/>
              <w:bottom w:val="nil"/>
              <w:right w:val="nil"/>
            </w:tcBorders>
            <w:noWrap/>
            <w:hideMark/>
          </w:tcPr>
          <w:p w14:paraId="1B43AB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42.64686284</w:t>
            </w:r>
          </w:p>
        </w:tc>
        <w:tc>
          <w:tcPr>
            <w:tcW w:w="1733" w:type="dxa"/>
            <w:tcBorders>
              <w:top w:val="nil"/>
              <w:left w:val="nil"/>
              <w:bottom w:val="nil"/>
              <w:right w:val="nil"/>
            </w:tcBorders>
            <w:noWrap/>
            <w:hideMark/>
          </w:tcPr>
          <w:p w14:paraId="0E10F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-83.56915982</w:t>
            </w:r>
          </w:p>
        </w:tc>
        <w:tc>
          <w:tcPr>
            <w:tcW w:w="1390" w:type="dxa"/>
            <w:tcBorders>
              <w:top w:val="nil"/>
              <w:left w:val="nil"/>
              <w:bottom w:val="nil"/>
              <w:right w:val="nil"/>
            </w:tcBorders>
            <w:noWrap/>
            <w:hideMark/>
          </w:tcPr>
          <w:p w14:paraId="3BE874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0895AAD" w14:textId="77777777" w:rsidTr="002C5082">
        <w:trPr>
          <w:trHeight w:val="290"/>
        </w:trPr>
        <w:tc>
          <w:tcPr>
            <w:tcW w:w="932" w:type="dxa"/>
            <w:tcBorders>
              <w:top w:val="nil"/>
              <w:left w:val="nil"/>
              <w:bottom w:val="nil"/>
              <w:right w:val="nil"/>
            </w:tcBorders>
            <w:noWrap/>
            <w:hideMark/>
          </w:tcPr>
          <w:p w14:paraId="53AA59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31</w:t>
            </w:r>
          </w:p>
        </w:tc>
        <w:tc>
          <w:tcPr>
            <w:tcW w:w="1635" w:type="dxa"/>
            <w:tcBorders>
              <w:top w:val="nil"/>
              <w:left w:val="nil"/>
              <w:bottom w:val="nil"/>
              <w:right w:val="nil"/>
            </w:tcBorders>
            <w:noWrap/>
            <w:hideMark/>
          </w:tcPr>
          <w:p w14:paraId="4934FA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w:t>
            </w:r>
          </w:p>
        </w:tc>
        <w:tc>
          <w:tcPr>
            <w:tcW w:w="1243" w:type="dxa"/>
            <w:tcBorders>
              <w:top w:val="nil"/>
              <w:left w:val="nil"/>
              <w:bottom w:val="nil"/>
              <w:right w:val="nil"/>
            </w:tcBorders>
            <w:noWrap/>
            <w:hideMark/>
          </w:tcPr>
          <w:p w14:paraId="1077B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5C8A4E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0E73C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42.57578816</w:t>
            </w:r>
          </w:p>
        </w:tc>
        <w:tc>
          <w:tcPr>
            <w:tcW w:w="1733" w:type="dxa"/>
            <w:tcBorders>
              <w:top w:val="nil"/>
              <w:left w:val="nil"/>
              <w:bottom w:val="nil"/>
              <w:right w:val="nil"/>
            </w:tcBorders>
            <w:noWrap/>
            <w:hideMark/>
          </w:tcPr>
          <w:p w14:paraId="0200D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-83.52318352</w:t>
            </w:r>
          </w:p>
        </w:tc>
        <w:tc>
          <w:tcPr>
            <w:tcW w:w="1390" w:type="dxa"/>
            <w:tcBorders>
              <w:top w:val="nil"/>
              <w:left w:val="nil"/>
              <w:bottom w:val="nil"/>
              <w:right w:val="nil"/>
            </w:tcBorders>
            <w:noWrap/>
            <w:hideMark/>
          </w:tcPr>
          <w:p w14:paraId="757C67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19028BF" w14:textId="77777777" w:rsidTr="002C5082">
        <w:trPr>
          <w:trHeight w:val="290"/>
        </w:trPr>
        <w:tc>
          <w:tcPr>
            <w:tcW w:w="932" w:type="dxa"/>
            <w:tcBorders>
              <w:top w:val="nil"/>
              <w:left w:val="nil"/>
              <w:bottom w:val="nil"/>
              <w:right w:val="nil"/>
            </w:tcBorders>
            <w:noWrap/>
            <w:hideMark/>
          </w:tcPr>
          <w:p w14:paraId="706875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32</w:t>
            </w:r>
          </w:p>
        </w:tc>
        <w:tc>
          <w:tcPr>
            <w:tcW w:w="1635" w:type="dxa"/>
            <w:tcBorders>
              <w:top w:val="nil"/>
              <w:left w:val="nil"/>
              <w:bottom w:val="nil"/>
              <w:right w:val="nil"/>
            </w:tcBorders>
            <w:noWrap/>
            <w:hideMark/>
          </w:tcPr>
          <w:p w14:paraId="72668F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w:t>
            </w:r>
          </w:p>
        </w:tc>
        <w:tc>
          <w:tcPr>
            <w:tcW w:w="1243" w:type="dxa"/>
            <w:tcBorders>
              <w:top w:val="nil"/>
              <w:left w:val="nil"/>
              <w:bottom w:val="nil"/>
              <w:right w:val="nil"/>
            </w:tcBorders>
            <w:noWrap/>
            <w:hideMark/>
          </w:tcPr>
          <w:p w14:paraId="639E38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47DAAD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2B49D3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42.57577574</w:t>
            </w:r>
          </w:p>
        </w:tc>
        <w:tc>
          <w:tcPr>
            <w:tcW w:w="1733" w:type="dxa"/>
            <w:tcBorders>
              <w:top w:val="nil"/>
              <w:left w:val="nil"/>
              <w:bottom w:val="nil"/>
              <w:right w:val="nil"/>
            </w:tcBorders>
            <w:noWrap/>
            <w:hideMark/>
          </w:tcPr>
          <w:p w14:paraId="4A3B54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-83.52399007</w:t>
            </w:r>
          </w:p>
        </w:tc>
        <w:tc>
          <w:tcPr>
            <w:tcW w:w="1390" w:type="dxa"/>
            <w:tcBorders>
              <w:top w:val="nil"/>
              <w:left w:val="nil"/>
              <w:bottom w:val="nil"/>
              <w:right w:val="nil"/>
            </w:tcBorders>
            <w:noWrap/>
            <w:hideMark/>
          </w:tcPr>
          <w:p w14:paraId="61179A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CB231F9" w14:textId="77777777" w:rsidTr="002C5082">
        <w:trPr>
          <w:trHeight w:val="290"/>
        </w:trPr>
        <w:tc>
          <w:tcPr>
            <w:tcW w:w="932" w:type="dxa"/>
            <w:tcBorders>
              <w:top w:val="nil"/>
              <w:left w:val="nil"/>
              <w:bottom w:val="nil"/>
              <w:right w:val="nil"/>
            </w:tcBorders>
            <w:noWrap/>
            <w:hideMark/>
          </w:tcPr>
          <w:p w14:paraId="727823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33</w:t>
            </w:r>
          </w:p>
        </w:tc>
        <w:tc>
          <w:tcPr>
            <w:tcW w:w="1635" w:type="dxa"/>
            <w:tcBorders>
              <w:top w:val="nil"/>
              <w:left w:val="nil"/>
              <w:bottom w:val="nil"/>
              <w:right w:val="nil"/>
            </w:tcBorders>
            <w:noWrap/>
            <w:hideMark/>
          </w:tcPr>
          <w:p w14:paraId="05EFC4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PLDRYMAT2A</w:t>
            </w:r>
          </w:p>
        </w:tc>
        <w:tc>
          <w:tcPr>
            <w:tcW w:w="1243" w:type="dxa"/>
            <w:tcBorders>
              <w:top w:val="nil"/>
              <w:left w:val="nil"/>
              <w:bottom w:val="nil"/>
              <w:right w:val="nil"/>
            </w:tcBorders>
            <w:noWrap/>
            <w:hideMark/>
          </w:tcPr>
          <w:p w14:paraId="5A6189B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AEDFD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F</w:t>
            </w:r>
          </w:p>
        </w:tc>
        <w:tc>
          <w:tcPr>
            <w:tcW w:w="1414" w:type="dxa"/>
            <w:tcBorders>
              <w:top w:val="nil"/>
              <w:left w:val="nil"/>
              <w:bottom w:val="nil"/>
              <w:right w:val="nil"/>
            </w:tcBorders>
            <w:noWrap/>
            <w:hideMark/>
          </w:tcPr>
          <w:p w14:paraId="4730D7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42.57635459</w:t>
            </w:r>
          </w:p>
        </w:tc>
        <w:tc>
          <w:tcPr>
            <w:tcW w:w="1733" w:type="dxa"/>
            <w:tcBorders>
              <w:top w:val="nil"/>
              <w:left w:val="nil"/>
              <w:bottom w:val="nil"/>
              <w:right w:val="nil"/>
            </w:tcBorders>
            <w:noWrap/>
            <w:hideMark/>
          </w:tcPr>
          <w:p w14:paraId="37D4E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-83.52182426</w:t>
            </w:r>
          </w:p>
        </w:tc>
        <w:tc>
          <w:tcPr>
            <w:tcW w:w="1390" w:type="dxa"/>
            <w:tcBorders>
              <w:top w:val="nil"/>
              <w:left w:val="nil"/>
              <w:bottom w:val="nil"/>
              <w:right w:val="nil"/>
            </w:tcBorders>
            <w:noWrap/>
            <w:hideMark/>
          </w:tcPr>
          <w:p w14:paraId="7E31846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5F5F91" w14:textId="77777777" w:rsidTr="002C5082">
        <w:trPr>
          <w:trHeight w:val="290"/>
        </w:trPr>
        <w:tc>
          <w:tcPr>
            <w:tcW w:w="932" w:type="dxa"/>
            <w:tcBorders>
              <w:top w:val="nil"/>
              <w:left w:val="nil"/>
              <w:bottom w:val="nil"/>
              <w:right w:val="nil"/>
            </w:tcBorders>
            <w:noWrap/>
            <w:hideMark/>
          </w:tcPr>
          <w:p w14:paraId="6B33F8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34</w:t>
            </w:r>
          </w:p>
        </w:tc>
        <w:tc>
          <w:tcPr>
            <w:tcW w:w="1635" w:type="dxa"/>
            <w:tcBorders>
              <w:top w:val="nil"/>
              <w:left w:val="nil"/>
              <w:bottom w:val="nil"/>
              <w:right w:val="nil"/>
            </w:tcBorders>
            <w:noWrap/>
            <w:hideMark/>
          </w:tcPr>
          <w:p w14:paraId="43CB2E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PLCONF</w:t>
            </w:r>
          </w:p>
        </w:tc>
        <w:tc>
          <w:tcPr>
            <w:tcW w:w="1243" w:type="dxa"/>
            <w:tcBorders>
              <w:top w:val="nil"/>
              <w:left w:val="nil"/>
              <w:bottom w:val="nil"/>
              <w:right w:val="nil"/>
            </w:tcBorders>
            <w:noWrap/>
            <w:hideMark/>
          </w:tcPr>
          <w:p w14:paraId="64C29E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934D2E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1A8C8E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42.57571524</w:t>
            </w:r>
          </w:p>
        </w:tc>
        <w:tc>
          <w:tcPr>
            <w:tcW w:w="1733" w:type="dxa"/>
            <w:tcBorders>
              <w:top w:val="nil"/>
              <w:left w:val="nil"/>
              <w:bottom w:val="nil"/>
              <w:right w:val="nil"/>
            </w:tcBorders>
            <w:noWrap/>
            <w:hideMark/>
          </w:tcPr>
          <w:p w14:paraId="1D535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-83.52814029</w:t>
            </w:r>
          </w:p>
        </w:tc>
        <w:tc>
          <w:tcPr>
            <w:tcW w:w="1390" w:type="dxa"/>
            <w:tcBorders>
              <w:top w:val="nil"/>
              <w:left w:val="nil"/>
              <w:bottom w:val="nil"/>
              <w:right w:val="nil"/>
            </w:tcBorders>
            <w:noWrap/>
            <w:hideMark/>
          </w:tcPr>
          <w:p w14:paraId="227270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E31B14B" w14:textId="77777777" w:rsidTr="002C5082">
        <w:trPr>
          <w:trHeight w:val="290"/>
        </w:trPr>
        <w:tc>
          <w:tcPr>
            <w:tcW w:w="932" w:type="dxa"/>
            <w:tcBorders>
              <w:top w:val="nil"/>
              <w:left w:val="nil"/>
              <w:bottom w:val="nil"/>
              <w:right w:val="nil"/>
            </w:tcBorders>
            <w:noWrap/>
            <w:hideMark/>
          </w:tcPr>
          <w:p w14:paraId="34E1FC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35</w:t>
            </w:r>
          </w:p>
        </w:tc>
        <w:tc>
          <w:tcPr>
            <w:tcW w:w="1635" w:type="dxa"/>
            <w:tcBorders>
              <w:top w:val="nil"/>
              <w:left w:val="nil"/>
              <w:bottom w:val="nil"/>
              <w:right w:val="nil"/>
            </w:tcBorders>
            <w:noWrap/>
            <w:hideMark/>
          </w:tcPr>
          <w:p w14:paraId="5C9C63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w:t>
            </w:r>
          </w:p>
        </w:tc>
        <w:tc>
          <w:tcPr>
            <w:tcW w:w="1243" w:type="dxa"/>
            <w:tcBorders>
              <w:top w:val="nil"/>
              <w:left w:val="nil"/>
              <w:bottom w:val="nil"/>
              <w:right w:val="nil"/>
            </w:tcBorders>
            <w:noWrap/>
            <w:hideMark/>
          </w:tcPr>
          <w:p w14:paraId="769FBB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68D96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776F12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42.57581763</w:t>
            </w:r>
          </w:p>
        </w:tc>
        <w:tc>
          <w:tcPr>
            <w:tcW w:w="1733" w:type="dxa"/>
            <w:tcBorders>
              <w:top w:val="nil"/>
              <w:left w:val="nil"/>
              <w:bottom w:val="nil"/>
              <w:right w:val="nil"/>
            </w:tcBorders>
            <w:noWrap/>
            <w:hideMark/>
          </w:tcPr>
          <w:p w14:paraId="7B13CD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-83.52740826</w:t>
            </w:r>
          </w:p>
        </w:tc>
        <w:tc>
          <w:tcPr>
            <w:tcW w:w="1390" w:type="dxa"/>
            <w:tcBorders>
              <w:top w:val="nil"/>
              <w:left w:val="nil"/>
              <w:bottom w:val="nil"/>
              <w:right w:val="nil"/>
            </w:tcBorders>
            <w:noWrap/>
            <w:hideMark/>
          </w:tcPr>
          <w:p w14:paraId="41CBB0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AC7670" w14:textId="77777777" w:rsidTr="002C5082">
        <w:trPr>
          <w:trHeight w:val="290"/>
        </w:trPr>
        <w:tc>
          <w:tcPr>
            <w:tcW w:w="932" w:type="dxa"/>
            <w:tcBorders>
              <w:top w:val="nil"/>
              <w:left w:val="nil"/>
              <w:bottom w:val="nil"/>
              <w:right w:val="nil"/>
            </w:tcBorders>
            <w:noWrap/>
            <w:hideMark/>
          </w:tcPr>
          <w:p w14:paraId="136B5E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36</w:t>
            </w:r>
          </w:p>
        </w:tc>
        <w:tc>
          <w:tcPr>
            <w:tcW w:w="1635" w:type="dxa"/>
            <w:tcBorders>
              <w:top w:val="nil"/>
              <w:left w:val="nil"/>
              <w:bottom w:val="nil"/>
              <w:right w:val="nil"/>
            </w:tcBorders>
            <w:noWrap/>
            <w:hideMark/>
          </w:tcPr>
          <w:p w14:paraId="19029C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PLDRYMAT3A</w:t>
            </w:r>
          </w:p>
        </w:tc>
        <w:tc>
          <w:tcPr>
            <w:tcW w:w="1243" w:type="dxa"/>
            <w:tcBorders>
              <w:top w:val="nil"/>
              <w:left w:val="nil"/>
              <w:bottom w:val="nil"/>
              <w:right w:val="nil"/>
            </w:tcBorders>
            <w:noWrap/>
            <w:hideMark/>
          </w:tcPr>
          <w:p w14:paraId="142CDF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1873FF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G</w:t>
            </w:r>
          </w:p>
        </w:tc>
        <w:tc>
          <w:tcPr>
            <w:tcW w:w="1414" w:type="dxa"/>
            <w:tcBorders>
              <w:top w:val="nil"/>
              <w:left w:val="nil"/>
              <w:bottom w:val="nil"/>
              <w:right w:val="nil"/>
            </w:tcBorders>
            <w:noWrap/>
            <w:hideMark/>
          </w:tcPr>
          <w:p w14:paraId="3521B9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42.57607392</w:t>
            </w:r>
          </w:p>
        </w:tc>
        <w:tc>
          <w:tcPr>
            <w:tcW w:w="1733" w:type="dxa"/>
            <w:tcBorders>
              <w:top w:val="nil"/>
              <w:left w:val="nil"/>
              <w:bottom w:val="nil"/>
              <w:right w:val="nil"/>
            </w:tcBorders>
            <w:noWrap/>
            <w:hideMark/>
          </w:tcPr>
          <w:p w14:paraId="69E099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-83.52668128</w:t>
            </w:r>
          </w:p>
        </w:tc>
        <w:tc>
          <w:tcPr>
            <w:tcW w:w="1390" w:type="dxa"/>
            <w:tcBorders>
              <w:top w:val="nil"/>
              <w:left w:val="nil"/>
              <w:bottom w:val="nil"/>
              <w:right w:val="nil"/>
            </w:tcBorders>
            <w:noWrap/>
            <w:hideMark/>
          </w:tcPr>
          <w:p w14:paraId="687EE1E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575368" w14:textId="77777777" w:rsidTr="002C5082">
        <w:trPr>
          <w:trHeight w:val="290"/>
        </w:trPr>
        <w:tc>
          <w:tcPr>
            <w:tcW w:w="932" w:type="dxa"/>
            <w:tcBorders>
              <w:top w:val="nil"/>
              <w:left w:val="nil"/>
              <w:bottom w:val="nil"/>
              <w:right w:val="nil"/>
            </w:tcBorders>
            <w:noWrap/>
            <w:hideMark/>
          </w:tcPr>
          <w:p w14:paraId="014890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37</w:t>
            </w:r>
          </w:p>
        </w:tc>
        <w:tc>
          <w:tcPr>
            <w:tcW w:w="1635" w:type="dxa"/>
            <w:tcBorders>
              <w:top w:val="nil"/>
              <w:left w:val="nil"/>
              <w:bottom w:val="nil"/>
              <w:right w:val="nil"/>
            </w:tcBorders>
            <w:noWrap/>
            <w:hideMark/>
          </w:tcPr>
          <w:p w14:paraId="57E190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w:t>
            </w:r>
          </w:p>
        </w:tc>
        <w:tc>
          <w:tcPr>
            <w:tcW w:w="1243" w:type="dxa"/>
            <w:tcBorders>
              <w:top w:val="nil"/>
              <w:left w:val="nil"/>
              <w:bottom w:val="nil"/>
              <w:right w:val="nil"/>
            </w:tcBorders>
            <w:noWrap/>
            <w:hideMark/>
          </w:tcPr>
          <w:p w14:paraId="038110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095D9D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67683A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42.5747667</w:t>
            </w:r>
          </w:p>
        </w:tc>
        <w:tc>
          <w:tcPr>
            <w:tcW w:w="1733" w:type="dxa"/>
            <w:tcBorders>
              <w:top w:val="nil"/>
              <w:left w:val="nil"/>
              <w:bottom w:val="nil"/>
              <w:right w:val="nil"/>
            </w:tcBorders>
            <w:noWrap/>
            <w:hideMark/>
          </w:tcPr>
          <w:p w14:paraId="249790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-83.54598723</w:t>
            </w:r>
          </w:p>
        </w:tc>
        <w:tc>
          <w:tcPr>
            <w:tcW w:w="1390" w:type="dxa"/>
            <w:tcBorders>
              <w:top w:val="nil"/>
              <w:left w:val="nil"/>
              <w:bottom w:val="nil"/>
              <w:right w:val="nil"/>
            </w:tcBorders>
            <w:noWrap/>
            <w:hideMark/>
          </w:tcPr>
          <w:p w14:paraId="658195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5FB675" w14:textId="77777777" w:rsidTr="002C5082">
        <w:trPr>
          <w:trHeight w:val="290"/>
        </w:trPr>
        <w:tc>
          <w:tcPr>
            <w:tcW w:w="932" w:type="dxa"/>
            <w:tcBorders>
              <w:top w:val="nil"/>
              <w:left w:val="nil"/>
              <w:bottom w:val="nil"/>
              <w:right w:val="nil"/>
            </w:tcBorders>
            <w:noWrap/>
            <w:hideMark/>
          </w:tcPr>
          <w:p w14:paraId="2C277C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38</w:t>
            </w:r>
          </w:p>
        </w:tc>
        <w:tc>
          <w:tcPr>
            <w:tcW w:w="1635" w:type="dxa"/>
            <w:tcBorders>
              <w:top w:val="nil"/>
              <w:left w:val="nil"/>
              <w:bottom w:val="nil"/>
              <w:right w:val="nil"/>
            </w:tcBorders>
            <w:noWrap/>
            <w:hideMark/>
          </w:tcPr>
          <w:p w14:paraId="01E1D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PLWET2</w:t>
            </w:r>
          </w:p>
        </w:tc>
        <w:tc>
          <w:tcPr>
            <w:tcW w:w="1243" w:type="dxa"/>
            <w:tcBorders>
              <w:top w:val="nil"/>
              <w:left w:val="nil"/>
              <w:bottom w:val="nil"/>
              <w:right w:val="nil"/>
            </w:tcBorders>
            <w:noWrap/>
            <w:hideMark/>
          </w:tcPr>
          <w:p w14:paraId="4F0640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DEF5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22FB92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42.57474279</w:t>
            </w:r>
          </w:p>
        </w:tc>
        <w:tc>
          <w:tcPr>
            <w:tcW w:w="1733" w:type="dxa"/>
            <w:tcBorders>
              <w:top w:val="nil"/>
              <w:left w:val="nil"/>
              <w:bottom w:val="nil"/>
              <w:right w:val="nil"/>
            </w:tcBorders>
            <w:noWrap/>
            <w:hideMark/>
          </w:tcPr>
          <w:p w14:paraId="2820AF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-83.54632682</w:t>
            </w:r>
          </w:p>
        </w:tc>
        <w:tc>
          <w:tcPr>
            <w:tcW w:w="1390" w:type="dxa"/>
            <w:tcBorders>
              <w:top w:val="nil"/>
              <w:left w:val="nil"/>
              <w:bottom w:val="nil"/>
              <w:right w:val="nil"/>
            </w:tcBorders>
            <w:noWrap/>
            <w:hideMark/>
          </w:tcPr>
          <w:p w14:paraId="08E8B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E9C8493" w14:textId="77777777" w:rsidTr="002C5082">
        <w:trPr>
          <w:trHeight w:val="290"/>
        </w:trPr>
        <w:tc>
          <w:tcPr>
            <w:tcW w:w="932" w:type="dxa"/>
            <w:tcBorders>
              <w:top w:val="nil"/>
              <w:left w:val="nil"/>
              <w:bottom w:val="nil"/>
              <w:right w:val="nil"/>
            </w:tcBorders>
            <w:noWrap/>
            <w:hideMark/>
          </w:tcPr>
          <w:p w14:paraId="0CE78B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39</w:t>
            </w:r>
          </w:p>
        </w:tc>
        <w:tc>
          <w:tcPr>
            <w:tcW w:w="1635" w:type="dxa"/>
            <w:tcBorders>
              <w:top w:val="nil"/>
              <w:left w:val="nil"/>
              <w:bottom w:val="nil"/>
              <w:right w:val="nil"/>
            </w:tcBorders>
            <w:noWrap/>
            <w:hideMark/>
          </w:tcPr>
          <w:p w14:paraId="29CE8F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PLWET3</w:t>
            </w:r>
          </w:p>
        </w:tc>
        <w:tc>
          <w:tcPr>
            <w:tcW w:w="1243" w:type="dxa"/>
            <w:tcBorders>
              <w:top w:val="nil"/>
              <w:left w:val="nil"/>
              <w:bottom w:val="nil"/>
              <w:right w:val="nil"/>
            </w:tcBorders>
            <w:noWrap/>
            <w:hideMark/>
          </w:tcPr>
          <w:p w14:paraId="745670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Proud Lake</w:t>
            </w:r>
          </w:p>
        </w:tc>
        <w:tc>
          <w:tcPr>
            <w:tcW w:w="1013" w:type="dxa"/>
            <w:tcBorders>
              <w:top w:val="nil"/>
              <w:left w:val="nil"/>
              <w:bottom w:val="nil"/>
              <w:right w:val="nil"/>
            </w:tcBorders>
            <w:noWrap/>
            <w:hideMark/>
          </w:tcPr>
          <w:p w14:paraId="33204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w:t>
            </w:r>
          </w:p>
        </w:tc>
        <w:tc>
          <w:tcPr>
            <w:tcW w:w="1414" w:type="dxa"/>
            <w:tcBorders>
              <w:top w:val="nil"/>
              <w:left w:val="nil"/>
              <w:bottom w:val="nil"/>
              <w:right w:val="nil"/>
            </w:tcBorders>
            <w:noWrap/>
            <w:hideMark/>
          </w:tcPr>
          <w:p w14:paraId="78CF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42.57428658</w:t>
            </w:r>
          </w:p>
        </w:tc>
        <w:tc>
          <w:tcPr>
            <w:tcW w:w="1733" w:type="dxa"/>
            <w:tcBorders>
              <w:top w:val="nil"/>
              <w:left w:val="nil"/>
              <w:bottom w:val="nil"/>
              <w:right w:val="nil"/>
            </w:tcBorders>
            <w:noWrap/>
            <w:hideMark/>
          </w:tcPr>
          <w:p w14:paraId="56E0A5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-83.54708265</w:t>
            </w:r>
          </w:p>
        </w:tc>
        <w:tc>
          <w:tcPr>
            <w:tcW w:w="1390" w:type="dxa"/>
            <w:tcBorders>
              <w:top w:val="nil"/>
              <w:left w:val="nil"/>
              <w:bottom w:val="nil"/>
              <w:right w:val="nil"/>
            </w:tcBorders>
            <w:noWrap/>
            <w:hideMark/>
          </w:tcPr>
          <w:p w14:paraId="034BD0F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353730CD" w14:textId="77777777" w:rsidTr="002C5082">
        <w:trPr>
          <w:trHeight w:val="290"/>
        </w:trPr>
        <w:tc>
          <w:tcPr>
            <w:tcW w:w="932" w:type="dxa"/>
            <w:tcBorders>
              <w:top w:val="nil"/>
              <w:left w:val="nil"/>
              <w:bottom w:val="nil"/>
              <w:right w:val="nil"/>
            </w:tcBorders>
            <w:noWrap/>
            <w:hideMark/>
          </w:tcPr>
          <w:p w14:paraId="2596C4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40</w:t>
            </w:r>
          </w:p>
        </w:tc>
        <w:tc>
          <w:tcPr>
            <w:tcW w:w="1635" w:type="dxa"/>
            <w:tcBorders>
              <w:top w:val="nil"/>
              <w:left w:val="nil"/>
              <w:bottom w:val="nil"/>
              <w:right w:val="nil"/>
            </w:tcBorders>
            <w:noWrap/>
            <w:hideMark/>
          </w:tcPr>
          <w:p w14:paraId="23EA71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w:t>
            </w:r>
          </w:p>
        </w:tc>
        <w:tc>
          <w:tcPr>
            <w:tcW w:w="1243" w:type="dxa"/>
            <w:tcBorders>
              <w:top w:val="nil"/>
              <w:left w:val="nil"/>
              <w:bottom w:val="nil"/>
              <w:right w:val="nil"/>
            </w:tcBorders>
            <w:noWrap/>
            <w:hideMark/>
          </w:tcPr>
          <w:p w14:paraId="742215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AB2C3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170707C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42.53043348</w:t>
            </w:r>
          </w:p>
        </w:tc>
        <w:tc>
          <w:tcPr>
            <w:tcW w:w="1733" w:type="dxa"/>
            <w:tcBorders>
              <w:top w:val="nil"/>
              <w:left w:val="nil"/>
              <w:bottom w:val="nil"/>
              <w:right w:val="nil"/>
            </w:tcBorders>
            <w:noWrap/>
            <w:hideMark/>
          </w:tcPr>
          <w:p w14:paraId="03C1F1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-83.67041583</w:t>
            </w:r>
          </w:p>
        </w:tc>
        <w:tc>
          <w:tcPr>
            <w:tcW w:w="1390" w:type="dxa"/>
            <w:tcBorders>
              <w:top w:val="nil"/>
              <w:left w:val="nil"/>
              <w:bottom w:val="nil"/>
              <w:right w:val="nil"/>
            </w:tcBorders>
            <w:noWrap/>
            <w:hideMark/>
          </w:tcPr>
          <w:p w14:paraId="424A3DF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F47191E" w14:textId="77777777" w:rsidTr="002C5082">
        <w:trPr>
          <w:trHeight w:val="290"/>
        </w:trPr>
        <w:tc>
          <w:tcPr>
            <w:tcW w:w="932" w:type="dxa"/>
            <w:tcBorders>
              <w:top w:val="nil"/>
              <w:left w:val="nil"/>
              <w:bottom w:val="nil"/>
              <w:right w:val="nil"/>
            </w:tcBorders>
            <w:noWrap/>
            <w:hideMark/>
          </w:tcPr>
          <w:p w14:paraId="2157F1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41</w:t>
            </w:r>
          </w:p>
        </w:tc>
        <w:tc>
          <w:tcPr>
            <w:tcW w:w="1635" w:type="dxa"/>
            <w:tcBorders>
              <w:top w:val="nil"/>
              <w:left w:val="nil"/>
              <w:bottom w:val="nil"/>
              <w:right w:val="nil"/>
            </w:tcBorders>
            <w:noWrap/>
            <w:hideMark/>
          </w:tcPr>
          <w:p w14:paraId="45DF6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KENWET2</w:t>
            </w:r>
          </w:p>
        </w:tc>
        <w:tc>
          <w:tcPr>
            <w:tcW w:w="1243" w:type="dxa"/>
            <w:tcBorders>
              <w:top w:val="nil"/>
              <w:left w:val="nil"/>
              <w:bottom w:val="nil"/>
              <w:right w:val="nil"/>
            </w:tcBorders>
            <w:noWrap/>
            <w:hideMark/>
          </w:tcPr>
          <w:p w14:paraId="264399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0A763A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74A19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42.53110591</w:t>
            </w:r>
          </w:p>
        </w:tc>
        <w:tc>
          <w:tcPr>
            <w:tcW w:w="1733" w:type="dxa"/>
            <w:tcBorders>
              <w:top w:val="nil"/>
              <w:left w:val="nil"/>
              <w:bottom w:val="nil"/>
              <w:right w:val="nil"/>
            </w:tcBorders>
            <w:noWrap/>
            <w:hideMark/>
          </w:tcPr>
          <w:p w14:paraId="773AD3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-83.66746124</w:t>
            </w:r>
          </w:p>
        </w:tc>
        <w:tc>
          <w:tcPr>
            <w:tcW w:w="1390" w:type="dxa"/>
            <w:tcBorders>
              <w:top w:val="nil"/>
              <w:left w:val="nil"/>
              <w:bottom w:val="nil"/>
              <w:right w:val="nil"/>
            </w:tcBorders>
            <w:noWrap/>
            <w:hideMark/>
          </w:tcPr>
          <w:p w14:paraId="26DD9F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FF7D8E6" w14:textId="77777777" w:rsidTr="002C5082">
        <w:trPr>
          <w:trHeight w:val="290"/>
        </w:trPr>
        <w:tc>
          <w:tcPr>
            <w:tcW w:w="932" w:type="dxa"/>
            <w:tcBorders>
              <w:top w:val="nil"/>
              <w:left w:val="nil"/>
              <w:bottom w:val="nil"/>
              <w:right w:val="nil"/>
            </w:tcBorders>
            <w:noWrap/>
            <w:hideMark/>
          </w:tcPr>
          <w:p w14:paraId="059B517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w:t>
            </w:r>
          </w:p>
        </w:tc>
        <w:tc>
          <w:tcPr>
            <w:tcW w:w="1635" w:type="dxa"/>
            <w:tcBorders>
              <w:top w:val="nil"/>
              <w:left w:val="nil"/>
              <w:bottom w:val="nil"/>
              <w:right w:val="nil"/>
            </w:tcBorders>
            <w:noWrap/>
            <w:hideMark/>
          </w:tcPr>
          <w:p w14:paraId="32920E1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KENWET4</w:t>
            </w:r>
          </w:p>
        </w:tc>
        <w:tc>
          <w:tcPr>
            <w:tcW w:w="1243" w:type="dxa"/>
            <w:tcBorders>
              <w:top w:val="nil"/>
              <w:left w:val="nil"/>
              <w:bottom w:val="nil"/>
              <w:right w:val="nil"/>
            </w:tcBorders>
            <w:noWrap/>
            <w:hideMark/>
          </w:tcPr>
          <w:p w14:paraId="28334E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5356EB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w:t>
            </w:r>
          </w:p>
        </w:tc>
        <w:tc>
          <w:tcPr>
            <w:tcW w:w="1414" w:type="dxa"/>
            <w:tcBorders>
              <w:top w:val="nil"/>
              <w:left w:val="nil"/>
              <w:bottom w:val="nil"/>
              <w:right w:val="nil"/>
            </w:tcBorders>
            <w:noWrap/>
            <w:hideMark/>
          </w:tcPr>
          <w:p w14:paraId="48A2C6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42.53118814</w:t>
            </w:r>
          </w:p>
        </w:tc>
        <w:tc>
          <w:tcPr>
            <w:tcW w:w="1733" w:type="dxa"/>
            <w:tcBorders>
              <w:top w:val="nil"/>
              <w:left w:val="nil"/>
              <w:bottom w:val="nil"/>
              <w:right w:val="nil"/>
            </w:tcBorders>
            <w:noWrap/>
            <w:hideMark/>
          </w:tcPr>
          <w:p w14:paraId="27B4D1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-83.66648081</w:t>
            </w:r>
          </w:p>
        </w:tc>
        <w:tc>
          <w:tcPr>
            <w:tcW w:w="1390" w:type="dxa"/>
            <w:tcBorders>
              <w:top w:val="nil"/>
              <w:left w:val="nil"/>
              <w:bottom w:val="nil"/>
              <w:right w:val="nil"/>
            </w:tcBorders>
            <w:noWrap/>
            <w:hideMark/>
          </w:tcPr>
          <w:p w14:paraId="5ECC55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D2E704" w14:textId="77777777" w:rsidTr="002C5082">
        <w:trPr>
          <w:trHeight w:val="290"/>
        </w:trPr>
        <w:tc>
          <w:tcPr>
            <w:tcW w:w="932" w:type="dxa"/>
            <w:tcBorders>
              <w:top w:val="nil"/>
              <w:left w:val="nil"/>
              <w:bottom w:val="nil"/>
              <w:right w:val="nil"/>
            </w:tcBorders>
            <w:noWrap/>
            <w:hideMark/>
          </w:tcPr>
          <w:p w14:paraId="4248D68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43</w:t>
            </w:r>
          </w:p>
        </w:tc>
        <w:tc>
          <w:tcPr>
            <w:tcW w:w="1635" w:type="dxa"/>
            <w:tcBorders>
              <w:top w:val="nil"/>
              <w:left w:val="nil"/>
              <w:bottom w:val="nil"/>
              <w:right w:val="nil"/>
            </w:tcBorders>
            <w:noWrap/>
            <w:hideMark/>
          </w:tcPr>
          <w:p w14:paraId="7F5A02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w:t>
            </w:r>
          </w:p>
        </w:tc>
        <w:tc>
          <w:tcPr>
            <w:tcW w:w="1243" w:type="dxa"/>
            <w:tcBorders>
              <w:top w:val="nil"/>
              <w:left w:val="nil"/>
              <w:bottom w:val="nil"/>
              <w:right w:val="nil"/>
            </w:tcBorders>
            <w:noWrap/>
            <w:hideMark/>
          </w:tcPr>
          <w:p w14:paraId="3B27A10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A59E6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5DB96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42.53124676</w:t>
            </w:r>
          </w:p>
        </w:tc>
        <w:tc>
          <w:tcPr>
            <w:tcW w:w="1733" w:type="dxa"/>
            <w:tcBorders>
              <w:top w:val="nil"/>
              <w:left w:val="nil"/>
              <w:bottom w:val="nil"/>
              <w:right w:val="nil"/>
            </w:tcBorders>
            <w:noWrap/>
            <w:hideMark/>
          </w:tcPr>
          <w:p w14:paraId="343250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-83.66897599</w:t>
            </w:r>
          </w:p>
        </w:tc>
        <w:tc>
          <w:tcPr>
            <w:tcW w:w="1390" w:type="dxa"/>
            <w:tcBorders>
              <w:top w:val="nil"/>
              <w:left w:val="nil"/>
              <w:bottom w:val="nil"/>
              <w:right w:val="nil"/>
            </w:tcBorders>
            <w:noWrap/>
            <w:hideMark/>
          </w:tcPr>
          <w:p w14:paraId="093ED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42A60DA" w14:textId="77777777" w:rsidTr="002C5082">
        <w:trPr>
          <w:trHeight w:val="290"/>
        </w:trPr>
        <w:tc>
          <w:tcPr>
            <w:tcW w:w="932" w:type="dxa"/>
            <w:tcBorders>
              <w:top w:val="nil"/>
              <w:left w:val="nil"/>
              <w:bottom w:val="nil"/>
              <w:right w:val="nil"/>
            </w:tcBorders>
            <w:noWrap/>
            <w:hideMark/>
          </w:tcPr>
          <w:p w14:paraId="74F55B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44</w:t>
            </w:r>
          </w:p>
        </w:tc>
        <w:tc>
          <w:tcPr>
            <w:tcW w:w="1635" w:type="dxa"/>
            <w:tcBorders>
              <w:top w:val="nil"/>
              <w:left w:val="nil"/>
              <w:bottom w:val="nil"/>
              <w:right w:val="nil"/>
            </w:tcBorders>
            <w:noWrap/>
            <w:hideMark/>
          </w:tcPr>
          <w:p w14:paraId="03D618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KENWET3A</w:t>
            </w:r>
          </w:p>
        </w:tc>
        <w:tc>
          <w:tcPr>
            <w:tcW w:w="1243" w:type="dxa"/>
            <w:tcBorders>
              <w:top w:val="nil"/>
              <w:left w:val="nil"/>
              <w:bottom w:val="nil"/>
              <w:right w:val="nil"/>
            </w:tcBorders>
            <w:noWrap/>
            <w:hideMark/>
          </w:tcPr>
          <w:p w14:paraId="47872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2638D4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6D42CC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42.53101609</w:t>
            </w:r>
          </w:p>
        </w:tc>
        <w:tc>
          <w:tcPr>
            <w:tcW w:w="1733" w:type="dxa"/>
            <w:tcBorders>
              <w:top w:val="nil"/>
              <w:left w:val="nil"/>
              <w:bottom w:val="nil"/>
              <w:right w:val="nil"/>
            </w:tcBorders>
            <w:noWrap/>
            <w:hideMark/>
          </w:tcPr>
          <w:p w14:paraId="36A78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-83.66944111</w:t>
            </w:r>
          </w:p>
        </w:tc>
        <w:tc>
          <w:tcPr>
            <w:tcW w:w="1390" w:type="dxa"/>
            <w:tcBorders>
              <w:top w:val="nil"/>
              <w:left w:val="nil"/>
              <w:bottom w:val="nil"/>
              <w:right w:val="nil"/>
            </w:tcBorders>
            <w:noWrap/>
            <w:hideMark/>
          </w:tcPr>
          <w:p w14:paraId="547AC0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8697FA" w14:textId="77777777" w:rsidTr="002C5082">
        <w:trPr>
          <w:trHeight w:val="290"/>
        </w:trPr>
        <w:tc>
          <w:tcPr>
            <w:tcW w:w="932" w:type="dxa"/>
            <w:tcBorders>
              <w:top w:val="nil"/>
              <w:left w:val="nil"/>
              <w:bottom w:val="nil"/>
              <w:right w:val="nil"/>
            </w:tcBorders>
            <w:noWrap/>
            <w:hideMark/>
          </w:tcPr>
          <w:p w14:paraId="68D2460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45</w:t>
            </w:r>
          </w:p>
        </w:tc>
        <w:tc>
          <w:tcPr>
            <w:tcW w:w="1635" w:type="dxa"/>
            <w:tcBorders>
              <w:top w:val="nil"/>
              <w:left w:val="nil"/>
              <w:bottom w:val="nil"/>
              <w:right w:val="nil"/>
            </w:tcBorders>
            <w:noWrap/>
            <w:hideMark/>
          </w:tcPr>
          <w:p w14:paraId="65D4D1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KENWET3B</w:t>
            </w:r>
          </w:p>
        </w:tc>
        <w:tc>
          <w:tcPr>
            <w:tcW w:w="1243" w:type="dxa"/>
            <w:tcBorders>
              <w:top w:val="nil"/>
              <w:left w:val="nil"/>
              <w:bottom w:val="nil"/>
              <w:right w:val="nil"/>
            </w:tcBorders>
            <w:noWrap/>
            <w:hideMark/>
          </w:tcPr>
          <w:p w14:paraId="307547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1E398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J</w:t>
            </w:r>
          </w:p>
        </w:tc>
        <w:tc>
          <w:tcPr>
            <w:tcW w:w="1414" w:type="dxa"/>
            <w:tcBorders>
              <w:top w:val="nil"/>
              <w:left w:val="nil"/>
              <w:bottom w:val="nil"/>
              <w:right w:val="nil"/>
            </w:tcBorders>
            <w:noWrap/>
            <w:hideMark/>
          </w:tcPr>
          <w:p w14:paraId="20431F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42.53146534</w:t>
            </w:r>
          </w:p>
        </w:tc>
        <w:tc>
          <w:tcPr>
            <w:tcW w:w="1733" w:type="dxa"/>
            <w:tcBorders>
              <w:top w:val="nil"/>
              <w:left w:val="nil"/>
              <w:bottom w:val="nil"/>
              <w:right w:val="nil"/>
            </w:tcBorders>
            <w:noWrap/>
            <w:hideMark/>
          </w:tcPr>
          <w:p w14:paraId="4A13E7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-83.6685188</w:t>
            </w:r>
          </w:p>
        </w:tc>
        <w:tc>
          <w:tcPr>
            <w:tcW w:w="1390" w:type="dxa"/>
            <w:tcBorders>
              <w:top w:val="nil"/>
              <w:left w:val="nil"/>
              <w:bottom w:val="nil"/>
              <w:right w:val="nil"/>
            </w:tcBorders>
            <w:noWrap/>
            <w:hideMark/>
          </w:tcPr>
          <w:p w14:paraId="789476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F2CD9A3" w14:textId="77777777" w:rsidTr="002C5082">
        <w:trPr>
          <w:trHeight w:val="290"/>
        </w:trPr>
        <w:tc>
          <w:tcPr>
            <w:tcW w:w="932" w:type="dxa"/>
            <w:tcBorders>
              <w:top w:val="nil"/>
              <w:left w:val="nil"/>
              <w:bottom w:val="nil"/>
              <w:right w:val="nil"/>
            </w:tcBorders>
            <w:noWrap/>
            <w:hideMark/>
          </w:tcPr>
          <w:p w14:paraId="3081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49</w:t>
            </w:r>
          </w:p>
        </w:tc>
        <w:tc>
          <w:tcPr>
            <w:tcW w:w="1635" w:type="dxa"/>
            <w:tcBorders>
              <w:top w:val="nil"/>
              <w:left w:val="nil"/>
              <w:bottom w:val="nil"/>
              <w:right w:val="nil"/>
            </w:tcBorders>
            <w:noWrap/>
            <w:hideMark/>
          </w:tcPr>
          <w:p w14:paraId="6A8B15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w:t>
            </w:r>
          </w:p>
        </w:tc>
        <w:tc>
          <w:tcPr>
            <w:tcW w:w="1243" w:type="dxa"/>
            <w:tcBorders>
              <w:top w:val="nil"/>
              <w:left w:val="nil"/>
              <w:bottom w:val="nil"/>
              <w:right w:val="nil"/>
            </w:tcBorders>
            <w:noWrap/>
            <w:hideMark/>
          </w:tcPr>
          <w:p w14:paraId="74B409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9E291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43F87D4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42.67601991</w:t>
            </w:r>
          </w:p>
        </w:tc>
        <w:tc>
          <w:tcPr>
            <w:tcW w:w="1733" w:type="dxa"/>
            <w:tcBorders>
              <w:top w:val="nil"/>
              <w:left w:val="nil"/>
              <w:bottom w:val="nil"/>
              <w:right w:val="nil"/>
            </w:tcBorders>
            <w:noWrap/>
            <w:hideMark/>
          </w:tcPr>
          <w:p w14:paraId="2EEA55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-83.48374379</w:t>
            </w:r>
          </w:p>
        </w:tc>
        <w:tc>
          <w:tcPr>
            <w:tcW w:w="1390" w:type="dxa"/>
            <w:tcBorders>
              <w:top w:val="nil"/>
              <w:left w:val="nil"/>
              <w:bottom w:val="nil"/>
              <w:right w:val="nil"/>
            </w:tcBorders>
            <w:noWrap/>
            <w:hideMark/>
          </w:tcPr>
          <w:p w14:paraId="6EE480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B19403F" w14:textId="77777777" w:rsidTr="002C5082">
        <w:trPr>
          <w:trHeight w:val="290"/>
        </w:trPr>
        <w:tc>
          <w:tcPr>
            <w:tcW w:w="932" w:type="dxa"/>
            <w:tcBorders>
              <w:top w:val="nil"/>
              <w:left w:val="nil"/>
              <w:bottom w:val="nil"/>
              <w:right w:val="nil"/>
            </w:tcBorders>
            <w:noWrap/>
            <w:hideMark/>
          </w:tcPr>
          <w:p w14:paraId="06A614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50</w:t>
            </w:r>
          </w:p>
        </w:tc>
        <w:tc>
          <w:tcPr>
            <w:tcW w:w="1635" w:type="dxa"/>
            <w:tcBorders>
              <w:top w:val="nil"/>
              <w:left w:val="nil"/>
              <w:bottom w:val="nil"/>
              <w:right w:val="nil"/>
            </w:tcBorders>
            <w:noWrap/>
            <w:hideMark/>
          </w:tcPr>
          <w:p w14:paraId="2C6FA3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PONUP2</w:t>
            </w:r>
          </w:p>
        </w:tc>
        <w:tc>
          <w:tcPr>
            <w:tcW w:w="1243" w:type="dxa"/>
            <w:tcBorders>
              <w:top w:val="nil"/>
              <w:left w:val="nil"/>
              <w:bottom w:val="nil"/>
              <w:right w:val="nil"/>
            </w:tcBorders>
            <w:noWrap/>
            <w:hideMark/>
          </w:tcPr>
          <w:p w14:paraId="51E78C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B1163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526B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42.67639534</w:t>
            </w:r>
          </w:p>
        </w:tc>
        <w:tc>
          <w:tcPr>
            <w:tcW w:w="1733" w:type="dxa"/>
            <w:tcBorders>
              <w:top w:val="nil"/>
              <w:left w:val="nil"/>
              <w:bottom w:val="nil"/>
              <w:right w:val="nil"/>
            </w:tcBorders>
            <w:noWrap/>
            <w:hideMark/>
          </w:tcPr>
          <w:p w14:paraId="595013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-83.48336561</w:t>
            </w:r>
          </w:p>
        </w:tc>
        <w:tc>
          <w:tcPr>
            <w:tcW w:w="1390" w:type="dxa"/>
            <w:tcBorders>
              <w:top w:val="nil"/>
              <w:left w:val="nil"/>
              <w:bottom w:val="nil"/>
              <w:right w:val="nil"/>
            </w:tcBorders>
            <w:noWrap/>
            <w:hideMark/>
          </w:tcPr>
          <w:p w14:paraId="7002162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E511E93" w14:textId="77777777" w:rsidTr="002C5082">
        <w:trPr>
          <w:trHeight w:val="290"/>
        </w:trPr>
        <w:tc>
          <w:tcPr>
            <w:tcW w:w="932" w:type="dxa"/>
            <w:tcBorders>
              <w:top w:val="nil"/>
              <w:left w:val="nil"/>
              <w:bottom w:val="nil"/>
              <w:right w:val="nil"/>
            </w:tcBorders>
            <w:noWrap/>
            <w:hideMark/>
          </w:tcPr>
          <w:p w14:paraId="32C275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51</w:t>
            </w:r>
          </w:p>
        </w:tc>
        <w:tc>
          <w:tcPr>
            <w:tcW w:w="1635" w:type="dxa"/>
            <w:tcBorders>
              <w:top w:val="nil"/>
              <w:left w:val="nil"/>
              <w:bottom w:val="nil"/>
              <w:right w:val="nil"/>
            </w:tcBorders>
            <w:noWrap/>
            <w:hideMark/>
          </w:tcPr>
          <w:p w14:paraId="692077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PONUP3</w:t>
            </w:r>
          </w:p>
        </w:tc>
        <w:tc>
          <w:tcPr>
            <w:tcW w:w="1243" w:type="dxa"/>
            <w:tcBorders>
              <w:top w:val="nil"/>
              <w:left w:val="nil"/>
              <w:bottom w:val="nil"/>
              <w:right w:val="nil"/>
            </w:tcBorders>
            <w:noWrap/>
            <w:hideMark/>
          </w:tcPr>
          <w:p w14:paraId="1DA751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70047A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L</w:t>
            </w:r>
          </w:p>
        </w:tc>
        <w:tc>
          <w:tcPr>
            <w:tcW w:w="1414" w:type="dxa"/>
            <w:tcBorders>
              <w:top w:val="nil"/>
              <w:left w:val="nil"/>
              <w:bottom w:val="nil"/>
              <w:right w:val="nil"/>
            </w:tcBorders>
            <w:noWrap/>
            <w:hideMark/>
          </w:tcPr>
          <w:p w14:paraId="20C979C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42.67695181</w:t>
            </w:r>
          </w:p>
        </w:tc>
        <w:tc>
          <w:tcPr>
            <w:tcW w:w="1733" w:type="dxa"/>
            <w:tcBorders>
              <w:top w:val="nil"/>
              <w:left w:val="nil"/>
              <w:bottom w:val="nil"/>
              <w:right w:val="nil"/>
            </w:tcBorders>
            <w:noWrap/>
            <w:hideMark/>
          </w:tcPr>
          <w:p w14:paraId="6C50C1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-83.48354417</w:t>
            </w:r>
          </w:p>
        </w:tc>
        <w:tc>
          <w:tcPr>
            <w:tcW w:w="1390" w:type="dxa"/>
            <w:tcBorders>
              <w:top w:val="nil"/>
              <w:left w:val="nil"/>
              <w:bottom w:val="nil"/>
              <w:right w:val="nil"/>
            </w:tcBorders>
            <w:noWrap/>
            <w:hideMark/>
          </w:tcPr>
          <w:p w14:paraId="712688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5D78B5A" w14:textId="77777777" w:rsidTr="002C5082">
        <w:trPr>
          <w:trHeight w:val="290"/>
        </w:trPr>
        <w:tc>
          <w:tcPr>
            <w:tcW w:w="932" w:type="dxa"/>
            <w:tcBorders>
              <w:top w:val="nil"/>
              <w:left w:val="nil"/>
              <w:bottom w:val="nil"/>
              <w:right w:val="nil"/>
            </w:tcBorders>
            <w:noWrap/>
            <w:hideMark/>
          </w:tcPr>
          <w:p w14:paraId="390EE4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52</w:t>
            </w:r>
          </w:p>
        </w:tc>
        <w:tc>
          <w:tcPr>
            <w:tcW w:w="1635" w:type="dxa"/>
            <w:tcBorders>
              <w:top w:val="nil"/>
              <w:left w:val="nil"/>
              <w:bottom w:val="nil"/>
              <w:right w:val="nil"/>
            </w:tcBorders>
            <w:noWrap/>
            <w:hideMark/>
          </w:tcPr>
          <w:p w14:paraId="0B6AF4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w:t>
            </w:r>
          </w:p>
        </w:tc>
        <w:tc>
          <w:tcPr>
            <w:tcW w:w="1243" w:type="dxa"/>
            <w:tcBorders>
              <w:top w:val="nil"/>
              <w:left w:val="nil"/>
              <w:bottom w:val="nil"/>
              <w:right w:val="nil"/>
            </w:tcBorders>
            <w:noWrap/>
            <w:hideMark/>
          </w:tcPr>
          <w:p w14:paraId="212B9B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0F369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3526B1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42.67737591</w:t>
            </w:r>
          </w:p>
        </w:tc>
        <w:tc>
          <w:tcPr>
            <w:tcW w:w="1733" w:type="dxa"/>
            <w:tcBorders>
              <w:top w:val="nil"/>
              <w:left w:val="nil"/>
              <w:bottom w:val="nil"/>
              <w:right w:val="nil"/>
            </w:tcBorders>
            <w:noWrap/>
            <w:hideMark/>
          </w:tcPr>
          <w:p w14:paraId="2883C1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-83.4842027</w:t>
            </w:r>
          </w:p>
        </w:tc>
        <w:tc>
          <w:tcPr>
            <w:tcW w:w="1390" w:type="dxa"/>
            <w:tcBorders>
              <w:top w:val="nil"/>
              <w:left w:val="nil"/>
              <w:bottom w:val="nil"/>
              <w:right w:val="nil"/>
            </w:tcBorders>
            <w:noWrap/>
            <w:hideMark/>
          </w:tcPr>
          <w:p w14:paraId="61B2DD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E03EE2D" w14:textId="77777777" w:rsidTr="002C5082">
        <w:trPr>
          <w:trHeight w:val="290"/>
        </w:trPr>
        <w:tc>
          <w:tcPr>
            <w:tcW w:w="932" w:type="dxa"/>
            <w:tcBorders>
              <w:top w:val="nil"/>
              <w:left w:val="nil"/>
              <w:bottom w:val="nil"/>
              <w:right w:val="nil"/>
            </w:tcBorders>
            <w:noWrap/>
            <w:hideMark/>
          </w:tcPr>
          <w:p w14:paraId="5909BB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53</w:t>
            </w:r>
          </w:p>
        </w:tc>
        <w:tc>
          <w:tcPr>
            <w:tcW w:w="1635" w:type="dxa"/>
            <w:tcBorders>
              <w:top w:val="nil"/>
              <w:left w:val="nil"/>
              <w:bottom w:val="nil"/>
              <w:right w:val="nil"/>
            </w:tcBorders>
            <w:noWrap/>
            <w:hideMark/>
          </w:tcPr>
          <w:p w14:paraId="657207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PONHD2</w:t>
            </w:r>
          </w:p>
        </w:tc>
        <w:tc>
          <w:tcPr>
            <w:tcW w:w="1243" w:type="dxa"/>
            <w:tcBorders>
              <w:top w:val="nil"/>
              <w:left w:val="nil"/>
              <w:bottom w:val="nil"/>
              <w:right w:val="nil"/>
            </w:tcBorders>
            <w:noWrap/>
            <w:hideMark/>
          </w:tcPr>
          <w:p w14:paraId="6285A62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C4459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252384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42.67763539</w:t>
            </w:r>
          </w:p>
        </w:tc>
        <w:tc>
          <w:tcPr>
            <w:tcW w:w="1733" w:type="dxa"/>
            <w:tcBorders>
              <w:top w:val="nil"/>
              <w:left w:val="nil"/>
              <w:bottom w:val="nil"/>
              <w:right w:val="nil"/>
            </w:tcBorders>
            <w:noWrap/>
            <w:hideMark/>
          </w:tcPr>
          <w:p w14:paraId="5E9516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-83.48494077</w:t>
            </w:r>
          </w:p>
        </w:tc>
        <w:tc>
          <w:tcPr>
            <w:tcW w:w="1390" w:type="dxa"/>
            <w:tcBorders>
              <w:top w:val="nil"/>
              <w:left w:val="nil"/>
              <w:bottom w:val="nil"/>
              <w:right w:val="nil"/>
            </w:tcBorders>
            <w:noWrap/>
            <w:hideMark/>
          </w:tcPr>
          <w:p w14:paraId="187E3D5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15A48BB" w14:textId="77777777" w:rsidTr="002C5082">
        <w:trPr>
          <w:trHeight w:val="290"/>
        </w:trPr>
        <w:tc>
          <w:tcPr>
            <w:tcW w:w="932" w:type="dxa"/>
            <w:tcBorders>
              <w:top w:val="nil"/>
              <w:left w:val="nil"/>
              <w:bottom w:val="nil"/>
              <w:right w:val="nil"/>
            </w:tcBorders>
            <w:noWrap/>
            <w:hideMark/>
          </w:tcPr>
          <w:p w14:paraId="37D4F7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54</w:t>
            </w:r>
          </w:p>
        </w:tc>
        <w:tc>
          <w:tcPr>
            <w:tcW w:w="1635" w:type="dxa"/>
            <w:tcBorders>
              <w:top w:val="nil"/>
              <w:left w:val="nil"/>
              <w:bottom w:val="nil"/>
              <w:right w:val="nil"/>
            </w:tcBorders>
            <w:noWrap/>
            <w:hideMark/>
          </w:tcPr>
          <w:p w14:paraId="00216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PONHD3</w:t>
            </w:r>
          </w:p>
        </w:tc>
        <w:tc>
          <w:tcPr>
            <w:tcW w:w="1243" w:type="dxa"/>
            <w:tcBorders>
              <w:top w:val="nil"/>
              <w:left w:val="nil"/>
              <w:bottom w:val="nil"/>
              <w:right w:val="nil"/>
            </w:tcBorders>
            <w:noWrap/>
            <w:hideMark/>
          </w:tcPr>
          <w:p w14:paraId="1B81F7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41074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w:t>
            </w:r>
          </w:p>
        </w:tc>
        <w:tc>
          <w:tcPr>
            <w:tcW w:w="1414" w:type="dxa"/>
            <w:tcBorders>
              <w:top w:val="nil"/>
              <w:left w:val="nil"/>
              <w:bottom w:val="nil"/>
              <w:right w:val="nil"/>
            </w:tcBorders>
            <w:noWrap/>
            <w:hideMark/>
          </w:tcPr>
          <w:p w14:paraId="6659AAB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42.67619344</w:t>
            </w:r>
          </w:p>
        </w:tc>
        <w:tc>
          <w:tcPr>
            <w:tcW w:w="1733" w:type="dxa"/>
            <w:tcBorders>
              <w:top w:val="nil"/>
              <w:left w:val="nil"/>
              <w:bottom w:val="nil"/>
              <w:right w:val="nil"/>
            </w:tcBorders>
            <w:noWrap/>
            <w:hideMark/>
          </w:tcPr>
          <w:p w14:paraId="18F7882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-83.48458083</w:t>
            </w:r>
          </w:p>
        </w:tc>
        <w:tc>
          <w:tcPr>
            <w:tcW w:w="1390" w:type="dxa"/>
            <w:tcBorders>
              <w:top w:val="nil"/>
              <w:left w:val="nil"/>
              <w:bottom w:val="nil"/>
              <w:right w:val="nil"/>
            </w:tcBorders>
            <w:noWrap/>
            <w:hideMark/>
          </w:tcPr>
          <w:p w14:paraId="6B2EE6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0EF8138" w14:textId="77777777" w:rsidTr="002C5082">
        <w:trPr>
          <w:trHeight w:val="290"/>
        </w:trPr>
        <w:tc>
          <w:tcPr>
            <w:tcW w:w="932" w:type="dxa"/>
            <w:tcBorders>
              <w:top w:val="nil"/>
              <w:left w:val="nil"/>
              <w:bottom w:val="nil"/>
              <w:right w:val="nil"/>
            </w:tcBorders>
            <w:noWrap/>
            <w:hideMark/>
          </w:tcPr>
          <w:p w14:paraId="7FA4EF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55</w:t>
            </w:r>
          </w:p>
        </w:tc>
        <w:tc>
          <w:tcPr>
            <w:tcW w:w="1635" w:type="dxa"/>
            <w:tcBorders>
              <w:top w:val="nil"/>
              <w:left w:val="nil"/>
              <w:bottom w:val="nil"/>
              <w:right w:val="nil"/>
            </w:tcBorders>
            <w:noWrap/>
            <w:hideMark/>
          </w:tcPr>
          <w:p w14:paraId="7579330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w:t>
            </w:r>
          </w:p>
        </w:tc>
        <w:tc>
          <w:tcPr>
            <w:tcW w:w="1243" w:type="dxa"/>
            <w:tcBorders>
              <w:top w:val="nil"/>
              <w:left w:val="nil"/>
              <w:bottom w:val="nil"/>
              <w:right w:val="nil"/>
            </w:tcBorders>
            <w:noWrap/>
            <w:hideMark/>
          </w:tcPr>
          <w:p w14:paraId="45A734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A9EF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03AF35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42.67628637</w:t>
            </w:r>
          </w:p>
        </w:tc>
        <w:tc>
          <w:tcPr>
            <w:tcW w:w="1733" w:type="dxa"/>
            <w:tcBorders>
              <w:top w:val="nil"/>
              <w:left w:val="nil"/>
              <w:bottom w:val="nil"/>
              <w:right w:val="nil"/>
            </w:tcBorders>
            <w:noWrap/>
            <w:hideMark/>
          </w:tcPr>
          <w:p w14:paraId="70967F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-83.48161802</w:t>
            </w:r>
          </w:p>
        </w:tc>
        <w:tc>
          <w:tcPr>
            <w:tcW w:w="1390" w:type="dxa"/>
            <w:tcBorders>
              <w:top w:val="nil"/>
              <w:left w:val="nil"/>
              <w:bottom w:val="nil"/>
              <w:right w:val="nil"/>
            </w:tcBorders>
            <w:noWrap/>
            <w:hideMark/>
          </w:tcPr>
          <w:p w14:paraId="589756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48823B8" w14:textId="77777777" w:rsidTr="002C5082">
        <w:trPr>
          <w:trHeight w:val="290"/>
        </w:trPr>
        <w:tc>
          <w:tcPr>
            <w:tcW w:w="932" w:type="dxa"/>
            <w:tcBorders>
              <w:top w:val="nil"/>
              <w:left w:val="nil"/>
              <w:bottom w:val="nil"/>
              <w:right w:val="nil"/>
            </w:tcBorders>
            <w:noWrap/>
            <w:hideMark/>
          </w:tcPr>
          <w:p w14:paraId="3F3D0C1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56</w:t>
            </w:r>
          </w:p>
        </w:tc>
        <w:tc>
          <w:tcPr>
            <w:tcW w:w="1635" w:type="dxa"/>
            <w:tcBorders>
              <w:top w:val="nil"/>
              <w:left w:val="nil"/>
              <w:bottom w:val="nil"/>
              <w:right w:val="nil"/>
            </w:tcBorders>
            <w:noWrap/>
            <w:hideMark/>
          </w:tcPr>
          <w:p w14:paraId="2406E5B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PONEAST2</w:t>
            </w:r>
          </w:p>
        </w:tc>
        <w:tc>
          <w:tcPr>
            <w:tcW w:w="1243" w:type="dxa"/>
            <w:tcBorders>
              <w:top w:val="nil"/>
              <w:left w:val="nil"/>
              <w:bottom w:val="nil"/>
              <w:right w:val="nil"/>
            </w:tcBorders>
            <w:noWrap/>
            <w:hideMark/>
          </w:tcPr>
          <w:p w14:paraId="37A873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46D8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83E4FE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42.67644003</w:t>
            </w:r>
          </w:p>
        </w:tc>
        <w:tc>
          <w:tcPr>
            <w:tcW w:w="1733" w:type="dxa"/>
            <w:tcBorders>
              <w:top w:val="nil"/>
              <w:left w:val="nil"/>
              <w:bottom w:val="nil"/>
              <w:right w:val="nil"/>
            </w:tcBorders>
            <w:noWrap/>
            <w:hideMark/>
          </w:tcPr>
          <w:p w14:paraId="598C1B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-83.48223133</w:t>
            </w:r>
          </w:p>
        </w:tc>
        <w:tc>
          <w:tcPr>
            <w:tcW w:w="1390" w:type="dxa"/>
            <w:tcBorders>
              <w:top w:val="nil"/>
              <w:left w:val="nil"/>
              <w:bottom w:val="nil"/>
              <w:right w:val="nil"/>
            </w:tcBorders>
            <w:noWrap/>
            <w:hideMark/>
          </w:tcPr>
          <w:p w14:paraId="6F0100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4A50810" w14:textId="77777777" w:rsidTr="002C5082">
        <w:trPr>
          <w:trHeight w:val="290"/>
        </w:trPr>
        <w:tc>
          <w:tcPr>
            <w:tcW w:w="932" w:type="dxa"/>
            <w:tcBorders>
              <w:top w:val="nil"/>
              <w:left w:val="nil"/>
              <w:bottom w:val="nil"/>
              <w:right w:val="nil"/>
            </w:tcBorders>
            <w:noWrap/>
            <w:hideMark/>
          </w:tcPr>
          <w:p w14:paraId="45CF17B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57</w:t>
            </w:r>
          </w:p>
        </w:tc>
        <w:tc>
          <w:tcPr>
            <w:tcW w:w="1635" w:type="dxa"/>
            <w:tcBorders>
              <w:top w:val="nil"/>
              <w:left w:val="nil"/>
              <w:bottom w:val="nil"/>
              <w:right w:val="nil"/>
            </w:tcBorders>
            <w:noWrap/>
            <w:hideMark/>
          </w:tcPr>
          <w:p w14:paraId="34CCD6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PONEAST3</w:t>
            </w:r>
          </w:p>
        </w:tc>
        <w:tc>
          <w:tcPr>
            <w:tcW w:w="1243" w:type="dxa"/>
            <w:tcBorders>
              <w:top w:val="nil"/>
              <w:left w:val="nil"/>
              <w:bottom w:val="nil"/>
              <w:right w:val="nil"/>
            </w:tcBorders>
            <w:noWrap/>
            <w:hideMark/>
          </w:tcPr>
          <w:p w14:paraId="315E95C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14A485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N</w:t>
            </w:r>
          </w:p>
        </w:tc>
        <w:tc>
          <w:tcPr>
            <w:tcW w:w="1414" w:type="dxa"/>
            <w:tcBorders>
              <w:top w:val="nil"/>
              <w:left w:val="nil"/>
              <w:bottom w:val="nil"/>
              <w:right w:val="nil"/>
            </w:tcBorders>
            <w:noWrap/>
            <w:hideMark/>
          </w:tcPr>
          <w:p w14:paraId="06A53E8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42.67655527</w:t>
            </w:r>
          </w:p>
        </w:tc>
        <w:tc>
          <w:tcPr>
            <w:tcW w:w="1733" w:type="dxa"/>
            <w:tcBorders>
              <w:top w:val="nil"/>
              <w:left w:val="nil"/>
              <w:bottom w:val="nil"/>
              <w:right w:val="nil"/>
            </w:tcBorders>
            <w:noWrap/>
            <w:hideMark/>
          </w:tcPr>
          <w:p w14:paraId="0C5CB0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-83.4827693</w:t>
            </w:r>
          </w:p>
        </w:tc>
        <w:tc>
          <w:tcPr>
            <w:tcW w:w="1390" w:type="dxa"/>
            <w:tcBorders>
              <w:top w:val="nil"/>
              <w:left w:val="nil"/>
              <w:bottom w:val="nil"/>
              <w:right w:val="nil"/>
            </w:tcBorders>
            <w:noWrap/>
            <w:hideMark/>
          </w:tcPr>
          <w:p w14:paraId="5AFE9B9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37C0554C" w14:textId="77777777" w:rsidTr="002C5082">
        <w:trPr>
          <w:trHeight w:val="290"/>
        </w:trPr>
        <w:tc>
          <w:tcPr>
            <w:tcW w:w="932" w:type="dxa"/>
            <w:tcBorders>
              <w:top w:val="nil"/>
              <w:left w:val="nil"/>
              <w:bottom w:val="nil"/>
              <w:right w:val="nil"/>
            </w:tcBorders>
            <w:noWrap/>
            <w:hideMark/>
          </w:tcPr>
          <w:p w14:paraId="7A333D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58</w:t>
            </w:r>
          </w:p>
        </w:tc>
        <w:tc>
          <w:tcPr>
            <w:tcW w:w="1635" w:type="dxa"/>
            <w:tcBorders>
              <w:top w:val="nil"/>
              <w:left w:val="nil"/>
              <w:bottom w:val="nil"/>
              <w:right w:val="nil"/>
            </w:tcBorders>
            <w:noWrap/>
            <w:hideMark/>
          </w:tcPr>
          <w:p w14:paraId="1AD7D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w:t>
            </w:r>
          </w:p>
        </w:tc>
        <w:tc>
          <w:tcPr>
            <w:tcW w:w="1243" w:type="dxa"/>
            <w:tcBorders>
              <w:top w:val="nil"/>
              <w:left w:val="nil"/>
              <w:bottom w:val="nil"/>
              <w:right w:val="nil"/>
            </w:tcBorders>
            <w:noWrap/>
            <w:hideMark/>
          </w:tcPr>
          <w:p w14:paraId="664B499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1527FA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04F79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42.67697644</w:t>
            </w:r>
          </w:p>
        </w:tc>
        <w:tc>
          <w:tcPr>
            <w:tcW w:w="1733" w:type="dxa"/>
            <w:tcBorders>
              <w:top w:val="nil"/>
              <w:left w:val="nil"/>
              <w:bottom w:val="nil"/>
              <w:right w:val="nil"/>
            </w:tcBorders>
            <w:noWrap/>
            <w:hideMark/>
          </w:tcPr>
          <w:p w14:paraId="2A82D2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-83.48225793</w:t>
            </w:r>
          </w:p>
        </w:tc>
        <w:tc>
          <w:tcPr>
            <w:tcW w:w="1390" w:type="dxa"/>
            <w:tcBorders>
              <w:top w:val="nil"/>
              <w:left w:val="nil"/>
              <w:bottom w:val="nil"/>
              <w:right w:val="nil"/>
            </w:tcBorders>
            <w:noWrap/>
            <w:hideMark/>
          </w:tcPr>
          <w:p w14:paraId="77D4BF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15988EC2" w14:textId="77777777" w:rsidTr="002C5082">
        <w:trPr>
          <w:trHeight w:val="290"/>
        </w:trPr>
        <w:tc>
          <w:tcPr>
            <w:tcW w:w="932" w:type="dxa"/>
            <w:tcBorders>
              <w:top w:val="nil"/>
              <w:left w:val="nil"/>
              <w:bottom w:val="nil"/>
              <w:right w:val="nil"/>
            </w:tcBorders>
            <w:noWrap/>
            <w:hideMark/>
          </w:tcPr>
          <w:p w14:paraId="68950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59</w:t>
            </w:r>
          </w:p>
        </w:tc>
        <w:tc>
          <w:tcPr>
            <w:tcW w:w="1635" w:type="dxa"/>
            <w:tcBorders>
              <w:top w:val="nil"/>
              <w:left w:val="nil"/>
              <w:bottom w:val="nil"/>
              <w:right w:val="nil"/>
            </w:tcBorders>
            <w:noWrap/>
            <w:hideMark/>
          </w:tcPr>
          <w:p w14:paraId="39458F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PONRT2</w:t>
            </w:r>
          </w:p>
        </w:tc>
        <w:tc>
          <w:tcPr>
            <w:tcW w:w="1243" w:type="dxa"/>
            <w:tcBorders>
              <w:top w:val="nil"/>
              <w:left w:val="nil"/>
              <w:bottom w:val="nil"/>
              <w:right w:val="nil"/>
            </w:tcBorders>
            <w:noWrap/>
            <w:hideMark/>
          </w:tcPr>
          <w:p w14:paraId="3CAE5C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814BF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1EF95A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42.67847161</w:t>
            </w:r>
          </w:p>
        </w:tc>
        <w:tc>
          <w:tcPr>
            <w:tcW w:w="1733" w:type="dxa"/>
            <w:tcBorders>
              <w:top w:val="nil"/>
              <w:left w:val="nil"/>
              <w:bottom w:val="nil"/>
              <w:right w:val="nil"/>
            </w:tcBorders>
            <w:noWrap/>
            <w:hideMark/>
          </w:tcPr>
          <w:p w14:paraId="5F0E1A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-83.4821571</w:t>
            </w:r>
          </w:p>
        </w:tc>
        <w:tc>
          <w:tcPr>
            <w:tcW w:w="1390" w:type="dxa"/>
            <w:tcBorders>
              <w:top w:val="nil"/>
              <w:left w:val="nil"/>
              <w:bottom w:val="nil"/>
              <w:right w:val="nil"/>
            </w:tcBorders>
            <w:noWrap/>
            <w:hideMark/>
          </w:tcPr>
          <w:p w14:paraId="3B0A4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B7EE481" w14:textId="77777777" w:rsidTr="002C5082">
        <w:trPr>
          <w:trHeight w:val="290"/>
        </w:trPr>
        <w:tc>
          <w:tcPr>
            <w:tcW w:w="932" w:type="dxa"/>
            <w:tcBorders>
              <w:top w:val="nil"/>
              <w:left w:val="nil"/>
              <w:bottom w:val="nil"/>
              <w:right w:val="nil"/>
            </w:tcBorders>
            <w:noWrap/>
            <w:hideMark/>
          </w:tcPr>
          <w:p w14:paraId="18A977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60</w:t>
            </w:r>
          </w:p>
        </w:tc>
        <w:tc>
          <w:tcPr>
            <w:tcW w:w="1635" w:type="dxa"/>
            <w:tcBorders>
              <w:top w:val="nil"/>
              <w:left w:val="nil"/>
              <w:bottom w:val="nil"/>
              <w:right w:val="nil"/>
            </w:tcBorders>
            <w:noWrap/>
            <w:hideMark/>
          </w:tcPr>
          <w:p w14:paraId="384FC23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PONRT3</w:t>
            </w:r>
          </w:p>
        </w:tc>
        <w:tc>
          <w:tcPr>
            <w:tcW w:w="1243" w:type="dxa"/>
            <w:tcBorders>
              <w:top w:val="nil"/>
              <w:left w:val="nil"/>
              <w:bottom w:val="nil"/>
              <w:right w:val="nil"/>
            </w:tcBorders>
            <w:noWrap/>
            <w:hideMark/>
          </w:tcPr>
          <w:p w14:paraId="66DB73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BF0B1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O</w:t>
            </w:r>
          </w:p>
        </w:tc>
        <w:tc>
          <w:tcPr>
            <w:tcW w:w="1414" w:type="dxa"/>
            <w:tcBorders>
              <w:top w:val="nil"/>
              <w:left w:val="nil"/>
              <w:bottom w:val="nil"/>
              <w:right w:val="nil"/>
            </w:tcBorders>
            <w:noWrap/>
            <w:hideMark/>
          </w:tcPr>
          <w:p w14:paraId="2BC9C73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42.67796779</w:t>
            </w:r>
          </w:p>
        </w:tc>
        <w:tc>
          <w:tcPr>
            <w:tcW w:w="1733" w:type="dxa"/>
            <w:tcBorders>
              <w:top w:val="nil"/>
              <w:left w:val="nil"/>
              <w:bottom w:val="nil"/>
              <w:right w:val="nil"/>
            </w:tcBorders>
            <w:noWrap/>
            <w:hideMark/>
          </w:tcPr>
          <w:p w14:paraId="76EC67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-83.48337831</w:t>
            </w:r>
          </w:p>
        </w:tc>
        <w:tc>
          <w:tcPr>
            <w:tcW w:w="1390" w:type="dxa"/>
            <w:tcBorders>
              <w:top w:val="nil"/>
              <w:left w:val="nil"/>
              <w:bottom w:val="nil"/>
              <w:right w:val="nil"/>
            </w:tcBorders>
            <w:noWrap/>
            <w:hideMark/>
          </w:tcPr>
          <w:p w14:paraId="66587B4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047D77" w14:textId="77777777" w:rsidTr="002C5082">
        <w:trPr>
          <w:trHeight w:val="290"/>
        </w:trPr>
        <w:tc>
          <w:tcPr>
            <w:tcW w:w="932" w:type="dxa"/>
            <w:tcBorders>
              <w:top w:val="nil"/>
              <w:left w:val="nil"/>
              <w:bottom w:val="nil"/>
              <w:right w:val="nil"/>
            </w:tcBorders>
            <w:noWrap/>
            <w:hideMark/>
          </w:tcPr>
          <w:p w14:paraId="7E1117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61</w:t>
            </w:r>
          </w:p>
        </w:tc>
        <w:tc>
          <w:tcPr>
            <w:tcW w:w="1635" w:type="dxa"/>
            <w:tcBorders>
              <w:top w:val="nil"/>
              <w:left w:val="nil"/>
              <w:bottom w:val="nil"/>
              <w:right w:val="nil"/>
            </w:tcBorders>
            <w:noWrap/>
            <w:hideMark/>
          </w:tcPr>
          <w:p w14:paraId="70B24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w:t>
            </w:r>
          </w:p>
        </w:tc>
        <w:tc>
          <w:tcPr>
            <w:tcW w:w="1243" w:type="dxa"/>
            <w:tcBorders>
              <w:top w:val="nil"/>
              <w:left w:val="nil"/>
              <w:bottom w:val="nil"/>
              <w:right w:val="nil"/>
            </w:tcBorders>
            <w:noWrap/>
            <w:hideMark/>
          </w:tcPr>
          <w:p w14:paraId="01917C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55F506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749CE5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42.50511387</w:t>
            </w:r>
          </w:p>
        </w:tc>
        <w:tc>
          <w:tcPr>
            <w:tcW w:w="1733" w:type="dxa"/>
            <w:tcBorders>
              <w:top w:val="nil"/>
              <w:left w:val="nil"/>
              <w:bottom w:val="nil"/>
              <w:right w:val="nil"/>
            </w:tcBorders>
            <w:noWrap/>
            <w:hideMark/>
          </w:tcPr>
          <w:p w14:paraId="420FC4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-83.711563</w:t>
            </w:r>
          </w:p>
        </w:tc>
        <w:tc>
          <w:tcPr>
            <w:tcW w:w="1390" w:type="dxa"/>
            <w:tcBorders>
              <w:top w:val="nil"/>
              <w:left w:val="nil"/>
              <w:bottom w:val="nil"/>
              <w:right w:val="nil"/>
            </w:tcBorders>
            <w:noWrap/>
            <w:hideMark/>
          </w:tcPr>
          <w:p w14:paraId="71F869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8B3D9DC" w14:textId="77777777" w:rsidTr="002C5082">
        <w:trPr>
          <w:trHeight w:val="290"/>
        </w:trPr>
        <w:tc>
          <w:tcPr>
            <w:tcW w:w="932" w:type="dxa"/>
            <w:tcBorders>
              <w:top w:val="nil"/>
              <w:left w:val="nil"/>
              <w:bottom w:val="nil"/>
              <w:right w:val="nil"/>
            </w:tcBorders>
            <w:noWrap/>
            <w:hideMark/>
          </w:tcPr>
          <w:p w14:paraId="614E2C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62</w:t>
            </w:r>
          </w:p>
        </w:tc>
        <w:tc>
          <w:tcPr>
            <w:tcW w:w="1635" w:type="dxa"/>
            <w:tcBorders>
              <w:top w:val="nil"/>
              <w:left w:val="nil"/>
              <w:bottom w:val="nil"/>
              <w:right w:val="nil"/>
            </w:tcBorders>
            <w:noWrap/>
            <w:hideMark/>
          </w:tcPr>
          <w:p w14:paraId="0F0C19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ILRIP2</w:t>
            </w:r>
          </w:p>
        </w:tc>
        <w:tc>
          <w:tcPr>
            <w:tcW w:w="1243" w:type="dxa"/>
            <w:tcBorders>
              <w:top w:val="nil"/>
              <w:left w:val="nil"/>
              <w:bottom w:val="nil"/>
              <w:right w:val="nil"/>
            </w:tcBorders>
            <w:noWrap/>
            <w:hideMark/>
          </w:tcPr>
          <w:p w14:paraId="5E293F4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6F6CFB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42EA07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42.50548015</w:t>
            </w:r>
          </w:p>
        </w:tc>
        <w:tc>
          <w:tcPr>
            <w:tcW w:w="1733" w:type="dxa"/>
            <w:tcBorders>
              <w:top w:val="nil"/>
              <w:left w:val="nil"/>
              <w:bottom w:val="nil"/>
              <w:right w:val="nil"/>
            </w:tcBorders>
            <w:noWrap/>
            <w:hideMark/>
          </w:tcPr>
          <w:p w14:paraId="27388C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-83.71130397</w:t>
            </w:r>
          </w:p>
        </w:tc>
        <w:tc>
          <w:tcPr>
            <w:tcW w:w="1390" w:type="dxa"/>
            <w:tcBorders>
              <w:top w:val="nil"/>
              <w:left w:val="nil"/>
              <w:bottom w:val="nil"/>
              <w:right w:val="nil"/>
            </w:tcBorders>
            <w:noWrap/>
            <w:hideMark/>
          </w:tcPr>
          <w:p w14:paraId="3F6B0B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A4E5B16" w14:textId="77777777" w:rsidTr="002C5082">
        <w:trPr>
          <w:trHeight w:val="290"/>
        </w:trPr>
        <w:tc>
          <w:tcPr>
            <w:tcW w:w="932" w:type="dxa"/>
            <w:tcBorders>
              <w:top w:val="nil"/>
              <w:left w:val="nil"/>
              <w:bottom w:val="nil"/>
              <w:right w:val="nil"/>
            </w:tcBorders>
            <w:noWrap/>
            <w:hideMark/>
          </w:tcPr>
          <w:p w14:paraId="76B990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63</w:t>
            </w:r>
          </w:p>
        </w:tc>
        <w:tc>
          <w:tcPr>
            <w:tcW w:w="1635" w:type="dxa"/>
            <w:tcBorders>
              <w:top w:val="nil"/>
              <w:left w:val="nil"/>
              <w:bottom w:val="nil"/>
              <w:right w:val="nil"/>
            </w:tcBorders>
            <w:noWrap/>
            <w:hideMark/>
          </w:tcPr>
          <w:p w14:paraId="47FAD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ILRIP3</w:t>
            </w:r>
          </w:p>
        </w:tc>
        <w:tc>
          <w:tcPr>
            <w:tcW w:w="1243" w:type="dxa"/>
            <w:tcBorders>
              <w:top w:val="nil"/>
              <w:left w:val="nil"/>
              <w:bottom w:val="nil"/>
              <w:right w:val="nil"/>
            </w:tcBorders>
            <w:noWrap/>
            <w:hideMark/>
          </w:tcPr>
          <w:p w14:paraId="7E2914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09128A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w:t>
            </w:r>
          </w:p>
        </w:tc>
        <w:tc>
          <w:tcPr>
            <w:tcW w:w="1414" w:type="dxa"/>
            <w:tcBorders>
              <w:top w:val="nil"/>
              <w:left w:val="nil"/>
              <w:bottom w:val="nil"/>
              <w:right w:val="nil"/>
            </w:tcBorders>
            <w:noWrap/>
            <w:hideMark/>
          </w:tcPr>
          <w:p w14:paraId="274F82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42.50506543</w:t>
            </w:r>
          </w:p>
        </w:tc>
        <w:tc>
          <w:tcPr>
            <w:tcW w:w="1733" w:type="dxa"/>
            <w:tcBorders>
              <w:top w:val="nil"/>
              <w:left w:val="nil"/>
              <w:bottom w:val="nil"/>
              <w:right w:val="nil"/>
            </w:tcBorders>
            <w:noWrap/>
            <w:hideMark/>
          </w:tcPr>
          <w:p w14:paraId="30508D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-83.71105671</w:t>
            </w:r>
          </w:p>
        </w:tc>
        <w:tc>
          <w:tcPr>
            <w:tcW w:w="1390" w:type="dxa"/>
            <w:tcBorders>
              <w:top w:val="nil"/>
              <w:left w:val="nil"/>
              <w:bottom w:val="nil"/>
              <w:right w:val="nil"/>
            </w:tcBorders>
            <w:noWrap/>
            <w:hideMark/>
          </w:tcPr>
          <w:p w14:paraId="1D58FF7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2C44CF8" w14:textId="77777777" w:rsidTr="002C5082">
        <w:trPr>
          <w:trHeight w:val="290"/>
        </w:trPr>
        <w:tc>
          <w:tcPr>
            <w:tcW w:w="932" w:type="dxa"/>
            <w:tcBorders>
              <w:top w:val="nil"/>
              <w:left w:val="nil"/>
              <w:bottom w:val="nil"/>
              <w:right w:val="nil"/>
            </w:tcBorders>
            <w:noWrap/>
            <w:hideMark/>
          </w:tcPr>
          <w:p w14:paraId="2B0964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64</w:t>
            </w:r>
          </w:p>
        </w:tc>
        <w:tc>
          <w:tcPr>
            <w:tcW w:w="1635" w:type="dxa"/>
            <w:tcBorders>
              <w:top w:val="nil"/>
              <w:left w:val="nil"/>
              <w:bottom w:val="nil"/>
              <w:right w:val="nil"/>
            </w:tcBorders>
            <w:noWrap/>
            <w:hideMark/>
          </w:tcPr>
          <w:p w14:paraId="226C4E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w:t>
            </w:r>
          </w:p>
        </w:tc>
        <w:tc>
          <w:tcPr>
            <w:tcW w:w="1243" w:type="dxa"/>
            <w:tcBorders>
              <w:top w:val="nil"/>
              <w:left w:val="nil"/>
              <w:bottom w:val="nil"/>
              <w:right w:val="nil"/>
            </w:tcBorders>
            <w:noWrap/>
            <w:hideMark/>
          </w:tcPr>
          <w:p w14:paraId="3006E3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133F976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09A0DF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42.49871458</w:t>
            </w:r>
          </w:p>
        </w:tc>
        <w:tc>
          <w:tcPr>
            <w:tcW w:w="1733" w:type="dxa"/>
            <w:tcBorders>
              <w:top w:val="nil"/>
              <w:left w:val="nil"/>
              <w:bottom w:val="nil"/>
              <w:right w:val="nil"/>
            </w:tcBorders>
            <w:noWrap/>
            <w:hideMark/>
          </w:tcPr>
          <w:p w14:paraId="7BBC65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-83.71880034</w:t>
            </w:r>
          </w:p>
        </w:tc>
        <w:tc>
          <w:tcPr>
            <w:tcW w:w="1390" w:type="dxa"/>
            <w:tcBorders>
              <w:top w:val="nil"/>
              <w:left w:val="nil"/>
              <w:bottom w:val="nil"/>
              <w:right w:val="nil"/>
            </w:tcBorders>
            <w:noWrap/>
            <w:hideMark/>
          </w:tcPr>
          <w:p w14:paraId="0595E6C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ABD963F" w14:textId="77777777" w:rsidTr="002C5082">
        <w:trPr>
          <w:trHeight w:val="290"/>
        </w:trPr>
        <w:tc>
          <w:tcPr>
            <w:tcW w:w="932" w:type="dxa"/>
            <w:tcBorders>
              <w:top w:val="nil"/>
              <w:left w:val="nil"/>
              <w:bottom w:val="nil"/>
              <w:right w:val="nil"/>
            </w:tcBorders>
            <w:noWrap/>
            <w:hideMark/>
          </w:tcPr>
          <w:p w14:paraId="1FC9A1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65</w:t>
            </w:r>
          </w:p>
        </w:tc>
        <w:tc>
          <w:tcPr>
            <w:tcW w:w="1635" w:type="dxa"/>
            <w:tcBorders>
              <w:top w:val="nil"/>
              <w:left w:val="nil"/>
              <w:bottom w:val="nil"/>
              <w:right w:val="nil"/>
            </w:tcBorders>
            <w:noWrap/>
            <w:hideMark/>
          </w:tcPr>
          <w:p w14:paraId="154B82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ILCC2</w:t>
            </w:r>
          </w:p>
        </w:tc>
        <w:tc>
          <w:tcPr>
            <w:tcW w:w="1243" w:type="dxa"/>
            <w:tcBorders>
              <w:top w:val="nil"/>
              <w:left w:val="nil"/>
              <w:bottom w:val="nil"/>
              <w:right w:val="nil"/>
            </w:tcBorders>
            <w:noWrap/>
            <w:hideMark/>
          </w:tcPr>
          <w:p w14:paraId="0CDB16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4BE847E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291C63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42.49826164</w:t>
            </w:r>
          </w:p>
        </w:tc>
        <w:tc>
          <w:tcPr>
            <w:tcW w:w="1733" w:type="dxa"/>
            <w:tcBorders>
              <w:top w:val="nil"/>
              <w:left w:val="nil"/>
              <w:bottom w:val="nil"/>
              <w:right w:val="nil"/>
            </w:tcBorders>
            <w:noWrap/>
            <w:hideMark/>
          </w:tcPr>
          <w:p w14:paraId="411A8C1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-83.71911588</w:t>
            </w:r>
          </w:p>
        </w:tc>
        <w:tc>
          <w:tcPr>
            <w:tcW w:w="1390" w:type="dxa"/>
            <w:tcBorders>
              <w:top w:val="nil"/>
              <w:left w:val="nil"/>
              <w:bottom w:val="nil"/>
              <w:right w:val="nil"/>
            </w:tcBorders>
            <w:noWrap/>
            <w:hideMark/>
          </w:tcPr>
          <w:p w14:paraId="327E1A2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7223A022" w14:textId="77777777" w:rsidTr="002C5082">
        <w:trPr>
          <w:trHeight w:val="290"/>
        </w:trPr>
        <w:tc>
          <w:tcPr>
            <w:tcW w:w="932" w:type="dxa"/>
            <w:tcBorders>
              <w:top w:val="nil"/>
              <w:left w:val="nil"/>
              <w:bottom w:val="nil"/>
              <w:right w:val="nil"/>
            </w:tcBorders>
            <w:noWrap/>
            <w:hideMark/>
          </w:tcPr>
          <w:p w14:paraId="4639A71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66</w:t>
            </w:r>
          </w:p>
        </w:tc>
        <w:tc>
          <w:tcPr>
            <w:tcW w:w="1635" w:type="dxa"/>
            <w:tcBorders>
              <w:top w:val="nil"/>
              <w:left w:val="nil"/>
              <w:bottom w:val="nil"/>
              <w:right w:val="nil"/>
            </w:tcBorders>
            <w:noWrap/>
            <w:hideMark/>
          </w:tcPr>
          <w:p w14:paraId="2CCBB35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ILCC3</w:t>
            </w:r>
          </w:p>
        </w:tc>
        <w:tc>
          <w:tcPr>
            <w:tcW w:w="1243" w:type="dxa"/>
            <w:tcBorders>
              <w:top w:val="nil"/>
              <w:left w:val="nil"/>
              <w:bottom w:val="nil"/>
              <w:right w:val="nil"/>
            </w:tcBorders>
            <w:noWrap/>
            <w:hideMark/>
          </w:tcPr>
          <w:p w14:paraId="1DAAC0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Island Lake</w:t>
            </w:r>
          </w:p>
        </w:tc>
        <w:tc>
          <w:tcPr>
            <w:tcW w:w="1013" w:type="dxa"/>
            <w:tcBorders>
              <w:top w:val="nil"/>
              <w:left w:val="nil"/>
              <w:bottom w:val="nil"/>
              <w:right w:val="nil"/>
            </w:tcBorders>
            <w:noWrap/>
            <w:hideMark/>
          </w:tcPr>
          <w:p w14:paraId="3A94CC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Q</w:t>
            </w:r>
          </w:p>
        </w:tc>
        <w:tc>
          <w:tcPr>
            <w:tcW w:w="1414" w:type="dxa"/>
            <w:tcBorders>
              <w:top w:val="nil"/>
              <w:left w:val="nil"/>
              <w:bottom w:val="nil"/>
              <w:right w:val="nil"/>
            </w:tcBorders>
            <w:noWrap/>
            <w:hideMark/>
          </w:tcPr>
          <w:p w14:paraId="796A47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42.49755544</w:t>
            </w:r>
          </w:p>
        </w:tc>
        <w:tc>
          <w:tcPr>
            <w:tcW w:w="1733" w:type="dxa"/>
            <w:tcBorders>
              <w:top w:val="nil"/>
              <w:left w:val="nil"/>
              <w:bottom w:val="nil"/>
              <w:right w:val="nil"/>
            </w:tcBorders>
            <w:noWrap/>
            <w:hideMark/>
          </w:tcPr>
          <w:p w14:paraId="7D5408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-83.7194028</w:t>
            </w:r>
          </w:p>
        </w:tc>
        <w:tc>
          <w:tcPr>
            <w:tcW w:w="1390" w:type="dxa"/>
            <w:tcBorders>
              <w:top w:val="nil"/>
              <w:left w:val="nil"/>
              <w:bottom w:val="nil"/>
              <w:right w:val="nil"/>
            </w:tcBorders>
            <w:noWrap/>
            <w:hideMark/>
          </w:tcPr>
          <w:p w14:paraId="1BCBBD2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EFAEFD" w14:textId="77777777" w:rsidTr="002C5082">
        <w:trPr>
          <w:trHeight w:val="290"/>
        </w:trPr>
        <w:tc>
          <w:tcPr>
            <w:tcW w:w="932" w:type="dxa"/>
            <w:tcBorders>
              <w:top w:val="nil"/>
              <w:left w:val="nil"/>
              <w:bottom w:val="nil"/>
              <w:right w:val="nil"/>
            </w:tcBorders>
            <w:noWrap/>
            <w:hideMark/>
          </w:tcPr>
          <w:p w14:paraId="5BC32F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67</w:t>
            </w:r>
          </w:p>
        </w:tc>
        <w:tc>
          <w:tcPr>
            <w:tcW w:w="1635" w:type="dxa"/>
            <w:tcBorders>
              <w:top w:val="nil"/>
              <w:left w:val="nil"/>
              <w:bottom w:val="nil"/>
              <w:right w:val="nil"/>
            </w:tcBorders>
            <w:noWrap/>
            <w:hideMark/>
          </w:tcPr>
          <w:p w14:paraId="6A12E0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w:t>
            </w:r>
          </w:p>
        </w:tc>
        <w:tc>
          <w:tcPr>
            <w:tcW w:w="1243" w:type="dxa"/>
            <w:tcBorders>
              <w:top w:val="nil"/>
              <w:left w:val="nil"/>
              <w:bottom w:val="nil"/>
              <w:right w:val="nil"/>
            </w:tcBorders>
            <w:noWrap/>
            <w:hideMark/>
          </w:tcPr>
          <w:p w14:paraId="712D38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EEE3F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44F5DD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42.70259786</w:t>
            </w:r>
          </w:p>
        </w:tc>
        <w:tc>
          <w:tcPr>
            <w:tcW w:w="1733" w:type="dxa"/>
            <w:tcBorders>
              <w:top w:val="nil"/>
              <w:left w:val="nil"/>
              <w:bottom w:val="nil"/>
              <w:right w:val="nil"/>
            </w:tcBorders>
            <w:noWrap/>
            <w:hideMark/>
          </w:tcPr>
          <w:p w14:paraId="27366A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-83.49652337</w:t>
            </w:r>
          </w:p>
        </w:tc>
        <w:tc>
          <w:tcPr>
            <w:tcW w:w="1390" w:type="dxa"/>
            <w:tcBorders>
              <w:top w:val="nil"/>
              <w:left w:val="nil"/>
              <w:bottom w:val="nil"/>
              <w:right w:val="nil"/>
            </w:tcBorders>
            <w:noWrap/>
            <w:hideMark/>
          </w:tcPr>
          <w:p w14:paraId="6D93E61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468EC5F" w14:textId="77777777" w:rsidTr="002C5082">
        <w:trPr>
          <w:trHeight w:val="290"/>
        </w:trPr>
        <w:tc>
          <w:tcPr>
            <w:tcW w:w="932" w:type="dxa"/>
            <w:tcBorders>
              <w:top w:val="nil"/>
              <w:left w:val="nil"/>
              <w:bottom w:val="nil"/>
              <w:right w:val="nil"/>
            </w:tcBorders>
            <w:noWrap/>
            <w:hideMark/>
          </w:tcPr>
          <w:p w14:paraId="4F191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68</w:t>
            </w:r>
          </w:p>
        </w:tc>
        <w:tc>
          <w:tcPr>
            <w:tcW w:w="1635" w:type="dxa"/>
            <w:tcBorders>
              <w:top w:val="nil"/>
              <w:left w:val="nil"/>
              <w:bottom w:val="nil"/>
              <w:right w:val="nil"/>
            </w:tcBorders>
            <w:noWrap/>
            <w:hideMark/>
          </w:tcPr>
          <w:p w14:paraId="0FEC617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ISMATDRY2</w:t>
            </w:r>
          </w:p>
        </w:tc>
        <w:tc>
          <w:tcPr>
            <w:tcW w:w="1243" w:type="dxa"/>
            <w:tcBorders>
              <w:top w:val="nil"/>
              <w:left w:val="nil"/>
              <w:bottom w:val="nil"/>
              <w:right w:val="nil"/>
            </w:tcBorders>
            <w:noWrap/>
            <w:hideMark/>
          </w:tcPr>
          <w:p w14:paraId="7A64B8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5001FA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70CBC2F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42.70213825</w:t>
            </w:r>
          </w:p>
        </w:tc>
        <w:tc>
          <w:tcPr>
            <w:tcW w:w="1733" w:type="dxa"/>
            <w:tcBorders>
              <w:top w:val="nil"/>
              <w:left w:val="nil"/>
              <w:bottom w:val="nil"/>
              <w:right w:val="nil"/>
            </w:tcBorders>
            <w:noWrap/>
            <w:hideMark/>
          </w:tcPr>
          <w:p w14:paraId="5402F0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-83.49648848</w:t>
            </w:r>
          </w:p>
        </w:tc>
        <w:tc>
          <w:tcPr>
            <w:tcW w:w="1390" w:type="dxa"/>
            <w:tcBorders>
              <w:top w:val="nil"/>
              <w:left w:val="nil"/>
              <w:bottom w:val="nil"/>
              <w:right w:val="nil"/>
            </w:tcBorders>
            <w:noWrap/>
            <w:hideMark/>
          </w:tcPr>
          <w:p w14:paraId="0FD89F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122ECF" w14:textId="77777777" w:rsidTr="002C5082">
        <w:trPr>
          <w:trHeight w:val="290"/>
        </w:trPr>
        <w:tc>
          <w:tcPr>
            <w:tcW w:w="932" w:type="dxa"/>
            <w:tcBorders>
              <w:top w:val="nil"/>
              <w:left w:val="nil"/>
              <w:bottom w:val="nil"/>
              <w:right w:val="nil"/>
            </w:tcBorders>
            <w:noWrap/>
            <w:hideMark/>
          </w:tcPr>
          <w:p w14:paraId="4840AE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69</w:t>
            </w:r>
          </w:p>
        </w:tc>
        <w:tc>
          <w:tcPr>
            <w:tcW w:w="1635" w:type="dxa"/>
            <w:tcBorders>
              <w:top w:val="nil"/>
              <w:left w:val="nil"/>
              <w:bottom w:val="nil"/>
              <w:right w:val="nil"/>
            </w:tcBorders>
            <w:noWrap/>
            <w:hideMark/>
          </w:tcPr>
          <w:p w14:paraId="748015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ISMATDRY3</w:t>
            </w:r>
          </w:p>
        </w:tc>
        <w:tc>
          <w:tcPr>
            <w:tcW w:w="1243" w:type="dxa"/>
            <w:tcBorders>
              <w:top w:val="nil"/>
              <w:left w:val="nil"/>
              <w:bottom w:val="nil"/>
              <w:right w:val="nil"/>
            </w:tcBorders>
            <w:noWrap/>
            <w:hideMark/>
          </w:tcPr>
          <w:p w14:paraId="70CC1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0A9275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R</w:t>
            </w:r>
          </w:p>
        </w:tc>
        <w:tc>
          <w:tcPr>
            <w:tcW w:w="1414" w:type="dxa"/>
            <w:tcBorders>
              <w:top w:val="nil"/>
              <w:left w:val="nil"/>
              <w:bottom w:val="nil"/>
              <w:right w:val="nil"/>
            </w:tcBorders>
            <w:noWrap/>
            <w:hideMark/>
          </w:tcPr>
          <w:p w14:paraId="54565B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42.70223513</w:t>
            </w:r>
          </w:p>
        </w:tc>
        <w:tc>
          <w:tcPr>
            <w:tcW w:w="1733" w:type="dxa"/>
            <w:tcBorders>
              <w:top w:val="nil"/>
              <w:left w:val="nil"/>
              <w:bottom w:val="nil"/>
              <w:right w:val="nil"/>
            </w:tcBorders>
            <w:noWrap/>
            <w:hideMark/>
          </w:tcPr>
          <w:p w14:paraId="0FF6327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-83.49584728</w:t>
            </w:r>
          </w:p>
        </w:tc>
        <w:tc>
          <w:tcPr>
            <w:tcW w:w="1390" w:type="dxa"/>
            <w:tcBorders>
              <w:top w:val="nil"/>
              <w:left w:val="nil"/>
              <w:bottom w:val="nil"/>
              <w:right w:val="nil"/>
            </w:tcBorders>
            <w:noWrap/>
            <w:hideMark/>
          </w:tcPr>
          <w:p w14:paraId="72F9A3E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749A8147" w14:textId="77777777" w:rsidTr="002C5082">
        <w:trPr>
          <w:trHeight w:val="290"/>
        </w:trPr>
        <w:tc>
          <w:tcPr>
            <w:tcW w:w="932" w:type="dxa"/>
            <w:tcBorders>
              <w:top w:val="nil"/>
              <w:left w:val="nil"/>
              <w:bottom w:val="nil"/>
              <w:right w:val="nil"/>
            </w:tcBorders>
            <w:noWrap/>
            <w:hideMark/>
          </w:tcPr>
          <w:p w14:paraId="4A9A9D2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70</w:t>
            </w:r>
          </w:p>
        </w:tc>
        <w:tc>
          <w:tcPr>
            <w:tcW w:w="1635" w:type="dxa"/>
            <w:tcBorders>
              <w:top w:val="nil"/>
              <w:left w:val="nil"/>
              <w:bottom w:val="nil"/>
              <w:right w:val="nil"/>
            </w:tcBorders>
            <w:noWrap/>
            <w:hideMark/>
          </w:tcPr>
          <w:p w14:paraId="288AE46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w:t>
            </w:r>
          </w:p>
        </w:tc>
        <w:tc>
          <w:tcPr>
            <w:tcW w:w="1243" w:type="dxa"/>
            <w:tcBorders>
              <w:top w:val="nil"/>
              <w:left w:val="nil"/>
              <w:bottom w:val="nil"/>
              <w:right w:val="nil"/>
            </w:tcBorders>
            <w:noWrap/>
            <w:hideMark/>
          </w:tcPr>
          <w:p w14:paraId="73697F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15834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E62D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42.7016922</w:t>
            </w:r>
          </w:p>
        </w:tc>
        <w:tc>
          <w:tcPr>
            <w:tcW w:w="1733" w:type="dxa"/>
            <w:tcBorders>
              <w:top w:val="nil"/>
              <w:left w:val="nil"/>
              <w:bottom w:val="nil"/>
              <w:right w:val="nil"/>
            </w:tcBorders>
            <w:noWrap/>
            <w:hideMark/>
          </w:tcPr>
          <w:p w14:paraId="5C7F38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-83.49741597</w:t>
            </w:r>
          </w:p>
        </w:tc>
        <w:tc>
          <w:tcPr>
            <w:tcW w:w="1390" w:type="dxa"/>
            <w:tcBorders>
              <w:top w:val="nil"/>
              <w:left w:val="nil"/>
              <w:bottom w:val="nil"/>
              <w:right w:val="nil"/>
            </w:tcBorders>
            <w:noWrap/>
            <w:hideMark/>
          </w:tcPr>
          <w:p w14:paraId="17A373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67A70F4" w14:textId="77777777" w:rsidTr="002C5082">
        <w:trPr>
          <w:trHeight w:val="290"/>
        </w:trPr>
        <w:tc>
          <w:tcPr>
            <w:tcW w:w="932" w:type="dxa"/>
            <w:tcBorders>
              <w:top w:val="nil"/>
              <w:left w:val="nil"/>
              <w:bottom w:val="nil"/>
              <w:right w:val="nil"/>
            </w:tcBorders>
            <w:noWrap/>
            <w:hideMark/>
          </w:tcPr>
          <w:p w14:paraId="665E66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71</w:t>
            </w:r>
          </w:p>
        </w:tc>
        <w:tc>
          <w:tcPr>
            <w:tcW w:w="1635" w:type="dxa"/>
            <w:tcBorders>
              <w:top w:val="nil"/>
              <w:left w:val="nil"/>
              <w:bottom w:val="nil"/>
              <w:right w:val="nil"/>
            </w:tcBorders>
            <w:noWrap/>
            <w:hideMark/>
          </w:tcPr>
          <w:p w14:paraId="4E8276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ISLD2</w:t>
            </w:r>
          </w:p>
        </w:tc>
        <w:tc>
          <w:tcPr>
            <w:tcW w:w="1243" w:type="dxa"/>
            <w:tcBorders>
              <w:top w:val="nil"/>
              <w:left w:val="nil"/>
              <w:bottom w:val="nil"/>
              <w:right w:val="nil"/>
            </w:tcBorders>
            <w:noWrap/>
            <w:hideMark/>
          </w:tcPr>
          <w:p w14:paraId="7E0FE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28839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7F215A0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42.70129243</w:t>
            </w:r>
          </w:p>
        </w:tc>
        <w:tc>
          <w:tcPr>
            <w:tcW w:w="1733" w:type="dxa"/>
            <w:tcBorders>
              <w:top w:val="nil"/>
              <w:left w:val="nil"/>
              <w:bottom w:val="nil"/>
              <w:right w:val="nil"/>
            </w:tcBorders>
            <w:noWrap/>
            <w:hideMark/>
          </w:tcPr>
          <w:p w14:paraId="3D88CB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-83.49740698</w:t>
            </w:r>
          </w:p>
        </w:tc>
        <w:tc>
          <w:tcPr>
            <w:tcW w:w="1390" w:type="dxa"/>
            <w:tcBorders>
              <w:top w:val="nil"/>
              <w:left w:val="nil"/>
              <w:bottom w:val="nil"/>
              <w:right w:val="nil"/>
            </w:tcBorders>
            <w:noWrap/>
            <w:hideMark/>
          </w:tcPr>
          <w:p w14:paraId="43FFC6C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6C4F241" w14:textId="77777777" w:rsidTr="002C5082">
        <w:trPr>
          <w:trHeight w:val="290"/>
        </w:trPr>
        <w:tc>
          <w:tcPr>
            <w:tcW w:w="932" w:type="dxa"/>
            <w:tcBorders>
              <w:top w:val="nil"/>
              <w:left w:val="nil"/>
              <w:bottom w:val="nil"/>
              <w:right w:val="nil"/>
            </w:tcBorders>
            <w:noWrap/>
            <w:hideMark/>
          </w:tcPr>
          <w:p w14:paraId="624C093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72</w:t>
            </w:r>
          </w:p>
        </w:tc>
        <w:tc>
          <w:tcPr>
            <w:tcW w:w="1635" w:type="dxa"/>
            <w:tcBorders>
              <w:top w:val="nil"/>
              <w:left w:val="nil"/>
              <w:bottom w:val="nil"/>
              <w:right w:val="nil"/>
            </w:tcBorders>
            <w:noWrap/>
            <w:hideMark/>
          </w:tcPr>
          <w:p w14:paraId="1A0B901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ISLD3</w:t>
            </w:r>
          </w:p>
        </w:tc>
        <w:tc>
          <w:tcPr>
            <w:tcW w:w="1243" w:type="dxa"/>
            <w:tcBorders>
              <w:top w:val="nil"/>
              <w:left w:val="nil"/>
              <w:bottom w:val="nil"/>
              <w:right w:val="nil"/>
            </w:tcBorders>
            <w:noWrap/>
            <w:hideMark/>
          </w:tcPr>
          <w:p w14:paraId="48A403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72AC95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S</w:t>
            </w:r>
          </w:p>
        </w:tc>
        <w:tc>
          <w:tcPr>
            <w:tcW w:w="1414" w:type="dxa"/>
            <w:tcBorders>
              <w:top w:val="nil"/>
              <w:left w:val="nil"/>
              <w:bottom w:val="nil"/>
              <w:right w:val="nil"/>
            </w:tcBorders>
            <w:noWrap/>
            <w:hideMark/>
          </w:tcPr>
          <w:p w14:paraId="1F7BEB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42.70142849</w:t>
            </w:r>
          </w:p>
        </w:tc>
        <w:tc>
          <w:tcPr>
            <w:tcW w:w="1733" w:type="dxa"/>
            <w:tcBorders>
              <w:top w:val="nil"/>
              <w:left w:val="nil"/>
              <w:bottom w:val="nil"/>
              <w:right w:val="nil"/>
            </w:tcBorders>
            <w:noWrap/>
            <w:hideMark/>
          </w:tcPr>
          <w:p w14:paraId="6FFCB0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-83.49779967</w:t>
            </w:r>
          </w:p>
        </w:tc>
        <w:tc>
          <w:tcPr>
            <w:tcW w:w="1390" w:type="dxa"/>
            <w:tcBorders>
              <w:top w:val="nil"/>
              <w:left w:val="nil"/>
              <w:bottom w:val="nil"/>
              <w:right w:val="nil"/>
            </w:tcBorders>
            <w:noWrap/>
            <w:hideMark/>
          </w:tcPr>
          <w:p w14:paraId="4C07EA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16074D79" w14:textId="77777777" w:rsidTr="002C5082">
        <w:trPr>
          <w:trHeight w:val="290"/>
        </w:trPr>
        <w:tc>
          <w:tcPr>
            <w:tcW w:w="932" w:type="dxa"/>
            <w:tcBorders>
              <w:top w:val="nil"/>
              <w:left w:val="nil"/>
              <w:bottom w:val="nil"/>
              <w:right w:val="nil"/>
            </w:tcBorders>
            <w:noWrap/>
            <w:hideMark/>
          </w:tcPr>
          <w:p w14:paraId="2C8E9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73</w:t>
            </w:r>
          </w:p>
        </w:tc>
        <w:tc>
          <w:tcPr>
            <w:tcW w:w="1635" w:type="dxa"/>
            <w:tcBorders>
              <w:top w:val="nil"/>
              <w:left w:val="nil"/>
              <w:bottom w:val="nil"/>
              <w:right w:val="nil"/>
            </w:tcBorders>
            <w:noWrap/>
            <w:hideMark/>
          </w:tcPr>
          <w:p w14:paraId="7655FF4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w:t>
            </w:r>
          </w:p>
        </w:tc>
        <w:tc>
          <w:tcPr>
            <w:tcW w:w="1243" w:type="dxa"/>
            <w:tcBorders>
              <w:top w:val="nil"/>
              <w:left w:val="nil"/>
              <w:bottom w:val="nil"/>
              <w:right w:val="nil"/>
            </w:tcBorders>
            <w:noWrap/>
            <w:hideMark/>
          </w:tcPr>
          <w:p w14:paraId="5C2F411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BE0608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09E3E0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42.7035437</w:t>
            </w:r>
          </w:p>
        </w:tc>
        <w:tc>
          <w:tcPr>
            <w:tcW w:w="1733" w:type="dxa"/>
            <w:tcBorders>
              <w:top w:val="nil"/>
              <w:left w:val="nil"/>
              <w:bottom w:val="nil"/>
              <w:right w:val="nil"/>
            </w:tcBorders>
            <w:noWrap/>
            <w:hideMark/>
          </w:tcPr>
          <w:p w14:paraId="063116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-83.49463936</w:t>
            </w:r>
          </w:p>
        </w:tc>
        <w:tc>
          <w:tcPr>
            <w:tcW w:w="1390" w:type="dxa"/>
            <w:tcBorders>
              <w:top w:val="nil"/>
              <w:left w:val="nil"/>
              <w:bottom w:val="nil"/>
              <w:right w:val="nil"/>
            </w:tcBorders>
            <w:noWrap/>
            <w:hideMark/>
          </w:tcPr>
          <w:p w14:paraId="243B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59E2BAB" w14:textId="77777777" w:rsidTr="002C5082">
        <w:trPr>
          <w:trHeight w:val="290"/>
        </w:trPr>
        <w:tc>
          <w:tcPr>
            <w:tcW w:w="932" w:type="dxa"/>
            <w:tcBorders>
              <w:top w:val="nil"/>
              <w:left w:val="nil"/>
              <w:bottom w:val="nil"/>
              <w:right w:val="nil"/>
            </w:tcBorders>
            <w:noWrap/>
            <w:hideMark/>
          </w:tcPr>
          <w:p w14:paraId="3133DA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74</w:t>
            </w:r>
          </w:p>
        </w:tc>
        <w:tc>
          <w:tcPr>
            <w:tcW w:w="1635" w:type="dxa"/>
            <w:tcBorders>
              <w:top w:val="nil"/>
              <w:left w:val="nil"/>
              <w:bottom w:val="nil"/>
              <w:right w:val="nil"/>
            </w:tcBorders>
            <w:noWrap/>
            <w:hideMark/>
          </w:tcPr>
          <w:p w14:paraId="2D6354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ISMATDE2</w:t>
            </w:r>
          </w:p>
        </w:tc>
        <w:tc>
          <w:tcPr>
            <w:tcW w:w="1243" w:type="dxa"/>
            <w:tcBorders>
              <w:top w:val="nil"/>
              <w:left w:val="nil"/>
              <w:bottom w:val="nil"/>
              <w:right w:val="nil"/>
            </w:tcBorders>
            <w:noWrap/>
            <w:hideMark/>
          </w:tcPr>
          <w:p w14:paraId="56A9A8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5BC4DA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63FAFEF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42.70375308</w:t>
            </w:r>
          </w:p>
        </w:tc>
        <w:tc>
          <w:tcPr>
            <w:tcW w:w="1733" w:type="dxa"/>
            <w:tcBorders>
              <w:top w:val="nil"/>
              <w:left w:val="nil"/>
              <w:bottom w:val="nil"/>
              <w:right w:val="nil"/>
            </w:tcBorders>
            <w:noWrap/>
            <w:hideMark/>
          </w:tcPr>
          <w:p w14:paraId="2F133B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-83.49415138</w:t>
            </w:r>
          </w:p>
        </w:tc>
        <w:tc>
          <w:tcPr>
            <w:tcW w:w="1390" w:type="dxa"/>
            <w:tcBorders>
              <w:top w:val="nil"/>
              <w:left w:val="nil"/>
              <w:bottom w:val="nil"/>
              <w:right w:val="nil"/>
            </w:tcBorders>
            <w:noWrap/>
            <w:hideMark/>
          </w:tcPr>
          <w:p w14:paraId="0FD0BA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628F6AB" w14:textId="77777777" w:rsidTr="002C5082">
        <w:trPr>
          <w:trHeight w:val="290"/>
        </w:trPr>
        <w:tc>
          <w:tcPr>
            <w:tcW w:w="932" w:type="dxa"/>
            <w:tcBorders>
              <w:top w:val="nil"/>
              <w:left w:val="nil"/>
              <w:bottom w:val="nil"/>
              <w:right w:val="nil"/>
            </w:tcBorders>
            <w:noWrap/>
            <w:hideMark/>
          </w:tcPr>
          <w:p w14:paraId="2FFE28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75</w:t>
            </w:r>
          </w:p>
        </w:tc>
        <w:tc>
          <w:tcPr>
            <w:tcW w:w="1635" w:type="dxa"/>
            <w:tcBorders>
              <w:top w:val="nil"/>
              <w:left w:val="nil"/>
              <w:bottom w:val="nil"/>
              <w:right w:val="nil"/>
            </w:tcBorders>
            <w:noWrap/>
            <w:hideMark/>
          </w:tcPr>
          <w:p w14:paraId="44636C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ISMATDE3</w:t>
            </w:r>
          </w:p>
        </w:tc>
        <w:tc>
          <w:tcPr>
            <w:tcW w:w="1243" w:type="dxa"/>
            <w:tcBorders>
              <w:top w:val="nil"/>
              <w:left w:val="nil"/>
              <w:bottom w:val="nil"/>
              <w:right w:val="nil"/>
            </w:tcBorders>
            <w:noWrap/>
            <w:hideMark/>
          </w:tcPr>
          <w:p w14:paraId="353D6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0F1AC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T</w:t>
            </w:r>
          </w:p>
        </w:tc>
        <w:tc>
          <w:tcPr>
            <w:tcW w:w="1414" w:type="dxa"/>
            <w:tcBorders>
              <w:top w:val="nil"/>
              <w:left w:val="nil"/>
              <w:bottom w:val="nil"/>
              <w:right w:val="nil"/>
            </w:tcBorders>
            <w:noWrap/>
            <w:hideMark/>
          </w:tcPr>
          <w:p w14:paraId="109FCE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42.70278921</w:t>
            </w:r>
          </w:p>
        </w:tc>
        <w:tc>
          <w:tcPr>
            <w:tcW w:w="1733" w:type="dxa"/>
            <w:tcBorders>
              <w:top w:val="nil"/>
              <w:left w:val="nil"/>
              <w:bottom w:val="nil"/>
              <w:right w:val="nil"/>
            </w:tcBorders>
            <w:noWrap/>
            <w:hideMark/>
          </w:tcPr>
          <w:p w14:paraId="5DD1D2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-83.49360562</w:t>
            </w:r>
          </w:p>
        </w:tc>
        <w:tc>
          <w:tcPr>
            <w:tcW w:w="1390" w:type="dxa"/>
            <w:tcBorders>
              <w:top w:val="nil"/>
              <w:left w:val="nil"/>
              <w:bottom w:val="nil"/>
              <w:right w:val="nil"/>
            </w:tcBorders>
            <w:noWrap/>
            <w:hideMark/>
          </w:tcPr>
          <w:p w14:paraId="5580B8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680BA47" w14:textId="77777777" w:rsidTr="002C5082">
        <w:trPr>
          <w:trHeight w:val="290"/>
        </w:trPr>
        <w:tc>
          <w:tcPr>
            <w:tcW w:w="932" w:type="dxa"/>
            <w:tcBorders>
              <w:top w:val="nil"/>
              <w:left w:val="nil"/>
              <w:bottom w:val="nil"/>
              <w:right w:val="nil"/>
            </w:tcBorders>
            <w:noWrap/>
            <w:hideMark/>
          </w:tcPr>
          <w:p w14:paraId="2C8BD74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76</w:t>
            </w:r>
          </w:p>
        </w:tc>
        <w:tc>
          <w:tcPr>
            <w:tcW w:w="1635" w:type="dxa"/>
            <w:tcBorders>
              <w:top w:val="nil"/>
              <w:left w:val="nil"/>
              <w:bottom w:val="nil"/>
              <w:right w:val="nil"/>
            </w:tcBorders>
            <w:noWrap/>
            <w:hideMark/>
          </w:tcPr>
          <w:p w14:paraId="0BCEEB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w:t>
            </w:r>
          </w:p>
        </w:tc>
        <w:tc>
          <w:tcPr>
            <w:tcW w:w="1243" w:type="dxa"/>
            <w:tcBorders>
              <w:top w:val="nil"/>
              <w:left w:val="nil"/>
              <w:bottom w:val="nil"/>
              <w:right w:val="nil"/>
            </w:tcBorders>
            <w:noWrap/>
            <w:hideMark/>
          </w:tcPr>
          <w:p w14:paraId="1C22020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FB3D19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107C06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42.70463303</w:t>
            </w:r>
          </w:p>
        </w:tc>
        <w:tc>
          <w:tcPr>
            <w:tcW w:w="1733" w:type="dxa"/>
            <w:tcBorders>
              <w:top w:val="nil"/>
              <w:left w:val="nil"/>
              <w:bottom w:val="nil"/>
              <w:right w:val="nil"/>
            </w:tcBorders>
            <w:noWrap/>
            <w:hideMark/>
          </w:tcPr>
          <w:p w14:paraId="0107319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-83.49570897</w:t>
            </w:r>
          </w:p>
        </w:tc>
        <w:tc>
          <w:tcPr>
            <w:tcW w:w="1390" w:type="dxa"/>
            <w:tcBorders>
              <w:top w:val="nil"/>
              <w:left w:val="nil"/>
              <w:bottom w:val="nil"/>
              <w:right w:val="nil"/>
            </w:tcBorders>
            <w:noWrap/>
            <w:hideMark/>
          </w:tcPr>
          <w:p w14:paraId="0C063D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0F9DD2" w14:textId="77777777" w:rsidTr="002C5082">
        <w:trPr>
          <w:trHeight w:val="290"/>
        </w:trPr>
        <w:tc>
          <w:tcPr>
            <w:tcW w:w="932" w:type="dxa"/>
            <w:tcBorders>
              <w:top w:val="nil"/>
              <w:left w:val="nil"/>
              <w:bottom w:val="nil"/>
              <w:right w:val="nil"/>
            </w:tcBorders>
            <w:noWrap/>
            <w:hideMark/>
          </w:tcPr>
          <w:p w14:paraId="73771D7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77</w:t>
            </w:r>
          </w:p>
        </w:tc>
        <w:tc>
          <w:tcPr>
            <w:tcW w:w="1635" w:type="dxa"/>
            <w:tcBorders>
              <w:top w:val="nil"/>
              <w:left w:val="nil"/>
              <w:bottom w:val="nil"/>
              <w:right w:val="nil"/>
            </w:tcBorders>
            <w:noWrap/>
            <w:hideMark/>
          </w:tcPr>
          <w:p w14:paraId="3BB1E3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ISRIP2</w:t>
            </w:r>
          </w:p>
        </w:tc>
        <w:tc>
          <w:tcPr>
            <w:tcW w:w="1243" w:type="dxa"/>
            <w:tcBorders>
              <w:top w:val="nil"/>
              <w:left w:val="nil"/>
              <w:bottom w:val="nil"/>
              <w:right w:val="nil"/>
            </w:tcBorders>
            <w:noWrap/>
            <w:hideMark/>
          </w:tcPr>
          <w:p w14:paraId="32764DF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7F99B23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46574F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42.70481219</w:t>
            </w:r>
          </w:p>
        </w:tc>
        <w:tc>
          <w:tcPr>
            <w:tcW w:w="1733" w:type="dxa"/>
            <w:tcBorders>
              <w:top w:val="nil"/>
              <w:left w:val="nil"/>
              <w:bottom w:val="nil"/>
              <w:right w:val="nil"/>
            </w:tcBorders>
            <w:noWrap/>
            <w:hideMark/>
          </w:tcPr>
          <w:p w14:paraId="1E8F32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-83.494821</w:t>
            </w:r>
          </w:p>
        </w:tc>
        <w:tc>
          <w:tcPr>
            <w:tcW w:w="1390" w:type="dxa"/>
            <w:tcBorders>
              <w:top w:val="nil"/>
              <w:left w:val="nil"/>
              <w:bottom w:val="nil"/>
              <w:right w:val="nil"/>
            </w:tcBorders>
            <w:noWrap/>
            <w:hideMark/>
          </w:tcPr>
          <w:p w14:paraId="769569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C5C2C45" w14:textId="77777777" w:rsidTr="002C5082">
        <w:trPr>
          <w:trHeight w:val="290"/>
        </w:trPr>
        <w:tc>
          <w:tcPr>
            <w:tcW w:w="932" w:type="dxa"/>
            <w:tcBorders>
              <w:top w:val="nil"/>
              <w:left w:val="nil"/>
              <w:bottom w:val="nil"/>
              <w:right w:val="nil"/>
            </w:tcBorders>
            <w:noWrap/>
            <w:hideMark/>
          </w:tcPr>
          <w:p w14:paraId="3B2660D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78</w:t>
            </w:r>
          </w:p>
        </w:tc>
        <w:tc>
          <w:tcPr>
            <w:tcW w:w="1635" w:type="dxa"/>
            <w:tcBorders>
              <w:top w:val="nil"/>
              <w:left w:val="nil"/>
              <w:bottom w:val="nil"/>
              <w:right w:val="nil"/>
            </w:tcBorders>
            <w:noWrap/>
            <w:hideMark/>
          </w:tcPr>
          <w:p w14:paraId="4A5D48D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ISRIP3</w:t>
            </w:r>
          </w:p>
        </w:tc>
        <w:tc>
          <w:tcPr>
            <w:tcW w:w="1243" w:type="dxa"/>
            <w:tcBorders>
              <w:top w:val="nil"/>
              <w:left w:val="nil"/>
              <w:bottom w:val="nil"/>
              <w:right w:val="nil"/>
            </w:tcBorders>
            <w:noWrap/>
            <w:hideMark/>
          </w:tcPr>
          <w:p w14:paraId="77BFE67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7F99A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U</w:t>
            </w:r>
          </w:p>
        </w:tc>
        <w:tc>
          <w:tcPr>
            <w:tcW w:w="1414" w:type="dxa"/>
            <w:tcBorders>
              <w:top w:val="nil"/>
              <w:left w:val="nil"/>
              <w:bottom w:val="nil"/>
              <w:right w:val="nil"/>
            </w:tcBorders>
            <w:noWrap/>
            <w:hideMark/>
          </w:tcPr>
          <w:p w14:paraId="5DAEEBA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42.70487822</w:t>
            </w:r>
          </w:p>
        </w:tc>
        <w:tc>
          <w:tcPr>
            <w:tcW w:w="1733" w:type="dxa"/>
            <w:tcBorders>
              <w:top w:val="nil"/>
              <w:left w:val="nil"/>
              <w:bottom w:val="nil"/>
              <w:right w:val="nil"/>
            </w:tcBorders>
            <w:noWrap/>
            <w:hideMark/>
          </w:tcPr>
          <w:p w14:paraId="1A946B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-83.4940807</w:t>
            </w:r>
          </w:p>
        </w:tc>
        <w:tc>
          <w:tcPr>
            <w:tcW w:w="1390" w:type="dxa"/>
            <w:tcBorders>
              <w:top w:val="nil"/>
              <w:left w:val="nil"/>
              <w:bottom w:val="nil"/>
              <w:right w:val="nil"/>
            </w:tcBorders>
            <w:noWrap/>
            <w:hideMark/>
          </w:tcPr>
          <w:p w14:paraId="4AEACA3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6980BE" w14:textId="77777777" w:rsidTr="002C5082">
        <w:trPr>
          <w:trHeight w:val="290"/>
        </w:trPr>
        <w:tc>
          <w:tcPr>
            <w:tcW w:w="932" w:type="dxa"/>
            <w:tcBorders>
              <w:top w:val="nil"/>
              <w:left w:val="nil"/>
              <w:bottom w:val="nil"/>
              <w:right w:val="nil"/>
            </w:tcBorders>
            <w:noWrap/>
            <w:hideMark/>
          </w:tcPr>
          <w:p w14:paraId="671B24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79</w:t>
            </w:r>
          </w:p>
        </w:tc>
        <w:tc>
          <w:tcPr>
            <w:tcW w:w="1635" w:type="dxa"/>
            <w:tcBorders>
              <w:top w:val="nil"/>
              <w:left w:val="nil"/>
              <w:bottom w:val="nil"/>
              <w:right w:val="nil"/>
            </w:tcBorders>
            <w:noWrap/>
            <w:hideMark/>
          </w:tcPr>
          <w:p w14:paraId="17601FE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w:t>
            </w:r>
          </w:p>
        </w:tc>
        <w:tc>
          <w:tcPr>
            <w:tcW w:w="1243" w:type="dxa"/>
            <w:tcBorders>
              <w:top w:val="nil"/>
              <w:left w:val="nil"/>
              <w:bottom w:val="nil"/>
              <w:right w:val="nil"/>
            </w:tcBorders>
            <w:noWrap/>
            <w:hideMark/>
          </w:tcPr>
          <w:p w14:paraId="5DB56A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13D086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1BA74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42.70480262</w:t>
            </w:r>
          </w:p>
        </w:tc>
        <w:tc>
          <w:tcPr>
            <w:tcW w:w="1733" w:type="dxa"/>
            <w:tcBorders>
              <w:top w:val="nil"/>
              <w:left w:val="nil"/>
              <w:bottom w:val="nil"/>
              <w:right w:val="nil"/>
            </w:tcBorders>
            <w:noWrap/>
            <w:hideMark/>
          </w:tcPr>
          <w:p w14:paraId="290AADE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-83.49706373</w:t>
            </w:r>
          </w:p>
        </w:tc>
        <w:tc>
          <w:tcPr>
            <w:tcW w:w="1390" w:type="dxa"/>
            <w:tcBorders>
              <w:top w:val="nil"/>
              <w:left w:val="nil"/>
              <w:bottom w:val="nil"/>
              <w:right w:val="nil"/>
            </w:tcBorders>
            <w:noWrap/>
            <w:hideMark/>
          </w:tcPr>
          <w:p w14:paraId="19BDDA3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38B5B4D" w14:textId="77777777" w:rsidTr="002C5082">
        <w:trPr>
          <w:trHeight w:val="290"/>
        </w:trPr>
        <w:tc>
          <w:tcPr>
            <w:tcW w:w="932" w:type="dxa"/>
            <w:tcBorders>
              <w:top w:val="nil"/>
              <w:left w:val="nil"/>
              <w:bottom w:val="nil"/>
              <w:right w:val="nil"/>
            </w:tcBorders>
            <w:noWrap/>
            <w:hideMark/>
          </w:tcPr>
          <w:p w14:paraId="217CD02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80</w:t>
            </w:r>
          </w:p>
        </w:tc>
        <w:tc>
          <w:tcPr>
            <w:tcW w:w="1635" w:type="dxa"/>
            <w:tcBorders>
              <w:top w:val="nil"/>
              <w:left w:val="nil"/>
              <w:bottom w:val="nil"/>
              <w:right w:val="nil"/>
            </w:tcBorders>
            <w:noWrap/>
            <w:hideMark/>
          </w:tcPr>
          <w:p w14:paraId="4C4ABE9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ISOPEN2</w:t>
            </w:r>
          </w:p>
        </w:tc>
        <w:tc>
          <w:tcPr>
            <w:tcW w:w="1243" w:type="dxa"/>
            <w:tcBorders>
              <w:top w:val="nil"/>
              <w:left w:val="nil"/>
              <w:bottom w:val="nil"/>
              <w:right w:val="nil"/>
            </w:tcBorders>
            <w:noWrap/>
            <w:hideMark/>
          </w:tcPr>
          <w:p w14:paraId="6A7F61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33C5BA9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439516D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42.70388702</w:t>
            </w:r>
          </w:p>
        </w:tc>
        <w:tc>
          <w:tcPr>
            <w:tcW w:w="1733" w:type="dxa"/>
            <w:tcBorders>
              <w:top w:val="nil"/>
              <w:left w:val="nil"/>
              <w:bottom w:val="nil"/>
              <w:right w:val="nil"/>
            </w:tcBorders>
            <w:noWrap/>
            <w:hideMark/>
          </w:tcPr>
          <w:p w14:paraId="499A0EF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-83.49893342</w:t>
            </w:r>
          </w:p>
        </w:tc>
        <w:tc>
          <w:tcPr>
            <w:tcW w:w="1390" w:type="dxa"/>
            <w:tcBorders>
              <w:top w:val="nil"/>
              <w:left w:val="nil"/>
              <w:bottom w:val="nil"/>
              <w:right w:val="nil"/>
            </w:tcBorders>
            <w:noWrap/>
            <w:hideMark/>
          </w:tcPr>
          <w:p w14:paraId="363D2A4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52D78BD4" w14:textId="77777777" w:rsidTr="002C5082">
        <w:trPr>
          <w:trHeight w:val="290"/>
        </w:trPr>
        <w:tc>
          <w:tcPr>
            <w:tcW w:w="932" w:type="dxa"/>
            <w:tcBorders>
              <w:top w:val="nil"/>
              <w:left w:val="nil"/>
              <w:bottom w:val="nil"/>
              <w:right w:val="nil"/>
            </w:tcBorders>
            <w:noWrap/>
            <w:hideMark/>
          </w:tcPr>
          <w:p w14:paraId="743A88B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81</w:t>
            </w:r>
          </w:p>
        </w:tc>
        <w:tc>
          <w:tcPr>
            <w:tcW w:w="1635" w:type="dxa"/>
            <w:tcBorders>
              <w:top w:val="nil"/>
              <w:left w:val="nil"/>
              <w:bottom w:val="nil"/>
              <w:right w:val="nil"/>
            </w:tcBorders>
            <w:noWrap/>
            <w:hideMark/>
          </w:tcPr>
          <w:p w14:paraId="049AC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ISOPEN3</w:t>
            </w:r>
          </w:p>
        </w:tc>
        <w:tc>
          <w:tcPr>
            <w:tcW w:w="1243" w:type="dxa"/>
            <w:tcBorders>
              <w:top w:val="nil"/>
              <w:left w:val="nil"/>
              <w:bottom w:val="nil"/>
              <w:right w:val="nil"/>
            </w:tcBorders>
            <w:noWrap/>
            <w:hideMark/>
          </w:tcPr>
          <w:p w14:paraId="3FFD0A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98534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V</w:t>
            </w:r>
          </w:p>
        </w:tc>
        <w:tc>
          <w:tcPr>
            <w:tcW w:w="1414" w:type="dxa"/>
            <w:tcBorders>
              <w:top w:val="nil"/>
              <w:left w:val="nil"/>
              <w:bottom w:val="nil"/>
              <w:right w:val="nil"/>
            </w:tcBorders>
            <w:noWrap/>
            <w:hideMark/>
          </w:tcPr>
          <w:p w14:paraId="3640360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42.7045196</w:t>
            </w:r>
          </w:p>
        </w:tc>
        <w:tc>
          <w:tcPr>
            <w:tcW w:w="1733" w:type="dxa"/>
            <w:tcBorders>
              <w:top w:val="nil"/>
              <w:left w:val="nil"/>
              <w:bottom w:val="nil"/>
              <w:right w:val="nil"/>
            </w:tcBorders>
            <w:noWrap/>
            <w:hideMark/>
          </w:tcPr>
          <w:p w14:paraId="5865F0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-83.49803841</w:t>
            </w:r>
          </w:p>
        </w:tc>
        <w:tc>
          <w:tcPr>
            <w:tcW w:w="1390" w:type="dxa"/>
            <w:tcBorders>
              <w:top w:val="nil"/>
              <w:left w:val="nil"/>
              <w:bottom w:val="nil"/>
              <w:right w:val="nil"/>
            </w:tcBorders>
            <w:noWrap/>
            <w:hideMark/>
          </w:tcPr>
          <w:p w14:paraId="59CE1A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E95E5C5" w14:textId="77777777" w:rsidTr="002C5082">
        <w:trPr>
          <w:trHeight w:val="290"/>
        </w:trPr>
        <w:tc>
          <w:tcPr>
            <w:tcW w:w="932" w:type="dxa"/>
            <w:tcBorders>
              <w:top w:val="nil"/>
              <w:left w:val="nil"/>
              <w:bottom w:val="nil"/>
              <w:right w:val="nil"/>
            </w:tcBorders>
            <w:noWrap/>
            <w:hideMark/>
          </w:tcPr>
          <w:p w14:paraId="321C16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82</w:t>
            </w:r>
          </w:p>
        </w:tc>
        <w:tc>
          <w:tcPr>
            <w:tcW w:w="1635" w:type="dxa"/>
            <w:tcBorders>
              <w:top w:val="nil"/>
              <w:left w:val="nil"/>
              <w:bottom w:val="nil"/>
              <w:right w:val="nil"/>
            </w:tcBorders>
            <w:noWrap/>
            <w:hideMark/>
          </w:tcPr>
          <w:p w14:paraId="7A9878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w:t>
            </w:r>
          </w:p>
        </w:tc>
        <w:tc>
          <w:tcPr>
            <w:tcW w:w="1243" w:type="dxa"/>
            <w:tcBorders>
              <w:top w:val="nil"/>
              <w:left w:val="nil"/>
              <w:bottom w:val="nil"/>
              <w:right w:val="nil"/>
            </w:tcBorders>
            <w:noWrap/>
            <w:hideMark/>
          </w:tcPr>
          <w:p w14:paraId="466323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45735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009C39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42.6489291</w:t>
            </w:r>
          </w:p>
        </w:tc>
        <w:tc>
          <w:tcPr>
            <w:tcW w:w="1733" w:type="dxa"/>
            <w:tcBorders>
              <w:top w:val="nil"/>
              <w:left w:val="nil"/>
              <w:bottom w:val="nil"/>
              <w:right w:val="nil"/>
            </w:tcBorders>
            <w:noWrap/>
            <w:hideMark/>
          </w:tcPr>
          <w:p w14:paraId="044B39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-83.55636056</w:t>
            </w:r>
          </w:p>
        </w:tc>
        <w:tc>
          <w:tcPr>
            <w:tcW w:w="1390" w:type="dxa"/>
            <w:tcBorders>
              <w:top w:val="nil"/>
              <w:left w:val="nil"/>
              <w:bottom w:val="nil"/>
              <w:right w:val="nil"/>
            </w:tcBorders>
            <w:noWrap/>
            <w:hideMark/>
          </w:tcPr>
          <w:p w14:paraId="54F5A3B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7F05E90" w14:textId="77777777" w:rsidTr="002C5082">
        <w:trPr>
          <w:trHeight w:val="290"/>
        </w:trPr>
        <w:tc>
          <w:tcPr>
            <w:tcW w:w="932" w:type="dxa"/>
            <w:tcBorders>
              <w:top w:val="nil"/>
              <w:left w:val="nil"/>
              <w:bottom w:val="nil"/>
              <w:right w:val="nil"/>
            </w:tcBorders>
            <w:noWrap/>
            <w:hideMark/>
          </w:tcPr>
          <w:p w14:paraId="079CAC0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w:t>
            </w:r>
          </w:p>
        </w:tc>
        <w:tc>
          <w:tcPr>
            <w:tcW w:w="1635" w:type="dxa"/>
            <w:tcBorders>
              <w:top w:val="nil"/>
              <w:left w:val="nil"/>
              <w:bottom w:val="nil"/>
              <w:right w:val="nil"/>
            </w:tcBorders>
            <w:noWrap/>
            <w:hideMark/>
          </w:tcPr>
          <w:p w14:paraId="208167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HLMATFR2</w:t>
            </w:r>
          </w:p>
        </w:tc>
        <w:tc>
          <w:tcPr>
            <w:tcW w:w="1243" w:type="dxa"/>
            <w:tcBorders>
              <w:top w:val="nil"/>
              <w:left w:val="nil"/>
              <w:bottom w:val="nil"/>
              <w:right w:val="nil"/>
            </w:tcBorders>
            <w:noWrap/>
            <w:hideMark/>
          </w:tcPr>
          <w:p w14:paraId="1F7558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3C4E8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64167A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42.64858561</w:t>
            </w:r>
          </w:p>
        </w:tc>
        <w:tc>
          <w:tcPr>
            <w:tcW w:w="1733" w:type="dxa"/>
            <w:tcBorders>
              <w:top w:val="nil"/>
              <w:left w:val="nil"/>
              <w:bottom w:val="nil"/>
              <w:right w:val="nil"/>
            </w:tcBorders>
            <w:noWrap/>
            <w:hideMark/>
          </w:tcPr>
          <w:p w14:paraId="4D7075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-83.55689617</w:t>
            </w:r>
          </w:p>
        </w:tc>
        <w:tc>
          <w:tcPr>
            <w:tcW w:w="1390" w:type="dxa"/>
            <w:tcBorders>
              <w:top w:val="nil"/>
              <w:left w:val="nil"/>
              <w:bottom w:val="nil"/>
              <w:right w:val="nil"/>
            </w:tcBorders>
            <w:noWrap/>
            <w:hideMark/>
          </w:tcPr>
          <w:p w14:paraId="6E629B6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D68B287" w14:textId="77777777" w:rsidTr="002C5082">
        <w:trPr>
          <w:trHeight w:val="290"/>
        </w:trPr>
        <w:tc>
          <w:tcPr>
            <w:tcW w:w="932" w:type="dxa"/>
            <w:tcBorders>
              <w:top w:val="nil"/>
              <w:left w:val="nil"/>
              <w:bottom w:val="nil"/>
              <w:right w:val="nil"/>
            </w:tcBorders>
            <w:noWrap/>
            <w:hideMark/>
          </w:tcPr>
          <w:p w14:paraId="3B6891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84</w:t>
            </w:r>
          </w:p>
        </w:tc>
        <w:tc>
          <w:tcPr>
            <w:tcW w:w="1635" w:type="dxa"/>
            <w:tcBorders>
              <w:top w:val="nil"/>
              <w:left w:val="nil"/>
              <w:bottom w:val="nil"/>
              <w:right w:val="nil"/>
            </w:tcBorders>
            <w:noWrap/>
            <w:hideMark/>
          </w:tcPr>
          <w:p w14:paraId="359B32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HLMATFR3</w:t>
            </w:r>
          </w:p>
        </w:tc>
        <w:tc>
          <w:tcPr>
            <w:tcW w:w="1243" w:type="dxa"/>
            <w:tcBorders>
              <w:top w:val="nil"/>
              <w:left w:val="nil"/>
              <w:bottom w:val="nil"/>
              <w:right w:val="nil"/>
            </w:tcBorders>
            <w:noWrap/>
            <w:hideMark/>
          </w:tcPr>
          <w:p w14:paraId="1DF6F2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5C7B0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W</w:t>
            </w:r>
          </w:p>
        </w:tc>
        <w:tc>
          <w:tcPr>
            <w:tcW w:w="1414" w:type="dxa"/>
            <w:tcBorders>
              <w:top w:val="nil"/>
              <w:left w:val="nil"/>
              <w:bottom w:val="nil"/>
              <w:right w:val="nil"/>
            </w:tcBorders>
            <w:noWrap/>
            <w:hideMark/>
          </w:tcPr>
          <w:p w14:paraId="78D0FB8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42.64939898</w:t>
            </w:r>
          </w:p>
        </w:tc>
        <w:tc>
          <w:tcPr>
            <w:tcW w:w="1733" w:type="dxa"/>
            <w:tcBorders>
              <w:top w:val="nil"/>
              <w:left w:val="nil"/>
              <w:bottom w:val="nil"/>
              <w:right w:val="nil"/>
            </w:tcBorders>
            <w:noWrap/>
            <w:hideMark/>
          </w:tcPr>
          <w:p w14:paraId="044DD2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-83.55761483</w:t>
            </w:r>
          </w:p>
        </w:tc>
        <w:tc>
          <w:tcPr>
            <w:tcW w:w="1390" w:type="dxa"/>
            <w:tcBorders>
              <w:top w:val="nil"/>
              <w:left w:val="nil"/>
              <w:bottom w:val="nil"/>
              <w:right w:val="nil"/>
            </w:tcBorders>
            <w:noWrap/>
            <w:hideMark/>
          </w:tcPr>
          <w:p w14:paraId="3897AA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74A5040" w14:textId="77777777" w:rsidTr="002C5082">
        <w:trPr>
          <w:trHeight w:val="290"/>
        </w:trPr>
        <w:tc>
          <w:tcPr>
            <w:tcW w:w="932" w:type="dxa"/>
            <w:tcBorders>
              <w:top w:val="nil"/>
              <w:left w:val="nil"/>
              <w:bottom w:val="nil"/>
              <w:right w:val="nil"/>
            </w:tcBorders>
            <w:noWrap/>
            <w:hideMark/>
          </w:tcPr>
          <w:p w14:paraId="2495BCA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85</w:t>
            </w:r>
          </w:p>
        </w:tc>
        <w:tc>
          <w:tcPr>
            <w:tcW w:w="1635" w:type="dxa"/>
            <w:tcBorders>
              <w:top w:val="nil"/>
              <w:left w:val="nil"/>
              <w:bottom w:val="nil"/>
              <w:right w:val="nil"/>
            </w:tcBorders>
            <w:noWrap/>
            <w:hideMark/>
          </w:tcPr>
          <w:p w14:paraId="1F7279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w:t>
            </w:r>
          </w:p>
        </w:tc>
        <w:tc>
          <w:tcPr>
            <w:tcW w:w="1243" w:type="dxa"/>
            <w:tcBorders>
              <w:top w:val="nil"/>
              <w:left w:val="nil"/>
              <w:bottom w:val="nil"/>
              <w:right w:val="nil"/>
            </w:tcBorders>
            <w:noWrap/>
            <w:hideMark/>
          </w:tcPr>
          <w:p w14:paraId="05B1DD9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38F1F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74C8D62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42.64587606</w:t>
            </w:r>
          </w:p>
        </w:tc>
        <w:tc>
          <w:tcPr>
            <w:tcW w:w="1733" w:type="dxa"/>
            <w:tcBorders>
              <w:top w:val="nil"/>
              <w:left w:val="nil"/>
              <w:bottom w:val="nil"/>
              <w:right w:val="nil"/>
            </w:tcBorders>
            <w:noWrap/>
            <w:hideMark/>
          </w:tcPr>
          <w:p w14:paraId="57CBCD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-83.55093888</w:t>
            </w:r>
          </w:p>
        </w:tc>
        <w:tc>
          <w:tcPr>
            <w:tcW w:w="1390" w:type="dxa"/>
            <w:tcBorders>
              <w:top w:val="nil"/>
              <w:left w:val="nil"/>
              <w:bottom w:val="nil"/>
              <w:right w:val="nil"/>
            </w:tcBorders>
            <w:noWrap/>
            <w:hideMark/>
          </w:tcPr>
          <w:p w14:paraId="4085C7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2EB9873" w14:textId="77777777" w:rsidTr="002C5082">
        <w:trPr>
          <w:trHeight w:val="290"/>
        </w:trPr>
        <w:tc>
          <w:tcPr>
            <w:tcW w:w="932" w:type="dxa"/>
            <w:tcBorders>
              <w:top w:val="nil"/>
              <w:left w:val="nil"/>
              <w:bottom w:val="nil"/>
              <w:right w:val="nil"/>
            </w:tcBorders>
            <w:noWrap/>
            <w:hideMark/>
          </w:tcPr>
          <w:p w14:paraId="28F592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86</w:t>
            </w:r>
          </w:p>
        </w:tc>
        <w:tc>
          <w:tcPr>
            <w:tcW w:w="1635" w:type="dxa"/>
            <w:tcBorders>
              <w:top w:val="nil"/>
              <w:left w:val="nil"/>
              <w:bottom w:val="nil"/>
              <w:right w:val="nil"/>
            </w:tcBorders>
            <w:noWrap/>
            <w:hideMark/>
          </w:tcPr>
          <w:p w14:paraId="7006C2C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HLRIP2</w:t>
            </w:r>
          </w:p>
        </w:tc>
        <w:tc>
          <w:tcPr>
            <w:tcW w:w="1243" w:type="dxa"/>
            <w:tcBorders>
              <w:top w:val="nil"/>
              <w:left w:val="nil"/>
              <w:bottom w:val="nil"/>
              <w:right w:val="nil"/>
            </w:tcBorders>
            <w:noWrap/>
            <w:hideMark/>
          </w:tcPr>
          <w:p w14:paraId="4E6AAD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6D8908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3D1AAF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42.64514371</w:t>
            </w:r>
          </w:p>
        </w:tc>
        <w:tc>
          <w:tcPr>
            <w:tcW w:w="1733" w:type="dxa"/>
            <w:tcBorders>
              <w:top w:val="nil"/>
              <w:left w:val="nil"/>
              <w:bottom w:val="nil"/>
              <w:right w:val="nil"/>
            </w:tcBorders>
            <w:noWrap/>
            <w:hideMark/>
          </w:tcPr>
          <w:p w14:paraId="43D2ED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-83.55089568</w:t>
            </w:r>
          </w:p>
        </w:tc>
        <w:tc>
          <w:tcPr>
            <w:tcW w:w="1390" w:type="dxa"/>
            <w:tcBorders>
              <w:top w:val="nil"/>
              <w:left w:val="nil"/>
              <w:bottom w:val="nil"/>
              <w:right w:val="nil"/>
            </w:tcBorders>
            <w:noWrap/>
            <w:hideMark/>
          </w:tcPr>
          <w:p w14:paraId="0DEC07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64621456" w14:textId="77777777" w:rsidTr="002C5082">
        <w:trPr>
          <w:trHeight w:val="290"/>
        </w:trPr>
        <w:tc>
          <w:tcPr>
            <w:tcW w:w="932" w:type="dxa"/>
            <w:tcBorders>
              <w:top w:val="nil"/>
              <w:left w:val="nil"/>
              <w:bottom w:val="nil"/>
              <w:right w:val="nil"/>
            </w:tcBorders>
            <w:noWrap/>
            <w:hideMark/>
          </w:tcPr>
          <w:p w14:paraId="13444B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87</w:t>
            </w:r>
          </w:p>
        </w:tc>
        <w:tc>
          <w:tcPr>
            <w:tcW w:w="1635" w:type="dxa"/>
            <w:tcBorders>
              <w:top w:val="nil"/>
              <w:left w:val="nil"/>
              <w:bottom w:val="nil"/>
              <w:right w:val="nil"/>
            </w:tcBorders>
            <w:noWrap/>
            <w:hideMark/>
          </w:tcPr>
          <w:p w14:paraId="3E205B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HLRIP3</w:t>
            </w:r>
          </w:p>
        </w:tc>
        <w:tc>
          <w:tcPr>
            <w:tcW w:w="1243" w:type="dxa"/>
            <w:tcBorders>
              <w:top w:val="nil"/>
              <w:left w:val="nil"/>
              <w:bottom w:val="nil"/>
              <w:right w:val="nil"/>
            </w:tcBorders>
            <w:noWrap/>
            <w:hideMark/>
          </w:tcPr>
          <w:p w14:paraId="7A51A0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2884FB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w:t>
            </w:r>
          </w:p>
        </w:tc>
        <w:tc>
          <w:tcPr>
            <w:tcW w:w="1414" w:type="dxa"/>
            <w:tcBorders>
              <w:top w:val="nil"/>
              <w:left w:val="nil"/>
              <w:bottom w:val="nil"/>
              <w:right w:val="nil"/>
            </w:tcBorders>
            <w:noWrap/>
            <w:hideMark/>
          </w:tcPr>
          <w:p w14:paraId="109EE54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42.64637211</w:t>
            </w:r>
          </w:p>
        </w:tc>
        <w:tc>
          <w:tcPr>
            <w:tcW w:w="1733" w:type="dxa"/>
            <w:tcBorders>
              <w:top w:val="nil"/>
              <w:left w:val="nil"/>
              <w:bottom w:val="nil"/>
              <w:right w:val="nil"/>
            </w:tcBorders>
            <w:noWrap/>
            <w:hideMark/>
          </w:tcPr>
          <w:p w14:paraId="3ACEB5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-83.55062169</w:t>
            </w:r>
          </w:p>
        </w:tc>
        <w:tc>
          <w:tcPr>
            <w:tcW w:w="1390" w:type="dxa"/>
            <w:tcBorders>
              <w:top w:val="nil"/>
              <w:left w:val="nil"/>
              <w:bottom w:val="nil"/>
              <w:right w:val="nil"/>
            </w:tcBorders>
            <w:noWrap/>
            <w:hideMark/>
          </w:tcPr>
          <w:p w14:paraId="270E23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D644DFB" w14:textId="77777777" w:rsidTr="002C5082">
        <w:trPr>
          <w:trHeight w:val="290"/>
        </w:trPr>
        <w:tc>
          <w:tcPr>
            <w:tcW w:w="932" w:type="dxa"/>
            <w:tcBorders>
              <w:top w:val="nil"/>
              <w:left w:val="nil"/>
              <w:bottom w:val="nil"/>
              <w:right w:val="nil"/>
            </w:tcBorders>
            <w:noWrap/>
            <w:hideMark/>
          </w:tcPr>
          <w:p w14:paraId="21B316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88</w:t>
            </w:r>
          </w:p>
        </w:tc>
        <w:tc>
          <w:tcPr>
            <w:tcW w:w="1635" w:type="dxa"/>
            <w:tcBorders>
              <w:top w:val="nil"/>
              <w:left w:val="nil"/>
              <w:bottom w:val="nil"/>
              <w:right w:val="nil"/>
            </w:tcBorders>
            <w:noWrap/>
            <w:hideMark/>
          </w:tcPr>
          <w:p w14:paraId="6E7EEEC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w:t>
            </w:r>
          </w:p>
        </w:tc>
        <w:tc>
          <w:tcPr>
            <w:tcW w:w="1243" w:type="dxa"/>
            <w:tcBorders>
              <w:top w:val="nil"/>
              <w:left w:val="nil"/>
              <w:bottom w:val="nil"/>
              <w:right w:val="nil"/>
            </w:tcBorders>
            <w:noWrap/>
            <w:hideMark/>
          </w:tcPr>
          <w:p w14:paraId="169BDBA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744683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03E7CB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42.6470476</w:t>
            </w:r>
          </w:p>
        </w:tc>
        <w:tc>
          <w:tcPr>
            <w:tcW w:w="1733" w:type="dxa"/>
            <w:tcBorders>
              <w:top w:val="nil"/>
              <w:left w:val="nil"/>
              <w:bottom w:val="nil"/>
              <w:right w:val="nil"/>
            </w:tcBorders>
            <w:noWrap/>
            <w:hideMark/>
          </w:tcPr>
          <w:p w14:paraId="08439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-83.55230573</w:t>
            </w:r>
          </w:p>
        </w:tc>
        <w:tc>
          <w:tcPr>
            <w:tcW w:w="1390" w:type="dxa"/>
            <w:tcBorders>
              <w:top w:val="nil"/>
              <w:left w:val="nil"/>
              <w:bottom w:val="nil"/>
              <w:right w:val="nil"/>
            </w:tcBorders>
            <w:noWrap/>
            <w:hideMark/>
          </w:tcPr>
          <w:p w14:paraId="23EBF0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899D8F3" w14:textId="77777777" w:rsidTr="002C5082">
        <w:trPr>
          <w:trHeight w:val="290"/>
        </w:trPr>
        <w:tc>
          <w:tcPr>
            <w:tcW w:w="932" w:type="dxa"/>
            <w:tcBorders>
              <w:top w:val="nil"/>
              <w:left w:val="nil"/>
              <w:bottom w:val="nil"/>
              <w:right w:val="nil"/>
            </w:tcBorders>
            <w:noWrap/>
            <w:hideMark/>
          </w:tcPr>
          <w:p w14:paraId="7C105F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89</w:t>
            </w:r>
          </w:p>
        </w:tc>
        <w:tc>
          <w:tcPr>
            <w:tcW w:w="1635" w:type="dxa"/>
            <w:tcBorders>
              <w:top w:val="nil"/>
              <w:left w:val="nil"/>
              <w:bottom w:val="nil"/>
              <w:right w:val="nil"/>
            </w:tcBorders>
            <w:noWrap/>
            <w:hideMark/>
          </w:tcPr>
          <w:p w14:paraId="1B2564B2" w14:textId="4B3C76D5"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HLUP2</w:t>
            </w:r>
          </w:p>
        </w:tc>
        <w:tc>
          <w:tcPr>
            <w:tcW w:w="1243" w:type="dxa"/>
            <w:tcBorders>
              <w:top w:val="nil"/>
              <w:left w:val="nil"/>
              <w:bottom w:val="nil"/>
              <w:right w:val="nil"/>
            </w:tcBorders>
            <w:noWrap/>
            <w:hideMark/>
          </w:tcPr>
          <w:p w14:paraId="0494B20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577F1E5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42BCFC3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42.64705538</w:t>
            </w:r>
          </w:p>
        </w:tc>
        <w:tc>
          <w:tcPr>
            <w:tcW w:w="1733" w:type="dxa"/>
            <w:tcBorders>
              <w:top w:val="nil"/>
              <w:left w:val="nil"/>
              <w:bottom w:val="nil"/>
              <w:right w:val="nil"/>
            </w:tcBorders>
            <w:noWrap/>
            <w:hideMark/>
          </w:tcPr>
          <w:p w14:paraId="67241A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-83.55397741</w:t>
            </w:r>
          </w:p>
        </w:tc>
        <w:tc>
          <w:tcPr>
            <w:tcW w:w="1390" w:type="dxa"/>
            <w:tcBorders>
              <w:top w:val="nil"/>
              <w:left w:val="nil"/>
              <w:bottom w:val="nil"/>
              <w:right w:val="nil"/>
            </w:tcBorders>
            <w:noWrap/>
            <w:hideMark/>
          </w:tcPr>
          <w:p w14:paraId="6F1E4D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919A202" w14:textId="77777777" w:rsidTr="002C5082">
        <w:trPr>
          <w:trHeight w:val="290"/>
        </w:trPr>
        <w:tc>
          <w:tcPr>
            <w:tcW w:w="932" w:type="dxa"/>
            <w:tcBorders>
              <w:top w:val="nil"/>
              <w:left w:val="nil"/>
              <w:bottom w:val="nil"/>
              <w:right w:val="nil"/>
            </w:tcBorders>
            <w:noWrap/>
            <w:hideMark/>
          </w:tcPr>
          <w:p w14:paraId="4124DB9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90</w:t>
            </w:r>
          </w:p>
        </w:tc>
        <w:tc>
          <w:tcPr>
            <w:tcW w:w="1635" w:type="dxa"/>
            <w:tcBorders>
              <w:top w:val="nil"/>
              <w:left w:val="nil"/>
              <w:bottom w:val="nil"/>
              <w:right w:val="nil"/>
            </w:tcBorders>
            <w:noWrap/>
            <w:hideMark/>
          </w:tcPr>
          <w:p w14:paraId="3E08E65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HLUP3</w:t>
            </w:r>
          </w:p>
        </w:tc>
        <w:tc>
          <w:tcPr>
            <w:tcW w:w="1243" w:type="dxa"/>
            <w:tcBorders>
              <w:top w:val="nil"/>
              <w:left w:val="nil"/>
              <w:bottom w:val="nil"/>
              <w:right w:val="nil"/>
            </w:tcBorders>
            <w:noWrap/>
            <w:hideMark/>
          </w:tcPr>
          <w:p w14:paraId="7679006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Highland</w:t>
            </w:r>
          </w:p>
        </w:tc>
        <w:tc>
          <w:tcPr>
            <w:tcW w:w="1013" w:type="dxa"/>
            <w:tcBorders>
              <w:top w:val="nil"/>
              <w:left w:val="nil"/>
              <w:bottom w:val="nil"/>
              <w:right w:val="nil"/>
            </w:tcBorders>
            <w:noWrap/>
            <w:hideMark/>
          </w:tcPr>
          <w:p w14:paraId="1B10573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Y</w:t>
            </w:r>
          </w:p>
        </w:tc>
        <w:tc>
          <w:tcPr>
            <w:tcW w:w="1414" w:type="dxa"/>
            <w:tcBorders>
              <w:top w:val="nil"/>
              <w:left w:val="nil"/>
              <w:bottom w:val="nil"/>
              <w:right w:val="nil"/>
            </w:tcBorders>
            <w:noWrap/>
            <w:hideMark/>
          </w:tcPr>
          <w:p w14:paraId="5CEF9C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42.6474566</w:t>
            </w:r>
          </w:p>
        </w:tc>
        <w:tc>
          <w:tcPr>
            <w:tcW w:w="1733" w:type="dxa"/>
            <w:tcBorders>
              <w:top w:val="nil"/>
              <w:left w:val="nil"/>
              <w:bottom w:val="nil"/>
              <w:right w:val="nil"/>
            </w:tcBorders>
            <w:noWrap/>
            <w:hideMark/>
          </w:tcPr>
          <w:p w14:paraId="6F51A0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-83.55365762</w:t>
            </w:r>
          </w:p>
        </w:tc>
        <w:tc>
          <w:tcPr>
            <w:tcW w:w="1390" w:type="dxa"/>
            <w:tcBorders>
              <w:top w:val="nil"/>
              <w:left w:val="nil"/>
              <w:bottom w:val="nil"/>
              <w:right w:val="nil"/>
            </w:tcBorders>
            <w:noWrap/>
            <w:hideMark/>
          </w:tcPr>
          <w:p w14:paraId="298FB4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3A0C686" w14:textId="77777777" w:rsidTr="002C5082">
        <w:trPr>
          <w:trHeight w:val="290"/>
        </w:trPr>
        <w:tc>
          <w:tcPr>
            <w:tcW w:w="932" w:type="dxa"/>
            <w:tcBorders>
              <w:top w:val="nil"/>
              <w:left w:val="nil"/>
              <w:bottom w:val="nil"/>
              <w:right w:val="nil"/>
            </w:tcBorders>
            <w:noWrap/>
            <w:hideMark/>
          </w:tcPr>
          <w:p w14:paraId="3768CA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91</w:t>
            </w:r>
          </w:p>
        </w:tc>
        <w:tc>
          <w:tcPr>
            <w:tcW w:w="1635" w:type="dxa"/>
            <w:tcBorders>
              <w:top w:val="nil"/>
              <w:left w:val="nil"/>
              <w:bottom w:val="nil"/>
              <w:right w:val="nil"/>
            </w:tcBorders>
            <w:noWrap/>
            <w:hideMark/>
          </w:tcPr>
          <w:p w14:paraId="4A2F099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w:t>
            </w:r>
          </w:p>
        </w:tc>
        <w:tc>
          <w:tcPr>
            <w:tcW w:w="1243" w:type="dxa"/>
            <w:tcBorders>
              <w:top w:val="nil"/>
              <w:left w:val="nil"/>
              <w:bottom w:val="nil"/>
              <w:right w:val="nil"/>
            </w:tcBorders>
            <w:noWrap/>
            <w:hideMark/>
          </w:tcPr>
          <w:p w14:paraId="098FD08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6D40A43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63E98B0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42.37824499</w:t>
            </w:r>
          </w:p>
        </w:tc>
        <w:tc>
          <w:tcPr>
            <w:tcW w:w="1733" w:type="dxa"/>
            <w:tcBorders>
              <w:top w:val="nil"/>
              <w:left w:val="nil"/>
              <w:bottom w:val="nil"/>
              <w:right w:val="nil"/>
            </w:tcBorders>
            <w:noWrap/>
            <w:hideMark/>
          </w:tcPr>
          <w:p w14:paraId="118787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-83.91166168</w:t>
            </w:r>
          </w:p>
        </w:tc>
        <w:tc>
          <w:tcPr>
            <w:tcW w:w="1390" w:type="dxa"/>
            <w:tcBorders>
              <w:top w:val="nil"/>
              <w:left w:val="nil"/>
              <w:bottom w:val="nil"/>
              <w:right w:val="nil"/>
            </w:tcBorders>
            <w:noWrap/>
            <w:hideMark/>
          </w:tcPr>
          <w:p w14:paraId="177376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42DBD4DB" w14:textId="77777777" w:rsidTr="002C5082">
        <w:trPr>
          <w:trHeight w:val="290"/>
        </w:trPr>
        <w:tc>
          <w:tcPr>
            <w:tcW w:w="932" w:type="dxa"/>
            <w:tcBorders>
              <w:top w:val="nil"/>
              <w:left w:val="nil"/>
              <w:bottom w:val="nil"/>
              <w:right w:val="nil"/>
            </w:tcBorders>
            <w:noWrap/>
            <w:hideMark/>
          </w:tcPr>
          <w:p w14:paraId="09ECE3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92</w:t>
            </w:r>
          </w:p>
        </w:tc>
        <w:tc>
          <w:tcPr>
            <w:tcW w:w="1635" w:type="dxa"/>
            <w:tcBorders>
              <w:top w:val="nil"/>
              <w:left w:val="nil"/>
              <w:bottom w:val="nil"/>
              <w:right w:val="nil"/>
            </w:tcBorders>
            <w:noWrap/>
            <w:hideMark/>
          </w:tcPr>
          <w:p w14:paraId="5FEB7F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HMMAT2</w:t>
            </w:r>
          </w:p>
        </w:tc>
        <w:tc>
          <w:tcPr>
            <w:tcW w:w="1243" w:type="dxa"/>
            <w:tcBorders>
              <w:top w:val="nil"/>
              <w:left w:val="nil"/>
              <w:bottom w:val="nil"/>
              <w:right w:val="nil"/>
            </w:tcBorders>
            <w:noWrap/>
            <w:hideMark/>
          </w:tcPr>
          <w:p w14:paraId="688501B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519ED5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557F751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42.37825474</w:t>
            </w:r>
          </w:p>
        </w:tc>
        <w:tc>
          <w:tcPr>
            <w:tcW w:w="1733" w:type="dxa"/>
            <w:tcBorders>
              <w:top w:val="nil"/>
              <w:left w:val="nil"/>
              <w:bottom w:val="nil"/>
              <w:right w:val="nil"/>
            </w:tcBorders>
            <w:noWrap/>
            <w:hideMark/>
          </w:tcPr>
          <w:p w14:paraId="15BB22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-83.91229145</w:t>
            </w:r>
          </w:p>
        </w:tc>
        <w:tc>
          <w:tcPr>
            <w:tcW w:w="1390" w:type="dxa"/>
            <w:tcBorders>
              <w:top w:val="nil"/>
              <w:left w:val="nil"/>
              <w:bottom w:val="nil"/>
              <w:right w:val="nil"/>
            </w:tcBorders>
            <w:noWrap/>
            <w:hideMark/>
          </w:tcPr>
          <w:p w14:paraId="4716703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002E751" w14:textId="77777777" w:rsidTr="002C5082">
        <w:trPr>
          <w:trHeight w:val="290"/>
        </w:trPr>
        <w:tc>
          <w:tcPr>
            <w:tcW w:w="932" w:type="dxa"/>
            <w:tcBorders>
              <w:top w:val="nil"/>
              <w:left w:val="nil"/>
              <w:bottom w:val="nil"/>
              <w:right w:val="nil"/>
            </w:tcBorders>
            <w:noWrap/>
            <w:hideMark/>
          </w:tcPr>
          <w:p w14:paraId="0681BE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93</w:t>
            </w:r>
          </w:p>
        </w:tc>
        <w:tc>
          <w:tcPr>
            <w:tcW w:w="1635" w:type="dxa"/>
            <w:tcBorders>
              <w:top w:val="nil"/>
              <w:left w:val="nil"/>
              <w:bottom w:val="nil"/>
              <w:right w:val="nil"/>
            </w:tcBorders>
            <w:noWrap/>
            <w:hideMark/>
          </w:tcPr>
          <w:p w14:paraId="3A7473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HMMAT3</w:t>
            </w:r>
          </w:p>
        </w:tc>
        <w:tc>
          <w:tcPr>
            <w:tcW w:w="1243" w:type="dxa"/>
            <w:tcBorders>
              <w:top w:val="nil"/>
              <w:left w:val="nil"/>
              <w:bottom w:val="nil"/>
              <w:right w:val="nil"/>
            </w:tcBorders>
            <w:noWrap/>
            <w:hideMark/>
          </w:tcPr>
          <w:p w14:paraId="2088B5F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Hudson Mills</w:t>
            </w:r>
          </w:p>
        </w:tc>
        <w:tc>
          <w:tcPr>
            <w:tcW w:w="1013" w:type="dxa"/>
            <w:tcBorders>
              <w:top w:val="nil"/>
              <w:left w:val="nil"/>
              <w:bottom w:val="nil"/>
              <w:right w:val="nil"/>
            </w:tcBorders>
            <w:noWrap/>
            <w:hideMark/>
          </w:tcPr>
          <w:p w14:paraId="37BA515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w:t>
            </w:r>
          </w:p>
        </w:tc>
        <w:tc>
          <w:tcPr>
            <w:tcW w:w="1414" w:type="dxa"/>
            <w:tcBorders>
              <w:top w:val="nil"/>
              <w:left w:val="nil"/>
              <w:bottom w:val="nil"/>
              <w:right w:val="nil"/>
            </w:tcBorders>
            <w:noWrap/>
            <w:hideMark/>
          </w:tcPr>
          <w:p w14:paraId="01CFA4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42.3787298</w:t>
            </w:r>
          </w:p>
        </w:tc>
        <w:tc>
          <w:tcPr>
            <w:tcW w:w="1733" w:type="dxa"/>
            <w:tcBorders>
              <w:top w:val="nil"/>
              <w:left w:val="nil"/>
              <w:bottom w:val="nil"/>
              <w:right w:val="nil"/>
            </w:tcBorders>
            <w:noWrap/>
            <w:hideMark/>
          </w:tcPr>
          <w:p w14:paraId="15D8C6A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-83.91267589</w:t>
            </w:r>
          </w:p>
        </w:tc>
        <w:tc>
          <w:tcPr>
            <w:tcW w:w="1390" w:type="dxa"/>
            <w:tcBorders>
              <w:top w:val="nil"/>
              <w:left w:val="nil"/>
              <w:bottom w:val="nil"/>
              <w:right w:val="nil"/>
            </w:tcBorders>
            <w:noWrap/>
            <w:hideMark/>
          </w:tcPr>
          <w:p w14:paraId="3848E84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417D70A" w14:textId="77777777" w:rsidTr="002C5082">
        <w:trPr>
          <w:trHeight w:val="290"/>
        </w:trPr>
        <w:tc>
          <w:tcPr>
            <w:tcW w:w="932" w:type="dxa"/>
            <w:tcBorders>
              <w:top w:val="nil"/>
              <w:left w:val="nil"/>
              <w:bottom w:val="nil"/>
              <w:right w:val="nil"/>
            </w:tcBorders>
            <w:noWrap/>
            <w:hideMark/>
          </w:tcPr>
          <w:p w14:paraId="6A7109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94</w:t>
            </w:r>
          </w:p>
        </w:tc>
        <w:tc>
          <w:tcPr>
            <w:tcW w:w="1635" w:type="dxa"/>
            <w:tcBorders>
              <w:top w:val="nil"/>
              <w:left w:val="nil"/>
              <w:bottom w:val="nil"/>
              <w:right w:val="nil"/>
            </w:tcBorders>
            <w:noWrap/>
            <w:hideMark/>
          </w:tcPr>
          <w:p w14:paraId="0D7C11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w:t>
            </w:r>
          </w:p>
        </w:tc>
        <w:tc>
          <w:tcPr>
            <w:tcW w:w="1243" w:type="dxa"/>
            <w:tcBorders>
              <w:top w:val="nil"/>
              <w:left w:val="nil"/>
              <w:bottom w:val="nil"/>
              <w:right w:val="nil"/>
            </w:tcBorders>
            <w:noWrap/>
            <w:hideMark/>
          </w:tcPr>
          <w:p w14:paraId="6BB71E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B0CBE2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62E7749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42.67554541</w:t>
            </w:r>
          </w:p>
        </w:tc>
        <w:tc>
          <w:tcPr>
            <w:tcW w:w="1733" w:type="dxa"/>
            <w:tcBorders>
              <w:top w:val="nil"/>
              <w:left w:val="nil"/>
              <w:bottom w:val="nil"/>
              <w:right w:val="nil"/>
            </w:tcBorders>
            <w:noWrap/>
            <w:hideMark/>
          </w:tcPr>
          <w:p w14:paraId="646FEA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-83.48274071</w:t>
            </w:r>
          </w:p>
        </w:tc>
        <w:tc>
          <w:tcPr>
            <w:tcW w:w="1390" w:type="dxa"/>
            <w:tcBorders>
              <w:top w:val="nil"/>
              <w:left w:val="nil"/>
              <w:bottom w:val="nil"/>
              <w:right w:val="nil"/>
            </w:tcBorders>
            <w:noWrap/>
            <w:hideMark/>
          </w:tcPr>
          <w:p w14:paraId="34921AB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6DC4B5A" w14:textId="77777777" w:rsidTr="002C5082">
        <w:trPr>
          <w:trHeight w:val="290"/>
        </w:trPr>
        <w:tc>
          <w:tcPr>
            <w:tcW w:w="932" w:type="dxa"/>
            <w:tcBorders>
              <w:top w:val="nil"/>
              <w:left w:val="nil"/>
              <w:bottom w:val="nil"/>
              <w:right w:val="nil"/>
            </w:tcBorders>
            <w:noWrap/>
            <w:hideMark/>
          </w:tcPr>
          <w:p w14:paraId="01A17E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95</w:t>
            </w:r>
          </w:p>
        </w:tc>
        <w:tc>
          <w:tcPr>
            <w:tcW w:w="1635" w:type="dxa"/>
            <w:tcBorders>
              <w:top w:val="nil"/>
              <w:left w:val="nil"/>
              <w:bottom w:val="nil"/>
              <w:right w:val="nil"/>
            </w:tcBorders>
            <w:noWrap/>
            <w:hideMark/>
          </w:tcPr>
          <w:p w14:paraId="2B7C66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PONNEW2</w:t>
            </w:r>
          </w:p>
        </w:tc>
        <w:tc>
          <w:tcPr>
            <w:tcW w:w="1243" w:type="dxa"/>
            <w:tcBorders>
              <w:top w:val="nil"/>
              <w:left w:val="nil"/>
              <w:bottom w:val="nil"/>
              <w:right w:val="nil"/>
            </w:tcBorders>
            <w:noWrap/>
            <w:hideMark/>
          </w:tcPr>
          <w:p w14:paraId="5E72585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3B3C0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1EA34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42.67584028</w:t>
            </w:r>
          </w:p>
        </w:tc>
        <w:tc>
          <w:tcPr>
            <w:tcW w:w="1733" w:type="dxa"/>
            <w:tcBorders>
              <w:top w:val="nil"/>
              <w:left w:val="nil"/>
              <w:bottom w:val="nil"/>
              <w:right w:val="nil"/>
            </w:tcBorders>
            <w:noWrap/>
            <w:hideMark/>
          </w:tcPr>
          <w:p w14:paraId="10F655B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-83.4830424</w:t>
            </w:r>
          </w:p>
        </w:tc>
        <w:tc>
          <w:tcPr>
            <w:tcW w:w="1390" w:type="dxa"/>
            <w:tcBorders>
              <w:top w:val="nil"/>
              <w:left w:val="nil"/>
              <w:bottom w:val="nil"/>
              <w:right w:val="nil"/>
            </w:tcBorders>
            <w:noWrap/>
            <w:hideMark/>
          </w:tcPr>
          <w:p w14:paraId="5543D8A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B63C220" w14:textId="77777777" w:rsidTr="002C5082">
        <w:trPr>
          <w:trHeight w:val="290"/>
        </w:trPr>
        <w:tc>
          <w:tcPr>
            <w:tcW w:w="932" w:type="dxa"/>
            <w:tcBorders>
              <w:top w:val="nil"/>
              <w:left w:val="nil"/>
              <w:bottom w:val="nil"/>
              <w:right w:val="nil"/>
            </w:tcBorders>
            <w:noWrap/>
            <w:hideMark/>
          </w:tcPr>
          <w:p w14:paraId="6C4381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96</w:t>
            </w:r>
          </w:p>
        </w:tc>
        <w:tc>
          <w:tcPr>
            <w:tcW w:w="1635" w:type="dxa"/>
            <w:tcBorders>
              <w:top w:val="nil"/>
              <w:left w:val="nil"/>
              <w:bottom w:val="nil"/>
              <w:right w:val="nil"/>
            </w:tcBorders>
            <w:noWrap/>
            <w:hideMark/>
          </w:tcPr>
          <w:p w14:paraId="74D59C9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PONNEW3</w:t>
            </w:r>
          </w:p>
        </w:tc>
        <w:tc>
          <w:tcPr>
            <w:tcW w:w="1243" w:type="dxa"/>
            <w:tcBorders>
              <w:top w:val="nil"/>
              <w:left w:val="nil"/>
              <w:bottom w:val="nil"/>
              <w:right w:val="nil"/>
            </w:tcBorders>
            <w:noWrap/>
            <w:hideMark/>
          </w:tcPr>
          <w:p w14:paraId="41E4E77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0590399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ZA</w:t>
            </w:r>
          </w:p>
        </w:tc>
        <w:tc>
          <w:tcPr>
            <w:tcW w:w="1414" w:type="dxa"/>
            <w:tcBorders>
              <w:top w:val="nil"/>
              <w:left w:val="nil"/>
              <w:bottom w:val="nil"/>
              <w:right w:val="nil"/>
            </w:tcBorders>
            <w:noWrap/>
            <w:hideMark/>
          </w:tcPr>
          <w:p w14:paraId="08FD1CC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42.67606664</w:t>
            </w:r>
          </w:p>
        </w:tc>
        <w:tc>
          <w:tcPr>
            <w:tcW w:w="1733" w:type="dxa"/>
            <w:tcBorders>
              <w:top w:val="nil"/>
              <w:left w:val="nil"/>
              <w:bottom w:val="nil"/>
              <w:right w:val="nil"/>
            </w:tcBorders>
            <w:noWrap/>
            <w:hideMark/>
          </w:tcPr>
          <w:p w14:paraId="71460BD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-83.48271281</w:t>
            </w:r>
          </w:p>
        </w:tc>
        <w:tc>
          <w:tcPr>
            <w:tcW w:w="1390" w:type="dxa"/>
            <w:tcBorders>
              <w:top w:val="nil"/>
              <w:left w:val="nil"/>
              <w:bottom w:val="nil"/>
              <w:right w:val="nil"/>
            </w:tcBorders>
            <w:noWrap/>
            <w:hideMark/>
          </w:tcPr>
          <w:p w14:paraId="2740C8C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5F309D54" w14:textId="77777777" w:rsidTr="002C5082">
        <w:trPr>
          <w:trHeight w:val="290"/>
        </w:trPr>
        <w:tc>
          <w:tcPr>
            <w:tcW w:w="932" w:type="dxa"/>
            <w:tcBorders>
              <w:top w:val="nil"/>
              <w:left w:val="nil"/>
              <w:bottom w:val="nil"/>
              <w:right w:val="nil"/>
            </w:tcBorders>
            <w:noWrap/>
            <w:hideMark/>
          </w:tcPr>
          <w:p w14:paraId="3D1B30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97</w:t>
            </w:r>
          </w:p>
        </w:tc>
        <w:tc>
          <w:tcPr>
            <w:tcW w:w="1635" w:type="dxa"/>
            <w:tcBorders>
              <w:top w:val="nil"/>
              <w:left w:val="nil"/>
              <w:bottom w:val="nil"/>
              <w:right w:val="nil"/>
            </w:tcBorders>
            <w:noWrap/>
            <w:hideMark/>
          </w:tcPr>
          <w:p w14:paraId="5713ED3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w:t>
            </w:r>
          </w:p>
        </w:tc>
        <w:tc>
          <w:tcPr>
            <w:tcW w:w="1243" w:type="dxa"/>
            <w:tcBorders>
              <w:top w:val="nil"/>
              <w:left w:val="nil"/>
              <w:bottom w:val="nil"/>
              <w:right w:val="nil"/>
            </w:tcBorders>
            <w:noWrap/>
            <w:hideMark/>
          </w:tcPr>
          <w:p w14:paraId="328019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76581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C361B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42.67546355</w:t>
            </w:r>
          </w:p>
        </w:tc>
        <w:tc>
          <w:tcPr>
            <w:tcW w:w="1733" w:type="dxa"/>
            <w:tcBorders>
              <w:top w:val="nil"/>
              <w:left w:val="nil"/>
              <w:bottom w:val="nil"/>
              <w:right w:val="nil"/>
            </w:tcBorders>
            <w:noWrap/>
            <w:hideMark/>
          </w:tcPr>
          <w:p w14:paraId="12CB71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-83.4821069</w:t>
            </w:r>
          </w:p>
        </w:tc>
        <w:tc>
          <w:tcPr>
            <w:tcW w:w="1390" w:type="dxa"/>
            <w:tcBorders>
              <w:top w:val="nil"/>
              <w:left w:val="nil"/>
              <w:bottom w:val="nil"/>
              <w:right w:val="nil"/>
            </w:tcBorders>
            <w:noWrap/>
            <w:hideMark/>
          </w:tcPr>
          <w:p w14:paraId="21BCB3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F7EFED8" w14:textId="77777777" w:rsidTr="002C5082">
        <w:trPr>
          <w:trHeight w:val="290"/>
        </w:trPr>
        <w:tc>
          <w:tcPr>
            <w:tcW w:w="932" w:type="dxa"/>
            <w:tcBorders>
              <w:top w:val="nil"/>
              <w:left w:val="nil"/>
              <w:bottom w:val="nil"/>
              <w:right w:val="nil"/>
            </w:tcBorders>
            <w:noWrap/>
            <w:hideMark/>
          </w:tcPr>
          <w:p w14:paraId="67107D0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98</w:t>
            </w:r>
          </w:p>
        </w:tc>
        <w:tc>
          <w:tcPr>
            <w:tcW w:w="1635" w:type="dxa"/>
            <w:tcBorders>
              <w:top w:val="nil"/>
              <w:left w:val="nil"/>
              <w:bottom w:val="nil"/>
              <w:right w:val="nil"/>
            </w:tcBorders>
            <w:noWrap/>
            <w:hideMark/>
          </w:tcPr>
          <w:p w14:paraId="7E99436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PONRD2</w:t>
            </w:r>
          </w:p>
        </w:tc>
        <w:tc>
          <w:tcPr>
            <w:tcW w:w="1243" w:type="dxa"/>
            <w:tcBorders>
              <w:top w:val="nil"/>
              <w:left w:val="nil"/>
              <w:bottom w:val="nil"/>
              <w:right w:val="nil"/>
            </w:tcBorders>
            <w:noWrap/>
            <w:hideMark/>
          </w:tcPr>
          <w:p w14:paraId="58BB48F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23EB0C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0B49F7D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42.67597751</w:t>
            </w:r>
          </w:p>
        </w:tc>
        <w:tc>
          <w:tcPr>
            <w:tcW w:w="1733" w:type="dxa"/>
            <w:tcBorders>
              <w:top w:val="nil"/>
              <w:left w:val="nil"/>
              <w:bottom w:val="nil"/>
              <w:right w:val="nil"/>
            </w:tcBorders>
            <w:noWrap/>
            <w:hideMark/>
          </w:tcPr>
          <w:p w14:paraId="2FB4C47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-83.48183457</w:t>
            </w:r>
          </w:p>
        </w:tc>
        <w:tc>
          <w:tcPr>
            <w:tcW w:w="1390" w:type="dxa"/>
            <w:tcBorders>
              <w:top w:val="nil"/>
              <w:left w:val="nil"/>
              <w:bottom w:val="nil"/>
              <w:right w:val="nil"/>
            </w:tcBorders>
            <w:noWrap/>
            <w:hideMark/>
          </w:tcPr>
          <w:p w14:paraId="44E13A1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6B110B2" w14:textId="77777777" w:rsidTr="002C5082">
        <w:trPr>
          <w:trHeight w:val="290"/>
        </w:trPr>
        <w:tc>
          <w:tcPr>
            <w:tcW w:w="932" w:type="dxa"/>
            <w:tcBorders>
              <w:top w:val="nil"/>
              <w:left w:val="nil"/>
              <w:bottom w:val="nil"/>
              <w:right w:val="nil"/>
            </w:tcBorders>
            <w:noWrap/>
            <w:hideMark/>
          </w:tcPr>
          <w:p w14:paraId="1603609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99</w:t>
            </w:r>
          </w:p>
        </w:tc>
        <w:tc>
          <w:tcPr>
            <w:tcW w:w="1635" w:type="dxa"/>
            <w:tcBorders>
              <w:top w:val="nil"/>
              <w:left w:val="nil"/>
              <w:bottom w:val="nil"/>
              <w:right w:val="nil"/>
            </w:tcBorders>
            <w:noWrap/>
            <w:hideMark/>
          </w:tcPr>
          <w:p w14:paraId="1A9C41B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PONRD3</w:t>
            </w:r>
          </w:p>
        </w:tc>
        <w:tc>
          <w:tcPr>
            <w:tcW w:w="1243" w:type="dxa"/>
            <w:tcBorders>
              <w:top w:val="nil"/>
              <w:left w:val="nil"/>
              <w:bottom w:val="nil"/>
              <w:right w:val="nil"/>
            </w:tcBorders>
            <w:noWrap/>
            <w:hideMark/>
          </w:tcPr>
          <w:p w14:paraId="7791D54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30B10AA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ZB</w:t>
            </w:r>
          </w:p>
        </w:tc>
        <w:tc>
          <w:tcPr>
            <w:tcW w:w="1414" w:type="dxa"/>
            <w:tcBorders>
              <w:top w:val="nil"/>
              <w:left w:val="nil"/>
              <w:bottom w:val="nil"/>
              <w:right w:val="nil"/>
            </w:tcBorders>
            <w:noWrap/>
            <w:hideMark/>
          </w:tcPr>
          <w:p w14:paraId="12F238C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42.67611495</w:t>
            </w:r>
          </w:p>
        </w:tc>
        <w:tc>
          <w:tcPr>
            <w:tcW w:w="1733" w:type="dxa"/>
            <w:tcBorders>
              <w:top w:val="nil"/>
              <w:left w:val="nil"/>
              <w:bottom w:val="nil"/>
              <w:right w:val="nil"/>
            </w:tcBorders>
            <w:noWrap/>
            <w:hideMark/>
          </w:tcPr>
          <w:p w14:paraId="717906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-83.4822095</w:t>
            </w:r>
          </w:p>
        </w:tc>
        <w:tc>
          <w:tcPr>
            <w:tcW w:w="1390" w:type="dxa"/>
            <w:tcBorders>
              <w:top w:val="nil"/>
              <w:left w:val="nil"/>
              <w:bottom w:val="nil"/>
              <w:right w:val="nil"/>
            </w:tcBorders>
            <w:noWrap/>
            <w:hideMark/>
          </w:tcPr>
          <w:p w14:paraId="4AEDFA8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0B8FCEA8" w14:textId="77777777" w:rsidTr="002C5082">
        <w:trPr>
          <w:trHeight w:val="290"/>
        </w:trPr>
        <w:tc>
          <w:tcPr>
            <w:tcW w:w="932" w:type="dxa"/>
            <w:tcBorders>
              <w:top w:val="nil"/>
              <w:left w:val="nil"/>
              <w:bottom w:val="nil"/>
              <w:right w:val="nil"/>
            </w:tcBorders>
            <w:noWrap/>
            <w:hideMark/>
          </w:tcPr>
          <w:p w14:paraId="71DA359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100</w:t>
            </w:r>
          </w:p>
        </w:tc>
        <w:tc>
          <w:tcPr>
            <w:tcW w:w="1635" w:type="dxa"/>
            <w:tcBorders>
              <w:top w:val="nil"/>
              <w:left w:val="nil"/>
              <w:bottom w:val="nil"/>
              <w:right w:val="nil"/>
            </w:tcBorders>
            <w:noWrap/>
            <w:hideMark/>
          </w:tcPr>
          <w:p w14:paraId="5B477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w:t>
            </w:r>
          </w:p>
        </w:tc>
        <w:tc>
          <w:tcPr>
            <w:tcW w:w="1243" w:type="dxa"/>
            <w:tcBorders>
              <w:top w:val="nil"/>
              <w:left w:val="nil"/>
              <w:bottom w:val="nil"/>
              <w:right w:val="nil"/>
            </w:tcBorders>
            <w:noWrap/>
            <w:hideMark/>
          </w:tcPr>
          <w:p w14:paraId="609F1F3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537E0AF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577EBE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42.67657235</w:t>
            </w:r>
          </w:p>
        </w:tc>
        <w:tc>
          <w:tcPr>
            <w:tcW w:w="1733" w:type="dxa"/>
            <w:tcBorders>
              <w:top w:val="nil"/>
              <w:left w:val="nil"/>
              <w:bottom w:val="nil"/>
              <w:right w:val="nil"/>
            </w:tcBorders>
            <w:noWrap/>
            <w:hideMark/>
          </w:tcPr>
          <w:p w14:paraId="04A25AB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-83.48190157</w:t>
            </w:r>
          </w:p>
        </w:tc>
        <w:tc>
          <w:tcPr>
            <w:tcW w:w="1390" w:type="dxa"/>
            <w:tcBorders>
              <w:top w:val="nil"/>
              <w:left w:val="nil"/>
              <w:bottom w:val="nil"/>
              <w:right w:val="nil"/>
            </w:tcBorders>
            <w:noWrap/>
            <w:hideMark/>
          </w:tcPr>
          <w:p w14:paraId="637E9E6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98F13FC" w14:textId="77777777" w:rsidTr="002C5082">
        <w:trPr>
          <w:trHeight w:val="290"/>
        </w:trPr>
        <w:tc>
          <w:tcPr>
            <w:tcW w:w="932" w:type="dxa"/>
            <w:tcBorders>
              <w:top w:val="nil"/>
              <w:left w:val="nil"/>
              <w:bottom w:val="nil"/>
              <w:right w:val="nil"/>
            </w:tcBorders>
            <w:noWrap/>
            <w:hideMark/>
          </w:tcPr>
          <w:p w14:paraId="26F7B2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101</w:t>
            </w:r>
          </w:p>
        </w:tc>
        <w:tc>
          <w:tcPr>
            <w:tcW w:w="1635" w:type="dxa"/>
            <w:tcBorders>
              <w:top w:val="nil"/>
              <w:left w:val="nil"/>
              <w:bottom w:val="nil"/>
              <w:right w:val="nil"/>
            </w:tcBorders>
            <w:noWrap/>
            <w:hideMark/>
          </w:tcPr>
          <w:p w14:paraId="078631E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PONWH2</w:t>
            </w:r>
          </w:p>
        </w:tc>
        <w:tc>
          <w:tcPr>
            <w:tcW w:w="1243" w:type="dxa"/>
            <w:tcBorders>
              <w:top w:val="nil"/>
              <w:left w:val="nil"/>
              <w:bottom w:val="nil"/>
              <w:right w:val="nil"/>
            </w:tcBorders>
            <w:noWrap/>
            <w:hideMark/>
          </w:tcPr>
          <w:p w14:paraId="42347CD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72A671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76512EE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42.67696268</w:t>
            </w:r>
          </w:p>
        </w:tc>
        <w:tc>
          <w:tcPr>
            <w:tcW w:w="1733" w:type="dxa"/>
            <w:tcBorders>
              <w:top w:val="nil"/>
              <w:left w:val="nil"/>
              <w:bottom w:val="nil"/>
              <w:right w:val="nil"/>
            </w:tcBorders>
            <w:noWrap/>
            <w:hideMark/>
          </w:tcPr>
          <w:p w14:paraId="2381467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-83.48095924</w:t>
            </w:r>
          </w:p>
        </w:tc>
        <w:tc>
          <w:tcPr>
            <w:tcW w:w="1390" w:type="dxa"/>
            <w:tcBorders>
              <w:top w:val="nil"/>
              <w:left w:val="nil"/>
              <w:bottom w:val="nil"/>
              <w:right w:val="nil"/>
            </w:tcBorders>
            <w:noWrap/>
            <w:hideMark/>
          </w:tcPr>
          <w:p w14:paraId="3179D28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27B81B18" w14:textId="77777777" w:rsidTr="002C5082">
        <w:trPr>
          <w:trHeight w:val="290"/>
        </w:trPr>
        <w:tc>
          <w:tcPr>
            <w:tcW w:w="932" w:type="dxa"/>
            <w:tcBorders>
              <w:top w:val="nil"/>
              <w:left w:val="nil"/>
              <w:bottom w:val="nil"/>
              <w:right w:val="nil"/>
            </w:tcBorders>
            <w:noWrap/>
            <w:hideMark/>
          </w:tcPr>
          <w:p w14:paraId="70FE7D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102</w:t>
            </w:r>
          </w:p>
        </w:tc>
        <w:tc>
          <w:tcPr>
            <w:tcW w:w="1635" w:type="dxa"/>
            <w:tcBorders>
              <w:top w:val="nil"/>
              <w:left w:val="nil"/>
              <w:bottom w:val="nil"/>
              <w:right w:val="nil"/>
            </w:tcBorders>
            <w:noWrap/>
            <w:hideMark/>
          </w:tcPr>
          <w:p w14:paraId="6E15A8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PONWH3</w:t>
            </w:r>
          </w:p>
        </w:tc>
        <w:tc>
          <w:tcPr>
            <w:tcW w:w="1243" w:type="dxa"/>
            <w:tcBorders>
              <w:top w:val="nil"/>
              <w:left w:val="nil"/>
              <w:bottom w:val="nil"/>
              <w:right w:val="nil"/>
            </w:tcBorders>
            <w:noWrap/>
            <w:hideMark/>
          </w:tcPr>
          <w:p w14:paraId="4FDCE04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Pontiac Lake</w:t>
            </w:r>
          </w:p>
        </w:tc>
        <w:tc>
          <w:tcPr>
            <w:tcW w:w="1013" w:type="dxa"/>
            <w:tcBorders>
              <w:top w:val="nil"/>
              <w:left w:val="nil"/>
              <w:bottom w:val="nil"/>
              <w:right w:val="nil"/>
            </w:tcBorders>
            <w:noWrap/>
            <w:hideMark/>
          </w:tcPr>
          <w:p w14:paraId="6793D5E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ZC</w:t>
            </w:r>
          </w:p>
        </w:tc>
        <w:tc>
          <w:tcPr>
            <w:tcW w:w="1414" w:type="dxa"/>
            <w:tcBorders>
              <w:top w:val="nil"/>
              <w:left w:val="nil"/>
              <w:bottom w:val="nil"/>
              <w:right w:val="nil"/>
            </w:tcBorders>
            <w:noWrap/>
            <w:hideMark/>
          </w:tcPr>
          <w:p w14:paraId="2D8128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42.67670871</w:t>
            </w:r>
          </w:p>
        </w:tc>
        <w:tc>
          <w:tcPr>
            <w:tcW w:w="1733" w:type="dxa"/>
            <w:tcBorders>
              <w:top w:val="nil"/>
              <w:left w:val="nil"/>
              <w:bottom w:val="nil"/>
              <w:right w:val="nil"/>
            </w:tcBorders>
            <w:noWrap/>
            <w:hideMark/>
          </w:tcPr>
          <w:p w14:paraId="4F052B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-83.48046038</w:t>
            </w:r>
          </w:p>
        </w:tc>
        <w:tc>
          <w:tcPr>
            <w:tcW w:w="1390" w:type="dxa"/>
            <w:tcBorders>
              <w:top w:val="nil"/>
              <w:left w:val="nil"/>
              <w:bottom w:val="nil"/>
              <w:right w:val="nil"/>
            </w:tcBorders>
            <w:noWrap/>
            <w:hideMark/>
          </w:tcPr>
          <w:p w14:paraId="1473560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01EB5755" w14:textId="77777777" w:rsidTr="002C5082">
        <w:trPr>
          <w:trHeight w:val="290"/>
        </w:trPr>
        <w:tc>
          <w:tcPr>
            <w:tcW w:w="932" w:type="dxa"/>
            <w:tcBorders>
              <w:top w:val="nil"/>
              <w:left w:val="nil"/>
              <w:bottom w:val="nil"/>
              <w:right w:val="nil"/>
            </w:tcBorders>
            <w:noWrap/>
            <w:hideMark/>
          </w:tcPr>
          <w:p w14:paraId="5CF425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103</w:t>
            </w:r>
          </w:p>
        </w:tc>
        <w:tc>
          <w:tcPr>
            <w:tcW w:w="1635" w:type="dxa"/>
            <w:tcBorders>
              <w:top w:val="nil"/>
              <w:left w:val="nil"/>
              <w:bottom w:val="nil"/>
              <w:right w:val="nil"/>
            </w:tcBorders>
            <w:noWrap/>
            <w:hideMark/>
          </w:tcPr>
          <w:p w14:paraId="1D482D6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w:t>
            </w:r>
          </w:p>
        </w:tc>
        <w:tc>
          <w:tcPr>
            <w:tcW w:w="1243" w:type="dxa"/>
            <w:tcBorders>
              <w:top w:val="nil"/>
              <w:left w:val="nil"/>
              <w:bottom w:val="nil"/>
              <w:right w:val="nil"/>
            </w:tcBorders>
            <w:noWrap/>
            <w:hideMark/>
          </w:tcPr>
          <w:p w14:paraId="7501A8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A51EF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68A1336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42.70640403</w:t>
            </w:r>
          </w:p>
        </w:tc>
        <w:tc>
          <w:tcPr>
            <w:tcW w:w="1733" w:type="dxa"/>
            <w:tcBorders>
              <w:top w:val="nil"/>
              <w:left w:val="nil"/>
              <w:bottom w:val="nil"/>
              <w:right w:val="nil"/>
            </w:tcBorders>
            <w:noWrap/>
            <w:hideMark/>
          </w:tcPr>
          <w:p w14:paraId="0B3E028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-83.49342124</w:t>
            </w:r>
          </w:p>
        </w:tc>
        <w:tc>
          <w:tcPr>
            <w:tcW w:w="1390" w:type="dxa"/>
            <w:tcBorders>
              <w:top w:val="nil"/>
              <w:left w:val="nil"/>
              <w:bottom w:val="nil"/>
              <w:right w:val="nil"/>
            </w:tcBorders>
            <w:noWrap/>
            <w:hideMark/>
          </w:tcPr>
          <w:p w14:paraId="64F40ED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0D14E34F" w14:textId="77777777" w:rsidTr="002C5082">
        <w:trPr>
          <w:trHeight w:val="290"/>
        </w:trPr>
        <w:tc>
          <w:tcPr>
            <w:tcW w:w="932" w:type="dxa"/>
            <w:tcBorders>
              <w:top w:val="nil"/>
              <w:left w:val="nil"/>
              <w:bottom w:val="nil"/>
              <w:right w:val="nil"/>
            </w:tcBorders>
            <w:noWrap/>
            <w:hideMark/>
          </w:tcPr>
          <w:p w14:paraId="3C8214F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104</w:t>
            </w:r>
          </w:p>
        </w:tc>
        <w:tc>
          <w:tcPr>
            <w:tcW w:w="1635" w:type="dxa"/>
            <w:tcBorders>
              <w:top w:val="nil"/>
              <w:left w:val="nil"/>
              <w:bottom w:val="nil"/>
              <w:right w:val="nil"/>
            </w:tcBorders>
            <w:noWrap/>
            <w:hideMark/>
          </w:tcPr>
          <w:p w14:paraId="656A632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ISBR2</w:t>
            </w:r>
          </w:p>
        </w:tc>
        <w:tc>
          <w:tcPr>
            <w:tcW w:w="1243" w:type="dxa"/>
            <w:tcBorders>
              <w:top w:val="nil"/>
              <w:left w:val="nil"/>
              <w:bottom w:val="nil"/>
              <w:right w:val="nil"/>
            </w:tcBorders>
            <w:noWrap/>
            <w:hideMark/>
          </w:tcPr>
          <w:p w14:paraId="3D6BAF5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67321EA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08CDDCA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42.70623663</w:t>
            </w:r>
          </w:p>
        </w:tc>
        <w:tc>
          <w:tcPr>
            <w:tcW w:w="1733" w:type="dxa"/>
            <w:tcBorders>
              <w:top w:val="nil"/>
              <w:left w:val="nil"/>
              <w:bottom w:val="nil"/>
              <w:right w:val="nil"/>
            </w:tcBorders>
            <w:noWrap/>
            <w:hideMark/>
          </w:tcPr>
          <w:p w14:paraId="5C96EE8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-83.4938222</w:t>
            </w:r>
          </w:p>
        </w:tc>
        <w:tc>
          <w:tcPr>
            <w:tcW w:w="1390" w:type="dxa"/>
            <w:tcBorders>
              <w:top w:val="nil"/>
              <w:left w:val="nil"/>
              <w:bottom w:val="nil"/>
              <w:right w:val="nil"/>
            </w:tcBorders>
            <w:noWrap/>
            <w:hideMark/>
          </w:tcPr>
          <w:p w14:paraId="25496E3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2342ADEE" w14:textId="77777777" w:rsidTr="002C5082">
        <w:trPr>
          <w:trHeight w:val="290"/>
        </w:trPr>
        <w:tc>
          <w:tcPr>
            <w:tcW w:w="932" w:type="dxa"/>
            <w:tcBorders>
              <w:top w:val="nil"/>
              <w:left w:val="nil"/>
              <w:bottom w:val="nil"/>
              <w:right w:val="nil"/>
            </w:tcBorders>
            <w:noWrap/>
            <w:hideMark/>
          </w:tcPr>
          <w:p w14:paraId="7561063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105</w:t>
            </w:r>
          </w:p>
        </w:tc>
        <w:tc>
          <w:tcPr>
            <w:tcW w:w="1635" w:type="dxa"/>
            <w:tcBorders>
              <w:top w:val="nil"/>
              <w:left w:val="nil"/>
              <w:bottom w:val="nil"/>
              <w:right w:val="nil"/>
            </w:tcBorders>
            <w:noWrap/>
            <w:hideMark/>
          </w:tcPr>
          <w:p w14:paraId="2637845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ISBR3</w:t>
            </w:r>
          </w:p>
        </w:tc>
        <w:tc>
          <w:tcPr>
            <w:tcW w:w="1243" w:type="dxa"/>
            <w:tcBorders>
              <w:top w:val="nil"/>
              <w:left w:val="nil"/>
              <w:bottom w:val="nil"/>
              <w:right w:val="nil"/>
            </w:tcBorders>
            <w:noWrap/>
            <w:hideMark/>
          </w:tcPr>
          <w:p w14:paraId="3ADD68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1046E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ZD</w:t>
            </w:r>
          </w:p>
        </w:tc>
        <w:tc>
          <w:tcPr>
            <w:tcW w:w="1414" w:type="dxa"/>
            <w:tcBorders>
              <w:top w:val="nil"/>
              <w:left w:val="nil"/>
              <w:bottom w:val="nil"/>
              <w:right w:val="nil"/>
            </w:tcBorders>
            <w:noWrap/>
            <w:hideMark/>
          </w:tcPr>
          <w:p w14:paraId="1A7E270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42.70670773</w:t>
            </w:r>
          </w:p>
        </w:tc>
        <w:tc>
          <w:tcPr>
            <w:tcW w:w="1733" w:type="dxa"/>
            <w:tcBorders>
              <w:top w:val="nil"/>
              <w:left w:val="nil"/>
              <w:bottom w:val="nil"/>
              <w:right w:val="nil"/>
            </w:tcBorders>
            <w:noWrap/>
            <w:hideMark/>
          </w:tcPr>
          <w:p w14:paraId="74ACEA9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-83.49360969</w:t>
            </w:r>
          </w:p>
        </w:tc>
        <w:tc>
          <w:tcPr>
            <w:tcW w:w="1390" w:type="dxa"/>
            <w:tcBorders>
              <w:top w:val="nil"/>
              <w:left w:val="nil"/>
              <w:bottom w:val="nil"/>
              <w:right w:val="nil"/>
            </w:tcBorders>
            <w:noWrap/>
            <w:hideMark/>
          </w:tcPr>
          <w:p w14:paraId="28B0D7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BC44A2" w14:textId="77777777" w:rsidTr="002C5082">
        <w:trPr>
          <w:trHeight w:val="290"/>
        </w:trPr>
        <w:tc>
          <w:tcPr>
            <w:tcW w:w="932" w:type="dxa"/>
            <w:tcBorders>
              <w:top w:val="nil"/>
              <w:left w:val="nil"/>
              <w:bottom w:val="nil"/>
              <w:right w:val="nil"/>
            </w:tcBorders>
            <w:noWrap/>
            <w:hideMark/>
          </w:tcPr>
          <w:p w14:paraId="50173E3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106</w:t>
            </w:r>
          </w:p>
        </w:tc>
        <w:tc>
          <w:tcPr>
            <w:tcW w:w="1635" w:type="dxa"/>
            <w:tcBorders>
              <w:top w:val="nil"/>
              <w:left w:val="nil"/>
              <w:bottom w:val="nil"/>
              <w:right w:val="nil"/>
            </w:tcBorders>
            <w:noWrap/>
            <w:hideMark/>
          </w:tcPr>
          <w:p w14:paraId="26BA3A5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w:t>
            </w:r>
          </w:p>
        </w:tc>
        <w:tc>
          <w:tcPr>
            <w:tcW w:w="1243" w:type="dxa"/>
            <w:tcBorders>
              <w:top w:val="nil"/>
              <w:left w:val="nil"/>
              <w:bottom w:val="nil"/>
              <w:right w:val="nil"/>
            </w:tcBorders>
            <w:noWrap/>
            <w:hideMark/>
          </w:tcPr>
          <w:p w14:paraId="515BFEB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14731F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3354536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42.70572744</w:t>
            </w:r>
          </w:p>
        </w:tc>
        <w:tc>
          <w:tcPr>
            <w:tcW w:w="1733" w:type="dxa"/>
            <w:tcBorders>
              <w:top w:val="nil"/>
              <w:left w:val="nil"/>
              <w:bottom w:val="nil"/>
              <w:right w:val="nil"/>
            </w:tcBorders>
            <w:noWrap/>
            <w:hideMark/>
          </w:tcPr>
          <w:p w14:paraId="45116B1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-83.49386673</w:t>
            </w:r>
          </w:p>
        </w:tc>
        <w:tc>
          <w:tcPr>
            <w:tcW w:w="1390" w:type="dxa"/>
            <w:tcBorders>
              <w:top w:val="nil"/>
              <w:left w:val="nil"/>
              <w:bottom w:val="nil"/>
              <w:right w:val="nil"/>
            </w:tcBorders>
            <w:noWrap/>
            <w:hideMark/>
          </w:tcPr>
          <w:p w14:paraId="484734A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4BAAE457" w14:textId="77777777" w:rsidTr="002C5082">
        <w:trPr>
          <w:trHeight w:val="290"/>
        </w:trPr>
        <w:tc>
          <w:tcPr>
            <w:tcW w:w="932" w:type="dxa"/>
            <w:tcBorders>
              <w:top w:val="nil"/>
              <w:left w:val="nil"/>
              <w:bottom w:val="nil"/>
              <w:right w:val="nil"/>
            </w:tcBorders>
            <w:noWrap/>
            <w:hideMark/>
          </w:tcPr>
          <w:p w14:paraId="47A1E3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107</w:t>
            </w:r>
          </w:p>
        </w:tc>
        <w:tc>
          <w:tcPr>
            <w:tcW w:w="1635" w:type="dxa"/>
            <w:tcBorders>
              <w:top w:val="nil"/>
              <w:left w:val="nil"/>
              <w:bottom w:val="nil"/>
              <w:right w:val="nil"/>
            </w:tcBorders>
            <w:noWrap/>
            <w:hideMark/>
          </w:tcPr>
          <w:p w14:paraId="28AB21F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ISBRS2</w:t>
            </w:r>
          </w:p>
        </w:tc>
        <w:tc>
          <w:tcPr>
            <w:tcW w:w="1243" w:type="dxa"/>
            <w:tcBorders>
              <w:top w:val="nil"/>
              <w:left w:val="nil"/>
              <w:bottom w:val="nil"/>
              <w:right w:val="nil"/>
            </w:tcBorders>
            <w:noWrap/>
            <w:hideMark/>
          </w:tcPr>
          <w:p w14:paraId="48435CD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B4EA3D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72EF435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42.70535737</w:t>
            </w:r>
          </w:p>
        </w:tc>
        <w:tc>
          <w:tcPr>
            <w:tcW w:w="1733" w:type="dxa"/>
            <w:tcBorders>
              <w:top w:val="nil"/>
              <w:left w:val="nil"/>
              <w:bottom w:val="nil"/>
              <w:right w:val="nil"/>
            </w:tcBorders>
            <w:noWrap/>
            <w:hideMark/>
          </w:tcPr>
          <w:p w14:paraId="5FF8611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-83.49412394</w:t>
            </w:r>
          </w:p>
        </w:tc>
        <w:tc>
          <w:tcPr>
            <w:tcW w:w="1390" w:type="dxa"/>
            <w:tcBorders>
              <w:top w:val="nil"/>
              <w:left w:val="nil"/>
              <w:bottom w:val="nil"/>
              <w:right w:val="nil"/>
            </w:tcBorders>
            <w:noWrap/>
            <w:hideMark/>
          </w:tcPr>
          <w:p w14:paraId="56B07CA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5DA881DD" w14:textId="77777777" w:rsidTr="002C5082">
        <w:trPr>
          <w:trHeight w:val="290"/>
        </w:trPr>
        <w:tc>
          <w:tcPr>
            <w:tcW w:w="932" w:type="dxa"/>
            <w:tcBorders>
              <w:top w:val="nil"/>
              <w:left w:val="nil"/>
              <w:bottom w:val="nil"/>
              <w:right w:val="nil"/>
            </w:tcBorders>
            <w:noWrap/>
            <w:hideMark/>
          </w:tcPr>
          <w:p w14:paraId="7606B6F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108</w:t>
            </w:r>
          </w:p>
        </w:tc>
        <w:tc>
          <w:tcPr>
            <w:tcW w:w="1635" w:type="dxa"/>
            <w:tcBorders>
              <w:top w:val="nil"/>
              <w:left w:val="nil"/>
              <w:bottom w:val="nil"/>
              <w:right w:val="nil"/>
            </w:tcBorders>
            <w:noWrap/>
            <w:hideMark/>
          </w:tcPr>
          <w:p w14:paraId="7AA722D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ISBRS3</w:t>
            </w:r>
          </w:p>
        </w:tc>
        <w:tc>
          <w:tcPr>
            <w:tcW w:w="1243" w:type="dxa"/>
            <w:tcBorders>
              <w:top w:val="nil"/>
              <w:left w:val="nil"/>
              <w:bottom w:val="nil"/>
              <w:right w:val="nil"/>
            </w:tcBorders>
            <w:noWrap/>
            <w:hideMark/>
          </w:tcPr>
          <w:p w14:paraId="78F1440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ACBFFA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ZE</w:t>
            </w:r>
          </w:p>
        </w:tc>
        <w:tc>
          <w:tcPr>
            <w:tcW w:w="1414" w:type="dxa"/>
            <w:tcBorders>
              <w:top w:val="nil"/>
              <w:left w:val="nil"/>
              <w:bottom w:val="nil"/>
              <w:right w:val="nil"/>
            </w:tcBorders>
            <w:noWrap/>
            <w:hideMark/>
          </w:tcPr>
          <w:p w14:paraId="5F1CC4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42.70514295</w:t>
            </w:r>
          </w:p>
        </w:tc>
        <w:tc>
          <w:tcPr>
            <w:tcW w:w="1733" w:type="dxa"/>
            <w:tcBorders>
              <w:top w:val="nil"/>
              <w:left w:val="nil"/>
              <w:bottom w:val="nil"/>
              <w:right w:val="nil"/>
            </w:tcBorders>
            <w:noWrap/>
            <w:hideMark/>
          </w:tcPr>
          <w:p w14:paraId="6DAB39D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-83.49498565</w:t>
            </w:r>
          </w:p>
        </w:tc>
        <w:tc>
          <w:tcPr>
            <w:tcW w:w="1390" w:type="dxa"/>
            <w:tcBorders>
              <w:top w:val="nil"/>
              <w:left w:val="nil"/>
              <w:bottom w:val="nil"/>
              <w:right w:val="nil"/>
            </w:tcBorders>
            <w:noWrap/>
            <w:hideMark/>
          </w:tcPr>
          <w:p w14:paraId="5CD7CB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hydric</w:t>
            </w:r>
          </w:p>
        </w:tc>
      </w:tr>
      <w:tr w:rsidR="00754D78" w:rsidRPr="00820BED" w14:paraId="6E14833F" w14:textId="77777777" w:rsidTr="002C5082">
        <w:trPr>
          <w:trHeight w:val="290"/>
        </w:trPr>
        <w:tc>
          <w:tcPr>
            <w:tcW w:w="932" w:type="dxa"/>
            <w:tcBorders>
              <w:top w:val="nil"/>
              <w:left w:val="nil"/>
              <w:bottom w:val="nil"/>
              <w:right w:val="nil"/>
            </w:tcBorders>
            <w:noWrap/>
            <w:hideMark/>
          </w:tcPr>
          <w:p w14:paraId="248AEA7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109</w:t>
            </w:r>
          </w:p>
        </w:tc>
        <w:tc>
          <w:tcPr>
            <w:tcW w:w="1635" w:type="dxa"/>
            <w:tcBorders>
              <w:top w:val="nil"/>
              <w:left w:val="nil"/>
              <w:bottom w:val="nil"/>
              <w:right w:val="nil"/>
            </w:tcBorders>
            <w:noWrap/>
            <w:hideMark/>
          </w:tcPr>
          <w:p w14:paraId="0052397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w:t>
            </w:r>
          </w:p>
        </w:tc>
        <w:tc>
          <w:tcPr>
            <w:tcW w:w="1243" w:type="dxa"/>
            <w:tcBorders>
              <w:top w:val="nil"/>
              <w:left w:val="nil"/>
              <w:bottom w:val="nil"/>
              <w:right w:val="nil"/>
            </w:tcBorders>
            <w:noWrap/>
            <w:hideMark/>
          </w:tcPr>
          <w:p w14:paraId="6D7265D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58B9AF0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667C0072"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42.70282112</w:t>
            </w:r>
          </w:p>
        </w:tc>
        <w:tc>
          <w:tcPr>
            <w:tcW w:w="1733" w:type="dxa"/>
            <w:tcBorders>
              <w:top w:val="nil"/>
              <w:left w:val="nil"/>
              <w:bottom w:val="nil"/>
              <w:right w:val="nil"/>
            </w:tcBorders>
            <w:noWrap/>
            <w:hideMark/>
          </w:tcPr>
          <w:p w14:paraId="3E2A07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-83.49624363</w:t>
            </w:r>
          </w:p>
        </w:tc>
        <w:tc>
          <w:tcPr>
            <w:tcW w:w="1390" w:type="dxa"/>
            <w:tcBorders>
              <w:top w:val="nil"/>
              <w:left w:val="nil"/>
              <w:bottom w:val="nil"/>
              <w:right w:val="nil"/>
            </w:tcBorders>
            <w:noWrap/>
            <w:hideMark/>
          </w:tcPr>
          <w:p w14:paraId="6D5B994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4B555051" w14:textId="77777777" w:rsidTr="002C5082">
        <w:trPr>
          <w:trHeight w:val="290"/>
        </w:trPr>
        <w:tc>
          <w:tcPr>
            <w:tcW w:w="932" w:type="dxa"/>
            <w:tcBorders>
              <w:top w:val="nil"/>
              <w:left w:val="nil"/>
              <w:bottom w:val="nil"/>
              <w:right w:val="nil"/>
            </w:tcBorders>
            <w:noWrap/>
            <w:hideMark/>
          </w:tcPr>
          <w:p w14:paraId="23FC004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110</w:t>
            </w:r>
          </w:p>
        </w:tc>
        <w:tc>
          <w:tcPr>
            <w:tcW w:w="1635" w:type="dxa"/>
            <w:tcBorders>
              <w:top w:val="nil"/>
              <w:left w:val="nil"/>
              <w:bottom w:val="nil"/>
              <w:right w:val="nil"/>
            </w:tcBorders>
            <w:noWrap/>
            <w:hideMark/>
          </w:tcPr>
          <w:p w14:paraId="15A4398E"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ISWH2</w:t>
            </w:r>
          </w:p>
        </w:tc>
        <w:tc>
          <w:tcPr>
            <w:tcW w:w="1243" w:type="dxa"/>
            <w:tcBorders>
              <w:top w:val="nil"/>
              <w:left w:val="nil"/>
              <w:bottom w:val="nil"/>
              <w:right w:val="nil"/>
            </w:tcBorders>
            <w:noWrap/>
            <w:hideMark/>
          </w:tcPr>
          <w:p w14:paraId="5840BD2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46A630D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70ACFC4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42.70256049</w:t>
            </w:r>
          </w:p>
        </w:tc>
        <w:tc>
          <w:tcPr>
            <w:tcW w:w="1733" w:type="dxa"/>
            <w:tcBorders>
              <w:top w:val="nil"/>
              <w:left w:val="nil"/>
              <w:bottom w:val="nil"/>
              <w:right w:val="nil"/>
            </w:tcBorders>
            <w:noWrap/>
            <w:hideMark/>
          </w:tcPr>
          <w:p w14:paraId="3757FF6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-83.49579452</w:t>
            </w:r>
          </w:p>
        </w:tc>
        <w:tc>
          <w:tcPr>
            <w:tcW w:w="1390" w:type="dxa"/>
            <w:tcBorders>
              <w:top w:val="nil"/>
              <w:left w:val="nil"/>
              <w:bottom w:val="nil"/>
              <w:right w:val="nil"/>
            </w:tcBorders>
            <w:noWrap/>
            <w:hideMark/>
          </w:tcPr>
          <w:p w14:paraId="45EDB56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200C0C47" w14:textId="77777777" w:rsidTr="002C5082">
        <w:trPr>
          <w:trHeight w:val="290"/>
        </w:trPr>
        <w:tc>
          <w:tcPr>
            <w:tcW w:w="932" w:type="dxa"/>
            <w:tcBorders>
              <w:top w:val="nil"/>
              <w:left w:val="nil"/>
              <w:bottom w:val="nil"/>
              <w:right w:val="nil"/>
            </w:tcBorders>
            <w:noWrap/>
            <w:hideMark/>
          </w:tcPr>
          <w:p w14:paraId="22F6FEB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111</w:t>
            </w:r>
          </w:p>
        </w:tc>
        <w:tc>
          <w:tcPr>
            <w:tcW w:w="1635" w:type="dxa"/>
            <w:tcBorders>
              <w:top w:val="nil"/>
              <w:left w:val="nil"/>
              <w:bottom w:val="nil"/>
              <w:right w:val="nil"/>
            </w:tcBorders>
            <w:noWrap/>
            <w:hideMark/>
          </w:tcPr>
          <w:p w14:paraId="78971476"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ISWH3</w:t>
            </w:r>
          </w:p>
        </w:tc>
        <w:tc>
          <w:tcPr>
            <w:tcW w:w="1243" w:type="dxa"/>
            <w:tcBorders>
              <w:top w:val="nil"/>
              <w:left w:val="nil"/>
              <w:bottom w:val="nil"/>
              <w:right w:val="nil"/>
            </w:tcBorders>
            <w:noWrap/>
            <w:hideMark/>
          </w:tcPr>
          <w:p w14:paraId="56F8EC7A"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Indian Springs</w:t>
            </w:r>
          </w:p>
        </w:tc>
        <w:tc>
          <w:tcPr>
            <w:tcW w:w="1013" w:type="dxa"/>
            <w:tcBorders>
              <w:top w:val="nil"/>
              <w:left w:val="nil"/>
              <w:bottom w:val="nil"/>
              <w:right w:val="nil"/>
            </w:tcBorders>
            <w:noWrap/>
            <w:hideMark/>
          </w:tcPr>
          <w:p w14:paraId="2694D6A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ZF</w:t>
            </w:r>
          </w:p>
        </w:tc>
        <w:tc>
          <w:tcPr>
            <w:tcW w:w="1414" w:type="dxa"/>
            <w:tcBorders>
              <w:top w:val="nil"/>
              <w:left w:val="nil"/>
              <w:bottom w:val="nil"/>
              <w:right w:val="nil"/>
            </w:tcBorders>
            <w:noWrap/>
            <w:hideMark/>
          </w:tcPr>
          <w:p w14:paraId="36FC298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42.70249606</w:t>
            </w:r>
          </w:p>
        </w:tc>
        <w:tc>
          <w:tcPr>
            <w:tcW w:w="1733" w:type="dxa"/>
            <w:tcBorders>
              <w:top w:val="nil"/>
              <w:left w:val="nil"/>
              <w:bottom w:val="nil"/>
              <w:right w:val="nil"/>
            </w:tcBorders>
            <w:noWrap/>
            <w:hideMark/>
          </w:tcPr>
          <w:p w14:paraId="02D0E30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-83.49513887</w:t>
            </w:r>
          </w:p>
        </w:tc>
        <w:tc>
          <w:tcPr>
            <w:tcW w:w="1390" w:type="dxa"/>
            <w:tcBorders>
              <w:top w:val="nil"/>
              <w:left w:val="nil"/>
              <w:bottom w:val="nil"/>
              <w:right w:val="nil"/>
            </w:tcBorders>
            <w:noWrap/>
            <w:hideMark/>
          </w:tcPr>
          <w:p w14:paraId="22A14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mesic</w:t>
            </w:r>
          </w:p>
        </w:tc>
      </w:tr>
      <w:tr w:rsidR="00754D78" w:rsidRPr="00820BED" w14:paraId="37924837" w14:textId="77777777" w:rsidTr="002C5082">
        <w:trPr>
          <w:trHeight w:val="290"/>
        </w:trPr>
        <w:tc>
          <w:tcPr>
            <w:tcW w:w="932" w:type="dxa"/>
            <w:tcBorders>
              <w:top w:val="nil"/>
              <w:left w:val="nil"/>
              <w:bottom w:val="nil"/>
              <w:right w:val="nil"/>
            </w:tcBorders>
            <w:noWrap/>
            <w:hideMark/>
          </w:tcPr>
          <w:p w14:paraId="093FB15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112</w:t>
            </w:r>
          </w:p>
        </w:tc>
        <w:tc>
          <w:tcPr>
            <w:tcW w:w="1635" w:type="dxa"/>
            <w:tcBorders>
              <w:top w:val="nil"/>
              <w:left w:val="nil"/>
              <w:bottom w:val="nil"/>
              <w:right w:val="nil"/>
            </w:tcBorders>
            <w:noWrap/>
            <w:hideMark/>
          </w:tcPr>
          <w:p w14:paraId="6B82731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w:t>
            </w:r>
          </w:p>
        </w:tc>
        <w:tc>
          <w:tcPr>
            <w:tcW w:w="1243" w:type="dxa"/>
            <w:tcBorders>
              <w:top w:val="nil"/>
              <w:left w:val="nil"/>
              <w:bottom w:val="nil"/>
              <w:right w:val="nil"/>
            </w:tcBorders>
            <w:noWrap/>
            <w:hideMark/>
          </w:tcPr>
          <w:p w14:paraId="06867DE5"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nil"/>
              <w:right w:val="nil"/>
            </w:tcBorders>
            <w:noWrap/>
            <w:hideMark/>
          </w:tcPr>
          <w:p w14:paraId="70987EC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nil"/>
              <w:right w:val="nil"/>
            </w:tcBorders>
            <w:noWrap/>
            <w:hideMark/>
          </w:tcPr>
          <w:p w14:paraId="25436D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42.53359794</w:t>
            </w:r>
          </w:p>
        </w:tc>
        <w:tc>
          <w:tcPr>
            <w:tcW w:w="1733" w:type="dxa"/>
            <w:tcBorders>
              <w:top w:val="nil"/>
              <w:left w:val="nil"/>
              <w:bottom w:val="nil"/>
              <w:right w:val="nil"/>
            </w:tcBorders>
            <w:noWrap/>
            <w:hideMark/>
          </w:tcPr>
          <w:p w14:paraId="26C5365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-83.67122473</w:t>
            </w:r>
          </w:p>
        </w:tc>
        <w:tc>
          <w:tcPr>
            <w:tcW w:w="1390" w:type="dxa"/>
            <w:tcBorders>
              <w:top w:val="nil"/>
              <w:left w:val="nil"/>
              <w:bottom w:val="nil"/>
              <w:right w:val="nil"/>
            </w:tcBorders>
            <w:noWrap/>
            <w:hideMark/>
          </w:tcPr>
          <w:p w14:paraId="76C325E9"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62E56412" w14:textId="77777777" w:rsidTr="002C5082">
        <w:trPr>
          <w:trHeight w:val="290"/>
        </w:trPr>
        <w:tc>
          <w:tcPr>
            <w:tcW w:w="932" w:type="dxa"/>
            <w:tcBorders>
              <w:top w:val="nil"/>
              <w:left w:val="nil"/>
              <w:right w:val="nil"/>
            </w:tcBorders>
            <w:noWrap/>
            <w:hideMark/>
          </w:tcPr>
          <w:p w14:paraId="01E9477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lastRenderedPageBreak/>
              <w:t>113</w:t>
            </w:r>
          </w:p>
        </w:tc>
        <w:tc>
          <w:tcPr>
            <w:tcW w:w="1635" w:type="dxa"/>
            <w:tcBorders>
              <w:top w:val="nil"/>
              <w:left w:val="nil"/>
              <w:right w:val="nil"/>
            </w:tcBorders>
            <w:noWrap/>
            <w:hideMark/>
          </w:tcPr>
          <w:p w14:paraId="6D675FC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KENNEW2</w:t>
            </w:r>
          </w:p>
        </w:tc>
        <w:tc>
          <w:tcPr>
            <w:tcW w:w="1243" w:type="dxa"/>
            <w:tcBorders>
              <w:top w:val="nil"/>
              <w:left w:val="nil"/>
              <w:right w:val="nil"/>
            </w:tcBorders>
            <w:noWrap/>
            <w:hideMark/>
          </w:tcPr>
          <w:p w14:paraId="31D1E39C"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right w:val="nil"/>
            </w:tcBorders>
            <w:noWrap/>
            <w:hideMark/>
          </w:tcPr>
          <w:p w14:paraId="5C159663"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right w:val="nil"/>
            </w:tcBorders>
            <w:noWrap/>
            <w:hideMark/>
          </w:tcPr>
          <w:p w14:paraId="43372F14"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42.53386003</w:t>
            </w:r>
          </w:p>
        </w:tc>
        <w:tc>
          <w:tcPr>
            <w:tcW w:w="1733" w:type="dxa"/>
            <w:tcBorders>
              <w:top w:val="nil"/>
              <w:left w:val="nil"/>
              <w:right w:val="nil"/>
            </w:tcBorders>
            <w:noWrap/>
            <w:hideMark/>
          </w:tcPr>
          <w:p w14:paraId="3715E74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-83.67146597</w:t>
            </w:r>
          </w:p>
        </w:tc>
        <w:tc>
          <w:tcPr>
            <w:tcW w:w="1390" w:type="dxa"/>
            <w:tcBorders>
              <w:top w:val="nil"/>
              <w:left w:val="nil"/>
              <w:right w:val="nil"/>
            </w:tcBorders>
            <w:noWrap/>
            <w:hideMark/>
          </w:tcPr>
          <w:p w14:paraId="5E57A1C1"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r w:rsidR="00754D78" w:rsidRPr="00820BED" w14:paraId="73F08284" w14:textId="77777777" w:rsidTr="002C5082">
        <w:trPr>
          <w:trHeight w:val="290"/>
        </w:trPr>
        <w:tc>
          <w:tcPr>
            <w:tcW w:w="932" w:type="dxa"/>
            <w:tcBorders>
              <w:top w:val="nil"/>
              <w:left w:val="nil"/>
              <w:bottom w:val="single" w:sz="4" w:space="0" w:color="auto"/>
              <w:right w:val="nil"/>
            </w:tcBorders>
            <w:noWrap/>
            <w:hideMark/>
          </w:tcPr>
          <w:p w14:paraId="153CE327"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114</w:t>
            </w:r>
          </w:p>
        </w:tc>
        <w:tc>
          <w:tcPr>
            <w:tcW w:w="1635" w:type="dxa"/>
            <w:tcBorders>
              <w:top w:val="nil"/>
              <w:left w:val="nil"/>
              <w:bottom w:val="single" w:sz="4" w:space="0" w:color="auto"/>
              <w:right w:val="nil"/>
            </w:tcBorders>
            <w:noWrap/>
            <w:hideMark/>
          </w:tcPr>
          <w:p w14:paraId="5BE31620"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KENNEW3</w:t>
            </w:r>
          </w:p>
        </w:tc>
        <w:tc>
          <w:tcPr>
            <w:tcW w:w="1243" w:type="dxa"/>
            <w:tcBorders>
              <w:top w:val="nil"/>
              <w:left w:val="nil"/>
              <w:bottom w:val="single" w:sz="4" w:space="0" w:color="auto"/>
              <w:right w:val="nil"/>
            </w:tcBorders>
            <w:noWrap/>
            <w:hideMark/>
          </w:tcPr>
          <w:p w14:paraId="31D4A3FD"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Kensington</w:t>
            </w:r>
          </w:p>
        </w:tc>
        <w:tc>
          <w:tcPr>
            <w:tcW w:w="1013" w:type="dxa"/>
            <w:tcBorders>
              <w:top w:val="nil"/>
              <w:left w:val="nil"/>
              <w:bottom w:val="single" w:sz="4" w:space="0" w:color="auto"/>
              <w:right w:val="nil"/>
            </w:tcBorders>
            <w:noWrap/>
            <w:hideMark/>
          </w:tcPr>
          <w:p w14:paraId="45A3FCF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ZG</w:t>
            </w:r>
          </w:p>
        </w:tc>
        <w:tc>
          <w:tcPr>
            <w:tcW w:w="1414" w:type="dxa"/>
            <w:tcBorders>
              <w:top w:val="nil"/>
              <w:left w:val="nil"/>
              <w:bottom w:val="single" w:sz="4" w:space="0" w:color="auto"/>
              <w:right w:val="nil"/>
            </w:tcBorders>
            <w:noWrap/>
            <w:hideMark/>
          </w:tcPr>
          <w:p w14:paraId="3F2DA58B"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42.5343776</w:t>
            </w:r>
          </w:p>
        </w:tc>
        <w:tc>
          <w:tcPr>
            <w:tcW w:w="1733" w:type="dxa"/>
            <w:tcBorders>
              <w:top w:val="nil"/>
              <w:left w:val="nil"/>
              <w:bottom w:val="single" w:sz="4" w:space="0" w:color="auto"/>
              <w:right w:val="nil"/>
            </w:tcBorders>
            <w:noWrap/>
            <w:hideMark/>
          </w:tcPr>
          <w:p w14:paraId="55349658"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-83.6712658</w:t>
            </w:r>
          </w:p>
        </w:tc>
        <w:tc>
          <w:tcPr>
            <w:tcW w:w="1390" w:type="dxa"/>
            <w:tcBorders>
              <w:top w:val="nil"/>
              <w:left w:val="nil"/>
              <w:bottom w:val="single" w:sz="4" w:space="0" w:color="auto"/>
              <w:right w:val="nil"/>
            </w:tcBorders>
            <w:noWrap/>
            <w:hideMark/>
          </w:tcPr>
          <w:p w14:paraId="5D78876F" w14:textId="77777777" w:rsidR="001650DF" w:rsidRPr="00820BED" w:rsidRDefault="001650DF" w:rsidP="002C5082">
            <w:pPr>
              <w:rPr>
                <w:rFonts w:eastAsia="Times New Roman"/>
                <w:color w:val="000000"/>
                <w:kern w:val="0"/>
                <w:sz w:val="22"/>
                <w:szCs w:val="22"/>
                <w14:ligatures w14:val="none"/>
              </w:rPr>
            </w:pPr>
            <w:r w:rsidRPr="00820BED">
              <w:rPr>
                <w:rFonts w:eastAsia="Times New Roman"/>
                <w:color w:val="000000"/>
                <w:kern w:val="0"/>
                <w:sz w:val="22"/>
                <w:szCs w:val="22"/>
                <w14:ligatures w14:val="none"/>
              </w:rPr>
              <w:t>xeric</w:t>
            </w:r>
          </w:p>
        </w:tc>
      </w:tr>
    </w:tbl>
    <w:p w14:paraId="4F3EF3B3" w14:textId="77777777" w:rsidR="00BD1E90" w:rsidRPr="00820BED" w:rsidRDefault="00BD1E90"/>
    <w:p w14:paraId="5CE18CF5" w14:textId="77777777" w:rsidR="00FA7316" w:rsidRPr="00820BED" w:rsidRDefault="00FA7316"/>
    <w:p w14:paraId="073E2E3B" w14:textId="5C61C0B1" w:rsidR="00FA7316" w:rsidRPr="00820BED" w:rsidRDefault="00BF6BA8" w:rsidP="00FA7316">
      <w:r w:rsidRPr="00820BED">
        <w:rPr>
          <w:b/>
          <w:bCs/>
        </w:rPr>
        <w:t>Table S2.</w:t>
      </w:r>
      <w:r w:rsidRPr="00820BED">
        <w:t xml:space="preserve"> Trap locations for the </w:t>
      </w:r>
      <w:r w:rsidR="0082304B" w:rsidRPr="00820BED">
        <w:t xml:space="preserve">2024 </w:t>
      </w:r>
      <w:r w:rsidR="00291407" w:rsidRPr="00820BED">
        <w:t>purple-prism and multi-funnel traps installed to assess EAB presence</w:t>
      </w:r>
      <w:r w:rsidR="008254C7" w:rsidRPr="00820BED">
        <w:t>.</w:t>
      </w:r>
    </w:p>
    <w:p w14:paraId="3E64A0B4" w14:textId="44D6DD65" w:rsidR="00655954" w:rsidRPr="00820BED" w:rsidRDefault="00B866E8" w:rsidP="00FA7316">
      <w:r w:rsidRPr="00820BED">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Pr="00820BED" w:rsidRDefault="00655954" w:rsidP="00FA7316"/>
    <w:p w14:paraId="46D7D7FB" w14:textId="2942586A" w:rsidR="00F22842" w:rsidRPr="00820BED" w:rsidRDefault="00F22842" w:rsidP="00FA7316">
      <w:r w:rsidRPr="00820BED">
        <w:rPr>
          <w:b/>
          <w:bCs/>
        </w:rPr>
        <w:t>Table S3.</w:t>
      </w:r>
      <w:r w:rsidRPr="00820BED">
        <w:t xml:space="preserve"> </w:t>
      </w:r>
      <w:r w:rsidR="00A14D1F" w:rsidRPr="00820BED">
        <w:t xml:space="preserve">Yellow pan trap </w:t>
      </w:r>
      <w:r w:rsidR="0082304B" w:rsidRPr="00820BED">
        <w:t>information for 2024 parasitoid sampling effort. All traps were within</w:t>
      </w:r>
      <w:r w:rsidR="00415D02" w:rsidRPr="00820BED">
        <w:t xml:space="preserve"> ~30 meters of the center tree for Plot 53 at Pontiac Lake Recreation Area.</w:t>
      </w:r>
    </w:p>
    <w:tbl>
      <w:tblPr>
        <w:tblW w:w="9498" w:type="dxa"/>
        <w:tblLook w:val="04A0" w:firstRow="1" w:lastRow="0" w:firstColumn="1" w:lastColumn="0" w:noHBand="0" w:noVBand="1"/>
      </w:tblPr>
      <w:tblGrid>
        <w:gridCol w:w="950"/>
        <w:gridCol w:w="903"/>
        <w:gridCol w:w="1123"/>
        <w:gridCol w:w="839"/>
        <w:gridCol w:w="1443"/>
        <w:gridCol w:w="1110"/>
        <w:gridCol w:w="1216"/>
        <w:gridCol w:w="1016"/>
        <w:gridCol w:w="1163"/>
      </w:tblGrid>
      <w:tr w:rsidR="003B7DC1" w:rsidRPr="00A67F9C" w14:paraId="4324E612" w14:textId="7BFF65A7" w:rsidTr="00A67F9C">
        <w:trPr>
          <w:trHeight w:val="580"/>
        </w:trPr>
        <w:tc>
          <w:tcPr>
            <w:tcW w:w="913" w:type="dxa"/>
            <w:tcBorders>
              <w:top w:val="single" w:sz="4" w:space="0" w:color="auto"/>
              <w:left w:val="nil"/>
              <w:bottom w:val="single" w:sz="4" w:space="0" w:color="auto"/>
              <w:right w:val="nil"/>
            </w:tcBorders>
            <w:vAlign w:val="bottom"/>
            <w:hideMark/>
          </w:tcPr>
          <w:p w14:paraId="2BAA4380"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Trap number</w:t>
            </w:r>
          </w:p>
        </w:tc>
        <w:tc>
          <w:tcPr>
            <w:tcW w:w="903" w:type="dxa"/>
            <w:tcBorders>
              <w:top w:val="single" w:sz="4" w:space="0" w:color="auto"/>
              <w:left w:val="nil"/>
              <w:bottom w:val="single" w:sz="4" w:space="0" w:color="auto"/>
              <w:right w:val="nil"/>
            </w:tcBorders>
            <w:vAlign w:val="bottom"/>
            <w:hideMark/>
          </w:tcPr>
          <w:p w14:paraId="3DEC409E"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DBH of ash (cm)</w:t>
            </w:r>
          </w:p>
        </w:tc>
        <w:tc>
          <w:tcPr>
            <w:tcW w:w="1117" w:type="dxa"/>
            <w:tcBorders>
              <w:top w:val="single" w:sz="4" w:space="0" w:color="auto"/>
              <w:left w:val="nil"/>
              <w:bottom w:val="single" w:sz="4" w:space="0" w:color="auto"/>
              <w:right w:val="nil"/>
            </w:tcBorders>
            <w:vAlign w:val="bottom"/>
            <w:hideMark/>
          </w:tcPr>
          <w:p w14:paraId="1724550C"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 xml:space="preserve">Canopy condition </w:t>
            </w:r>
          </w:p>
          <w:p w14:paraId="2B77D34D" w14:textId="3A5CDA02"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(1-5)</w:t>
            </w:r>
          </w:p>
        </w:tc>
        <w:tc>
          <w:tcPr>
            <w:tcW w:w="839" w:type="dxa"/>
            <w:tcBorders>
              <w:top w:val="single" w:sz="4" w:space="0" w:color="auto"/>
              <w:left w:val="nil"/>
              <w:bottom w:val="single" w:sz="4" w:space="0" w:color="auto"/>
              <w:right w:val="nil"/>
            </w:tcBorders>
            <w:vAlign w:val="bottom"/>
            <w:hideMark/>
          </w:tcPr>
          <w:p w14:paraId="2EF20C03"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EAB exit holes?</w:t>
            </w:r>
          </w:p>
        </w:tc>
        <w:tc>
          <w:tcPr>
            <w:tcW w:w="1352" w:type="dxa"/>
            <w:tcBorders>
              <w:top w:val="single" w:sz="4" w:space="0" w:color="auto"/>
              <w:left w:val="nil"/>
              <w:bottom w:val="single" w:sz="4" w:space="0" w:color="auto"/>
              <w:right w:val="nil"/>
            </w:tcBorders>
            <w:vAlign w:val="bottom"/>
            <w:hideMark/>
          </w:tcPr>
          <w:p w14:paraId="16C39D2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Woodpecker marks?</w:t>
            </w:r>
          </w:p>
        </w:tc>
        <w:tc>
          <w:tcPr>
            <w:tcW w:w="1047" w:type="dxa"/>
            <w:tcBorders>
              <w:top w:val="single" w:sz="4" w:space="0" w:color="auto"/>
              <w:left w:val="nil"/>
              <w:bottom w:val="single" w:sz="4" w:space="0" w:color="auto"/>
              <w:right w:val="nil"/>
            </w:tcBorders>
            <w:vAlign w:val="bottom"/>
            <w:hideMark/>
          </w:tcPr>
          <w:p w14:paraId="6971386F"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Ash bark splitting?</w:t>
            </w:r>
          </w:p>
        </w:tc>
        <w:tc>
          <w:tcPr>
            <w:tcW w:w="1128" w:type="dxa"/>
            <w:tcBorders>
              <w:top w:val="single" w:sz="4" w:space="0" w:color="auto"/>
              <w:left w:val="nil"/>
              <w:bottom w:val="single" w:sz="4" w:space="0" w:color="auto"/>
              <w:right w:val="nil"/>
            </w:tcBorders>
            <w:vAlign w:val="bottom"/>
            <w:hideMark/>
          </w:tcPr>
          <w:p w14:paraId="378EF4E8"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Epicormic sprouts?</w:t>
            </w:r>
          </w:p>
        </w:tc>
        <w:tc>
          <w:tcPr>
            <w:tcW w:w="995" w:type="dxa"/>
            <w:tcBorders>
              <w:top w:val="single" w:sz="4" w:space="0" w:color="auto"/>
              <w:left w:val="nil"/>
              <w:bottom w:val="single" w:sz="4" w:space="0" w:color="auto"/>
              <w:right w:val="nil"/>
            </w:tcBorders>
            <w:vAlign w:val="bottom"/>
            <w:hideMark/>
          </w:tcPr>
          <w:p w14:paraId="0256486B" w14:textId="77777777" w:rsidR="003B7DC1" w:rsidRPr="00A67F9C" w:rsidRDefault="003B7DC1" w:rsidP="00F22842">
            <w:pPr>
              <w:rPr>
                <w:rFonts w:eastAsia="Times New Roman"/>
                <w:color w:val="000000"/>
                <w:kern w:val="0"/>
                <w14:ligatures w14:val="none"/>
              </w:rPr>
            </w:pPr>
            <w:r w:rsidRPr="00A67F9C">
              <w:rPr>
                <w:rFonts w:eastAsia="Times New Roman"/>
                <w:color w:val="000000"/>
                <w:kern w:val="0"/>
                <w14:ligatures w14:val="none"/>
              </w:rPr>
              <w:t>Basal sprouts?</w:t>
            </w:r>
          </w:p>
        </w:tc>
        <w:tc>
          <w:tcPr>
            <w:tcW w:w="1204" w:type="dxa"/>
            <w:tcBorders>
              <w:top w:val="single" w:sz="4" w:space="0" w:color="auto"/>
              <w:left w:val="nil"/>
              <w:bottom w:val="single" w:sz="4" w:space="0" w:color="auto"/>
              <w:right w:val="nil"/>
            </w:tcBorders>
          </w:tcPr>
          <w:p w14:paraId="0FEBA1C5" w14:textId="5B9CDCE6" w:rsidR="003B7DC1" w:rsidRPr="00A67F9C" w:rsidRDefault="000D3065" w:rsidP="00F22842">
            <w:pPr>
              <w:rPr>
                <w:rFonts w:eastAsia="Times New Roman"/>
                <w:color w:val="000000"/>
                <w:kern w:val="0"/>
                <w14:ligatures w14:val="none"/>
              </w:rPr>
            </w:pPr>
            <w:r w:rsidRPr="00A67F9C">
              <w:rPr>
                <w:rFonts w:eastAsia="Times New Roman"/>
                <w:color w:val="000000"/>
                <w:kern w:val="0"/>
                <w14:ligatures w14:val="none"/>
              </w:rPr>
              <w:t>Canopy condition (binary)</w:t>
            </w:r>
          </w:p>
        </w:tc>
      </w:tr>
      <w:tr w:rsidR="003B7DC1" w:rsidRPr="00820BED" w14:paraId="79EA2A9C" w14:textId="014A9F25" w:rsidTr="00A67F9C">
        <w:trPr>
          <w:trHeight w:val="290"/>
        </w:trPr>
        <w:tc>
          <w:tcPr>
            <w:tcW w:w="913" w:type="dxa"/>
            <w:tcBorders>
              <w:top w:val="single" w:sz="4" w:space="0" w:color="auto"/>
              <w:left w:val="nil"/>
              <w:bottom w:val="nil"/>
              <w:right w:val="nil"/>
            </w:tcBorders>
            <w:noWrap/>
            <w:vAlign w:val="bottom"/>
            <w:hideMark/>
          </w:tcPr>
          <w:p w14:paraId="799B190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101</w:t>
            </w:r>
          </w:p>
        </w:tc>
        <w:tc>
          <w:tcPr>
            <w:tcW w:w="903" w:type="dxa"/>
            <w:tcBorders>
              <w:top w:val="single" w:sz="4" w:space="0" w:color="auto"/>
              <w:left w:val="nil"/>
              <w:bottom w:val="nil"/>
              <w:right w:val="nil"/>
            </w:tcBorders>
            <w:noWrap/>
            <w:vAlign w:val="bottom"/>
            <w:hideMark/>
          </w:tcPr>
          <w:p w14:paraId="4E1C263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3.2</w:t>
            </w:r>
          </w:p>
        </w:tc>
        <w:tc>
          <w:tcPr>
            <w:tcW w:w="1117" w:type="dxa"/>
            <w:tcBorders>
              <w:top w:val="single" w:sz="4" w:space="0" w:color="auto"/>
              <w:left w:val="nil"/>
              <w:bottom w:val="nil"/>
              <w:right w:val="nil"/>
            </w:tcBorders>
            <w:noWrap/>
            <w:vAlign w:val="bottom"/>
            <w:hideMark/>
          </w:tcPr>
          <w:p w14:paraId="28F3E66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single" w:sz="4" w:space="0" w:color="auto"/>
              <w:left w:val="nil"/>
              <w:bottom w:val="nil"/>
              <w:right w:val="nil"/>
            </w:tcBorders>
            <w:noWrap/>
            <w:vAlign w:val="bottom"/>
            <w:hideMark/>
          </w:tcPr>
          <w:p w14:paraId="2FD9C02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single" w:sz="4" w:space="0" w:color="auto"/>
              <w:left w:val="nil"/>
              <w:bottom w:val="nil"/>
              <w:right w:val="nil"/>
            </w:tcBorders>
            <w:noWrap/>
            <w:vAlign w:val="bottom"/>
            <w:hideMark/>
          </w:tcPr>
          <w:p w14:paraId="4FAD526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single" w:sz="4" w:space="0" w:color="auto"/>
              <w:left w:val="nil"/>
              <w:bottom w:val="nil"/>
              <w:right w:val="nil"/>
            </w:tcBorders>
            <w:noWrap/>
            <w:vAlign w:val="bottom"/>
            <w:hideMark/>
          </w:tcPr>
          <w:p w14:paraId="473E7EF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single" w:sz="4" w:space="0" w:color="auto"/>
              <w:left w:val="nil"/>
              <w:bottom w:val="nil"/>
              <w:right w:val="nil"/>
            </w:tcBorders>
            <w:noWrap/>
            <w:vAlign w:val="bottom"/>
            <w:hideMark/>
          </w:tcPr>
          <w:p w14:paraId="4399FC9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single" w:sz="4" w:space="0" w:color="auto"/>
              <w:left w:val="nil"/>
              <w:bottom w:val="nil"/>
              <w:right w:val="nil"/>
            </w:tcBorders>
            <w:noWrap/>
            <w:vAlign w:val="bottom"/>
            <w:hideMark/>
          </w:tcPr>
          <w:p w14:paraId="057BD01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single" w:sz="4" w:space="0" w:color="auto"/>
              <w:left w:val="nil"/>
              <w:bottom w:val="nil"/>
              <w:right w:val="nil"/>
            </w:tcBorders>
          </w:tcPr>
          <w:p w14:paraId="26C7F6E8" w14:textId="253FE44E"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5EB9D66F" w14:textId="0F2D0B7F" w:rsidTr="000D3065">
        <w:trPr>
          <w:trHeight w:val="290"/>
        </w:trPr>
        <w:tc>
          <w:tcPr>
            <w:tcW w:w="913" w:type="dxa"/>
            <w:tcBorders>
              <w:top w:val="nil"/>
              <w:left w:val="nil"/>
              <w:bottom w:val="nil"/>
              <w:right w:val="nil"/>
            </w:tcBorders>
            <w:noWrap/>
            <w:vAlign w:val="bottom"/>
            <w:hideMark/>
          </w:tcPr>
          <w:p w14:paraId="2771AE5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102</w:t>
            </w:r>
          </w:p>
        </w:tc>
        <w:tc>
          <w:tcPr>
            <w:tcW w:w="903" w:type="dxa"/>
            <w:tcBorders>
              <w:top w:val="nil"/>
              <w:left w:val="nil"/>
              <w:bottom w:val="nil"/>
              <w:right w:val="nil"/>
            </w:tcBorders>
            <w:noWrap/>
            <w:vAlign w:val="bottom"/>
            <w:hideMark/>
          </w:tcPr>
          <w:p w14:paraId="4F3A094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5.2</w:t>
            </w:r>
          </w:p>
        </w:tc>
        <w:tc>
          <w:tcPr>
            <w:tcW w:w="1117" w:type="dxa"/>
            <w:tcBorders>
              <w:top w:val="nil"/>
              <w:left w:val="nil"/>
              <w:bottom w:val="nil"/>
              <w:right w:val="nil"/>
            </w:tcBorders>
            <w:noWrap/>
            <w:vAlign w:val="bottom"/>
            <w:hideMark/>
          </w:tcPr>
          <w:p w14:paraId="0082180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9E0590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4EC31F0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E8A469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9C203F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731DF12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E1ECF98" w14:textId="7F566BF9"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4756391C" w14:textId="25704171" w:rsidTr="000D3065">
        <w:trPr>
          <w:trHeight w:val="290"/>
        </w:trPr>
        <w:tc>
          <w:tcPr>
            <w:tcW w:w="913" w:type="dxa"/>
            <w:tcBorders>
              <w:top w:val="nil"/>
              <w:left w:val="nil"/>
              <w:bottom w:val="nil"/>
              <w:right w:val="nil"/>
            </w:tcBorders>
            <w:noWrap/>
            <w:vAlign w:val="bottom"/>
            <w:hideMark/>
          </w:tcPr>
          <w:p w14:paraId="1A645C0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103</w:t>
            </w:r>
          </w:p>
        </w:tc>
        <w:tc>
          <w:tcPr>
            <w:tcW w:w="903" w:type="dxa"/>
            <w:tcBorders>
              <w:top w:val="nil"/>
              <w:left w:val="nil"/>
              <w:bottom w:val="nil"/>
              <w:right w:val="nil"/>
            </w:tcBorders>
            <w:noWrap/>
            <w:vAlign w:val="bottom"/>
            <w:hideMark/>
          </w:tcPr>
          <w:p w14:paraId="172B747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6.6</w:t>
            </w:r>
          </w:p>
        </w:tc>
        <w:tc>
          <w:tcPr>
            <w:tcW w:w="1117" w:type="dxa"/>
            <w:tcBorders>
              <w:top w:val="nil"/>
              <w:left w:val="nil"/>
              <w:bottom w:val="nil"/>
              <w:right w:val="nil"/>
            </w:tcBorders>
            <w:noWrap/>
            <w:vAlign w:val="bottom"/>
            <w:hideMark/>
          </w:tcPr>
          <w:p w14:paraId="792030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62EECA1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7DCAF3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6DF6C79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F541C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8CEF9E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E8B6331" w14:textId="0EC01D3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36AF5820" w14:textId="4AB111C1" w:rsidTr="000D3065">
        <w:trPr>
          <w:trHeight w:val="290"/>
        </w:trPr>
        <w:tc>
          <w:tcPr>
            <w:tcW w:w="913" w:type="dxa"/>
            <w:tcBorders>
              <w:top w:val="nil"/>
              <w:left w:val="nil"/>
              <w:bottom w:val="nil"/>
              <w:right w:val="nil"/>
            </w:tcBorders>
            <w:noWrap/>
            <w:vAlign w:val="bottom"/>
            <w:hideMark/>
          </w:tcPr>
          <w:p w14:paraId="51D9BC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104</w:t>
            </w:r>
          </w:p>
        </w:tc>
        <w:tc>
          <w:tcPr>
            <w:tcW w:w="903" w:type="dxa"/>
            <w:tcBorders>
              <w:top w:val="nil"/>
              <w:left w:val="nil"/>
              <w:bottom w:val="nil"/>
              <w:right w:val="nil"/>
            </w:tcBorders>
            <w:noWrap/>
            <w:vAlign w:val="bottom"/>
            <w:hideMark/>
          </w:tcPr>
          <w:p w14:paraId="291C29C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387BAA0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B35EC1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EAEEE4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7F7A4A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7274A7D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57785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0602F08F" w14:textId="7B2DE407"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1DA14456" w14:textId="079C93E2" w:rsidTr="000D3065">
        <w:trPr>
          <w:trHeight w:val="290"/>
        </w:trPr>
        <w:tc>
          <w:tcPr>
            <w:tcW w:w="913" w:type="dxa"/>
            <w:tcBorders>
              <w:top w:val="nil"/>
              <w:left w:val="nil"/>
              <w:bottom w:val="nil"/>
              <w:right w:val="nil"/>
            </w:tcBorders>
            <w:noWrap/>
            <w:vAlign w:val="bottom"/>
            <w:hideMark/>
          </w:tcPr>
          <w:p w14:paraId="7FD48CE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105</w:t>
            </w:r>
          </w:p>
        </w:tc>
        <w:tc>
          <w:tcPr>
            <w:tcW w:w="903" w:type="dxa"/>
            <w:tcBorders>
              <w:top w:val="nil"/>
              <w:left w:val="nil"/>
              <w:bottom w:val="nil"/>
              <w:right w:val="nil"/>
            </w:tcBorders>
            <w:noWrap/>
            <w:vAlign w:val="bottom"/>
            <w:hideMark/>
          </w:tcPr>
          <w:p w14:paraId="182E7AD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3.1</w:t>
            </w:r>
          </w:p>
        </w:tc>
        <w:tc>
          <w:tcPr>
            <w:tcW w:w="1117" w:type="dxa"/>
            <w:tcBorders>
              <w:top w:val="nil"/>
              <w:left w:val="nil"/>
              <w:bottom w:val="nil"/>
              <w:right w:val="nil"/>
            </w:tcBorders>
            <w:noWrap/>
            <w:vAlign w:val="bottom"/>
            <w:hideMark/>
          </w:tcPr>
          <w:p w14:paraId="4A2C87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295F54F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352" w:type="dxa"/>
            <w:tcBorders>
              <w:top w:val="nil"/>
              <w:left w:val="nil"/>
              <w:bottom w:val="nil"/>
              <w:right w:val="nil"/>
            </w:tcBorders>
            <w:noWrap/>
            <w:vAlign w:val="bottom"/>
            <w:hideMark/>
          </w:tcPr>
          <w:p w14:paraId="494C622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25D34E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CC33C2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8E6E9B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1CE1E818" w14:textId="2616EF7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570D080" w14:textId="6D31C9E1" w:rsidTr="000D3065">
        <w:trPr>
          <w:trHeight w:val="290"/>
        </w:trPr>
        <w:tc>
          <w:tcPr>
            <w:tcW w:w="913" w:type="dxa"/>
            <w:tcBorders>
              <w:top w:val="nil"/>
              <w:left w:val="nil"/>
              <w:bottom w:val="nil"/>
              <w:right w:val="nil"/>
            </w:tcBorders>
            <w:noWrap/>
            <w:vAlign w:val="bottom"/>
            <w:hideMark/>
          </w:tcPr>
          <w:p w14:paraId="4EC760D2"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106</w:t>
            </w:r>
          </w:p>
        </w:tc>
        <w:tc>
          <w:tcPr>
            <w:tcW w:w="903" w:type="dxa"/>
            <w:tcBorders>
              <w:top w:val="nil"/>
              <w:left w:val="nil"/>
              <w:bottom w:val="nil"/>
              <w:right w:val="nil"/>
            </w:tcBorders>
            <w:noWrap/>
            <w:vAlign w:val="bottom"/>
            <w:hideMark/>
          </w:tcPr>
          <w:p w14:paraId="51DA405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5.9</w:t>
            </w:r>
          </w:p>
        </w:tc>
        <w:tc>
          <w:tcPr>
            <w:tcW w:w="1117" w:type="dxa"/>
            <w:tcBorders>
              <w:top w:val="nil"/>
              <w:left w:val="nil"/>
              <w:bottom w:val="nil"/>
              <w:right w:val="nil"/>
            </w:tcBorders>
            <w:noWrap/>
            <w:vAlign w:val="bottom"/>
            <w:hideMark/>
          </w:tcPr>
          <w:p w14:paraId="3CE4151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09DD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367084C5"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15A25AC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08041C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23685AD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A1AB659" w14:textId="2A91ECF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B97F54D" w14:textId="5EFD0C5A" w:rsidTr="000D3065">
        <w:trPr>
          <w:trHeight w:val="290"/>
        </w:trPr>
        <w:tc>
          <w:tcPr>
            <w:tcW w:w="913" w:type="dxa"/>
            <w:tcBorders>
              <w:top w:val="nil"/>
              <w:left w:val="nil"/>
              <w:bottom w:val="nil"/>
              <w:right w:val="nil"/>
            </w:tcBorders>
            <w:noWrap/>
            <w:vAlign w:val="bottom"/>
            <w:hideMark/>
          </w:tcPr>
          <w:p w14:paraId="03FBB0C5"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107</w:t>
            </w:r>
          </w:p>
        </w:tc>
        <w:tc>
          <w:tcPr>
            <w:tcW w:w="903" w:type="dxa"/>
            <w:tcBorders>
              <w:top w:val="nil"/>
              <w:left w:val="nil"/>
              <w:bottom w:val="nil"/>
              <w:right w:val="nil"/>
            </w:tcBorders>
            <w:noWrap/>
            <w:vAlign w:val="bottom"/>
            <w:hideMark/>
          </w:tcPr>
          <w:p w14:paraId="69B9293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3.6</w:t>
            </w:r>
          </w:p>
        </w:tc>
        <w:tc>
          <w:tcPr>
            <w:tcW w:w="1117" w:type="dxa"/>
            <w:tcBorders>
              <w:top w:val="nil"/>
              <w:left w:val="nil"/>
              <w:bottom w:val="nil"/>
              <w:right w:val="nil"/>
            </w:tcBorders>
            <w:noWrap/>
            <w:vAlign w:val="bottom"/>
            <w:hideMark/>
          </w:tcPr>
          <w:p w14:paraId="7F6E1C6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3E44B9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D85414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2C26CC4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6777F80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00738A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CCFCE2F" w14:textId="3B3C5C2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80939FA" w14:textId="4DA15B19" w:rsidTr="000D3065">
        <w:trPr>
          <w:trHeight w:val="290"/>
        </w:trPr>
        <w:tc>
          <w:tcPr>
            <w:tcW w:w="913" w:type="dxa"/>
            <w:tcBorders>
              <w:top w:val="nil"/>
              <w:left w:val="nil"/>
              <w:bottom w:val="nil"/>
              <w:right w:val="nil"/>
            </w:tcBorders>
            <w:noWrap/>
            <w:vAlign w:val="bottom"/>
            <w:hideMark/>
          </w:tcPr>
          <w:p w14:paraId="3FAA8B4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108</w:t>
            </w:r>
          </w:p>
        </w:tc>
        <w:tc>
          <w:tcPr>
            <w:tcW w:w="903" w:type="dxa"/>
            <w:tcBorders>
              <w:top w:val="nil"/>
              <w:left w:val="nil"/>
              <w:bottom w:val="nil"/>
              <w:right w:val="nil"/>
            </w:tcBorders>
            <w:noWrap/>
            <w:vAlign w:val="bottom"/>
            <w:hideMark/>
          </w:tcPr>
          <w:p w14:paraId="0CACFA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4.45</w:t>
            </w:r>
          </w:p>
        </w:tc>
        <w:tc>
          <w:tcPr>
            <w:tcW w:w="1117" w:type="dxa"/>
            <w:tcBorders>
              <w:top w:val="nil"/>
              <w:left w:val="nil"/>
              <w:bottom w:val="nil"/>
              <w:right w:val="nil"/>
            </w:tcBorders>
            <w:noWrap/>
            <w:vAlign w:val="bottom"/>
            <w:hideMark/>
          </w:tcPr>
          <w:p w14:paraId="6310222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CFC1ED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F38200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5731AB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278EEF3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17B737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42309EB4" w14:textId="15A731C3"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5539BFF" w14:textId="062A5A46" w:rsidTr="000D3065">
        <w:trPr>
          <w:trHeight w:val="290"/>
        </w:trPr>
        <w:tc>
          <w:tcPr>
            <w:tcW w:w="913" w:type="dxa"/>
            <w:tcBorders>
              <w:top w:val="nil"/>
              <w:left w:val="nil"/>
              <w:bottom w:val="nil"/>
              <w:right w:val="nil"/>
            </w:tcBorders>
            <w:noWrap/>
            <w:vAlign w:val="bottom"/>
            <w:hideMark/>
          </w:tcPr>
          <w:p w14:paraId="450209EE"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109</w:t>
            </w:r>
          </w:p>
        </w:tc>
        <w:tc>
          <w:tcPr>
            <w:tcW w:w="903" w:type="dxa"/>
            <w:tcBorders>
              <w:top w:val="nil"/>
              <w:left w:val="nil"/>
              <w:bottom w:val="nil"/>
              <w:right w:val="nil"/>
            </w:tcBorders>
            <w:noWrap/>
            <w:vAlign w:val="bottom"/>
            <w:hideMark/>
          </w:tcPr>
          <w:p w14:paraId="7A43CEB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7.2</w:t>
            </w:r>
          </w:p>
        </w:tc>
        <w:tc>
          <w:tcPr>
            <w:tcW w:w="1117" w:type="dxa"/>
            <w:tcBorders>
              <w:top w:val="nil"/>
              <w:left w:val="nil"/>
              <w:bottom w:val="nil"/>
              <w:right w:val="nil"/>
            </w:tcBorders>
            <w:noWrap/>
            <w:vAlign w:val="bottom"/>
            <w:hideMark/>
          </w:tcPr>
          <w:p w14:paraId="165D5756"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15EC3B9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22B7A07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799307E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18A34EF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C18FAA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21D5DFFC" w14:textId="4A2CBC2A"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6CD51861" w14:textId="7D37B238" w:rsidTr="000D3065">
        <w:trPr>
          <w:trHeight w:val="290"/>
        </w:trPr>
        <w:tc>
          <w:tcPr>
            <w:tcW w:w="913" w:type="dxa"/>
            <w:tcBorders>
              <w:top w:val="nil"/>
              <w:left w:val="nil"/>
              <w:bottom w:val="nil"/>
              <w:right w:val="nil"/>
            </w:tcBorders>
            <w:noWrap/>
            <w:vAlign w:val="bottom"/>
            <w:hideMark/>
          </w:tcPr>
          <w:p w14:paraId="2394779B"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110</w:t>
            </w:r>
          </w:p>
        </w:tc>
        <w:tc>
          <w:tcPr>
            <w:tcW w:w="903" w:type="dxa"/>
            <w:tcBorders>
              <w:top w:val="nil"/>
              <w:left w:val="nil"/>
              <w:bottom w:val="nil"/>
              <w:right w:val="nil"/>
            </w:tcBorders>
            <w:noWrap/>
            <w:vAlign w:val="bottom"/>
            <w:hideMark/>
          </w:tcPr>
          <w:p w14:paraId="11BD336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8.9</w:t>
            </w:r>
          </w:p>
        </w:tc>
        <w:tc>
          <w:tcPr>
            <w:tcW w:w="1117" w:type="dxa"/>
            <w:tcBorders>
              <w:top w:val="nil"/>
              <w:left w:val="nil"/>
              <w:bottom w:val="nil"/>
              <w:right w:val="nil"/>
            </w:tcBorders>
            <w:noWrap/>
            <w:vAlign w:val="bottom"/>
            <w:hideMark/>
          </w:tcPr>
          <w:p w14:paraId="226AA6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bottom w:val="nil"/>
              <w:right w:val="nil"/>
            </w:tcBorders>
            <w:noWrap/>
            <w:vAlign w:val="bottom"/>
            <w:hideMark/>
          </w:tcPr>
          <w:p w14:paraId="707BB429"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4BB8C5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A02F058"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1DCB2F8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16EBBD9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5CBD16B6" w14:textId="313B652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3F283B9" w14:textId="4E1E0A6F" w:rsidTr="000D3065">
        <w:trPr>
          <w:trHeight w:val="290"/>
        </w:trPr>
        <w:tc>
          <w:tcPr>
            <w:tcW w:w="913" w:type="dxa"/>
            <w:tcBorders>
              <w:top w:val="nil"/>
              <w:left w:val="nil"/>
              <w:bottom w:val="nil"/>
              <w:right w:val="nil"/>
            </w:tcBorders>
            <w:noWrap/>
            <w:vAlign w:val="bottom"/>
            <w:hideMark/>
          </w:tcPr>
          <w:p w14:paraId="461528D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111</w:t>
            </w:r>
          </w:p>
        </w:tc>
        <w:tc>
          <w:tcPr>
            <w:tcW w:w="903" w:type="dxa"/>
            <w:tcBorders>
              <w:top w:val="nil"/>
              <w:left w:val="nil"/>
              <w:bottom w:val="nil"/>
              <w:right w:val="nil"/>
            </w:tcBorders>
            <w:noWrap/>
            <w:vAlign w:val="bottom"/>
            <w:hideMark/>
          </w:tcPr>
          <w:p w14:paraId="34CD883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4.6</w:t>
            </w:r>
          </w:p>
        </w:tc>
        <w:tc>
          <w:tcPr>
            <w:tcW w:w="1117" w:type="dxa"/>
            <w:tcBorders>
              <w:top w:val="nil"/>
              <w:left w:val="nil"/>
              <w:bottom w:val="nil"/>
              <w:right w:val="nil"/>
            </w:tcBorders>
            <w:noWrap/>
            <w:vAlign w:val="bottom"/>
            <w:hideMark/>
          </w:tcPr>
          <w:p w14:paraId="4BEF8F5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nil"/>
              <w:right w:val="nil"/>
            </w:tcBorders>
            <w:noWrap/>
            <w:vAlign w:val="bottom"/>
            <w:hideMark/>
          </w:tcPr>
          <w:p w14:paraId="405A723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8DB921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4A81A4A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6A974C86"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495F9C0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nil"/>
              <w:right w:val="nil"/>
            </w:tcBorders>
          </w:tcPr>
          <w:p w14:paraId="71833636" w14:textId="58EC7706"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058CCCA5" w14:textId="749F1360" w:rsidTr="000D3065">
        <w:trPr>
          <w:trHeight w:val="290"/>
        </w:trPr>
        <w:tc>
          <w:tcPr>
            <w:tcW w:w="913" w:type="dxa"/>
            <w:tcBorders>
              <w:top w:val="nil"/>
              <w:left w:val="nil"/>
              <w:bottom w:val="nil"/>
              <w:right w:val="nil"/>
            </w:tcBorders>
            <w:noWrap/>
            <w:vAlign w:val="bottom"/>
            <w:hideMark/>
          </w:tcPr>
          <w:p w14:paraId="39B44AB7"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112</w:t>
            </w:r>
          </w:p>
        </w:tc>
        <w:tc>
          <w:tcPr>
            <w:tcW w:w="903" w:type="dxa"/>
            <w:tcBorders>
              <w:top w:val="nil"/>
              <w:left w:val="nil"/>
              <w:bottom w:val="nil"/>
              <w:right w:val="nil"/>
            </w:tcBorders>
            <w:noWrap/>
            <w:vAlign w:val="bottom"/>
            <w:hideMark/>
          </w:tcPr>
          <w:p w14:paraId="54A327B8"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6.7</w:t>
            </w:r>
          </w:p>
        </w:tc>
        <w:tc>
          <w:tcPr>
            <w:tcW w:w="1117" w:type="dxa"/>
            <w:tcBorders>
              <w:top w:val="nil"/>
              <w:left w:val="nil"/>
              <w:bottom w:val="nil"/>
              <w:right w:val="nil"/>
            </w:tcBorders>
            <w:noWrap/>
            <w:vAlign w:val="bottom"/>
            <w:hideMark/>
          </w:tcPr>
          <w:p w14:paraId="1237A480"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3</w:t>
            </w:r>
          </w:p>
        </w:tc>
        <w:tc>
          <w:tcPr>
            <w:tcW w:w="839" w:type="dxa"/>
            <w:tcBorders>
              <w:top w:val="nil"/>
              <w:left w:val="nil"/>
              <w:bottom w:val="nil"/>
              <w:right w:val="nil"/>
            </w:tcBorders>
            <w:noWrap/>
            <w:vAlign w:val="bottom"/>
            <w:hideMark/>
          </w:tcPr>
          <w:p w14:paraId="7BAE702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6E109394"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0CFA7CB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nil"/>
              <w:right w:val="nil"/>
            </w:tcBorders>
            <w:noWrap/>
            <w:vAlign w:val="bottom"/>
            <w:hideMark/>
          </w:tcPr>
          <w:p w14:paraId="008E69B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nil"/>
              <w:right w:val="nil"/>
            </w:tcBorders>
            <w:noWrap/>
            <w:vAlign w:val="bottom"/>
            <w:hideMark/>
          </w:tcPr>
          <w:p w14:paraId="727B76E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5B74C54" w14:textId="029F0B22"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70362944" w14:textId="44551DF7" w:rsidTr="000D3065">
        <w:trPr>
          <w:trHeight w:val="290"/>
        </w:trPr>
        <w:tc>
          <w:tcPr>
            <w:tcW w:w="913" w:type="dxa"/>
            <w:tcBorders>
              <w:top w:val="nil"/>
              <w:left w:val="nil"/>
              <w:bottom w:val="nil"/>
              <w:right w:val="nil"/>
            </w:tcBorders>
            <w:noWrap/>
            <w:vAlign w:val="bottom"/>
            <w:hideMark/>
          </w:tcPr>
          <w:p w14:paraId="05937D6F"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113</w:t>
            </w:r>
          </w:p>
        </w:tc>
        <w:tc>
          <w:tcPr>
            <w:tcW w:w="903" w:type="dxa"/>
            <w:tcBorders>
              <w:top w:val="nil"/>
              <w:left w:val="nil"/>
              <w:bottom w:val="nil"/>
              <w:right w:val="nil"/>
            </w:tcBorders>
            <w:noWrap/>
            <w:vAlign w:val="bottom"/>
            <w:hideMark/>
          </w:tcPr>
          <w:p w14:paraId="063FB43D"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9.6</w:t>
            </w:r>
          </w:p>
        </w:tc>
        <w:tc>
          <w:tcPr>
            <w:tcW w:w="1117" w:type="dxa"/>
            <w:tcBorders>
              <w:top w:val="nil"/>
              <w:left w:val="nil"/>
              <w:bottom w:val="nil"/>
              <w:right w:val="nil"/>
            </w:tcBorders>
            <w:noWrap/>
            <w:vAlign w:val="bottom"/>
            <w:hideMark/>
          </w:tcPr>
          <w:p w14:paraId="54F24261"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2</w:t>
            </w:r>
          </w:p>
        </w:tc>
        <w:tc>
          <w:tcPr>
            <w:tcW w:w="839" w:type="dxa"/>
            <w:tcBorders>
              <w:top w:val="nil"/>
              <w:left w:val="nil"/>
              <w:bottom w:val="nil"/>
              <w:right w:val="nil"/>
            </w:tcBorders>
            <w:noWrap/>
            <w:vAlign w:val="bottom"/>
            <w:hideMark/>
          </w:tcPr>
          <w:p w14:paraId="6CE9623F"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nil"/>
              <w:right w:val="nil"/>
            </w:tcBorders>
            <w:noWrap/>
            <w:vAlign w:val="bottom"/>
            <w:hideMark/>
          </w:tcPr>
          <w:p w14:paraId="506AF10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bottom w:val="nil"/>
              <w:right w:val="nil"/>
            </w:tcBorders>
            <w:noWrap/>
            <w:vAlign w:val="bottom"/>
            <w:hideMark/>
          </w:tcPr>
          <w:p w14:paraId="31ACF01C"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128" w:type="dxa"/>
            <w:tcBorders>
              <w:top w:val="nil"/>
              <w:left w:val="nil"/>
              <w:bottom w:val="nil"/>
              <w:right w:val="nil"/>
            </w:tcBorders>
            <w:noWrap/>
            <w:vAlign w:val="bottom"/>
            <w:hideMark/>
          </w:tcPr>
          <w:p w14:paraId="52842AD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995" w:type="dxa"/>
            <w:tcBorders>
              <w:top w:val="nil"/>
              <w:left w:val="nil"/>
              <w:bottom w:val="nil"/>
              <w:right w:val="nil"/>
            </w:tcBorders>
            <w:noWrap/>
            <w:vAlign w:val="bottom"/>
            <w:hideMark/>
          </w:tcPr>
          <w:p w14:paraId="336CCE61"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bottom w:val="nil"/>
              <w:right w:val="nil"/>
            </w:tcBorders>
          </w:tcPr>
          <w:p w14:paraId="106B624D" w14:textId="2A7AC4AF"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r w:rsidR="003B7DC1" w:rsidRPr="00820BED" w14:paraId="1E3E3821" w14:textId="36C070E6" w:rsidTr="00A67F9C">
        <w:trPr>
          <w:trHeight w:val="290"/>
        </w:trPr>
        <w:tc>
          <w:tcPr>
            <w:tcW w:w="913" w:type="dxa"/>
            <w:tcBorders>
              <w:top w:val="nil"/>
              <w:left w:val="nil"/>
              <w:right w:val="nil"/>
            </w:tcBorders>
            <w:noWrap/>
            <w:vAlign w:val="bottom"/>
            <w:hideMark/>
          </w:tcPr>
          <w:p w14:paraId="68DA0139"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114</w:t>
            </w:r>
          </w:p>
        </w:tc>
        <w:tc>
          <w:tcPr>
            <w:tcW w:w="903" w:type="dxa"/>
            <w:tcBorders>
              <w:top w:val="nil"/>
              <w:left w:val="nil"/>
              <w:right w:val="nil"/>
            </w:tcBorders>
            <w:noWrap/>
            <w:vAlign w:val="bottom"/>
            <w:hideMark/>
          </w:tcPr>
          <w:p w14:paraId="0E6DDAB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4.2</w:t>
            </w:r>
          </w:p>
        </w:tc>
        <w:tc>
          <w:tcPr>
            <w:tcW w:w="1117" w:type="dxa"/>
            <w:tcBorders>
              <w:top w:val="nil"/>
              <w:left w:val="nil"/>
              <w:right w:val="nil"/>
            </w:tcBorders>
            <w:noWrap/>
            <w:vAlign w:val="bottom"/>
            <w:hideMark/>
          </w:tcPr>
          <w:p w14:paraId="276CBE14"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w:t>
            </w:r>
          </w:p>
        </w:tc>
        <w:tc>
          <w:tcPr>
            <w:tcW w:w="839" w:type="dxa"/>
            <w:tcBorders>
              <w:top w:val="nil"/>
              <w:left w:val="nil"/>
              <w:right w:val="nil"/>
            </w:tcBorders>
            <w:noWrap/>
            <w:vAlign w:val="bottom"/>
            <w:hideMark/>
          </w:tcPr>
          <w:p w14:paraId="11C4DB1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right w:val="nil"/>
            </w:tcBorders>
            <w:noWrap/>
            <w:vAlign w:val="bottom"/>
            <w:hideMark/>
          </w:tcPr>
          <w:p w14:paraId="4814A777"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047" w:type="dxa"/>
            <w:tcBorders>
              <w:top w:val="nil"/>
              <w:left w:val="nil"/>
              <w:right w:val="nil"/>
            </w:tcBorders>
            <w:noWrap/>
            <w:vAlign w:val="bottom"/>
            <w:hideMark/>
          </w:tcPr>
          <w:p w14:paraId="5B6951FA"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right w:val="nil"/>
            </w:tcBorders>
            <w:noWrap/>
            <w:vAlign w:val="bottom"/>
            <w:hideMark/>
          </w:tcPr>
          <w:p w14:paraId="727AC42D"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right w:val="nil"/>
            </w:tcBorders>
            <w:noWrap/>
            <w:vAlign w:val="bottom"/>
            <w:hideMark/>
          </w:tcPr>
          <w:p w14:paraId="6AC4E2D0"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204" w:type="dxa"/>
            <w:tcBorders>
              <w:top w:val="nil"/>
              <w:left w:val="nil"/>
              <w:right w:val="nil"/>
            </w:tcBorders>
          </w:tcPr>
          <w:p w14:paraId="0FB7ECDE" w14:textId="4EA59251"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Healthy</w:t>
            </w:r>
          </w:p>
        </w:tc>
      </w:tr>
      <w:tr w:rsidR="003B7DC1" w:rsidRPr="00820BED" w14:paraId="7C7B2C98" w14:textId="406D5304" w:rsidTr="00A67F9C">
        <w:trPr>
          <w:trHeight w:val="290"/>
        </w:trPr>
        <w:tc>
          <w:tcPr>
            <w:tcW w:w="913" w:type="dxa"/>
            <w:tcBorders>
              <w:top w:val="nil"/>
              <w:left w:val="nil"/>
              <w:bottom w:val="single" w:sz="4" w:space="0" w:color="auto"/>
              <w:right w:val="nil"/>
            </w:tcBorders>
            <w:noWrap/>
            <w:vAlign w:val="bottom"/>
            <w:hideMark/>
          </w:tcPr>
          <w:p w14:paraId="53FC197C"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115</w:t>
            </w:r>
          </w:p>
        </w:tc>
        <w:tc>
          <w:tcPr>
            <w:tcW w:w="903" w:type="dxa"/>
            <w:tcBorders>
              <w:top w:val="nil"/>
              <w:left w:val="nil"/>
              <w:bottom w:val="single" w:sz="4" w:space="0" w:color="auto"/>
              <w:right w:val="nil"/>
            </w:tcBorders>
            <w:noWrap/>
            <w:vAlign w:val="bottom"/>
            <w:hideMark/>
          </w:tcPr>
          <w:p w14:paraId="096A9F8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9.1</w:t>
            </w:r>
          </w:p>
        </w:tc>
        <w:tc>
          <w:tcPr>
            <w:tcW w:w="1117" w:type="dxa"/>
            <w:tcBorders>
              <w:top w:val="nil"/>
              <w:left w:val="nil"/>
              <w:bottom w:val="single" w:sz="4" w:space="0" w:color="auto"/>
              <w:right w:val="nil"/>
            </w:tcBorders>
            <w:noWrap/>
            <w:vAlign w:val="bottom"/>
            <w:hideMark/>
          </w:tcPr>
          <w:p w14:paraId="5A771D6A" w14:textId="77777777" w:rsidR="003B7DC1" w:rsidRPr="00820BED" w:rsidRDefault="003B7DC1" w:rsidP="00F22842">
            <w:pPr>
              <w:jc w:val="right"/>
              <w:rPr>
                <w:rFonts w:eastAsia="Times New Roman"/>
                <w:color w:val="000000"/>
                <w:kern w:val="0"/>
                <w14:ligatures w14:val="none"/>
              </w:rPr>
            </w:pPr>
            <w:r w:rsidRPr="00820BED">
              <w:rPr>
                <w:rFonts w:eastAsia="Times New Roman"/>
                <w:color w:val="000000"/>
                <w:kern w:val="0"/>
                <w14:ligatures w14:val="none"/>
              </w:rPr>
              <w:t>4</w:t>
            </w:r>
          </w:p>
        </w:tc>
        <w:tc>
          <w:tcPr>
            <w:tcW w:w="839" w:type="dxa"/>
            <w:tcBorders>
              <w:top w:val="nil"/>
              <w:left w:val="nil"/>
              <w:bottom w:val="single" w:sz="4" w:space="0" w:color="auto"/>
              <w:right w:val="nil"/>
            </w:tcBorders>
            <w:noWrap/>
            <w:vAlign w:val="bottom"/>
            <w:hideMark/>
          </w:tcPr>
          <w:p w14:paraId="26B052C3"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n</w:t>
            </w:r>
          </w:p>
        </w:tc>
        <w:tc>
          <w:tcPr>
            <w:tcW w:w="1352" w:type="dxa"/>
            <w:tcBorders>
              <w:top w:val="nil"/>
              <w:left w:val="nil"/>
              <w:bottom w:val="single" w:sz="4" w:space="0" w:color="auto"/>
              <w:right w:val="nil"/>
            </w:tcBorders>
            <w:noWrap/>
            <w:vAlign w:val="bottom"/>
            <w:hideMark/>
          </w:tcPr>
          <w:p w14:paraId="5563C1D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047" w:type="dxa"/>
            <w:tcBorders>
              <w:top w:val="nil"/>
              <w:left w:val="nil"/>
              <w:bottom w:val="single" w:sz="4" w:space="0" w:color="auto"/>
              <w:right w:val="nil"/>
            </w:tcBorders>
            <w:noWrap/>
            <w:vAlign w:val="bottom"/>
            <w:hideMark/>
          </w:tcPr>
          <w:p w14:paraId="6F10BF2E"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128" w:type="dxa"/>
            <w:tcBorders>
              <w:top w:val="nil"/>
              <w:left w:val="nil"/>
              <w:bottom w:val="single" w:sz="4" w:space="0" w:color="auto"/>
              <w:right w:val="nil"/>
            </w:tcBorders>
            <w:noWrap/>
            <w:vAlign w:val="bottom"/>
            <w:hideMark/>
          </w:tcPr>
          <w:p w14:paraId="708332A2"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995" w:type="dxa"/>
            <w:tcBorders>
              <w:top w:val="nil"/>
              <w:left w:val="nil"/>
              <w:bottom w:val="single" w:sz="4" w:space="0" w:color="auto"/>
              <w:right w:val="nil"/>
            </w:tcBorders>
            <w:noWrap/>
            <w:vAlign w:val="bottom"/>
            <w:hideMark/>
          </w:tcPr>
          <w:p w14:paraId="743A527B" w14:textId="77777777" w:rsidR="003B7DC1" w:rsidRPr="00820BED" w:rsidRDefault="003B7DC1" w:rsidP="00F22842">
            <w:pPr>
              <w:rPr>
                <w:rFonts w:eastAsia="Times New Roman"/>
                <w:color w:val="000000"/>
                <w:kern w:val="0"/>
                <w14:ligatures w14:val="none"/>
              </w:rPr>
            </w:pPr>
            <w:r w:rsidRPr="00820BED">
              <w:rPr>
                <w:rFonts w:eastAsia="Times New Roman"/>
                <w:color w:val="000000"/>
                <w:kern w:val="0"/>
                <w14:ligatures w14:val="none"/>
              </w:rPr>
              <w:t>y</w:t>
            </w:r>
          </w:p>
        </w:tc>
        <w:tc>
          <w:tcPr>
            <w:tcW w:w="1204" w:type="dxa"/>
            <w:tcBorders>
              <w:top w:val="nil"/>
              <w:left w:val="nil"/>
              <w:bottom w:val="single" w:sz="4" w:space="0" w:color="auto"/>
              <w:right w:val="nil"/>
            </w:tcBorders>
          </w:tcPr>
          <w:p w14:paraId="3D16920E" w14:textId="42D8434B" w:rsidR="003B7DC1" w:rsidRPr="00820BED" w:rsidRDefault="000D3065" w:rsidP="00F22842">
            <w:pPr>
              <w:rPr>
                <w:rFonts w:eastAsia="Times New Roman"/>
                <w:color w:val="000000"/>
                <w:kern w:val="0"/>
                <w14:ligatures w14:val="none"/>
              </w:rPr>
            </w:pPr>
            <w:r w:rsidRPr="00820BED">
              <w:rPr>
                <w:rFonts w:eastAsia="Times New Roman"/>
                <w:color w:val="000000"/>
                <w:kern w:val="0"/>
                <w14:ligatures w14:val="none"/>
              </w:rPr>
              <w:t>Declining</w:t>
            </w:r>
          </w:p>
        </w:tc>
      </w:tr>
    </w:tbl>
    <w:p w14:paraId="4027659D" w14:textId="77777777" w:rsidR="00655954" w:rsidRPr="00820BED" w:rsidRDefault="00655954" w:rsidP="00FA7316"/>
    <w:p w14:paraId="68C83D56" w14:textId="6CA2F621" w:rsidR="00965FDE" w:rsidRDefault="007171DE" w:rsidP="00FA7316">
      <w:commentRangeStart w:id="99"/>
      <w:r w:rsidRPr="00820BED">
        <w:rPr>
          <w:b/>
          <w:bCs/>
        </w:rPr>
        <w:t>Table S4.</w:t>
      </w:r>
      <w:r w:rsidRPr="00820BED">
        <w:t xml:space="preserve"> </w:t>
      </w:r>
      <w:commentRangeEnd w:id="99"/>
      <w:r w:rsidR="00413C09" w:rsidRPr="00820BED">
        <w:rPr>
          <w:rStyle w:val="CommentReference"/>
        </w:rPr>
        <w:commentReference w:id="99"/>
      </w:r>
      <w:r w:rsidR="00965FDE" w:rsidRPr="00820BED">
        <w:t>Statistical results for the model of the relationship between ash tree diameter and symptoms of EAB.</w:t>
      </w:r>
      <w:r w:rsidR="00EC727A" w:rsidRPr="00820BED">
        <w:t xml:space="preserve"> The slope coefficient is the fitted coefficient </w:t>
      </w:r>
      <w:r w:rsidR="00143B52" w:rsidRPr="00820BED">
        <w:t xml:space="preserve">which is multiplied by </w:t>
      </w:r>
      <w:proofErr w:type="gramStart"/>
      <w:r w:rsidR="00143B52" w:rsidRPr="00820BED">
        <w:t>tree</w:t>
      </w:r>
      <w:proofErr w:type="gramEnd"/>
      <w:r w:rsidR="00143B52" w:rsidRPr="00820BED">
        <w:t xml:space="preserve"> </w:t>
      </w:r>
      <w:proofErr w:type="gramStart"/>
      <w:r w:rsidR="00143B52" w:rsidRPr="00820BED">
        <w:t>diameter</w:t>
      </w:r>
      <w:proofErr w:type="gramEnd"/>
      <w:r w:rsidR="00143B52" w:rsidRPr="00820BED">
        <w:t xml:space="preserve"> within the model. </w:t>
      </w:r>
      <w:r w:rsidR="00FF4CD7" w:rsidRPr="00820BED">
        <w:t xml:space="preserve">The 10-tree criterion is where </w:t>
      </w:r>
      <w:r w:rsidR="00006664" w:rsidRPr="00820BED">
        <w:t xml:space="preserve">ash </w:t>
      </w:r>
      <w:r w:rsidR="00FF4CD7" w:rsidRPr="00820BED">
        <w:t>trees were only included if they belong</w:t>
      </w:r>
      <w:r w:rsidR="00006664" w:rsidRPr="00820BED">
        <w:t>ed to plots where 10 or more ash trees were found.</w:t>
      </w:r>
      <w:r w:rsidR="00473E3E" w:rsidRPr="00820BED">
        <w:t xml:space="preserve"> </w:t>
      </w:r>
      <w:r w:rsidR="005D0F85" w:rsidRPr="00820BED">
        <w:t>The models using the 10-tree criterion have n=</w:t>
      </w:r>
      <w:r w:rsidR="00875494" w:rsidRPr="00820BED">
        <w:t>283 trees</w:t>
      </w:r>
      <w:r w:rsidR="00007452" w:rsidRPr="00820BED">
        <w:t xml:space="preserve"> (in 10 plots)</w:t>
      </w:r>
      <w:r w:rsidR="00875494" w:rsidRPr="00820BED">
        <w:t>, while the models using the 5-tree criterion have n=</w:t>
      </w:r>
      <w:r w:rsidR="00007452" w:rsidRPr="00820BED">
        <w:t>305 trees (in 13 plots).</w:t>
      </w:r>
      <w:r w:rsidR="00CE739B" w:rsidRPr="00820BED">
        <w:t xml:space="preserve"> </w:t>
      </w:r>
      <w:r w:rsidR="00473E3E" w:rsidRPr="00820BED">
        <w:t xml:space="preserve">The p-value is the probability, under the assumption that the true slope is zero, that we </w:t>
      </w:r>
      <w:r w:rsidR="00473E3E" w:rsidRPr="00820BED">
        <w:lastRenderedPageBreak/>
        <w:t>would</w:t>
      </w:r>
      <w:r w:rsidR="00D56CF4" w:rsidRPr="00820BED">
        <w:t xml:space="preserve"> find a slope coefficient </w:t>
      </w:r>
      <w:r w:rsidR="006B612B" w:rsidRPr="00820BED">
        <w:t>larger in absolute value than the observed slope coefficient.</w:t>
      </w:r>
      <w:r w:rsidR="005249F5" w:rsidRPr="00820BED">
        <w:t xml:space="preserve"> Rows are </w:t>
      </w:r>
      <w:proofErr w:type="gramStart"/>
      <w:r w:rsidR="005249F5" w:rsidRPr="00820BED">
        <w:t>bolded</w:t>
      </w:r>
      <w:proofErr w:type="gramEnd"/>
      <w:r w:rsidR="005249F5" w:rsidRPr="00820BED">
        <w:t xml:space="preserve"> if the p-value</w:t>
      </w:r>
      <w:r w:rsidR="009B0C9E" w:rsidRPr="00820BED">
        <w:t>s</w:t>
      </w:r>
      <w:r w:rsidR="005249F5" w:rsidRPr="00820BED">
        <w:t xml:space="preserve"> </w:t>
      </w:r>
      <w:proofErr w:type="gramStart"/>
      <w:r w:rsidR="005249F5" w:rsidRPr="00820BED">
        <w:t>w</w:t>
      </w:r>
      <w:r w:rsidR="009B0C9E" w:rsidRPr="00820BED">
        <w:t>ere</w:t>
      </w:r>
      <w:proofErr w:type="gramEnd"/>
      <w:r w:rsidR="005249F5" w:rsidRPr="00820BED">
        <w:t xml:space="preserve"> found to be less than 0.05.</w:t>
      </w:r>
    </w:p>
    <w:p w14:paraId="42201D3F" w14:textId="77777777" w:rsidR="00014FD6" w:rsidRPr="00820BED" w:rsidRDefault="00014FD6" w:rsidP="00FA7316"/>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022"/>
        <w:gridCol w:w="1133"/>
        <w:gridCol w:w="1132"/>
        <w:gridCol w:w="1413"/>
        <w:gridCol w:w="1528"/>
        <w:gridCol w:w="1298"/>
      </w:tblGrid>
      <w:tr w:rsidR="006626F0" w:rsidRPr="00820BED" w14:paraId="04E9474A" w14:textId="77777777" w:rsidTr="00014FD6">
        <w:tc>
          <w:tcPr>
            <w:tcW w:w="1838" w:type="dxa"/>
            <w:tcBorders>
              <w:top w:val="single" w:sz="4" w:space="0" w:color="auto"/>
              <w:bottom w:val="single" w:sz="4" w:space="0" w:color="auto"/>
            </w:tcBorders>
          </w:tcPr>
          <w:p w14:paraId="6A54EC7C" w14:textId="4F0C89AB" w:rsidR="0081287E" w:rsidRPr="00820BED" w:rsidRDefault="0081287E" w:rsidP="00FA7316">
            <w:pPr>
              <w:rPr>
                <w:sz w:val="24"/>
              </w:rPr>
            </w:pPr>
            <w:r w:rsidRPr="00820BED">
              <w:rPr>
                <w:sz w:val="24"/>
              </w:rPr>
              <w:t>EAB Symptom</w:t>
            </w:r>
          </w:p>
        </w:tc>
        <w:tc>
          <w:tcPr>
            <w:tcW w:w="992" w:type="dxa"/>
            <w:tcBorders>
              <w:top w:val="single" w:sz="4" w:space="0" w:color="auto"/>
              <w:bottom w:val="single" w:sz="4" w:space="0" w:color="auto"/>
            </w:tcBorders>
          </w:tcPr>
          <w:p w14:paraId="57014D0D" w14:textId="0F7A517F" w:rsidR="0081287E" w:rsidRPr="00820BED" w:rsidRDefault="0081287E" w:rsidP="00FA7316">
            <w:pPr>
              <w:rPr>
                <w:sz w:val="24"/>
              </w:rPr>
            </w:pPr>
            <w:r w:rsidRPr="00820BED">
              <w:rPr>
                <w:sz w:val="24"/>
              </w:rPr>
              <w:t>Slope coefficient</w:t>
            </w:r>
            <w:r w:rsidR="00143B52" w:rsidRPr="00820BED">
              <w:rPr>
                <w:sz w:val="24"/>
              </w:rPr>
              <w:t xml:space="preserve"> for  </w:t>
            </w:r>
            <w:r w:rsidR="00EC727A" w:rsidRPr="00820BED">
              <w:rPr>
                <w:sz w:val="24"/>
              </w:rPr>
              <w:t>10</w:t>
            </w:r>
            <w:r w:rsidR="00143B52" w:rsidRPr="00820BED">
              <w:rPr>
                <w:sz w:val="24"/>
              </w:rPr>
              <w:t xml:space="preserve"> tree </w:t>
            </w:r>
            <w:proofErr w:type="gramStart"/>
            <w:r w:rsidR="00143B52" w:rsidRPr="00820BED">
              <w:rPr>
                <w:sz w:val="24"/>
              </w:rPr>
              <w:t>criterion</w:t>
            </w:r>
            <w:proofErr w:type="gramEnd"/>
          </w:p>
        </w:tc>
        <w:tc>
          <w:tcPr>
            <w:tcW w:w="1134" w:type="dxa"/>
            <w:tcBorders>
              <w:top w:val="single" w:sz="4" w:space="0" w:color="auto"/>
              <w:bottom w:val="single" w:sz="4" w:space="0" w:color="auto"/>
            </w:tcBorders>
          </w:tcPr>
          <w:p w14:paraId="150BE0EF" w14:textId="754F1EFB" w:rsidR="00143B52" w:rsidRPr="00820BED" w:rsidRDefault="00143B52" w:rsidP="00FA7316">
            <w:pPr>
              <w:rPr>
                <w:sz w:val="24"/>
              </w:rPr>
            </w:pPr>
            <w:r w:rsidRPr="00820BED">
              <w:rPr>
                <w:sz w:val="24"/>
              </w:rPr>
              <w:t xml:space="preserve">Slope coefficient for </w:t>
            </w:r>
          </w:p>
          <w:p w14:paraId="67F5DD29" w14:textId="0ED4CEBD" w:rsidR="0081287E" w:rsidRPr="00820BED" w:rsidRDefault="00143B52" w:rsidP="00FA7316">
            <w:pPr>
              <w:rPr>
                <w:sz w:val="24"/>
              </w:rPr>
            </w:pPr>
            <w:r w:rsidRPr="00820BED">
              <w:rPr>
                <w:sz w:val="24"/>
              </w:rPr>
              <w:t xml:space="preserve">5 tree </w:t>
            </w:r>
            <w:proofErr w:type="gramStart"/>
            <w:r w:rsidRPr="00820BED">
              <w:rPr>
                <w:sz w:val="24"/>
              </w:rPr>
              <w:t>criterion</w:t>
            </w:r>
            <w:proofErr w:type="gramEnd"/>
          </w:p>
        </w:tc>
        <w:tc>
          <w:tcPr>
            <w:tcW w:w="1134" w:type="dxa"/>
            <w:tcBorders>
              <w:top w:val="single" w:sz="4" w:space="0" w:color="auto"/>
              <w:bottom w:val="single" w:sz="4" w:space="0" w:color="auto"/>
            </w:tcBorders>
          </w:tcPr>
          <w:p w14:paraId="5E326E3F" w14:textId="7F471B0A" w:rsidR="0081287E" w:rsidRPr="00820BED" w:rsidRDefault="00143B52" w:rsidP="00FA7316">
            <w:pPr>
              <w:rPr>
                <w:sz w:val="24"/>
              </w:rPr>
            </w:pPr>
            <w:r w:rsidRPr="00820BED">
              <w:rPr>
                <w:sz w:val="24"/>
              </w:rPr>
              <w:t xml:space="preserve">Z value for 10 tree </w:t>
            </w:r>
            <w:proofErr w:type="gramStart"/>
            <w:r w:rsidRPr="00820BED">
              <w:rPr>
                <w:sz w:val="24"/>
              </w:rPr>
              <w:t>criterion</w:t>
            </w:r>
            <w:proofErr w:type="gramEnd"/>
          </w:p>
        </w:tc>
        <w:tc>
          <w:tcPr>
            <w:tcW w:w="1418" w:type="dxa"/>
            <w:tcBorders>
              <w:top w:val="single" w:sz="4" w:space="0" w:color="auto"/>
              <w:bottom w:val="single" w:sz="4" w:space="0" w:color="auto"/>
            </w:tcBorders>
          </w:tcPr>
          <w:p w14:paraId="284CC7B4" w14:textId="1E575CD0" w:rsidR="0081287E" w:rsidRPr="00820BED" w:rsidRDefault="00143B52" w:rsidP="00FA7316">
            <w:pPr>
              <w:rPr>
                <w:sz w:val="24"/>
              </w:rPr>
            </w:pPr>
            <w:r w:rsidRPr="00820BED">
              <w:rPr>
                <w:sz w:val="24"/>
              </w:rPr>
              <w:t xml:space="preserve">Z value for 5 tree </w:t>
            </w:r>
            <w:proofErr w:type="gramStart"/>
            <w:r w:rsidRPr="00820BED">
              <w:rPr>
                <w:sz w:val="24"/>
              </w:rPr>
              <w:t>criterion</w:t>
            </w:r>
            <w:proofErr w:type="gramEnd"/>
          </w:p>
        </w:tc>
        <w:tc>
          <w:tcPr>
            <w:tcW w:w="1533" w:type="dxa"/>
            <w:tcBorders>
              <w:top w:val="single" w:sz="4" w:space="0" w:color="auto"/>
              <w:bottom w:val="single" w:sz="4" w:space="0" w:color="auto"/>
            </w:tcBorders>
          </w:tcPr>
          <w:p w14:paraId="3F4F3221" w14:textId="7B570D11" w:rsidR="0081287E" w:rsidRPr="00820BED" w:rsidRDefault="00143B52" w:rsidP="00FA7316">
            <w:pPr>
              <w:rPr>
                <w:sz w:val="24"/>
              </w:rPr>
            </w:pPr>
            <w:proofErr w:type="gramStart"/>
            <w:r w:rsidRPr="00820BED">
              <w:rPr>
                <w:sz w:val="24"/>
              </w:rPr>
              <w:t>p value</w:t>
            </w:r>
            <w:proofErr w:type="gramEnd"/>
            <w:r w:rsidRPr="00820BED">
              <w:rPr>
                <w:sz w:val="24"/>
              </w:rPr>
              <w:t xml:space="preserve"> for 10 tree </w:t>
            </w:r>
            <w:proofErr w:type="gramStart"/>
            <w:r w:rsidRPr="00820BED">
              <w:rPr>
                <w:sz w:val="24"/>
              </w:rPr>
              <w:t>criterion</w:t>
            </w:r>
            <w:proofErr w:type="gramEnd"/>
          </w:p>
        </w:tc>
        <w:tc>
          <w:tcPr>
            <w:tcW w:w="1301" w:type="dxa"/>
            <w:tcBorders>
              <w:top w:val="single" w:sz="4" w:space="0" w:color="auto"/>
              <w:bottom w:val="single" w:sz="4" w:space="0" w:color="auto"/>
            </w:tcBorders>
          </w:tcPr>
          <w:p w14:paraId="4FBC467F" w14:textId="117B4AAA" w:rsidR="0081287E" w:rsidRPr="00820BED" w:rsidRDefault="00143B52" w:rsidP="00FA7316">
            <w:pPr>
              <w:rPr>
                <w:sz w:val="24"/>
              </w:rPr>
            </w:pPr>
            <w:r w:rsidRPr="00820BED">
              <w:rPr>
                <w:sz w:val="24"/>
              </w:rPr>
              <w:t xml:space="preserve">p value for 5 tree </w:t>
            </w:r>
            <w:proofErr w:type="gramStart"/>
            <w:r w:rsidRPr="00820BED">
              <w:rPr>
                <w:sz w:val="24"/>
              </w:rPr>
              <w:t>criterion</w:t>
            </w:r>
            <w:proofErr w:type="gramEnd"/>
          </w:p>
        </w:tc>
      </w:tr>
      <w:tr w:rsidR="006626F0" w:rsidRPr="00820BED" w14:paraId="3711E5E5" w14:textId="77777777" w:rsidTr="00014FD6">
        <w:tc>
          <w:tcPr>
            <w:tcW w:w="1838" w:type="dxa"/>
            <w:tcBorders>
              <w:top w:val="single" w:sz="4" w:space="0" w:color="auto"/>
            </w:tcBorders>
          </w:tcPr>
          <w:p w14:paraId="04608A7F" w14:textId="2C7567B2" w:rsidR="0081287E" w:rsidRPr="00820BED" w:rsidRDefault="00143B52" w:rsidP="00FA7316">
            <w:pPr>
              <w:rPr>
                <w:b/>
                <w:bCs/>
                <w:sz w:val="24"/>
              </w:rPr>
            </w:pPr>
            <w:r w:rsidRPr="00820BED">
              <w:rPr>
                <w:b/>
                <w:bCs/>
                <w:sz w:val="24"/>
              </w:rPr>
              <w:t>Woodpecker marks</w:t>
            </w:r>
          </w:p>
        </w:tc>
        <w:tc>
          <w:tcPr>
            <w:tcW w:w="992" w:type="dxa"/>
            <w:tcBorders>
              <w:top w:val="single" w:sz="4" w:space="0" w:color="auto"/>
            </w:tcBorders>
          </w:tcPr>
          <w:p w14:paraId="06ADEEDA" w14:textId="3F95E978" w:rsidR="0081287E" w:rsidRPr="00820BED" w:rsidRDefault="00D344E2" w:rsidP="00FA7316">
            <w:pPr>
              <w:rPr>
                <w:b/>
                <w:bCs/>
                <w:sz w:val="24"/>
              </w:rPr>
            </w:pPr>
            <w:r w:rsidRPr="00820BED">
              <w:rPr>
                <w:b/>
                <w:bCs/>
                <w:sz w:val="24"/>
              </w:rPr>
              <w:t>0.2151</w:t>
            </w:r>
          </w:p>
        </w:tc>
        <w:tc>
          <w:tcPr>
            <w:tcW w:w="1134" w:type="dxa"/>
            <w:tcBorders>
              <w:top w:val="single" w:sz="4" w:space="0" w:color="auto"/>
            </w:tcBorders>
          </w:tcPr>
          <w:p w14:paraId="59B0C3F6" w14:textId="0EBAE0A5" w:rsidR="0081287E" w:rsidRPr="00820BED" w:rsidRDefault="00EB41C3" w:rsidP="00FA7316">
            <w:pPr>
              <w:rPr>
                <w:b/>
                <w:bCs/>
                <w:sz w:val="24"/>
              </w:rPr>
            </w:pPr>
            <w:r w:rsidRPr="00820BED">
              <w:rPr>
                <w:b/>
                <w:bCs/>
                <w:sz w:val="24"/>
              </w:rPr>
              <w:t>0.20432</w:t>
            </w:r>
          </w:p>
        </w:tc>
        <w:tc>
          <w:tcPr>
            <w:tcW w:w="1134" w:type="dxa"/>
            <w:tcBorders>
              <w:top w:val="single" w:sz="4" w:space="0" w:color="auto"/>
            </w:tcBorders>
          </w:tcPr>
          <w:p w14:paraId="6D5A98FE" w14:textId="063D8A1F" w:rsidR="0081287E" w:rsidRPr="00820BED" w:rsidRDefault="001207A3" w:rsidP="00FA7316">
            <w:pPr>
              <w:rPr>
                <w:b/>
                <w:bCs/>
                <w:sz w:val="24"/>
              </w:rPr>
            </w:pPr>
            <w:r w:rsidRPr="00820BED">
              <w:rPr>
                <w:b/>
                <w:bCs/>
                <w:sz w:val="24"/>
              </w:rPr>
              <w:t>2.461</w:t>
            </w:r>
          </w:p>
        </w:tc>
        <w:tc>
          <w:tcPr>
            <w:tcW w:w="1418" w:type="dxa"/>
            <w:tcBorders>
              <w:top w:val="single" w:sz="4" w:space="0" w:color="auto"/>
            </w:tcBorders>
          </w:tcPr>
          <w:p w14:paraId="0EAB83D8" w14:textId="2566C5A6" w:rsidR="0081287E" w:rsidRPr="00820BED" w:rsidRDefault="00EB41C3" w:rsidP="00FA7316">
            <w:pPr>
              <w:rPr>
                <w:b/>
                <w:bCs/>
                <w:sz w:val="24"/>
              </w:rPr>
            </w:pPr>
            <w:r w:rsidRPr="00820BED">
              <w:rPr>
                <w:b/>
                <w:bCs/>
                <w:sz w:val="24"/>
              </w:rPr>
              <w:t>2.429</w:t>
            </w:r>
          </w:p>
        </w:tc>
        <w:tc>
          <w:tcPr>
            <w:tcW w:w="1533" w:type="dxa"/>
            <w:tcBorders>
              <w:top w:val="single" w:sz="4" w:space="0" w:color="auto"/>
            </w:tcBorders>
          </w:tcPr>
          <w:p w14:paraId="4F2CBDCA" w14:textId="6532AED6" w:rsidR="0081287E" w:rsidRPr="00820BED" w:rsidRDefault="001207A3" w:rsidP="00FA7316">
            <w:pPr>
              <w:rPr>
                <w:b/>
                <w:bCs/>
                <w:sz w:val="24"/>
              </w:rPr>
            </w:pPr>
            <w:r w:rsidRPr="00820BED">
              <w:rPr>
                <w:b/>
                <w:bCs/>
                <w:sz w:val="24"/>
              </w:rPr>
              <w:t>0.0139</w:t>
            </w:r>
          </w:p>
        </w:tc>
        <w:tc>
          <w:tcPr>
            <w:tcW w:w="1301" w:type="dxa"/>
            <w:tcBorders>
              <w:top w:val="single" w:sz="4" w:space="0" w:color="auto"/>
            </w:tcBorders>
          </w:tcPr>
          <w:p w14:paraId="47AC464D" w14:textId="24E1CC7E" w:rsidR="0081287E" w:rsidRPr="00820BED" w:rsidRDefault="00EB41C3" w:rsidP="00FA7316">
            <w:pPr>
              <w:rPr>
                <w:b/>
                <w:bCs/>
                <w:sz w:val="24"/>
              </w:rPr>
            </w:pPr>
            <w:r w:rsidRPr="00820BED">
              <w:rPr>
                <w:b/>
                <w:bCs/>
                <w:sz w:val="24"/>
              </w:rPr>
              <w:t>0.0151</w:t>
            </w:r>
          </w:p>
        </w:tc>
      </w:tr>
      <w:tr w:rsidR="006626F0" w:rsidRPr="00820BED" w14:paraId="21D58ED3" w14:textId="77777777" w:rsidTr="00014FD6">
        <w:tc>
          <w:tcPr>
            <w:tcW w:w="1838" w:type="dxa"/>
          </w:tcPr>
          <w:p w14:paraId="44AD4793" w14:textId="47244A8F" w:rsidR="0081287E" w:rsidRPr="00820BED" w:rsidRDefault="00143B52" w:rsidP="00FA7316">
            <w:pPr>
              <w:rPr>
                <w:sz w:val="24"/>
              </w:rPr>
            </w:pPr>
            <w:r w:rsidRPr="00820BED">
              <w:rPr>
                <w:sz w:val="24"/>
              </w:rPr>
              <w:t>Bark splitting</w:t>
            </w:r>
          </w:p>
        </w:tc>
        <w:tc>
          <w:tcPr>
            <w:tcW w:w="992" w:type="dxa"/>
          </w:tcPr>
          <w:p w14:paraId="469FB3E2" w14:textId="25426E89" w:rsidR="0081287E" w:rsidRPr="00820BED" w:rsidRDefault="00881263" w:rsidP="00FA7316">
            <w:pPr>
              <w:rPr>
                <w:sz w:val="24"/>
              </w:rPr>
            </w:pPr>
            <w:r w:rsidRPr="00820BED">
              <w:rPr>
                <w:sz w:val="24"/>
              </w:rPr>
              <w:t xml:space="preserve">0.11505 </w:t>
            </w:r>
          </w:p>
        </w:tc>
        <w:tc>
          <w:tcPr>
            <w:tcW w:w="1134" w:type="dxa"/>
          </w:tcPr>
          <w:p w14:paraId="77C4CB00" w14:textId="6A8B16B8" w:rsidR="0081287E" w:rsidRPr="00820BED" w:rsidRDefault="00EA34CD" w:rsidP="00FA7316">
            <w:pPr>
              <w:rPr>
                <w:sz w:val="24"/>
              </w:rPr>
            </w:pPr>
            <w:r w:rsidRPr="00820BED">
              <w:rPr>
                <w:sz w:val="24"/>
              </w:rPr>
              <w:t xml:space="preserve">0.10739    </w:t>
            </w:r>
          </w:p>
        </w:tc>
        <w:tc>
          <w:tcPr>
            <w:tcW w:w="1134" w:type="dxa"/>
          </w:tcPr>
          <w:p w14:paraId="53ACC066" w14:textId="14E7C7FB" w:rsidR="0081287E" w:rsidRPr="00820BED" w:rsidRDefault="00881263" w:rsidP="00FA7316">
            <w:pPr>
              <w:rPr>
                <w:sz w:val="24"/>
              </w:rPr>
            </w:pPr>
            <w:r w:rsidRPr="00820BED">
              <w:rPr>
                <w:sz w:val="24"/>
              </w:rPr>
              <w:t>1.635</w:t>
            </w:r>
          </w:p>
        </w:tc>
        <w:tc>
          <w:tcPr>
            <w:tcW w:w="1418" w:type="dxa"/>
          </w:tcPr>
          <w:p w14:paraId="1F75D924" w14:textId="598B9D57" w:rsidR="0081287E" w:rsidRPr="00820BED" w:rsidRDefault="00EA34CD" w:rsidP="00FA7316">
            <w:pPr>
              <w:rPr>
                <w:sz w:val="24"/>
              </w:rPr>
            </w:pPr>
            <w:r w:rsidRPr="00820BED">
              <w:rPr>
                <w:sz w:val="24"/>
              </w:rPr>
              <w:t>1.515</w:t>
            </w:r>
          </w:p>
        </w:tc>
        <w:tc>
          <w:tcPr>
            <w:tcW w:w="1533" w:type="dxa"/>
          </w:tcPr>
          <w:p w14:paraId="52CBCBF5" w14:textId="6E561068" w:rsidR="0081287E" w:rsidRPr="00820BED" w:rsidRDefault="00881263" w:rsidP="00FA7316">
            <w:pPr>
              <w:rPr>
                <w:sz w:val="24"/>
              </w:rPr>
            </w:pPr>
            <w:r w:rsidRPr="00820BED">
              <w:rPr>
                <w:sz w:val="24"/>
              </w:rPr>
              <w:t>0.102</w:t>
            </w:r>
          </w:p>
        </w:tc>
        <w:tc>
          <w:tcPr>
            <w:tcW w:w="1301" w:type="dxa"/>
          </w:tcPr>
          <w:p w14:paraId="255DFD92" w14:textId="3A524085" w:rsidR="0081287E" w:rsidRPr="00820BED" w:rsidRDefault="00EA34CD" w:rsidP="00FA7316">
            <w:pPr>
              <w:rPr>
                <w:sz w:val="24"/>
              </w:rPr>
            </w:pPr>
            <w:r w:rsidRPr="00820BED">
              <w:rPr>
                <w:sz w:val="24"/>
              </w:rPr>
              <w:t>0.130</w:t>
            </w:r>
          </w:p>
        </w:tc>
      </w:tr>
      <w:tr w:rsidR="006626F0" w:rsidRPr="00820BED" w14:paraId="64F4EDE4" w14:textId="77777777" w:rsidTr="00014FD6">
        <w:tc>
          <w:tcPr>
            <w:tcW w:w="1838" w:type="dxa"/>
          </w:tcPr>
          <w:p w14:paraId="18D504C1" w14:textId="7F959296" w:rsidR="0081287E" w:rsidRPr="00820BED" w:rsidRDefault="00143B52" w:rsidP="00FA7316">
            <w:pPr>
              <w:rPr>
                <w:b/>
                <w:bCs/>
                <w:sz w:val="24"/>
              </w:rPr>
            </w:pPr>
            <w:r w:rsidRPr="00820BED">
              <w:rPr>
                <w:b/>
                <w:bCs/>
                <w:sz w:val="24"/>
              </w:rPr>
              <w:t xml:space="preserve">Epicormic sprouts </w:t>
            </w:r>
          </w:p>
        </w:tc>
        <w:tc>
          <w:tcPr>
            <w:tcW w:w="992" w:type="dxa"/>
          </w:tcPr>
          <w:p w14:paraId="3F241A42" w14:textId="34CF894C" w:rsidR="0081287E" w:rsidRPr="00820BED" w:rsidRDefault="00ED7715" w:rsidP="00FA7316">
            <w:pPr>
              <w:rPr>
                <w:b/>
                <w:bCs/>
                <w:sz w:val="24"/>
              </w:rPr>
            </w:pPr>
            <w:r w:rsidRPr="00820BED">
              <w:rPr>
                <w:b/>
                <w:bCs/>
                <w:sz w:val="24"/>
              </w:rPr>
              <w:t>0.27194</w:t>
            </w:r>
          </w:p>
        </w:tc>
        <w:tc>
          <w:tcPr>
            <w:tcW w:w="1134" w:type="dxa"/>
          </w:tcPr>
          <w:p w14:paraId="67102E04" w14:textId="417852E4" w:rsidR="0081287E" w:rsidRPr="00820BED" w:rsidRDefault="00AA77D3" w:rsidP="00FA7316">
            <w:pPr>
              <w:rPr>
                <w:b/>
                <w:bCs/>
                <w:sz w:val="24"/>
              </w:rPr>
            </w:pPr>
            <w:r w:rsidRPr="00820BED">
              <w:rPr>
                <w:b/>
                <w:bCs/>
                <w:sz w:val="24"/>
              </w:rPr>
              <w:t>0.25571</w:t>
            </w:r>
          </w:p>
        </w:tc>
        <w:tc>
          <w:tcPr>
            <w:tcW w:w="1134" w:type="dxa"/>
          </w:tcPr>
          <w:p w14:paraId="72C239B3" w14:textId="17190620" w:rsidR="0081287E" w:rsidRPr="00820BED" w:rsidRDefault="00ED7715" w:rsidP="00FA7316">
            <w:pPr>
              <w:rPr>
                <w:b/>
                <w:bCs/>
                <w:sz w:val="24"/>
              </w:rPr>
            </w:pPr>
            <w:r w:rsidRPr="00820BED">
              <w:rPr>
                <w:b/>
                <w:bCs/>
                <w:sz w:val="24"/>
              </w:rPr>
              <w:t>3.491</w:t>
            </w:r>
          </w:p>
        </w:tc>
        <w:tc>
          <w:tcPr>
            <w:tcW w:w="1418" w:type="dxa"/>
          </w:tcPr>
          <w:p w14:paraId="5FD06AF3" w14:textId="6D7CB0AC" w:rsidR="0081287E" w:rsidRPr="00820BED" w:rsidRDefault="00AA77D3" w:rsidP="00FA7316">
            <w:pPr>
              <w:rPr>
                <w:b/>
                <w:bCs/>
                <w:sz w:val="24"/>
              </w:rPr>
            </w:pPr>
            <w:r w:rsidRPr="00820BED">
              <w:rPr>
                <w:b/>
                <w:bCs/>
                <w:sz w:val="24"/>
              </w:rPr>
              <w:t>3.379</w:t>
            </w:r>
          </w:p>
        </w:tc>
        <w:tc>
          <w:tcPr>
            <w:tcW w:w="1533" w:type="dxa"/>
          </w:tcPr>
          <w:p w14:paraId="2F2A73AB" w14:textId="18D307C5" w:rsidR="0081287E" w:rsidRPr="00820BED" w:rsidRDefault="00ED7715" w:rsidP="00FA7316">
            <w:pPr>
              <w:rPr>
                <w:b/>
                <w:bCs/>
                <w:sz w:val="24"/>
              </w:rPr>
            </w:pPr>
            <w:r w:rsidRPr="00820BED">
              <w:rPr>
                <w:b/>
                <w:bCs/>
                <w:sz w:val="24"/>
              </w:rPr>
              <w:t>0.00048</w:t>
            </w:r>
          </w:p>
        </w:tc>
        <w:tc>
          <w:tcPr>
            <w:tcW w:w="1301" w:type="dxa"/>
          </w:tcPr>
          <w:p w14:paraId="202C7799" w14:textId="4D2D99BB" w:rsidR="0081287E" w:rsidRPr="00820BED" w:rsidRDefault="00AA77D3" w:rsidP="00FA7316">
            <w:pPr>
              <w:rPr>
                <w:b/>
                <w:bCs/>
                <w:sz w:val="24"/>
              </w:rPr>
            </w:pPr>
            <w:r w:rsidRPr="00820BED">
              <w:rPr>
                <w:b/>
                <w:bCs/>
                <w:sz w:val="24"/>
              </w:rPr>
              <w:t>0.000728</w:t>
            </w:r>
          </w:p>
        </w:tc>
      </w:tr>
      <w:tr w:rsidR="006626F0" w:rsidRPr="00820BED" w14:paraId="2F9E5A79" w14:textId="77777777" w:rsidTr="00014FD6">
        <w:tc>
          <w:tcPr>
            <w:tcW w:w="1838" w:type="dxa"/>
          </w:tcPr>
          <w:p w14:paraId="23571E58" w14:textId="427042AB" w:rsidR="0081287E" w:rsidRPr="00820BED" w:rsidRDefault="00143B52" w:rsidP="00FA7316">
            <w:pPr>
              <w:rPr>
                <w:sz w:val="24"/>
              </w:rPr>
            </w:pPr>
            <w:r w:rsidRPr="00820BED">
              <w:rPr>
                <w:sz w:val="24"/>
              </w:rPr>
              <w:t>Basal sprouts</w:t>
            </w:r>
          </w:p>
        </w:tc>
        <w:tc>
          <w:tcPr>
            <w:tcW w:w="992" w:type="dxa"/>
          </w:tcPr>
          <w:p w14:paraId="6033D9A1" w14:textId="412100B9" w:rsidR="0081287E" w:rsidRPr="00820BED" w:rsidRDefault="00851A34" w:rsidP="00FA7316">
            <w:pPr>
              <w:rPr>
                <w:sz w:val="24"/>
              </w:rPr>
            </w:pPr>
            <w:r w:rsidRPr="00820BED">
              <w:rPr>
                <w:sz w:val="24"/>
              </w:rPr>
              <w:t xml:space="preserve">0.09990  </w:t>
            </w:r>
          </w:p>
        </w:tc>
        <w:tc>
          <w:tcPr>
            <w:tcW w:w="1134" w:type="dxa"/>
          </w:tcPr>
          <w:p w14:paraId="4030D027" w14:textId="6C7B431A" w:rsidR="0081287E" w:rsidRPr="00820BED" w:rsidRDefault="00CB6171" w:rsidP="00FA7316">
            <w:pPr>
              <w:rPr>
                <w:sz w:val="24"/>
              </w:rPr>
            </w:pPr>
            <w:r w:rsidRPr="00820BED">
              <w:rPr>
                <w:sz w:val="24"/>
              </w:rPr>
              <w:t>0.09968</w:t>
            </w:r>
          </w:p>
        </w:tc>
        <w:tc>
          <w:tcPr>
            <w:tcW w:w="1134" w:type="dxa"/>
          </w:tcPr>
          <w:p w14:paraId="2BAE39C4" w14:textId="19922D68" w:rsidR="0081287E" w:rsidRPr="00820BED" w:rsidRDefault="00851A34" w:rsidP="00FA7316">
            <w:pPr>
              <w:rPr>
                <w:sz w:val="24"/>
              </w:rPr>
            </w:pPr>
            <w:r w:rsidRPr="00820BED">
              <w:rPr>
                <w:sz w:val="24"/>
              </w:rPr>
              <w:t>1.162</w:t>
            </w:r>
          </w:p>
        </w:tc>
        <w:tc>
          <w:tcPr>
            <w:tcW w:w="1418" w:type="dxa"/>
          </w:tcPr>
          <w:p w14:paraId="368959AC" w14:textId="0C469BD0" w:rsidR="0081287E" w:rsidRPr="00820BED" w:rsidRDefault="00CB6171" w:rsidP="00FA7316">
            <w:pPr>
              <w:rPr>
                <w:sz w:val="24"/>
              </w:rPr>
            </w:pPr>
            <w:r w:rsidRPr="00820BED">
              <w:rPr>
                <w:sz w:val="24"/>
              </w:rPr>
              <w:t>1.204</w:t>
            </w:r>
          </w:p>
        </w:tc>
        <w:tc>
          <w:tcPr>
            <w:tcW w:w="1533" w:type="dxa"/>
          </w:tcPr>
          <w:p w14:paraId="29C1746D" w14:textId="6ECF2110" w:rsidR="0081287E" w:rsidRPr="00820BED" w:rsidRDefault="00851A34" w:rsidP="00FA7316">
            <w:pPr>
              <w:rPr>
                <w:sz w:val="24"/>
              </w:rPr>
            </w:pPr>
            <w:r w:rsidRPr="00820BED">
              <w:rPr>
                <w:sz w:val="24"/>
              </w:rPr>
              <w:t>0.245334</w:t>
            </w:r>
          </w:p>
        </w:tc>
        <w:tc>
          <w:tcPr>
            <w:tcW w:w="1301" w:type="dxa"/>
          </w:tcPr>
          <w:p w14:paraId="55EAE6A0" w14:textId="73ACBD21" w:rsidR="0081287E" w:rsidRPr="00820BED" w:rsidRDefault="00CB6171" w:rsidP="00FA7316">
            <w:pPr>
              <w:rPr>
                <w:sz w:val="24"/>
              </w:rPr>
            </w:pPr>
            <w:r w:rsidRPr="00820BED">
              <w:rPr>
                <w:sz w:val="24"/>
              </w:rPr>
              <w:t>0.228457</w:t>
            </w:r>
          </w:p>
        </w:tc>
      </w:tr>
      <w:tr w:rsidR="006626F0" w:rsidRPr="00820BED" w14:paraId="271B39EC" w14:textId="77777777" w:rsidTr="00014FD6">
        <w:tc>
          <w:tcPr>
            <w:tcW w:w="1838" w:type="dxa"/>
            <w:tcBorders>
              <w:bottom w:val="nil"/>
            </w:tcBorders>
          </w:tcPr>
          <w:p w14:paraId="69019F55" w14:textId="25BF3024" w:rsidR="0081287E" w:rsidRPr="00820BED" w:rsidRDefault="00143B52" w:rsidP="00FA7316">
            <w:pPr>
              <w:rPr>
                <w:sz w:val="24"/>
              </w:rPr>
            </w:pPr>
            <w:r w:rsidRPr="00820BED">
              <w:rPr>
                <w:sz w:val="24"/>
              </w:rPr>
              <w:t>Ash tree death</w:t>
            </w:r>
          </w:p>
        </w:tc>
        <w:tc>
          <w:tcPr>
            <w:tcW w:w="992" w:type="dxa"/>
            <w:tcBorders>
              <w:bottom w:val="nil"/>
            </w:tcBorders>
          </w:tcPr>
          <w:p w14:paraId="7E4A75BD" w14:textId="7B91A507" w:rsidR="0081287E" w:rsidRPr="00820BED" w:rsidRDefault="007726E1" w:rsidP="00FA7316">
            <w:pPr>
              <w:rPr>
                <w:sz w:val="24"/>
              </w:rPr>
            </w:pPr>
            <w:r w:rsidRPr="00820BED">
              <w:rPr>
                <w:sz w:val="24"/>
              </w:rPr>
              <w:t>0.01897</w:t>
            </w:r>
          </w:p>
        </w:tc>
        <w:tc>
          <w:tcPr>
            <w:tcW w:w="1134" w:type="dxa"/>
            <w:tcBorders>
              <w:bottom w:val="nil"/>
            </w:tcBorders>
          </w:tcPr>
          <w:p w14:paraId="0993C927" w14:textId="59937B06" w:rsidR="0081287E" w:rsidRPr="00820BED" w:rsidRDefault="00FB7E90" w:rsidP="00FA7316">
            <w:pPr>
              <w:rPr>
                <w:sz w:val="24"/>
              </w:rPr>
            </w:pPr>
            <w:r w:rsidRPr="00820BED">
              <w:rPr>
                <w:sz w:val="24"/>
              </w:rPr>
              <w:t xml:space="preserve">0.01139 </w:t>
            </w:r>
          </w:p>
        </w:tc>
        <w:tc>
          <w:tcPr>
            <w:tcW w:w="1134" w:type="dxa"/>
            <w:tcBorders>
              <w:bottom w:val="nil"/>
            </w:tcBorders>
          </w:tcPr>
          <w:p w14:paraId="05988974" w14:textId="265DD30D" w:rsidR="0081287E" w:rsidRPr="00820BED" w:rsidRDefault="007726E1" w:rsidP="00FA7316">
            <w:pPr>
              <w:rPr>
                <w:sz w:val="24"/>
              </w:rPr>
            </w:pPr>
            <w:r w:rsidRPr="00820BED">
              <w:rPr>
                <w:sz w:val="24"/>
              </w:rPr>
              <w:t>0.214</w:t>
            </w:r>
          </w:p>
        </w:tc>
        <w:tc>
          <w:tcPr>
            <w:tcW w:w="1418" w:type="dxa"/>
            <w:tcBorders>
              <w:bottom w:val="nil"/>
            </w:tcBorders>
          </w:tcPr>
          <w:p w14:paraId="6ACADD64" w14:textId="07783604" w:rsidR="0081287E" w:rsidRPr="00820BED" w:rsidRDefault="00FB7E90" w:rsidP="00FA7316">
            <w:pPr>
              <w:rPr>
                <w:sz w:val="24"/>
              </w:rPr>
            </w:pPr>
            <w:r w:rsidRPr="00820BED">
              <w:rPr>
                <w:sz w:val="24"/>
              </w:rPr>
              <w:t>0.135</w:t>
            </w:r>
          </w:p>
        </w:tc>
        <w:tc>
          <w:tcPr>
            <w:tcW w:w="1533" w:type="dxa"/>
            <w:tcBorders>
              <w:bottom w:val="nil"/>
            </w:tcBorders>
          </w:tcPr>
          <w:p w14:paraId="54023445" w14:textId="11047334" w:rsidR="0081287E" w:rsidRPr="00820BED" w:rsidRDefault="007726E1" w:rsidP="00FA7316">
            <w:pPr>
              <w:rPr>
                <w:sz w:val="24"/>
              </w:rPr>
            </w:pPr>
            <w:r w:rsidRPr="00820BED">
              <w:rPr>
                <w:sz w:val="24"/>
              </w:rPr>
              <w:t>0.830708</w:t>
            </w:r>
          </w:p>
        </w:tc>
        <w:tc>
          <w:tcPr>
            <w:tcW w:w="1301" w:type="dxa"/>
            <w:tcBorders>
              <w:bottom w:val="nil"/>
            </w:tcBorders>
          </w:tcPr>
          <w:p w14:paraId="47DDE807" w14:textId="1DC74BF2" w:rsidR="0081287E" w:rsidRPr="00820BED" w:rsidRDefault="00FB7E90" w:rsidP="00FA7316">
            <w:pPr>
              <w:rPr>
                <w:sz w:val="24"/>
              </w:rPr>
            </w:pPr>
            <w:r w:rsidRPr="00820BED">
              <w:rPr>
                <w:sz w:val="24"/>
              </w:rPr>
              <w:t>0.892797</w:t>
            </w:r>
          </w:p>
        </w:tc>
      </w:tr>
      <w:tr w:rsidR="00143B52" w:rsidRPr="00820BED" w14:paraId="716BC802" w14:textId="77777777" w:rsidTr="00014FD6">
        <w:tc>
          <w:tcPr>
            <w:tcW w:w="1838" w:type="dxa"/>
            <w:tcBorders>
              <w:top w:val="nil"/>
              <w:bottom w:val="single" w:sz="4" w:space="0" w:color="auto"/>
            </w:tcBorders>
          </w:tcPr>
          <w:p w14:paraId="064D8C2A" w14:textId="7F12EE40" w:rsidR="00143B52" w:rsidRPr="00820BED" w:rsidRDefault="00A050DC" w:rsidP="00FA7316">
            <w:pPr>
              <w:rPr>
                <w:b/>
                <w:bCs/>
                <w:sz w:val="24"/>
              </w:rPr>
            </w:pPr>
            <w:r w:rsidRPr="00820BED">
              <w:rPr>
                <w:b/>
                <w:bCs/>
                <w:sz w:val="24"/>
              </w:rPr>
              <w:t>Ash tree decline</w:t>
            </w:r>
          </w:p>
        </w:tc>
        <w:tc>
          <w:tcPr>
            <w:tcW w:w="992" w:type="dxa"/>
            <w:tcBorders>
              <w:top w:val="nil"/>
              <w:bottom w:val="single" w:sz="4" w:space="0" w:color="auto"/>
            </w:tcBorders>
          </w:tcPr>
          <w:p w14:paraId="6806E42C" w14:textId="480949E0" w:rsidR="00143B52" w:rsidRPr="00820BED" w:rsidRDefault="00D01F65" w:rsidP="00FA7316">
            <w:pPr>
              <w:rPr>
                <w:b/>
                <w:bCs/>
                <w:sz w:val="24"/>
              </w:rPr>
            </w:pPr>
            <w:r w:rsidRPr="00820BED">
              <w:rPr>
                <w:b/>
                <w:bCs/>
                <w:sz w:val="24"/>
              </w:rPr>
              <w:t xml:space="preserve">0.20223  </w:t>
            </w:r>
          </w:p>
        </w:tc>
        <w:tc>
          <w:tcPr>
            <w:tcW w:w="1134" w:type="dxa"/>
            <w:tcBorders>
              <w:top w:val="nil"/>
              <w:bottom w:val="single" w:sz="4" w:space="0" w:color="auto"/>
            </w:tcBorders>
          </w:tcPr>
          <w:p w14:paraId="6B6C5FAC" w14:textId="3DE447D1" w:rsidR="00143B52" w:rsidRPr="00820BED" w:rsidRDefault="00F035BD" w:rsidP="00FA7316">
            <w:pPr>
              <w:rPr>
                <w:b/>
                <w:bCs/>
                <w:sz w:val="24"/>
              </w:rPr>
            </w:pPr>
            <w:r w:rsidRPr="00820BED">
              <w:rPr>
                <w:b/>
                <w:bCs/>
                <w:sz w:val="24"/>
              </w:rPr>
              <w:t>0.17223</w:t>
            </w:r>
          </w:p>
        </w:tc>
        <w:tc>
          <w:tcPr>
            <w:tcW w:w="1134" w:type="dxa"/>
            <w:tcBorders>
              <w:top w:val="nil"/>
              <w:bottom w:val="single" w:sz="4" w:space="0" w:color="auto"/>
            </w:tcBorders>
          </w:tcPr>
          <w:p w14:paraId="379F34B5" w14:textId="5DD0AF77" w:rsidR="00143B52" w:rsidRPr="00820BED" w:rsidRDefault="00D01F65" w:rsidP="00FA7316">
            <w:pPr>
              <w:rPr>
                <w:b/>
                <w:bCs/>
                <w:sz w:val="24"/>
              </w:rPr>
            </w:pPr>
            <w:r w:rsidRPr="00820BED">
              <w:rPr>
                <w:b/>
                <w:bCs/>
                <w:sz w:val="24"/>
              </w:rPr>
              <w:t>2.886</w:t>
            </w:r>
          </w:p>
        </w:tc>
        <w:tc>
          <w:tcPr>
            <w:tcW w:w="1418" w:type="dxa"/>
            <w:tcBorders>
              <w:top w:val="nil"/>
              <w:bottom w:val="single" w:sz="4" w:space="0" w:color="auto"/>
            </w:tcBorders>
          </w:tcPr>
          <w:p w14:paraId="71B5DAE5" w14:textId="653B71E7" w:rsidR="00143B52" w:rsidRPr="00820BED" w:rsidRDefault="00F035BD" w:rsidP="00FA7316">
            <w:pPr>
              <w:rPr>
                <w:b/>
                <w:bCs/>
                <w:sz w:val="24"/>
              </w:rPr>
            </w:pPr>
            <w:r w:rsidRPr="00820BED">
              <w:rPr>
                <w:b/>
                <w:bCs/>
                <w:sz w:val="24"/>
              </w:rPr>
              <w:t>2.531</w:t>
            </w:r>
          </w:p>
        </w:tc>
        <w:tc>
          <w:tcPr>
            <w:tcW w:w="1533" w:type="dxa"/>
            <w:tcBorders>
              <w:top w:val="nil"/>
              <w:bottom w:val="single" w:sz="4" w:space="0" w:color="auto"/>
            </w:tcBorders>
          </w:tcPr>
          <w:p w14:paraId="689B668B" w14:textId="4E11DAE9" w:rsidR="00143B52" w:rsidRPr="00820BED" w:rsidRDefault="00D01F65" w:rsidP="00FA7316">
            <w:pPr>
              <w:rPr>
                <w:b/>
                <w:bCs/>
                <w:sz w:val="24"/>
              </w:rPr>
            </w:pPr>
            <w:r w:rsidRPr="00820BED">
              <w:rPr>
                <w:b/>
                <w:bCs/>
                <w:sz w:val="24"/>
              </w:rPr>
              <w:t>0.00391</w:t>
            </w:r>
          </w:p>
        </w:tc>
        <w:tc>
          <w:tcPr>
            <w:tcW w:w="1301" w:type="dxa"/>
            <w:tcBorders>
              <w:top w:val="nil"/>
              <w:bottom w:val="single" w:sz="4" w:space="0" w:color="auto"/>
            </w:tcBorders>
          </w:tcPr>
          <w:p w14:paraId="2CB9DD4E" w14:textId="0E86FBCC" w:rsidR="00143B52" w:rsidRPr="00820BED" w:rsidRDefault="00F035BD" w:rsidP="00FA7316">
            <w:pPr>
              <w:rPr>
                <w:b/>
                <w:bCs/>
                <w:sz w:val="24"/>
              </w:rPr>
            </w:pPr>
            <w:r w:rsidRPr="00820BED">
              <w:rPr>
                <w:b/>
                <w:bCs/>
                <w:sz w:val="24"/>
              </w:rPr>
              <w:t>0.011377</w:t>
            </w:r>
          </w:p>
        </w:tc>
      </w:tr>
    </w:tbl>
    <w:p w14:paraId="674A70AA" w14:textId="77777777" w:rsidR="00965FDE" w:rsidRDefault="00965FDE" w:rsidP="00FA7316"/>
    <w:p w14:paraId="208A9EAD" w14:textId="55409248" w:rsidR="001D4482" w:rsidRPr="005B2E3F" w:rsidRDefault="001D4482" w:rsidP="00FA7316">
      <w:r w:rsidRPr="001D4482">
        <w:rPr>
          <w:b/>
          <w:bCs/>
        </w:rPr>
        <w:t>Table S5</w:t>
      </w:r>
      <w:r w:rsidR="005B2E3F">
        <w:rPr>
          <w:b/>
          <w:bCs/>
        </w:rPr>
        <w:t xml:space="preserve">. </w:t>
      </w:r>
      <w:r w:rsidR="005B2E3F">
        <w:t>Waterlogging and shade tolerance</w:t>
      </w:r>
      <w:r w:rsidR="00043706">
        <w:t xml:space="preserve"> copied directly</w:t>
      </w:r>
      <w:r w:rsidR="00115FA4">
        <w:t xml:space="preserve"> from </w:t>
      </w:r>
      <w:r w:rsidR="00115FA4">
        <w:fldChar w:fldCharType="begin"/>
      </w:r>
      <w:r w:rsidR="00115FA4">
        <w:instrText xml:space="preserve"> ADDIN ZOTERO_ITEM CSL_CITATION {"citationID":"qCrlRg9q","properties":{"formattedCitation":"(Niinemets and Valladares 2006)","plainCitation":"(Niinemets and Valladares 2006)","noteIndex":0},"citationItems":[{"id":1211,"uris":["http://zotero.org/groups/5270502/items/IMCDUL5A"],"itemData":{"id":1211,"type":"article-journal","abstract":"Lack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115FA4">
        <w:fldChar w:fldCharType="separate"/>
      </w:r>
      <w:r w:rsidR="00115FA4" w:rsidRPr="00115FA4">
        <w:t>(Niinemets and Valladares 2006)</w:t>
      </w:r>
      <w:r w:rsidR="00115FA4">
        <w:fldChar w:fldCharType="end"/>
      </w:r>
      <w:r w:rsidR="005B2E3F">
        <w:t xml:space="preserve"> for the common tree species found in </w:t>
      </w:r>
      <w:r w:rsidR="00115FA4">
        <w:t>the 30 hydric plots.</w:t>
      </w:r>
      <w:r w:rsidR="004E18D1">
        <w:t xml:space="preserve"> Species were included if three or more individual</w:t>
      </w:r>
      <w:r w:rsidR="00485B1E">
        <w:t xml:space="preserve"> trees were found.</w:t>
      </w:r>
    </w:p>
    <w:tbl>
      <w:tblPr>
        <w:tblW w:w="5954" w:type="dxa"/>
        <w:tblBorders>
          <w:top w:val="single" w:sz="4" w:space="0" w:color="auto"/>
          <w:bottom w:val="single" w:sz="4" w:space="0" w:color="auto"/>
        </w:tblBorders>
        <w:tblLook w:val="04A0" w:firstRow="1" w:lastRow="0" w:firstColumn="1" w:lastColumn="0" w:noHBand="0" w:noVBand="1"/>
      </w:tblPr>
      <w:tblGrid>
        <w:gridCol w:w="2835"/>
        <w:gridCol w:w="1536"/>
        <w:gridCol w:w="1583"/>
      </w:tblGrid>
      <w:tr w:rsidR="001D4482" w:rsidRPr="001D4482" w14:paraId="40FE7BA0" w14:textId="77777777" w:rsidTr="001D4482">
        <w:trPr>
          <w:trHeight w:val="290"/>
        </w:trPr>
        <w:tc>
          <w:tcPr>
            <w:tcW w:w="2835" w:type="dxa"/>
            <w:tcBorders>
              <w:top w:val="single" w:sz="4" w:space="0" w:color="auto"/>
              <w:bottom w:val="single" w:sz="4" w:space="0" w:color="auto"/>
            </w:tcBorders>
            <w:noWrap/>
            <w:hideMark/>
          </w:tcPr>
          <w:p w14:paraId="71C6E03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Species</w:t>
            </w:r>
          </w:p>
        </w:tc>
        <w:tc>
          <w:tcPr>
            <w:tcW w:w="1536" w:type="dxa"/>
            <w:tcBorders>
              <w:top w:val="single" w:sz="4" w:space="0" w:color="auto"/>
              <w:bottom w:val="single" w:sz="4" w:space="0" w:color="auto"/>
            </w:tcBorders>
            <w:noWrap/>
            <w:hideMark/>
          </w:tcPr>
          <w:p w14:paraId="7595CB18" w14:textId="1BB60FD8"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Waterlogging</w:t>
            </w:r>
            <w:r>
              <w:rPr>
                <w:rFonts w:eastAsia="Times New Roman"/>
                <w:color w:val="000000"/>
                <w:kern w:val="0"/>
                <w14:ligatures w14:val="none"/>
              </w:rPr>
              <w:t xml:space="preserve"> </w:t>
            </w:r>
            <w:r w:rsidRPr="001D4482">
              <w:rPr>
                <w:rFonts w:eastAsia="Times New Roman"/>
                <w:color w:val="000000"/>
                <w:kern w:val="0"/>
                <w14:ligatures w14:val="none"/>
              </w:rPr>
              <w:t>tolerance</w:t>
            </w:r>
          </w:p>
        </w:tc>
        <w:tc>
          <w:tcPr>
            <w:tcW w:w="1583" w:type="dxa"/>
            <w:tcBorders>
              <w:top w:val="single" w:sz="4" w:space="0" w:color="auto"/>
              <w:bottom w:val="single" w:sz="4" w:space="0" w:color="auto"/>
            </w:tcBorders>
            <w:noWrap/>
            <w:hideMark/>
          </w:tcPr>
          <w:p w14:paraId="69D88A46" w14:textId="77777777" w:rsidR="001D4482" w:rsidRDefault="001D4482" w:rsidP="001D4482">
            <w:pPr>
              <w:rPr>
                <w:rFonts w:eastAsia="Times New Roman"/>
                <w:color w:val="000000"/>
                <w:kern w:val="0"/>
                <w14:ligatures w14:val="none"/>
              </w:rPr>
            </w:pPr>
            <w:r w:rsidRPr="001D4482">
              <w:rPr>
                <w:rFonts w:eastAsia="Times New Roman"/>
                <w:color w:val="000000"/>
                <w:kern w:val="0"/>
                <w14:ligatures w14:val="none"/>
              </w:rPr>
              <w:t>Shade</w:t>
            </w:r>
          </w:p>
          <w:p w14:paraId="0E9D3B74" w14:textId="3AA5130C"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tolerance</w:t>
            </w:r>
          </w:p>
        </w:tc>
      </w:tr>
      <w:tr w:rsidR="001D4482" w:rsidRPr="001D4482" w14:paraId="2ED81148" w14:textId="77777777" w:rsidTr="001D4482">
        <w:trPr>
          <w:trHeight w:val="290"/>
        </w:trPr>
        <w:tc>
          <w:tcPr>
            <w:tcW w:w="2835" w:type="dxa"/>
            <w:tcBorders>
              <w:top w:val="single" w:sz="4" w:space="0" w:color="auto"/>
            </w:tcBorders>
            <w:noWrap/>
            <w:hideMark/>
          </w:tcPr>
          <w:p w14:paraId="7DD982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rubrum</w:t>
            </w:r>
          </w:p>
        </w:tc>
        <w:tc>
          <w:tcPr>
            <w:tcW w:w="1536" w:type="dxa"/>
            <w:tcBorders>
              <w:top w:val="single" w:sz="4" w:space="0" w:color="auto"/>
            </w:tcBorders>
            <w:noWrap/>
            <w:hideMark/>
          </w:tcPr>
          <w:p w14:paraId="1C73B00D"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3.08±0.28</w:t>
            </w:r>
          </w:p>
        </w:tc>
        <w:tc>
          <w:tcPr>
            <w:tcW w:w="1583" w:type="dxa"/>
            <w:tcBorders>
              <w:top w:val="single" w:sz="4" w:space="0" w:color="auto"/>
            </w:tcBorders>
            <w:noWrap/>
            <w:hideMark/>
          </w:tcPr>
          <w:p w14:paraId="1D35AA6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3.44±0.23</w:t>
            </w:r>
          </w:p>
        </w:tc>
      </w:tr>
      <w:tr w:rsidR="001D4482" w:rsidRPr="001D4482" w14:paraId="27CA0709" w14:textId="77777777" w:rsidTr="001D4482">
        <w:trPr>
          <w:trHeight w:val="290"/>
        </w:trPr>
        <w:tc>
          <w:tcPr>
            <w:tcW w:w="2835" w:type="dxa"/>
            <w:noWrap/>
            <w:hideMark/>
          </w:tcPr>
          <w:p w14:paraId="321BD06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Acer </w:t>
            </w:r>
            <w:proofErr w:type="spellStart"/>
            <w:r w:rsidRPr="001D4482">
              <w:rPr>
                <w:rFonts w:eastAsia="Times New Roman"/>
                <w:i/>
                <w:iCs/>
                <w:color w:val="000000"/>
                <w:kern w:val="0"/>
                <w14:ligatures w14:val="none"/>
              </w:rPr>
              <w:t>saccharinum</w:t>
            </w:r>
            <w:proofErr w:type="spellEnd"/>
          </w:p>
        </w:tc>
        <w:tc>
          <w:tcPr>
            <w:tcW w:w="1536" w:type="dxa"/>
            <w:noWrap/>
            <w:hideMark/>
          </w:tcPr>
          <w:p w14:paraId="7016995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3.37±0.22</w:t>
            </w:r>
          </w:p>
        </w:tc>
        <w:tc>
          <w:tcPr>
            <w:tcW w:w="1583" w:type="dxa"/>
            <w:noWrap/>
            <w:hideMark/>
          </w:tcPr>
          <w:p w14:paraId="2E0598F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3.6±0.31</w:t>
            </w:r>
          </w:p>
        </w:tc>
      </w:tr>
      <w:tr w:rsidR="001D4482" w:rsidRPr="001D4482" w14:paraId="105A7350" w14:textId="77777777" w:rsidTr="001D4482">
        <w:trPr>
          <w:trHeight w:val="290"/>
        </w:trPr>
        <w:tc>
          <w:tcPr>
            <w:tcW w:w="2835" w:type="dxa"/>
            <w:noWrap/>
            <w:hideMark/>
          </w:tcPr>
          <w:p w14:paraId="0C7CACCE"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Acer saccharum</w:t>
            </w:r>
          </w:p>
        </w:tc>
        <w:tc>
          <w:tcPr>
            <w:tcW w:w="1536" w:type="dxa"/>
            <w:noWrap/>
            <w:hideMark/>
          </w:tcPr>
          <w:p w14:paraId="25FE07B8"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1.09±0.08</w:t>
            </w:r>
          </w:p>
        </w:tc>
        <w:tc>
          <w:tcPr>
            <w:tcW w:w="1583" w:type="dxa"/>
            <w:noWrap/>
            <w:hideMark/>
          </w:tcPr>
          <w:p w14:paraId="1D7AF01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4.76±0.11</w:t>
            </w:r>
          </w:p>
        </w:tc>
      </w:tr>
      <w:tr w:rsidR="001D4482" w:rsidRPr="001D4482" w14:paraId="2DB44057" w14:textId="77777777" w:rsidTr="001D4482">
        <w:trPr>
          <w:trHeight w:val="290"/>
        </w:trPr>
        <w:tc>
          <w:tcPr>
            <w:tcW w:w="2835" w:type="dxa"/>
            <w:noWrap/>
            <w:hideMark/>
          </w:tcPr>
          <w:p w14:paraId="7906715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Betula alleghaniensis</w:t>
            </w:r>
          </w:p>
        </w:tc>
        <w:tc>
          <w:tcPr>
            <w:tcW w:w="1536" w:type="dxa"/>
            <w:noWrap/>
            <w:hideMark/>
          </w:tcPr>
          <w:p w14:paraId="0736258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434AF56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3.17±0.16</w:t>
            </w:r>
          </w:p>
        </w:tc>
      </w:tr>
      <w:tr w:rsidR="001D4482" w:rsidRPr="001D4482" w14:paraId="17ACC418" w14:textId="77777777" w:rsidTr="001D4482">
        <w:trPr>
          <w:trHeight w:val="290"/>
        </w:trPr>
        <w:tc>
          <w:tcPr>
            <w:tcW w:w="2835" w:type="dxa"/>
            <w:noWrap/>
            <w:hideMark/>
          </w:tcPr>
          <w:p w14:paraId="7715029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Carpinus </w:t>
            </w:r>
            <w:proofErr w:type="spellStart"/>
            <w:r w:rsidRPr="001D4482">
              <w:rPr>
                <w:rFonts w:eastAsia="Times New Roman"/>
                <w:i/>
                <w:iCs/>
                <w:color w:val="000000"/>
                <w:kern w:val="0"/>
                <w14:ligatures w14:val="none"/>
              </w:rPr>
              <w:t>caroliniana</w:t>
            </w:r>
            <w:proofErr w:type="spellEnd"/>
          </w:p>
        </w:tc>
        <w:tc>
          <w:tcPr>
            <w:tcW w:w="1536" w:type="dxa"/>
            <w:noWrap/>
            <w:hideMark/>
          </w:tcPr>
          <w:p w14:paraId="7C1296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2.3±0.5</w:t>
            </w:r>
          </w:p>
        </w:tc>
        <w:tc>
          <w:tcPr>
            <w:tcW w:w="1583" w:type="dxa"/>
            <w:noWrap/>
            <w:hideMark/>
          </w:tcPr>
          <w:p w14:paraId="702D5F4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4063C6" w:rsidRPr="001D4482" w14:paraId="63FA44A2" w14:textId="77777777" w:rsidTr="001D4482">
        <w:trPr>
          <w:trHeight w:val="290"/>
        </w:trPr>
        <w:tc>
          <w:tcPr>
            <w:tcW w:w="2835" w:type="dxa"/>
            <w:noWrap/>
          </w:tcPr>
          <w:p w14:paraId="0001DEB1" w14:textId="6E2E00DF" w:rsidR="004063C6" w:rsidRPr="001D4482" w:rsidRDefault="000F25E4" w:rsidP="001D4482">
            <w:pPr>
              <w:rPr>
                <w:rFonts w:eastAsia="Times New Roman"/>
                <w:i/>
                <w:iCs/>
                <w:color w:val="000000"/>
                <w:kern w:val="0"/>
                <w14:ligatures w14:val="none"/>
              </w:rPr>
            </w:pPr>
            <w:r>
              <w:rPr>
                <w:rFonts w:eastAsia="Times New Roman"/>
                <w:i/>
                <w:iCs/>
                <w:color w:val="000000"/>
                <w:kern w:val="0"/>
                <w14:ligatures w14:val="none"/>
              </w:rPr>
              <w:t>Carya ovata</w:t>
            </w:r>
          </w:p>
        </w:tc>
        <w:tc>
          <w:tcPr>
            <w:tcW w:w="1536" w:type="dxa"/>
            <w:noWrap/>
          </w:tcPr>
          <w:p w14:paraId="62C8DA88" w14:textId="7FB9A5AF"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1.38</w:t>
            </w:r>
            <w:r w:rsidRPr="001D4482">
              <w:rPr>
                <w:rFonts w:eastAsia="Times New Roman"/>
                <w:color w:val="000000"/>
                <w:kern w:val="0"/>
                <w14:ligatures w14:val="none"/>
              </w:rPr>
              <w:t>±</w:t>
            </w:r>
            <w:r w:rsidRPr="000F25E4">
              <w:rPr>
                <w:rFonts w:eastAsia="Times New Roman"/>
                <w:color w:val="000000"/>
                <w:kern w:val="0"/>
                <w14:ligatures w14:val="none"/>
              </w:rPr>
              <w:t>0.08</w:t>
            </w:r>
          </w:p>
        </w:tc>
        <w:tc>
          <w:tcPr>
            <w:tcW w:w="1583" w:type="dxa"/>
            <w:noWrap/>
          </w:tcPr>
          <w:p w14:paraId="4E747005" w14:textId="3CB34EA1" w:rsidR="004063C6" w:rsidRPr="001D4482" w:rsidRDefault="000F25E4" w:rsidP="001D4482">
            <w:pPr>
              <w:rPr>
                <w:rFonts w:eastAsia="Times New Roman"/>
                <w:color w:val="000000"/>
                <w:kern w:val="0"/>
                <w14:ligatures w14:val="none"/>
              </w:rPr>
            </w:pPr>
            <w:r w:rsidRPr="000F25E4">
              <w:rPr>
                <w:rFonts w:eastAsia="Times New Roman"/>
                <w:color w:val="000000"/>
                <w:kern w:val="0"/>
                <w14:ligatures w14:val="none"/>
              </w:rPr>
              <w:t>3.4</w:t>
            </w:r>
            <w:r w:rsidRPr="001D4482">
              <w:rPr>
                <w:rFonts w:eastAsia="Times New Roman"/>
                <w:color w:val="000000"/>
                <w:kern w:val="0"/>
                <w14:ligatures w14:val="none"/>
              </w:rPr>
              <w:t>±</w:t>
            </w:r>
            <w:r w:rsidRPr="000F25E4">
              <w:rPr>
                <w:rFonts w:eastAsia="Times New Roman"/>
                <w:color w:val="000000"/>
                <w:kern w:val="0"/>
                <w14:ligatures w14:val="none"/>
              </w:rPr>
              <w:t>0.29</w:t>
            </w:r>
          </w:p>
        </w:tc>
      </w:tr>
      <w:tr w:rsidR="001D4482" w:rsidRPr="001D4482" w14:paraId="3CB78F03" w14:textId="77777777" w:rsidTr="001D4482">
        <w:trPr>
          <w:trHeight w:val="290"/>
        </w:trPr>
        <w:tc>
          <w:tcPr>
            <w:tcW w:w="2835" w:type="dxa"/>
            <w:noWrap/>
            <w:hideMark/>
          </w:tcPr>
          <w:p w14:paraId="59EB811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Fagus </w:t>
            </w:r>
            <w:proofErr w:type="spellStart"/>
            <w:r w:rsidRPr="001D4482">
              <w:rPr>
                <w:rFonts w:eastAsia="Times New Roman"/>
                <w:i/>
                <w:iCs/>
                <w:color w:val="000000"/>
                <w:kern w:val="0"/>
                <w14:ligatures w14:val="none"/>
              </w:rPr>
              <w:t>grandifolia</w:t>
            </w:r>
            <w:proofErr w:type="spellEnd"/>
          </w:p>
        </w:tc>
        <w:tc>
          <w:tcPr>
            <w:tcW w:w="1536" w:type="dxa"/>
            <w:noWrap/>
            <w:hideMark/>
          </w:tcPr>
          <w:p w14:paraId="3AC44E4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1.5±0.06</w:t>
            </w:r>
          </w:p>
        </w:tc>
        <w:tc>
          <w:tcPr>
            <w:tcW w:w="1583" w:type="dxa"/>
            <w:noWrap/>
            <w:hideMark/>
          </w:tcPr>
          <w:p w14:paraId="17FC14D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4.75±0.14</w:t>
            </w:r>
          </w:p>
        </w:tc>
      </w:tr>
      <w:tr w:rsidR="001D4482" w:rsidRPr="001D4482" w14:paraId="068D3A97" w14:textId="77777777" w:rsidTr="001D4482">
        <w:trPr>
          <w:trHeight w:val="290"/>
        </w:trPr>
        <w:tc>
          <w:tcPr>
            <w:tcW w:w="2835" w:type="dxa"/>
            <w:noWrap/>
            <w:hideMark/>
          </w:tcPr>
          <w:p w14:paraId="68F62DF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Frangula alnus</w:t>
            </w:r>
          </w:p>
        </w:tc>
        <w:tc>
          <w:tcPr>
            <w:tcW w:w="1536" w:type="dxa"/>
            <w:noWrap/>
            <w:hideMark/>
          </w:tcPr>
          <w:p w14:paraId="474D7E2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3.19±0</w:t>
            </w:r>
          </w:p>
        </w:tc>
        <w:tc>
          <w:tcPr>
            <w:tcW w:w="1583" w:type="dxa"/>
            <w:noWrap/>
            <w:hideMark/>
          </w:tcPr>
          <w:p w14:paraId="02EE2E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2.66±0</w:t>
            </w:r>
          </w:p>
        </w:tc>
      </w:tr>
      <w:tr w:rsidR="001D4482" w:rsidRPr="001D4482" w14:paraId="5AD5BB80" w14:textId="77777777" w:rsidTr="001D4482">
        <w:trPr>
          <w:trHeight w:val="290"/>
        </w:trPr>
        <w:tc>
          <w:tcPr>
            <w:tcW w:w="2835" w:type="dxa"/>
            <w:noWrap/>
            <w:hideMark/>
          </w:tcPr>
          <w:p w14:paraId="730D597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nigra</w:t>
            </w:r>
          </w:p>
        </w:tc>
        <w:tc>
          <w:tcPr>
            <w:tcW w:w="1536" w:type="dxa"/>
            <w:noWrap/>
            <w:hideMark/>
          </w:tcPr>
          <w:p w14:paraId="622D49C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3.5</w:t>
            </w:r>
          </w:p>
        </w:tc>
        <w:tc>
          <w:tcPr>
            <w:tcW w:w="1583" w:type="dxa"/>
            <w:noWrap/>
            <w:hideMark/>
          </w:tcPr>
          <w:p w14:paraId="7E749DC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2.96±0.43</w:t>
            </w:r>
          </w:p>
        </w:tc>
      </w:tr>
      <w:tr w:rsidR="001D4482" w:rsidRPr="001D4482" w14:paraId="5D555FD2" w14:textId="77777777" w:rsidTr="001D4482">
        <w:trPr>
          <w:trHeight w:val="290"/>
        </w:trPr>
        <w:tc>
          <w:tcPr>
            <w:tcW w:w="2835" w:type="dxa"/>
            <w:noWrap/>
            <w:hideMark/>
          </w:tcPr>
          <w:p w14:paraId="5487000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Fraxinus pennsylvanica</w:t>
            </w:r>
          </w:p>
        </w:tc>
        <w:tc>
          <w:tcPr>
            <w:tcW w:w="1536" w:type="dxa"/>
            <w:noWrap/>
            <w:hideMark/>
          </w:tcPr>
          <w:p w14:paraId="5A19074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2.98±0.25</w:t>
            </w:r>
          </w:p>
        </w:tc>
        <w:tc>
          <w:tcPr>
            <w:tcW w:w="1583" w:type="dxa"/>
            <w:noWrap/>
            <w:hideMark/>
          </w:tcPr>
          <w:p w14:paraId="0D38F681"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3.11±0.11</w:t>
            </w:r>
          </w:p>
        </w:tc>
      </w:tr>
      <w:tr w:rsidR="001D4482" w:rsidRPr="001D4482" w14:paraId="0CF0ABA0" w14:textId="77777777" w:rsidTr="001D4482">
        <w:trPr>
          <w:trHeight w:val="290"/>
        </w:trPr>
        <w:tc>
          <w:tcPr>
            <w:tcW w:w="2835" w:type="dxa"/>
            <w:noWrap/>
            <w:hideMark/>
          </w:tcPr>
          <w:p w14:paraId="2F49D488"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Larix laricina</w:t>
            </w:r>
          </w:p>
        </w:tc>
        <w:tc>
          <w:tcPr>
            <w:tcW w:w="1536" w:type="dxa"/>
            <w:noWrap/>
            <w:hideMark/>
          </w:tcPr>
          <w:p w14:paraId="3E6B25B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w:t>
            </w:r>
          </w:p>
        </w:tc>
        <w:tc>
          <w:tcPr>
            <w:tcW w:w="1583" w:type="dxa"/>
            <w:noWrap/>
            <w:hideMark/>
          </w:tcPr>
          <w:p w14:paraId="2F91F1A9"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0.98±0.09</w:t>
            </w:r>
          </w:p>
        </w:tc>
      </w:tr>
      <w:tr w:rsidR="001D4482" w:rsidRPr="001D4482" w14:paraId="04C670BB" w14:textId="77777777" w:rsidTr="001D4482">
        <w:trPr>
          <w:trHeight w:val="290"/>
        </w:trPr>
        <w:tc>
          <w:tcPr>
            <w:tcW w:w="2835" w:type="dxa"/>
            <w:noWrap/>
            <w:hideMark/>
          </w:tcPr>
          <w:p w14:paraId="07F4DAB1"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Ostrya virginiana</w:t>
            </w:r>
          </w:p>
        </w:tc>
        <w:tc>
          <w:tcPr>
            <w:tcW w:w="1536" w:type="dxa"/>
            <w:noWrap/>
            <w:hideMark/>
          </w:tcPr>
          <w:p w14:paraId="5776694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1.07±0.06</w:t>
            </w:r>
          </w:p>
        </w:tc>
        <w:tc>
          <w:tcPr>
            <w:tcW w:w="1583" w:type="dxa"/>
            <w:noWrap/>
            <w:hideMark/>
          </w:tcPr>
          <w:p w14:paraId="74B2A73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4.58±0.21</w:t>
            </w:r>
          </w:p>
        </w:tc>
      </w:tr>
      <w:tr w:rsidR="001D4482" w:rsidRPr="001D4482" w14:paraId="22AB7996" w14:textId="77777777" w:rsidTr="001D4482">
        <w:trPr>
          <w:trHeight w:val="290"/>
        </w:trPr>
        <w:tc>
          <w:tcPr>
            <w:tcW w:w="2835" w:type="dxa"/>
            <w:noWrap/>
            <w:hideMark/>
          </w:tcPr>
          <w:p w14:paraId="4BDF77CC"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Populus deltoides</w:t>
            </w:r>
          </w:p>
        </w:tc>
        <w:tc>
          <w:tcPr>
            <w:tcW w:w="1536" w:type="dxa"/>
            <w:noWrap/>
            <w:hideMark/>
          </w:tcPr>
          <w:p w14:paraId="570399F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3.03±0.27</w:t>
            </w:r>
          </w:p>
        </w:tc>
        <w:tc>
          <w:tcPr>
            <w:tcW w:w="1583" w:type="dxa"/>
            <w:noWrap/>
            <w:hideMark/>
          </w:tcPr>
          <w:p w14:paraId="40374053"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1.76±0.38</w:t>
            </w:r>
          </w:p>
        </w:tc>
      </w:tr>
      <w:tr w:rsidR="001D4482" w:rsidRPr="001D4482" w14:paraId="560CEB41" w14:textId="77777777" w:rsidTr="001D4482">
        <w:trPr>
          <w:trHeight w:val="290"/>
        </w:trPr>
        <w:tc>
          <w:tcPr>
            <w:tcW w:w="2835" w:type="dxa"/>
            <w:noWrap/>
            <w:hideMark/>
          </w:tcPr>
          <w:p w14:paraId="27642345"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 xml:space="preserve">Populus </w:t>
            </w:r>
            <w:proofErr w:type="spellStart"/>
            <w:r w:rsidRPr="001D4482">
              <w:rPr>
                <w:rFonts w:eastAsia="Times New Roman"/>
                <w:i/>
                <w:iCs/>
                <w:color w:val="000000"/>
                <w:kern w:val="0"/>
                <w14:ligatures w14:val="none"/>
              </w:rPr>
              <w:t>grandidentata</w:t>
            </w:r>
            <w:proofErr w:type="spellEnd"/>
          </w:p>
        </w:tc>
        <w:tc>
          <w:tcPr>
            <w:tcW w:w="1536" w:type="dxa"/>
            <w:noWrap/>
            <w:hideMark/>
          </w:tcPr>
          <w:p w14:paraId="47A9D54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w:t>
            </w:r>
          </w:p>
        </w:tc>
        <w:tc>
          <w:tcPr>
            <w:tcW w:w="1583" w:type="dxa"/>
            <w:noWrap/>
            <w:hideMark/>
          </w:tcPr>
          <w:p w14:paraId="5966C12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1.21±0.27</w:t>
            </w:r>
          </w:p>
        </w:tc>
      </w:tr>
      <w:tr w:rsidR="001D4482" w:rsidRPr="001D4482" w14:paraId="5C304771" w14:textId="77777777" w:rsidTr="001D4482">
        <w:trPr>
          <w:trHeight w:val="290"/>
        </w:trPr>
        <w:tc>
          <w:tcPr>
            <w:tcW w:w="2835" w:type="dxa"/>
            <w:noWrap/>
            <w:hideMark/>
          </w:tcPr>
          <w:p w14:paraId="48AA00A4"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Prunus serotina</w:t>
            </w:r>
          </w:p>
        </w:tc>
        <w:tc>
          <w:tcPr>
            <w:tcW w:w="1536" w:type="dxa"/>
            <w:noWrap/>
            <w:hideMark/>
          </w:tcPr>
          <w:p w14:paraId="3CE7803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1.06±0.06</w:t>
            </w:r>
          </w:p>
        </w:tc>
        <w:tc>
          <w:tcPr>
            <w:tcW w:w="1583" w:type="dxa"/>
            <w:noWrap/>
            <w:hideMark/>
          </w:tcPr>
          <w:p w14:paraId="182EF316"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2.46±0.34</w:t>
            </w:r>
          </w:p>
        </w:tc>
      </w:tr>
      <w:tr w:rsidR="00485B1E" w:rsidRPr="001D4482" w14:paraId="6221EDD9" w14:textId="77777777" w:rsidTr="001D4482">
        <w:trPr>
          <w:trHeight w:val="290"/>
        </w:trPr>
        <w:tc>
          <w:tcPr>
            <w:tcW w:w="2835" w:type="dxa"/>
            <w:noWrap/>
          </w:tcPr>
          <w:p w14:paraId="163F14A5" w14:textId="71D24127" w:rsidR="00485B1E" w:rsidRPr="001D4482" w:rsidRDefault="00485B1E" w:rsidP="001D4482">
            <w:pPr>
              <w:rPr>
                <w:rFonts w:eastAsia="Times New Roman"/>
                <w:i/>
                <w:iCs/>
                <w:color w:val="000000"/>
                <w:kern w:val="0"/>
                <w14:ligatures w14:val="none"/>
              </w:rPr>
            </w:pPr>
            <w:r>
              <w:rPr>
                <w:rFonts w:eastAsia="Times New Roman"/>
                <w:i/>
                <w:iCs/>
                <w:color w:val="000000"/>
                <w:kern w:val="0"/>
                <w14:ligatures w14:val="none"/>
              </w:rPr>
              <w:t>Quercus alba</w:t>
            </w:r>
          </w:p>
        </w:tc>
        <w:tc>
          <w:tcPr>
            <w:tcW w:w="1536" w:type="dxa"/>
            <w:noWrap/>
          </w:tcPr>
          <w:p w14:paraId="0D07AB47" w14:textId="10F93F50" w:rsidR="00485B1E" w:rsidRPr="001D4482" w:rsidRDefault="00C70DCA" w:rsidP="001D4482">
            <w:pPr>
              <w:rPr>
                <w:rFonts w:eastAsia="Times New Roman"/>
                <w:color w:val="000000"/>
                <w:kern w:val="0"/>
                <w14:ligatures w14:val="none"/>
              </w:rPr>
            </w:pPr>
            <w:r w:rsidRPr="00C70DCA">
              <w:rPr>
                <w:rFonts w:eastAsia="Times New Roman"/>
                <w:color w:val="000000"/>
                <w:kern w:val="0"/>
                <w14:ligatures w14:val="none"/>
              </w:rPr>
              <w:t>1.43</w:t>
            </w:r>
            <w:r w:rsidR="009240F0" w:rsidRPr="001D4482">
              <w:rPr>
                <w:rFonts w:eastAsia="Times New Roman"/>
                <w:color w:val="000000"/>
                <w:kern w:val="0"/>
                <w14:ligatures w14:val="none"/>
              </w:rPr>
              <w:t>±</w:t>
            </w:r>
            <w:r w:rsidRPr="00C70DCA">
              <w:rPr>
                <w:rFonts w:eastAsia="Times New Roman"/>
                <w:color w:val="000000"/>
                <w:kern w:val="0"/>
                <w14:ligatures w14:val="none"/>
              </w:rPr>
              <w:t>0.14</w:t>
            </w:r>
          </w:p>
        </w:tc>
        <w:tc>
          <w:tcPr>
            <w:tcW w:w="1583" w:type="dxa"/>
            <w:noWrap/>
          </w:tcPr>
          <w:p w14:paraId="7A427225" w14:textId="7696F97B" w:rsidR="00485B1E" w:rsidRPr="001D4482" w:rsidRDefault="009240F0" w:rsidP="001D4482">
            <w:pPr>
              <w:rPr>
                <w:rFonts w:eastAsia="Times New Roman"/>
                <w:color w:val="000000"/>
                <w:kern w:val="0"/>
                <w14:ligatures w14:val="none"/>
              </w:rPr>
            </w:pPr>
            <w:r w:rsidRPr="009240F0">
              <w:rPr>
                <w:rFonts w:eastAsia="Times New Roman"/>
                <w:color w:val="000000"/>
                <w:kern w:val="0"/>
                <w14:ligatures w14:val="none"/>
              </w:rPr>
              <w:t>2.85</w:t>
            </w:r>
            <w:r w:rsidRPr="001D4482">
              <w:rPr>
                <w:rFonts w:eastAsia="Times New Roman"/>
                <w:color w:val="000000"/>
                <w:kern w:val="0"/>
                <w14:ligatures w14:val="none"/>
              </w:rPr>
              <w:t>±</w:t>
            </w:r>
            <w:r w:rsidRPr="009240F0">
              <w:rPr>
                <w:rFonts w:eastAsia="Times New Roman"/>
                <w:color w:val="000000"/>
                <w:kern w:val="0"/>
                <w14:ligatures w14:val="none"/>
              </w:rPr>
              <w:t>0.17</w:t>
            </w:r>
          </w:p>
        </w:tc>
      </w:tr>
      <w:tr w:rsidR="001D4482" w:rsidRPr="001D4482" w14:paraId="71430E76" w14:textId="77777777" w:rsidTr="001D4482">
        <w:trPr>
          <w:trHeight w:val="290"/>
        </w:trPr>
        <w:tc>
          <w:tcPr>
            <w:tcW w:w="2835" w:type="dxa"/>
            <w:noWrap/>
            <w:hideMark/>
          </w:tcPr>
          <w:p w14:paraId="43319996"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bicolor</w:t>
            </w:r>
          </w:p>
        </w:tc>
        <w:tc>
          <w:tcPr>
            <w:tcW w:w="1536" w:type="dxa"/>
            <w:noWrap/>
            <w:hideMark/>
          </w:tcPr>
          <w:p w14:paraId="60DDD9AB"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2.58±0.28</w:t>
            </w:r>
          </w:p>
        </w:tc>
        <w:tc>
          <w:tcPr>
            <w:tcW w:w="1583" w:type="dxa"/>
            <w:noWrap/>
            <w:hideMark/>
          </w:tcPr>
          <w:p w14:paraId="39F46E9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2.98±0.02</w:t>
            </w:r>
          </w:p>
        </w:tc>
      </w:tr>
      <w:tr w:rsidR="001D4482" w:rsidRPr="001D4482" w14:paraId="56926B28" w14:textId="77777777" w:rsidTr="001D4482">
        <w:trPr>
          <w:trHeight w:val="290"/>
        </w:trPr>
        <w:tc>
          <w:tcPr>
            <w:tcW w:w="2835" w:type="dxa"/>
            <w:noWrap/>
            <w:hideMark/>
          </w:tcPr>
          <w:p w14:paraId="348EB7E2"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macrocarpa</w:t>
            </w:r>
          </w:p>
        </w:tc>
        <w:tc>
          <w:tcPr>
            <w:tcW w:w="1536" w:type="dxa"/>
            <w:noWrap/>
            <w:hideMark/>
          </w:tcPr>
          <w:p w14:paraId="62312C0C"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1.82±0.15</w:t>
            </w:r>
          </w:p>
        </w:tc>
        <w:tc>
          <w:tcPr>
            <w:tcW w:w="1583" w:type="dxa"/>
            <w:noWrap/>
            <w:hideMark/>
          </w:tcPr>
          <w:p w14:paraId="1373A520"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2.71±0.27</w:t>
            </w:r>
          </w:p>
        </w:tc>
      </w:tr>
      <w:tr w:rsidR="001D4482" w:rsidRPr="001D4482" w14:paraId="03C4C393" w14:textId="77777777" w:rsidTr="001D4482">
        <w:trPr>
          <w:trHeight w:val="290"/>
        </w:trPr>
        <w:tc>
          <w:tcPr>
            <w:tcW w:w="2835" w:type="dxa"/>
            <w:noWrap/>
            <w:hideMark/>
          </w:tcPr>
          <w:p w14:paraId="4A25AFA7"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Quercus rubra</w:t>
            </w:r>
          </w:p>
        </w:tc>
        <w:tc>
          <w:tcPr>
            <w:tcW w:w="1536" w:type="dxa"/>
            <w:noWrap/>
            <w:hideMark/>
          </w:tcPr>
          <w:p w14:paraId="22D0768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1.12±0.06</w:t>
            </w:r>
          </w:p>
        </w:tc>
        <w:tc>
          <w:tcPr>
            <w:tcW w:w="1583" w:type="dxa"/>
            <w:noWrap/>
            <w:hideMark/>
          </w:tcPr>
          <w:p w14:paraId="325F0EBA"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2.75±0.18</w:t>
            </w:r>
          </w:p>
        </w:tc>
      </w:tr>
      <w:tr w:rsidR="001D4482" w:rsidRPr="001D4482" w14:paraId="45CFF61E" w14:textId="77777777" w:rsidTr="001D4482">
        <w:trPr>
          <w:trHeight w:val="290"/>
        </w:trPr>
        <w:tc>
          <w:tcPr>
            <w:tcW w:w="2835" w:type="dxa"/>
            <w:noWrap/>
            <w:hideMark/>
          </w:tcPr>
          <w:p w14:paraId="2E8F9540"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Tilia americana</w:t>
            </w:r>
          </w:p>
        </w:tc>
        <w:tc>
          <w:tcPr>
            <w:tcW w:w="1536" w:type="dxa"/>
            <w:noWrap/>
            <w:hideMark/>
          </w:tcPr>
          <w:p w14:paraId="555D9097"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1.26±0.15</w:t>
            </w:r>
          </w:p>
        </w:tc>
        <w:tc>
          <w:tcPr>
            <w:tcW w:w="1583" w:type="dxa"/>
            <w:noWrap/>
            <w:hideMark/>
          </w:tcPr>
          <w:p w14:paraId="0180D09E"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3.98±0.15</w:t>
            </w:r>
          </w:p>
        </w:tc>
      </w:tr>
      <w:tr w:rsidR="001D4482" w:rsidRPr="001D4482" w14:paraId="0D1242AD" w14:textId="77777777" w:rsidTr="001D4482">
        <w:trPr>
          <w:trHeight w:val="290"/>
        </w:trPr>
        <w:tc>
          <w:tcPr>
            <w:tcW w:w="2835" w:type="dxa"/>
            <w:noWrap/>
            <w:hideMark/>
          </w:tcPr>
          <w:p w14:paraId="5621C9FF"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americana</w:t>
            </w:r>
          </w:p>
        </w:tc>
        <w:tc>
          <w:tcPr>
            <w:tcW w:w="1536" w:type="dxa"/>
            <w:noWrap/>
            <w:hideMark/>
          </w:tcPr>
          <w:p w14:paraId="694F0C8F"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2.46±0.26</w:t>
            </w:r>
          </w:p>
        </w:tc>
        <w:tc>
          <w:tcPr>
            <w:tcW w:w="1583" w:type="dxa"/>
            <w:noWrap/>
            <w:hideMark/>
          </w:tcPr>
          <w:p w14:paraId="18A1AA62"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3.14±0.12</w:t>
            </w:r>
          </w:p>
        </w:tc>
      </w:tr>
      <w:tr w:rsidR="001D4482" w:rsidRPr="001D4482" w14:paraId="5FBBEEC7" w14:textId="77777777" w:rsidTr="001D4482">
        <w:trPr>
          <w:trHeight w:val="290"/>
        </w:trPr>
        <w:tc>
          <w:tcPr>
            <w:tcW w:w="2835" w:type="dxa"/>
            <w:noWrap/>
            <w:hideMark/>
          </w:tcPr>
          <w:p w14:paraId="1094AEDB" w14:textId="77777777" w:rsidR="001D4482" w:rsidRPr="001D4482" w:rsidRDefault="001D4482" w:rsidP="001D4482">
            <w:pPr>
              <w:rPr>
                <w:rFonts w:eastAsia="Times New Roman"/>
                <w:i/>
                <w:iCs/>
                <w:color w:val="000000"/>
                <w:kern w:val="0"/>
                <w14:ligatures w14:val="none"/>
              </w:rPr>
            </w:pPr>
            <w:r w:rsidRPr="001D4482">
              <w:rPr>
                <w:rFonts w:eastAsia="Times New Roman"/>
                <w:i/>
                <w:iCs/>
                <w:color w:val="000000"/>
                <w:kern w:val="0"/>
                <w14:ligatures w14:val="none"/>
              </w:rPr>
              <w:t>Ulmus rubra</w:t>
            </w:r>
          </w:p>
        </w:tc>
        <w:tc>
          <w:tcPr>
            <w:tcW w:w="1536" w:type="dxa"/>
            <w:noWrap/>
            <w:hideMark/>
          </w:tcPr>
          <w:p w14:paraId="3304D064"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1.73±0.24</w:t>
            </w:r>
          </w:p>
        </w:tc>
        <w:tc>
          <w:tcPr>
            <w:tcW w:w="1583" w:type="dxa"/>
            <w:noWrap/>
            <w:hideMark/>
          </w:tcPr>
          <w:p w14:paraId="5ABB5515" w14:textId="77777777" w:rsidR="001D4482" w:rsidRPr="001D4482" w:rsidRDefault="001D4482" w:rsidP="001D4482">
            <w:pPr>
              <w:rPr>
                <w:rFonts w:eastAsia="Times New Roman"/>
                <w:color w:val="000000"/>
                <w:kern w:val="0"/>
                <w14:ligatures w14:val="none"/>
              </w:rPr>
            </w:pPr>
            <w:r w:rsidRPr="001D4482">
              <w:rPr>
                <w:rFonts w:eastAsia="Times New Roman"/>
                <w:color w:val="000000"/>
                <w:kern w:val="0"/>
                <w14:ligatures w14:val="none"/>
              </w:rPr>
              <w:t>3.31±0.19</w:t>
            </w:r>
          </w:p>
        </w:tc>
      </w:tr>
    </w:tbl>
    <w:p w14:paraId="280B1640" w14:textId="392E3837" w:rsidR="00655954" w:rsidRDefault="00655954" w:rsidP="00FA7316"/>
    <w:p w14:paraId="600A3E42" w14:textId="77777777" w:rsidR="001D4482" w:rsidRPr="00820BED" w:rsidRDefault="001D4482" w:rsidP="00FA7316"/>
    <w:p w14:paraId="671B6216" w14:textId="1BAAEC76" w:rsidR="00FA7316" w:rsidRPr="00820BED" w:rsidRDefault="00FA7316" w:rsidP="00FA7316">
      <w:pPr>
        <w:rPr>
          <w:b/>
          <w:bCs/>
        </w:rPr>
      </w:pPr>
      <w:r w:rsidRPr="00820BED">
        <w:rPr>
          <w:b/>
          <w:bCs/>
        </w:rPr>
        <w:t>Supplementary figures</w:t>
      </w:r>
    </w:p>
    <w:p w14:paraId="208ECAA0" w14:textId="77777777" w:rsidR="00FA7316" w:rsidRPr="00820BED" w:rsidRDefault="00FA7316" w:rsidP="00FA7316">
      <w:pPr>
        <w:rPr>
          <w:b/>
          <w:bCs/>
        </w:rPr>
      </w:pPr>
    </w:p>
    <w:p w14:paraId="3BA6C3BA" w14:textId="29D22EA9" w:rsidR="00FA7316" w:rsidRPr="00820BED" w:rsidRDefault="00E04708" w:rsidP="00FA7316">
      <w:pPr>
        <w:rPr>
          <w:b/>
          <w:bCs/>
        </w:rPr>
      </w:pPr>
      <w:r w:rsidRPr="00820BED">
        <w:rPr>
          <w:noProof/>
        </w:rPr>
        <w:drawing>
          <wp:inline distT="0" distB="0" distL="0" distR="0" wp14:anchorId="474F54B5" wp14:editId="44D31C7E">
            <wp:extent cx="5526157" cy="3043959"/>
            <wp:effectExtent l="0" t="0" r="0" b="4445"/>
            <wp:docPr id="13751955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559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534052" cy="3048308"/>
                    </a:xfrm>
                    <a:prstGeom prst="rect">
                      <a:avLst/>
                    </a:prstGeom>
                  </pic:spPr>
                </pic:pic>
              </a:graphicData>
            </a:graphic>
          </wp:inline>
        </w:drawing>
      </w:r>
    </w:p>
    <w:p w14:paraId="07AF9BCD" w14:textId="3BFB0244" w:rsidR="00FA7316" w:rsidRPr="00820BED" w:rsidRDefault="00FA7316" w:rsidP="00FA7316">
      <w:r w:rsidRPr="00820BED">
        <w:rPr>
          <w:b/>
          <w:bCs/>
        </w:rPr>
        <w:t>Figure S</w:t>
      </w:r>
      <w:r w:rsidR="0076116A" w:rsidRPr="00820BED">
        <w:rPr>
          <w:b/>
          <w:bCs/>
        </w:rPr>
        <w:t>1</w:t>
      </w:r>
      <w:r w:rsidRPr="00820BED">
        <w:rPr>
          <w:b/>
          <w:bCs/>
        </w:rPr>
        <w:t xml:space="preserve">. </w:t>
      </w:r>
      <w:r w:rsidRPr="00820BED">
        <w:t>The total number of small ash trees (2.5 – 10 cm DBH) found in 3</w:t>
      </w:r>
      <w:r w:rsidR="00443398" w:rsidRPr="00820BED">
        <w:t>7</w:t>
      </w:r>
      <w:r w:rsidRPr="00820BED">
        <w:t xml:space="preserve"> transects in the Upper Huron River Watershed. Small ash of all canopy conditions </w:t>
      </w:r>
      <w:proofErr w:type="gramStart"/>
      <w:r w:rsidRPr="00820BED">
        <w:t>are</w:t>
      </w:r>
      <w:proofErr w:type="gramEnd"/>
      <w:r w:rsidRPr="00820BED">
        <w:t xml:space="preserve"> counted. Bars are shaded based on the proportion of each ash species that was found in a transect. </w:t>
      </w:r>
      <w:r w:rsidR="00143EF2" w:rsidRPr="00820BED">
        <w:t>G</w:t>
      </w:r>
      <w:r w:rsidRPr="00820BED">
        <w:t xml:space="preserve">reen represents green, white, and/or pumpkin ash; </w:t>
      </w:r>
      <w:commentRangeStart w:id="100"/>
      <w:r w:rsidRPr="00820BED">
        <w:t>black represents black ash</w:t>
      </w:r>
      <w:commentRangeEnd w:id="100"/>
      <w:r w:rsidR="00AE139E" w:rsidRPr="00820BED">
        <w:rPr>
          <w:rStyle w:val="CommentReference"/>
          <w:sz w:val="24"/>
          <w:szCs w:val="24"/>
        </w:rPr>
        <w:commentReference w:id="100"/>
      </w:r>
      <w:r w:rsidRPr="00820BED">
        <w:t xml:space="preserve">; light blue represents unknown </w:t>
      </w:r>
      <w:r w:rsidR="00DA2863" w:rsidRPr="00820BED">
        <w:t xml:space="preserve">ash </w:t>
      </w:r>
      <w:r w:rsidRPr="00820BED">
        <w:t>species.</w:t>
      </w:r>
    </w:p>
    <w:p w14:paraId="1E988598" w14:textId="77777777" w:rsidR="00327EEF" w:rsidRPr="00820BED" w:rsidRDefault="00327EEF"/>
    <w:p w14:paraId="4D4493B0" w14:textId="77777777" w:rsidR="00B76CFF" w:rsidRPr="00820BED" w:rsidRDefault="00B76CFF" w:rsidP="00B76CFF">
      <w:r w:rsidRPr="00820BED">
        <w:rPr>
          <w:noProof/>
        </w:rPr>
        <w:drawing>
          <wp:inline distT="0" distB="0" distL="0" distR="0" wp14:anchorId="41253C26" wp14:editId="145E0B47">
            <wp:extent cx="3153520" cy="2536805"/>
            <wp:effectExtent l="19050" t="19050" r="8890" b="16510"/>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215" t="11612" r="4402" b="44207"/>
                    <a:stretch/>
                  </pic:blipFill>
                  <pic:spPr bwMode="auto">
                    <a:xfrm>
                      <a:off x="0" y="0"/>
                      <a:ext cx="3162290" cy="2543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03F2C2C4" w:rsidR="00B76CFF" w:rsidRPr="00820BED" w:rsidRDefault="00B76CFF" w:rsidP="00B76CFF">
      <w:r w:rsidRPr="00820BED">
        <w:rPr>
          <w:b/>
          <w:bCs/>
        </w:rPr>
        <w:t>Figure S</w:t>
      </w:r>
      <w:r w:rsidR="0076116A" w:rsidRPr="00820BED">
        <w:rPr>
          <w:b/>
          <w:bCs/>
        </w:rPr>
        <w:t>2</w:t>
      </w:r>
      <w:r w:rsidRPr="00820BED">
        <w:rPr>
          <w:b/>
          <w:bCs/>
        </w:rPr>
        <w:t>.</w:t>
      </w:r>
      <w:r w:rsidRPr="00820BED">
        <w:t xml:space="preserve"> Yellow pan trap design using nested yellow bowls attached to a wooden stand and strapped to an ash tree.</w:t>
      </w:r>
    </w:p>
    <w:p w14:paraId="476FF097" w14:textId="77777777" w:rsidR="00FA7316" w:rsidRPr="00820BED" w:rsidRDefault="00FA7316"/>
    <w:p w14:paraId="1F35FD17" w14:textId="77777777" w:rsidR="000C34A1" w:rsidRPr="00820BED" w:rsidRDefault="000C34A1"/>
    <w:p w14:paraId="6D1D3141" w14:textId="77777777" w:rsidR="00AE7E36" w:rsidRPr="00820BED" w:rsidRDefault="00AE7E36">
      <w:pPr>
        <w:rPr>
          <w:b/>
          <w:bCs/>
        </w:rPr>
      </w:pPr>
      <w:r w:rsidRPr="00820BED">
        <w:rPr>
          <w:b/>
          <w:bCs/>
          <w:noProof/>
        </w:rPr>
        <w:lastRenderedPageBreak/>
        <w:drawing>
          <wp:inline distT="0" distB="0" distL="0" distR="0" wp14:anchorId="403584DE" wp14:editId="53047665">
            <wp:extent cx="3856383" cy="2778673"/>
            <wp:effectExtent l="0" t="0" r="0" b="3175"/>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68458" cy="2787374"/>
                    </a:xfrm>
                    <a:prstGeom prst="rect">
                      <a:avLst/>
                    </a:prstGeom>
                  </pic:spPr>
                </pic:pic>
              </a:graphicData>
            </a:graphic>
          </wp:inline>
        </w:drawing>
      </w:r>
    </w:p>
    <w:p w14:paraId="26B6C8DD" w14:textId="478E30CA" w:rsidR="00B76CFF" w:rsidRDefault="008C03E0">
      <w:r w:rsidRPr="00820BED">
        <w:rPr>
          <w:b/>
          <w:bCs/>
        </w:rPr>
        <w:t>Figure S</w:t>
      </w:r>
      <w:r w:rsidR="0076116A" w:rsidRPr="00820BED">
        <w:rPr>
          <w:b/>
          <w:bCs/>
        </w:rPr>
        <w:t>3</w:t>
      </w:r>
      <w:r w:rsidRPr="00820BED">
        <w:rPr>
          <w:b/>
          <w:bCs/>
        </w:rPr>
        <w:t>.</w:t>
      </w:r>
      <w:r w:rsidRPr="00820BED">
        <w:t xml:space="preserve"> </w:t>
      </w:r>
      <w:r w:rsidR="000C34A1" w:rsidRPr="00820BED">
        <w:t>Captures of EAB adults from Prism traps in 2024.</w:t>
      </w:r>
      <w:r w:rsidR="00AE7E36" w:rsidRPr="00820BED">
        <w:t xml:space="preserve"> Collection interval 1 corresponds to June, while collection interval 2 corresponds to July.</w:t>
      </w:r>
    </w:p>
    <w:p w14:paraId="6025FCF6" w14:textId="77777777" w:rsidR="0065392C" w:rsidRPr="00820BED" w:rsidRDefault="0065392C"/>
    <w:p w14:paraId="55D67A07" w14:textId="66540DD5" w:rsidR="00E330C8" w:rsidRDefault="0065392C">
      <w:r w:rsidRPr="0065392C">
        <w:rPr>
          <w:noProof/>
        </w:rPr>
        <w:lastRenderedPageBreak/>
        <w:drawing>
          <wp:inline distT="0" distB="0" distL="0" distR="0" wp14:anchorId="41A38BEE" wp14:editId="109DC2F2">
            <wp:extent cx="6302326" cy="5353610"/>
            <wp:effectExtent l="0" t="0" r="3810" b="0"/>
            <wp:docPr id="904978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70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302326" cy="5353610"/>
                    </a:xfrm>
                    <a:prstGeom prst="rect">
                      <a:avLst/>
                    </a:prstGeom>
                  </pic:spPr>
                </pic:pic>
              </a:graphicData>
            </a:graphic>
          </wp:inline>
        </w:drawing>
      </w:r>
    </w:p>
    <w:p w14:paraId="15F5A031" w14:textId="6863DD82" w:rsidR="00E330C8" w:rsidRDefault="00E330C8">
      <w:r w:rsidRPr="00CC7B92">
        <w:rPr>
          <w:b/>
          <w:bCs/>
        </w:rPr>
        <w:t>Figure S4.</w:t>
      </w:r>
      <w:r>
        <w:t xml:space="preserve"> </w:t>
      </w:r>
      <w:r w:rsidR="009E56AD" w:rsidRPr="00820BED">
        <w:t xml:space="preserve">The presence or absence of symptoms of EAB plotted against tree diameter at breast height (DBH) for 283 trees in </w:t>
      </w:r>
      <w:r w:rsidR="009E56AD">
        <w:t xml:space="preserve">the </w:t>
      </w:r>
      <w:r w:rsidR="009E56AD" w:rsidRPr="00820BED">
        <w:t>10 forest plots</w:t>
      </w:r>
      <w:r w:rsidR="009E56AD">
        <w:t xml:space="preserve"> containing at least 10 trees</w:t>
      </w:r>
      <w:r w:rsidR="009E56AD" w:rsidRPr="00820BED">
        <w:t xml:space="preserve">. </w:t>
      </w:r>
      <w:r w:rsidR="00CC7B92">
        <w:t>Colored points</w:t>
      </w:r>
      <w:r w:rsidR="009E56AD" w:rsidRPr="00820BED">
        <w:t xml:space="preserve"> are individual trees, which are plotted as y=1 for presence or y=0 for absence (points were vertically jittered slightly). </w:t>
      </w:r>
      <w:r w:rsidR="00CC7B92">
        <w:t>Points are colored based on the plot they belong to</w:t>
      </w:r>
      <w:r w:rsidR="008D7B8D">
        <w:t xml:space="preserve">. Colored lines show </w:t>
      </w:r>
      <w:r w:rsidR="009E56AD" w:rsidRPr="00820BED">
        <w:t xml:space="preserve">the </w:t>
      </w:r>
      <w:r w:rsidR="008D7B8D">
        <w:t>models for each estimated random intercept corresponding to each plot</w:t>
      </w:r>
      <w:r w:rsidR="009E56AD" w:rsidRPr="00820BED">
        <w:t>.</w:t>
      </w:r>
    </w:p>
    <w:p w14:paraId="5EA0441D" w14:textId="77777777" w:rsidR="00E330C8" w:rsidRPr="00820BED" w:rsidRDefault="00E330C8"/>
    <w:p w14:paraId="32DBA5E7" w14:textId="16988CFA" w:rsidR="00E957CE" w:rsidRPr="00820BED" w:rsidRDefault="0064244A">
      <w:pPr>
        <w:rPr>
          <w:b/>
          <w:bCs/>
        </w:rPr>
      </w:pPr>
      <w:r w:rsidRPr="00820BED">
        <w:rPr>
          <w:b/>
          <w:bCs/>
        </w:rPr>
        <w:t>References:</w:t>
      </w:r>
    </w:p>
    <w:p w14:paraId="42C8BF96" w14:textId="77777777" w:rsidR="0064244A" w:rsidRPr="00820BED" w:rsidRDefault="0064244A"/>
    <w:p w14:paraId="7161278E" w14:textId="77777777" w:rsidR="00E335F4" w:rsidRDefault="002A0B0A" w:rsidP="00E335F4">
      <w:pPr>
        <w:pStyle w:val="Bibliography"/>
      </w:pPr>
      <w:r w:rsidRPr="00820BED">
        <w:fldChar w:fldCharType="begin"/>
      </w:r>
      <w:r w:rsidR="0043291C">
        <w:instrText xml:space="preserve"> ADDIN ZOTERO_BIBL {"uncited":[],"omitted":[],"custom":[]} CSL_BIBLIOGRAPHY </w:instrText>
      </w:r>
      <w:r w:rsidRPr="00820BED">
        <w:fldChar w:fldCharType="separate"/>
      </w:r>
      <w:r w:rsidR="00E335F4">
        <w:t>Abell, K. J., L. S. Bauer, J. J. Duan, and R. Van Driesche. 2014. Long-term monitoring of the introduced emerald ash borer (Coleoptera: Buprestidae) egg parasitoid, Oobius agrili (Hymenoptera: Encyrtidae), in Michigan, USA and evaluation of a newly developed monitoring technique. Biological Control 79:36–42.</w:t>
      </w:r>
    </w:p>
    <w:p w14:paraId="373766CD" w14:textId="77777777" w:rsidR="00E335F4" w:rsidRDefault="00E335F4" w:rsidP="00E335F4">
      <w:pPr>
        <w:pStyle w:val="Bibliography"/>
      </w:pPr>
      <w:r>
        <w:lastRenderedPageBreak/>
        <w:t>Abell, K. J., J. J. Duan, L. Bauer, J. P. Lelito, and R. G. Van Driesche. 2012. The effect of bark thickness on host partitioning between Tetrastichus planipennisi (Hymen: Eulophidae) and Atanycolus spp. (Hymen: Braconidae), two parasitoids of emerald ash borer (Coleop: Buprestidae). Biological Control 63:320–325.</w:t>
      </w:r>
    </w:p>
    <w:p w14:paraId="636F95D2" w14:textId="77777777" w:rsidR="00E335F4" w:rsidRDefault="00E335F4" w:rsidP="00E335F4">
      <w:pPr>
        <w:pStyle w:val="Bibliography"/>
      </w:pPr>
      <w:r>
        <w:t>Abella, S. R., C. E. Hausman, J. F. Jaeger, K. S. Menard, T. A. Schetter, and O. J. Rocha. 2019. Fourteen years of swamp forest change from the onset, during, and after invasion of emerald ash borer. Biological Invasions 21:3685–3696.</w:t>
      </w:r>
    </w:p>
    <w:p w14:paraId="4AD380D7" w14:textId="77777777" w:rsidR="00E335F4" w:rsidRDefault="00E335F4" w:rsidP="00E335F4">
      <w:pPr>
        <w:pStyle w:val="Bibliography"/>
      </w:pPr>
      <w:r>
        <w:t>Aker, S. A., R. B. De Andrade, J. J. Duan, and D. S. Gruner. 2022. Rapid Spread of an Introduced Parasitoid for Biological Control of Emerald Ash Borer (Coleoptera: Buprestidae) in Maryland. Journal of Economic Entomology 115:381–386.</w:t>
      </w:r>
    </w:p>
    <w:p w14:paraId="2F0292FF" w14:textId="77777777" w:rsidR="00E335F4" w:rsidRDefault="00E335F4" w:rsidP="00E335F4">
      <w:pPr>
        <w:pStyle w:val="Bibliography"/>
      </w:pPr>
      <w:r>
        <w:t>Aubin, I., F. Cardou, K. Ryall, D. Kreutzweiser, and T. Scarr. 2015. Ash regeneration capacity after emerald ash borer (EAB) outbreaks: Some early results. The Forestry Chronicle 91:291–298.</w:t>
      </w:r>
    </w:p>
    <w:p w14:paraId="10CE00C7" w14:textId="77777777" w:rsidR="00E335F4" w:rsidRDefault="00E335F4" w:rsidP="00E335F4">
      <w:pPr>
        <w:pStyle w:val="Bibliography"/>
      </w:pPr>
      <w:r>
        <w:t>Barnes, B. V. 1976. Succession in deciduous swamp communities of southeastern Michigan formerly dominated by American elm. Canadian Journal of Botany 54:19–24.</w:t>
      </w:r>
    </w:p>
    <w:p w14:paraId="4A00985A" w14:textId="77777777" w:rsidR="00E335F4" w:rsidRDefault="00E335F4" w:rsidP="00E335F4">
      <w:pPr>
        <w:pStyle w:val="Bibliography"/>
      </w:pPr>
      <w:r>
        <w:t xml:space="preserve">Bates, D., M. Mächler, B. Bolker, and S. Walker. 2015. Fitting Linear Mixed-Effects Models Using </w:t>
      </w:r>
      <w:r>
        <w:rPr>
          <w:b/>
          <w:bCs/>
        </w:rPr>
        <w:t>lme4</w:t>
      </w:r>
      <w:r>
        <w:t>. Journal of Statistical Software 67.</w:t>
      </w:r>
    </w:p>
    <w:p w14:paraId="13E1882B" w14:textId="77777777" w:rsidR="00E335F4" w:rsidRDefault="00E335F4" w:rsidP="00E335F4">
      <w:pPr>
        <w:pStyle w:val="Bibliography"/>
      </w:pPr>
      <w:r>
        <w:t>Benedict, L., and R. David. 2003. Propogation protocol for black ash. Native Plants.</w:t>
      </w:r>
    </w:p>
    <w:p w14:paraId="4E319A6F" w14:textId="77777777" w:rsidR="00E335F4" w:rsidRDefault="00E335F4" w:rsidP="00E335F4">
      <w:pPr>
        <w:pStyle w:val="Bibliography"/>
      </w:pPr>
      <w:r>
        <w:t>Bolton, N., J. Shannon, J. Davis, M. Grinsven, N. Noh, S. Schooler, R. Kolka, T. Pypker, and J. Wagenbrenner. 2018. Methods to Improve Survival and Growth of Planted Alternative Species Seedlings in Black Ash Ecosystems Threatened by Emerald Ash Borer. Forests 9:146.</w:t>
      </w:r>
    </w:p>
    <w:p w14:paraId="5FFE72BB" w14:textId="77777777" w:rsidR="00E335F4" w:rsidRDefault="00E335F4" w:rsidP="00E335F4">
      <w:pPr>
        <w:pStyle w:val="Bibliography"/>
      </w:pPr>
      <w:r>
        <w:lastRenderedPageBreak/>
        <w:t>Braun, E. L. 1989. The woody plants of Ohio: trees, shrubs and woody climbers, native, naturalized, and escaped. Ohio State University Press, Columbus, Ohio.</w:t>
      </w:r>
    </w:p>
    <w:p w14:paraId="3F846B0B" w14:textId="77777777" w:rsidR="00E335F4" w:rsidRDefault="00E335F4" w:rsidP="00E335F4">
      <w:pPr>
        <w:pStyle w:val="Bibliography"/>
      </w:pPr>
      <w:r>
        <w:t>Burns, R., and B. Honkala. 1990. Silvics of North America: Volume 2, Hardwoods.</w:t>
      </w:r>
    </w:p>
    <w:p w14:paraId="560B492E" w14:textId="77777777" w:rsidR="00E335F4" w:rsidRDefault="00E335F4" w:rsidP="00E335F4">
      <w:pPr>
        <w:pStyle w:val="Bibliography"/>
      </w:pPr>
      <w:r>
        <w:t xml:space="preserve">Chen, Y., M. D. Ulyshen, and T. M. Poland. 2016. Abundance of volatile organic compounds in white ash phloem and emerald ash borer larval frass does not attract </w:t>
      </w:r>
      <w:r>
        <w:rPr>
          <w:i/>
          <w:iCs/>
        </w:rPr>
        <w:t>Tetrastichus planipennisi</w:t>
      </w:r>
      <w:r>
        <w:t xml:space="preserve"> in a Y‐tube olfactometer. Insect Science 23:712–719.</w:t>
      </w:r>
    </w:p>
    <w:p w14:paraId="0A034ECB" w14:textId="77777777" w:rsidR="00E335F4" w:rsidRDefault="00E335F4" w:rsidP="00E335F4">
      <w:pPr>
        <w:pStyle w:val="Bibliography"/>
      </w:pPr>
      <w:r>
        <w:t xml:space="preserve">Davis, J. C., J. P. Shannon, N. W. Bolton, R. K. Kolka, and T. G. Pypker. 2017. Vegetation responses to simulated emerald ash borer infestation in </w:t>
      </w:r>
      <w:r>
        <w:rPr>
          <w:i/>
          <w:iCs/>
        </w:rPr>
        <w:t>Fraxinus nigra</w:t>
      </w:r>
      <w:r>
        <w:t xml:space="preserve"> dominated wetlands of Upper Michigan, USA. Canadian Journal of Forest Research 47:319–330.</w:t>
      </w:r>
    </w:p>
    <w:p w14:paraId="3BF2767F" w14:textId="77777777" w:rsidR="00E335F4" w:rsidRDefault="00E335F4" w:rsidP="00E335F4">
      <w:pPr>
        <w:pStyle w:val="Bibliography"/>
      </w:pPr>
      <w:r>
        <w:t>Duan, J. J., L. S. Bauer, K. J. Abell, M. D. Ulyshen, and R. G. Van Driesche. 2015. Population dynamics of an invasive forest insect and associated natural enemies in the aftermath of invasion: implications for biological control. Journal of Applied Ecology 52:1246–1254.</w:t>
      </w:r>
    </w:p>
    <w:p w14:paraId="5FB8BB2E" w14:textId="77777777" w:rsidR="00E335F4" w:rsidRDefault="00E335F4" w:rsidP="00E335F4">
      <w:pPr>
        <w:pStyle w:val="Bibliography"/>
      </w:pPr>
      <w:r>
        <w:t>Duan, J. J., L. S. Bauer, and R. G. Van Driesche. 2017. Emerald ash borer biocontrol in ash saplings: The potential for early stage recovery of North American ash trees. Forest Ecology and Management 394:64–72.</w:t>
      </w:r>
    </w:p>
    <w:p w14:paraId="4CF1B3C5" w14:textId="77777777" w:rsidR="00E335F4" w:rsidRDefault="00E335F4" w:rsidP="00E335F4">
      <w:pPr>
        <w:pStyle w:val="Bibliography"/>
      </w:pPr>
      <w:r>
        <w:t>Duan, J. J., J. R. Gould, N. F. Quinn, T. R. Petrice, B. H. Slager, T. M. Poland, L. S. Bauer, C. E. Rutledge, J. S. Elkinton, and R. G. Van Driesche. 2023. Protection of North American ash against emerald ash borer with biological control: ecological premises and progress toward success. BioControl 68:87–100.</w:t>
      </w:r>
    </w:p>
    <w:p w14:paraId="6F8A6128" w14:textId="77777777" w:rsidR="00E335F4" w:rsidRDefault="00E335F4" w:rsidP="00E335F4">
      <w:pPr>
        <w:pStyle w:val="Bibliography"/>
      </w:pPr>
      <w:r>
        <w:t>Duan, J. J., R. G. Van Driesche, J. M. Schmude, N. F. Quinn, T. R. Petrice, C. E. Rutledge, T. M. Poland, L. S. Bauer, and J. S. Elkinton. 2021. Niche partitioning and coexistence of parasitoids of the same feeding guild introduced for biological control of an invasive forest pest. Biological Control 160:104698.</w:t>
      </w:r>
    </w:p>
    <w:p w14:paraId="2ABE3E82" w14:textId="77777777" w:rsidR="00E335F4" w:rsidRDefault="00E335F4" w:rsidP="00E335F4">
      <w:pPr>
        <w:pStyle w:val="Bibliography"/>
      </w:pPr>
      <w:r>
        <w:lastRenderedPageBreak/>
        <w:t>Engelken, P. J., M. E. Benbow, and D. G. McCullough. 2020. Legacy effects of emerald ash borer on riparian forest vegetation and structure. Forest Ecology and Management 457:117684.</w:t>
      </w:r>
    </w:p>
    <w:p w14:paraId="5F70C82F" w14:textId="77777777" w:rsidR="00E335F4" w:rsidRDefault="00E335F4" w:rsidP="00E335F4">
      <w:pPr>
        <w:pStyle w:val="Bibliography"/>
      </w:pPr>
      <w:r>
        <w:t>Fox, J., and S. Weisberg. 2019. An {R} Companion to Applied Regression. Sage, Thousand Oaks {CA}.</w:t>
      </w:r>
    </w:p>
    <w:p w14:paraId="04BC8D71" w14:textId="77777777" w:rsidR="00E335F4" w:rsidRDefault="00E335F4" w:rsidP="00E335F4">
      <w:pPr>
        <w:pStyle w:val="Bibliography"/>
      </w:pPr>
      <w:r>
        <w:t>Gandhi, K. J. K., and D. A. Herms. 2010. Direct and indirect effects of alien insect herbivores on ecological processes and interactions in forests of eastern North America. Biological Invasions 12:389–405.</w:t>
      </w:r>
    </w:p>
    <w:p w14:paraId="508ADDC6" w14:textId="77777777" w:rsidR="00E335F4" w:rsidRDefault="00E335F4" w:rsidP="00E335F4">
      <w:pPr>
        <w:pStyle w:val="Bibliography"/>
      </w:pPr>
      <w:r>
        <w:t>Golet, F. C., J. A. Allen, U. S. Fish, and W. Service. 1993. Ecology of Red Maple Swamps in the Glaciated Northeast: A Community Profile. U.S. Department of the Interior, Fish and Wildlife Service.</w:t>
      </w:r>
    </w:p>
    <w:p w14:paraId="7A6AD7D5" w14:textId="77777777" w:rsidR="00E335F4" w:rsidRDefault="00E335F4" w:rsidP="00E335F4">
      <w:pPr>
        <w:pStyle w:val="Bibliography"/>
      </w:pPr>
      <w:r>
        <w:t>Goulet, H., and J. T. Huber. 1993. Hymenoptera of the world: an identification guide to families. Agriculture Canada, Ottawa.</w:t>
      </w:r>
    </w:p>
    <w:p w14:paraId="6FE6FD96" w14:textId="77777777" w:rsidR="00E335F4" w:rsidRDefault="00E335F4" w:rsidP="00E335F4">
      <w:pPr>
        <w:pStyle w:val="Bibliography"/>
      </w:pPr>
      <w:r>
        <w:t>Hartig, F. 2024. DHARMa: Residual Diagnostics for Hierarchical (Multi-Level / Mixed) Regression Models. R.</w:t>
      </w:r>
    </w:p>
    <w:p w14:paraId="0B9B6366" w14:textId="77777777" w:rsidR="00E335F4" w:rsidRDefault="00E335F4" w:rsidP="00E335F4">
      <w:pPr>
        <w:pStyle w:val="Bibliography"/>
      </w:pPr>
      <w:r>
        <w:t>Hoven, B. M., K. S. Knight, V. E. Peters, and D. L. Gorchov. 2020. Release and suppression: forest layer responses to emerald ash borer (Agrilus planipennis)-caused ash death. Annals of Forest Science 77:10.</w:t>
      </w:r>
    </w:p>
    <w:p w14:paraId="6340F5ED" w14:textId="77777777" w:rsidR="00E335F4" w:rsidRDefault="00E335F4" w:rsidP="00E335F4">
      <w:pPr>
        <w:pStyle w:val="Bibliography"/>
      </w:pPr>
      <w:r>
        <w:t>Johnson, T. D., J. P. Lelito, and K. F. Raffa. 2014. Responses of two parasitoids, the exotic Spathius agrili Yang and the native Spathius floridanus Ashmead, to volatile cues associated with the emerald ash borer, Agrilus planipennis Fairmaire. Biological Control 79:110–117.</w:t>
      </w:r>
    </w:p>
    <w:p w14:paraId="4E2775F0" w14:textId="77777777" w:rsidR="00E335F4" w:rsidRDefault="00E335F4" w:rsidP="00E335F4">
      <w:pPr>
        <w:pStyle w:val="Bibliography"/>
      </w:pPr>
      <w:r>
        <w:lastRenderedPageBreak/>
        <w:t>Jones, M. I., J. R. Gould, M. L. Warden, and M. K. Fierke. 2019. Dispersal of emerald ash borer (Coleoptera: Buprestidae) parasitoids along an ash corridor in western New York. Biological Control 128:94–101.</w:t>
      </w:r>
    </w:p>
    <w:p w14:paraId="5AE46728" w14:textId="77777777" w:rsidR="00E335F4" w:rsidRDefault="00E335F4" w:rsidP="00E335F4">
      <w:pPr>
        <w:pStyle w:val="Bibliography"/>
      </w:pPr>
      <w:r>
        <w:t>Kartesz, J. T. 2015. The Biota of North America Program (BONAP). North American Plant Atlas. (http://bonap.net/napa), Chapel Hill, N.C.</w:t>
      </w:r>
    </w:p>
    <w:p w14:paraId="075643C0" w14:textId="77777777" w:rsidR="00E335F4" w:rsidRDefault="00E335F4" w:rsidP="00E335F4">
      <w:pPr>
        <w:pStyle w:val="Bibliography"/>
      </w:pPr>
      <w:r>
        <w:t>Kashian, D. M. 2016. Sprouting and seed production may promote persistence of green ash in the presence of the emerald ash borer. Ecosphere 7:e01332.</w:t>
      </w:r>
    </w:p>
    <w:p w14:paraId="1371C48A" w14:textId="77777777" w:rsidR="00E335F4" w:rsidRDefault="00E335F4" w:rsidP="00E335F4">
      <w:pPr>
        <w:pStyle w:val="Bibliography"/>
      </w:pPr>
      <w:r>
        <w:t>Klooster, W., K. Gandhi, L. Long, K. Perry, K. Rice, and D. Herms. 2018. Ecological Impacts of Emerald Ash Borer in Forests at the Epicenter of the Invasion in North America. Forests 9:250.</w:t>
      </w:r>
    </w:p>
    <w:p w14:paraId="0E8DA6EC" w14:textId="77777777" w:rsidR="00E335F4" w:rsidRDefault="00E335F4" w:rsidP="00E335F4">
      <w:pPr>
        <w:pStyle w:val="Bibliography"/>
      </w:pPr>
      <w:r>
        <w:t>Klooster, W. S. 2012. Forest Responses to Emerald Ash Borer-Induced Ash Mortality. PhD Thesis, The Ohio State University.</w:t>
      </w:r>
    </w:p>
    <w:p w14:paraId="6B495578" w14:textId="77777777" w:rsidR="00E335F4" w:rsidRDefault="00E335F4" w:rsidP="00E335F4">
      <w:pPr>
        <w:pStyle w:val="Bibliography"/>
      </w:pPr>
      <w:r>
        <w:t>Klooster, W. S., D. A. Herms, K. S. Knight, C. P. Herms, D. G. McCullough, A. Smith, K. J. K. Gandhi, and J. Cardina. 2013. Ash (Fraxinus spp.) mortality, regeneration, and seed bank dynamics in mixed hardwood forests following invasion by emerald ash borer (Agrilus planipennis). Biological Invasions 16:859–873.</w:t>
      </w:r>
    </w:p>
    <w:p w14:paraId="7760BD19" w14:textId="77777777" w:rsidR="00E335F4" w:rsidRDefault="00E335F4" w:rsidP="00E335F4">
      <w:pPr>
        <w:pStyle w:val="Bibliography"/>
      </w:pPr>
      <w:r>
        <w:t>Knight, K. S., J. P. Brown, and R. P. Long. 2013. Factors affecting the survival of ash (Fraxinus spp.) trees infested by emerald ash borer (Agrilus planipennis). Biological Invasions 15:371–383.</w:t>
      </w:r>
    </w:p>
    <w:p w14:paraId="5543667C" w14:textId="77777777" w:rsidR="00E335F4" w:rsidRDefault="00E335F4" w:rsidP="00E335F4">
      <w:pPr>
        <w:pStyle w:val="Bibliography"/>
      </w:pPr>
      <w:r>
        <w:t>Knight, K. S., B. P. Flash, R. H. Kappler, J. A. Throckmorton, B. Grafton, and C. E. Flower. 2014. Monitoring Ash (Fraxinus spp.) Decline and Emerald Ash Borer (Agrilus planipennis) Symptoms in Infested Areas. General Technical Report, U.S. Department of Agriculture, Forest Service, Northern Research Station.</w:t>
      </w:r>
    </w:p>
    <w:p w14:paraId="15BF8D5F" w14:textId="77777777" w:rsidR="00E335F4" w:rsidRDefault="00E335F4" w:rsidP="00E335F4">
      <w:pPr>
        <w:pStyle w:val="Bibliography"/>
      </w:pPr>
      <w:r>
        <w:lastRenderedPageBreak/>
        <w:t>Koch, J. L., D. W. Carey, M. E. Mason, T. M. Poland, and K. S. Knight. 2015. Intraspecific variation in Fraxinus pennsylvanica responses to emerald ash borer (Agrilus planipennis). New Forests 46:995–1011.</w:t>
      </w:r>
    </w:p>
    <w:p w14:paraId="709F45AF" w14:textId="77777777" w:rsidR="00E335F4" w:rsidRDefault="00E335F4" w:rsidP="00E335F4">
      <w:pPr>
        <w:pStyle w:val="Bibliography"/>
      </w:pPr>
      <w:r>
        <w:t>Kolka, R., A. D’Amato, J. Wagenbrenner, R. Slesak, T. Pypker, M. Youngquist, A. Grinde, and B. Palik. 2018. Review of Ecosystem Level Impacts of Emerald Ash Borer on Black Ash Wetlands: What Does the Future Hold? Forests 9:179.</w:t>
      </w:r>
    </w:p>
    <w:p w14:paraId="2941320D" w14:textId="77777777" w:rsidR="00E335F4" w:rsidRDefault="00E335F4" w:rsidP="00E335F4">
      <w:pPr>
        <w:pStyle w:val="Bibliography"/>
      </w:pPr>
      <w:r>
        <w:t>Kost, M. A., and R. P. O’Connor. 2003. Natural Features Inventory and Management Recommendations for Kensington and Oakwoods Metroparks. Michigan Natural Features Inventory, Huron-Clinton Metropolitan Authority.</w:t>
      </w:r>
    </w:p>
    <w:p w14:paraId="4529F0B8" w14:textId="77777777" w:rsidR="00E335F4" w:rsidRDefault="00E335F4" w:rsidP="00E335F4">
      <w:pPr>
        <w:pStyle w:val="Bibliography"/>
      </w:pPr>
      <w:r>
        <w:t>Lenth, R. V. 2024. emmeans: Estimated Marginal Means, aka Least-Squares Means. R.</w:t>
      </w:r>
    </w:p>
    <w:p w14:paraId="75048E12" w14:textId="77777777" w:rsidR="00E335F4" w:rsidRDefault="00E335F4" w:rsidP="00E335F4">
      <w:pPr>
        <w:pStyle w:val="Bibliography"/>
      </w:pPr>
      <w:r>
        <w:t>Lovett, G. M., C. D. Canham, M. A. Arthur, K. C. Weathers, and R. D. Fitzhugh. 2006. Forest Ecosystem Responses to Exotic Pests and Pathogens in Eastern North America. BioScience 56:395.</w:t>
      </w:r>
    </w:p>
    <w:p w14:paraId="4ACB3077" w14:textId="77777777" w:rsidR="00E335F4" w:rsidRDefault="00E335F4" w:rsidP="00E335F4">
      <w:pPr>
        <w:pStyle w:val="Bibliography"/>
      </w:pPr>
      <w:r>
        <w:t>mapBioControl (Midwest Invasive Species Information Network). 2024. .</w:t>
      </w:r>
    </w:p>
    <w:p w14:paraId="700F1CAB" w14:textId="77777777" w:rsidR="00E335F4" w:rsidRDefault="00E335F4" w:rsidP="00E335F4">
      <w:pPr>
        <w:pStyle w:val="Bibliography"/>
      </w:pPr>
      <w:r>
        <w:t>McCormick, J. F., and R. B. Platt. 1980. Recovery of an Appalachian Forest Following the Chestnut Blight or Catherine Keever-You Were Right! American Midland Naturalist 104:264.</w:t>
      </w:r>
    </w:p>
    <w:p w14:paraId="0ECBCB5A" w14:textId="77777777" w:rsidR="00E335F4" w:rsidRDefault="00E335F4" w:rsidP="00E335F4">
      <w:pPr>
        <w:pStyle w:val="Bibliography"/>
      </w:pPr>
      <w:r>
        <w:t>McCullough, D. G. 2019. Challenges, tactics and integrated management of emerald ash borer in North America. Forestry: An International Journal of Forest Research 93:197–211.</w:t>
      </w:r>
    </w:p>
    <w:p w14:paraId="3B44FFA8" w14:textId="77777777" w:rsidR="00E335F4" w:rsidRDefault="00E335F4" w:rsidP="00E335F4">
      <w:pPr>
        <w:pStyle w:val="Bibliography"/>
      </w:pPr>
      <w:r>
        <w:t>Mech, A. M., K. A. Thomas, T. D. Marsico, D. A. Herms, C. R. Allen, M. P. Ayres, K. J. K. Gandhi, J. Gurevitch, N. P. Havill, R. A. Hufbauer, A. M. Liebhold, K. F. Raffa, A. N. Schulz, D. R. Uden, and P. C. Tobin. 2019. Evolutionary history predicts high‐impact invasions by herbivorous insects. Ecology and Evolution 9:12216–12230.</w:t>
      </w:r>
    </w:p>
    <w:p w14:paraId="6110A034" w14:textId="77777777" w:rsidR="00E335F4" w:rsidRDefault="00E335F4" w:rsidP="00E335F4">
      <w:pPr>
        <w:pStyle w:val="Bibliography"/>
      </w:pPr>
      <w:r>
        <w:lastRenderedPageBreak/>
        <w:t>Megonigal, J. P., W. H. Conner, S. Kroeger, and R. R. Sharitz. 1997. Aboveground Production in Southeastern Floodplain Forests: A Test of the Subsidy-Stress Hypothesis. Ecology 78:370–384.</w:t>
      </w:r>
    </w:p>
    <w:p w14:paraId="55DED25E" w14:textId="77777777" w:rsidR="00E335F4" w:rsidRDefault="00E335F4" w:rsidP="00E335F4">
      <w:pPr>
        <w:pStyle w:val="Bibliography"/>
      </w:pPr>
      <w:r>
        <w:t>Morris, T. D., J. R. Gould, J. Drake, and M. K. Fierke. 2023. Status of ash forests and regeneration a decade after first detection of emerald ash borer infestation in New York state. Forest Ecology and Management 549:121464.</w:t>
      </w:r>
    </w:p>
    <w:p w14:paraId="60393411" w14:textId="77777777" w:rsidR="00E335F4" w:rsidRDefault="00E335F4" w:rsidP="00E335F4">
      <w:pPr>
        <w:pStyle w:val="Bibliography"/>
      </w:pPr>
      <w:r>
        <w:t>Murphy, T. C., R. G. Van Driesche, J. R. Gould, and J. S. Elkinton. 2017. Can Spathius galinae attack emerald ash borer larvae feeding in large ash trees? Biological Control 114:8–13.</w:t>
      </w:r>
    </w:p>
    <w:p w14:paraId="0D8F5ACD" w14:textId="77777777" w:rsidR="00E335F4" w:rsidRDefault="00E335F4" w:rsidP="00E335F4">
      <w:pPr>
        <w:pStyle w:val="Bibliography"/>
      </w:pPr>
      <w:r>
        <w:t>Niinemets, Ü., and F. Valladares. 2006. Tolerance to Shade, Drought, and Waterlogging of Temperate Northern Hemisphere Trees and Shrubs. Ecological Monographs 76:521–547.</w:t>
      </w:r>
    </w:p>
    <w:p w14:paraId="4F9B3028" w14:textId="77777777" w:rsidR="00E335F4" w:rsidRDefault="00E335F4" w:rsidP="00E335F4">
      <w:pPr>
        <w:pStyle w:val="Bibliography"/>
      </w:pPr>
      <w:r>
        <w:t>Online Phenology and Degree-day Models. 2022. . https://uspest.org/dd/model_app.</w:t>
      </w:r>
    </w:p>
    <w:p w14:paraId="0F934587" w14:textId="77777777" w:rsidR="00E335F4" w:rsidRDefault="00E335F4" w:rsidP="00E335F4">
      <w:pPr>
        <w:pStyle w:val="Bibliography"/>
      </w:pPr>
      <w:r>
        <w:t>Parsons, G. 2008. Emerald Ash Borer: A guide to identification and comparison to similar species. Michigan State University Department of Entomology.</w:t>
      </w:r>
    </w:p>
    <w:p w14:paraId="1FDEFB1A" w14:textId="77777777" w:rsidR="00E335F4" w:rsidRDefault="00E335F4" w:rsidP="00E335F4">
      <w:pPr>
        <w:pStyle w:val="Bibliography"/>
      </w:pPr>
      <w:r>
        <w:t>Perry, K., and D. Herms. 2019. Dynamic Responses of Ground-Dwelling Invertebrate Communities to Disturbance in Forest Ecosystems. Insects 10:61.</w:t>
      </w:r>
    </w:p>
    <w:p w14:paraId="4853CA9E" w14:textId="77777777" w:rsidR="00E335F4" w:rsidRDefault="00E335F4" w:rsidP="00E335F4">
      <w:pPr>
        <w:pStyle w:val="Bibliography"/>
      </w:pPr>
      <w:r>
        <w:t>Petrice, T. R., T. M. Poland, L. S. Bauer, J. S. Strazanac, J. J. Duan, J. M. Schmude, and F. W. Ravlin. 2025. North American hymenopteran parasitoids of emerald ash borer larvae: seasonal abundance and interaction with introduced Asian parasitoids. The Canadian Entomologist 157:e7.</w:t>
      </w:r>
    </w:p>
    <w:p w14:paraId="5190F5C0" w14:textId="77777777" w:rsidR="00E335F4" w:rsidRDefault="00E335F4" w:rsidP="00E335F4">
      <w:pPr>
        <w:pStyle w:val="Bibliography"/>
      </w:pPr>
      <w:r>
        <w:t>Quinn, N. F., J. J. Duan, and J. Elkinton. 2022a. Monitoring the impact of introduced emerald ash borer parasitoids: factors affecting Oobius agrili dispersal and parasitization of sentinel host eggs. BioControl 67:387–394.</w:t>
      </w:r>
    </w:p>
    <w:p w14:paraId="4130A53C" w14:textId="77777777" w:rsidR="00E335F4" w:rsidRDefault="00E335F4" w:rsidP="00E335F4">
      <w:pPr>
        <w:pStyle w:val="Bibliography"/>
      </w:pPr>
      <w:r>
        <w:lastRenderedPageBreak/>
        <w:t>Quinn, N. F., J. S. Gould, C. E. Rutledge, A. Fassler, J. S. Elkinton, and J. J. Duan. 2022b. Spread and phenology of Spathius galinae and Tetrastichus planipennisi, recently introduced for biocontrol of emerald ash borer (Coleoptera: Buprestidae) in the northeastern United States. Biological Control 165:104794.</w:t>
      </w:r>
    </w:p>
    <w:p w14:paraId="023FCA83" w14:textId="77777777" w:rsidR="00E335F4" w:rsidRDefault="00E335F4" w:rsidP="00E335F4">
      <w:pPr>
        <w:pStyle w:val="Bibliography"/>
      </w:pPr>
      <w:r>
        <w:t xml:space="preserve">Quinn, N. F., T. R. Petrice, J. M. Schmude, T. M. Poland, L. S. Bauer, C. E. Rutlege, R. G. Van Driesche, J. S. Elkinton, and J. J. Duan. 2023. Postrelease assessment of </w:t>
      </w:r>
      <w:r>
        <w:rPr>
          <w:i/>
          <w:iCs/>
        </w:rPr>
        <w:t>Oobius agrili</w:t>
      </w:r>
      <w:r>
        <w:t xml:space="preserve"> (Hymenoptera: Encyrtidae) establishment and persistence in Michigan and the Northeastern United States. Journal of Economic Entomology 116:1165–1170.</w:t>
      </w:r>
    </w:p>
    <w:p w14:paraId="6448C3A7" w14:textId="77777777" w:rsidR="00E335F4" w:rsidRDefault="00E335F4" w:rsidP="00E335F4">
      <w:pPr>
        <w:pStyle w:val="Bibliography"/>
      </w:pPr>
      <w:r>
        <w:t>R Core Team. 2024. R: A Language and Environment for Statistical Computing. R Foundation for Statistical Computing, Vienna, Austria.</w:t>
      </w:r>
    </w:p>
    <w:p w14:paraId="5686C31F" w14:textId="77777777" w:rsidR="00E335F4" w:rsidRDefault="00E335F4" w:rsidP="00E335F4">
      <w:pPr>
        <w:pStyle w:val="Bibliography"/>
      </w:pPr>
      <w:r>
        <w:t>Roy, H. E., L.-J. Lawson Handley, K. Schönrogge, R. L. Poland, and B. V. Purse. 2011. Can the enemy release hypothesis explain the success of invasive alien predators and parasitoids? BioControl 56:451–468.</w:t>
      </w:r>
    </w:p>
    <w:p w14:paraId="0AF86ADC" w14:textId="77777777" w:rsidR="00E335F4" w:rsidRDefault="00E335F4" w:rsidP="00E335F4">
      <w:pPr>
        <w:pStyle w:val="Bibliography"/>
      </w:pPr>
      <w:r>
        <w:t>Royo, A. A., and K. S. Knight. 2012. White ash (Fraxinus americana) decline and mortality: The role of site nutrition and stress history. Forest Ecology and Management 286:8–15.</w:t>
      </w:r>
    </w:p>
    <w:p w14:paraId="7728314A" w14:textId="77777777" w:rsidR="00E335F4" w:rsidRDefault="00E335F4" w:rsidP="00E335F4">
      <w:pPr>
        <w:pStyle w:val="Bibliography"/>
      </w:pPr>
      <w:r>
        <w:t>Rutledge, C. E., R. G. Van Driesche, and J. J. Duan. 2021. Comparative efficacy of three techniques for monitoring the establishment and spread of larval parasitoids recently introduced for biological control of emerald ash borer, Agrilus planipennis (Coleoptera: Buprestidae). Biological Control 161:104704.</w:t>
      </w:r>
    </w:p>
    <w:p w14:paraId="5BF7ED00" w14:textId="77777777" w:rsidR="00E335F4" w:rsidRDefault="00E335F4" w:rsidP="00E335F4">
      <w:pPr>
        <w:pStyle w:val="Bibliography"/>
      </w:pPr>
      <w:r>
        <w:t>Schauff, M. E., and E. . Grissel. 1990. Key From: A handbook of the families of Nearctic Chalcidoidea (Hymenoptera). Entomological Society of Washington (Washington, D.C.) Handbook 1:1-85.</w:t>
      </w:r>
    </w:p>
    <w:p w14:paraId="514C026C" w14:textId="77777777" w:rsidR="00E335F4" w:rsidRDefault="00E335F4" w:rsidP="00E335F4">
      <w:pPr>
        <w:pStyle w:val="Bibliography"/>
      </w:pPr>
      <w:r>
        <w:lastRenderedPageBreak/>
        <w:t>Siegert, N. W., P. J. Engelken, and D. G. McCullough. 2021. Changes in demography and carrying capacity of green ash and black ash ten years after emerald ash borer invasion of two ash-dominant forests. Forest Ecology and Management 494:119335.</w:t>
      </w:r>
    </w:p>
    <w:p w14:paraId="6C05D8E0" w14:textId="77777777" w:rsidR="00E335F4" w:rsidRDefault="00E335F4" w:rsidP="00E335F4">
      <w:pPr>
        <w:pStyle w:val="Bibliography"/>
      </w:pPr>
      <w:r>
        <w:t>Siegert, N. W., D. G. McCullough, T. Luther, L. Benedict, S. Crocker, K. Church, and J. Banks. 2023. Biological invasion threatens keystone species indelibly entwined with Indigenous cultures. Frontiers in Ecology and the Environment 21:310–316.</w:t>
      </w:r>
    </w:p>
    <w:p w14:paraId="375DFBF1" w14:textId="77777777" w:rsidR="00E335F4" w:rsidRDefault="00E335F4" w:rsidP="00E335F4">
      <w:pPr>
        <w:pStyle w:val="Bibliography"/>
      </w:pPr>
      <w:r>
        <w:t>Smith, A. 2006. Effects of Community Structure on Forest susceptibility and Response to the Emerald Ash Borer Invasion of the Huron River Watershed in Southeast Michigan. Master’s Thesis, The Ohio State University.</w:t>
      </w:r>
    </w:p>
    <w:p w14:paraId="2B971C0D" w14:textId="77777777" w:rsidR="00E335F4" w:rsidRDefault="00E335F4" w:rsidP="00E335F4">
      <w:pPr>
        <w:pStyle w:val="Bibliography"/>
      </w:pPr>
      <w:r>
        <w:t>Smith, A., D. A. Herms, R. P. Long, and K. J. K. Gandhi. 2015. Community composition and structure had no effect on forest susceptibility to invasion by the emerald ash borer (Coleoptera: Buprestidae). The Canadian Entomologist 147:318–328.</w:t>
      </w:r>
    </w:p>
    <w:p w14:paraId="5F1BEDD8" w14:textId="77777777" w:rsidR="00E335F4" w:rsidRDefault="00E335F4" w:rsidP="00E335F4">
      <w:pPr>
        <w:pStyle w:val="Bibliography"/>
      </w:pPr>
      <w:r>
        <w:t>Telander, A. C., R. A. Slesak, A. W. D’Amato, B. J. Palik, K. N. Brooks, and C. F. Lenhart. 2015. Sap flow of black ash in wetland forests of northern Minnesota, USA: Hydrologic implications of tree mortality due to emerald ash borer. Agricultural and Forest Meteorology 206:4–11.</w:t>
      </w:r>
    </w:p>
    <w:p w14:paraId="4D80707A" w14:textId="77777777" w:rsidR="00E335F4" w:rsidRDefault="00E335F4" w:rsidP="00E335F4">
      <w:pPr>
        <w:pStyle w:val="Bibliography"/>
      </w:pPr>
      <w:r>
        <w:t xml:space="preserve">Timms, L. L., S. M. Smith, and P. De Groot. 2006. Patterns in the within‐tree distribution of the emerald ash borer </w:t>
      </w:r>
      <w:r>
        <w:rPr>
          <w:i/>
          <w:iCs/>
        </w:rPr>
        <w:t>Agrilus planipennis</w:t>
      </w:r>
      <w:r>
        <w:t xml:space="preserve"> (Fairmaire) in young, green‐ash plantations of south‐western Ontario, Canada. Agricultural and Forest Entomology 8:313–321.</w:t>
      </w:r>
    </w:p>
    <w:p w14:paraId="5367DF92" w14:textId="77777777" w:rsidR="00E335F4" w:rsidRDefault="00E335F4" w:rsidP="00E335F4">
      <w:pPr>
        <w:pStyle w:val="Bibliography"/>
      </w:pPr>
      <w:r>
        <w:t>USDA–APHIS/ARS/FS. 2021. Emerald Ash Borer Biological Control Release and Recovery Guidelines. USDA–APHIS–ARS–FS, Riverdale, Maryland.</w:t>
      </w:r>
    </w:p>
    <w:p w14:paraId="52F8C96B" w14:textId="77777777" w:rsidR="00E335F4" w:rsidRDefault="00E335F4" w:rsidP="00E335F4">
      <w:pPr>
        <w:pStyle w:val="Bibliography"/>
      </w:pPr>
      <w:r>
        <w:t>Van Driesche, R., and R. Reardon. 2016. The Use of Classical Biological Control to Preserve Forests in North America. USDA Forest Service, Morgantown, WV.</w:t>
      </w:r>
    </w:p>
    <w:p w14:paraId="2D53DE7F" w14:textId="77777777" w:rsidR="00E335F4" w:rsidRDefault="00E335F4" w:rsidP="00E335F4">
      <w:pPr>
        <w:pStyle w:val="Bibliography"/>
      </w:pPr>
      <w:r>
        <w:lastRenderedPageBreak/>
        <w:t>Venables, W. N., B. D. Ripley, and W. N. Venables. 2002. Modern applied statistics with S. 4th ed. Springer, New York.</w:t>
      </w:r>
    </w:p>
    <w:p w14:paraId="058B72B3" w14:textId="77777777" w:rsidR="00E335F4" w:rsidRDefault="00E335F4" w:rsidP="00E335F4">
      <w:pPr>
        <w:pStyle w:val="Bibliography"/>
      </w:pPr>
      <w:r>
        <w:t>Villari, C., D. A. Herms, J. G. A. Whitehill, D. Cipollini, and P. Bonello. 2016. Progress and gaps in understanding mechanisms of ash tree resistance to emerald ash borer, a model for wood‐boring insects that kill angiosperms. New Phytologist 209:63–79.</w:t>
      </w:r>
    </w:p>
    <w:p w14:paraId="51BBF838" w14:textId="77777777" w:rsidR="00E335F4" w:rsidRDefault="00E335F4" w:rsidP="00E335F4">
      <w:pPr>
        <w:pStyle w:val="Bibliography"/>
      </w:pPr>
      <w:r>
        <w:t>Wagner, D. L., and K. J. Todd. 2015. Chapter 2: Ecological Impacts of Emerald Ash Borer. Page Biology and Control of Emerald Ash Borer. USDA Forest Service.</w:t>
      </w:r>
    </w:p>
    <w:p w14:paraId="332E6937" w14:textId="77777777" w:rsidR="00E335F4" w:rsidRDefault="00E335F4" w:rsidP="00E335F4">
      <w:pPr>
        <w:pStyle w:val="Bibliography"/>
      </w:pPr>
      <w:r>
        <w:t>Ward, S. F., A. M. Liebhold, R. S. Morin, and S. Fei. 2021. Population dynamics of ash across the eastern USA following invasion by emerald ash borer. Forest Ecology and Management 479:1–8.</w:t>
      </w:r>
    </w:p>
    <w:p w14:paraId="168739E6" w14:textId="77777777" w:rsidR="00E335F4" w:rsidRDefault="00E335F4" w:rsidP="00E335F4">
      <w:pPr>
        <w:pStyle w:val="Bibliography"/>
      </w:pPr>
      <w:r>
        <w:t>Wilson, C. J., T. R. Petrice, T. M. Poland, and D. G. McCullough. 2024. Tree species richness and ash density have variable effects on emerald ash borer biological control by woodpeckers and parasitoid wasps in post-invasion white ash stands. Environmental Entomology 53:544–560.</w:t>
      </w:r>
    </w:p>
    <w:p w14:paraId="5CC4FB01" w14:textId="095403C8" w:rsidR="00E335F4" w:rsidRDefault="00E335F4" w:rsidP="00E335F4">
      <w:pPr>
        <w:pStyle w:val="Bibliography"/>
      </w:pPr>
      <w:r>
        <w:t>Zhang, Y.-Z., D.-W. Huang, T.-H. Zho, H.-P. Liu, and L. S. Bauer. 2005. Two new species of egg parasitoids (Hymenoptera: Encyrtidae) of wood-boring beetle pests from China. Phytoparasitica 33:253–260.</w:t>
      </w:r>
    </w:p>
    <w:p w14:paraId="5D01F2CA" w14:textId="66CB43CB" w:rsidR="0064244A" w:rsidRPr="00820BED" w:rsidRDefault="002A0B0A">
      <w:r w:rsidRPr="00820BED">
        <w:fldChar w:fldCharType="end"/>
      </w:r>
    </w:p>
    <w:sectPr w:rsidR="0064244A" w:rsidRPr="00820BED"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1075076B" w:rsidR="00F80CC9" w:rsidRDefault="00F80CC9" w:rsidP="00F80CC9">
      <w:pPr>
        <w:pStyle w:val="CommentText"/>
      </w:pPr>
      <w:r>
        <w:rPr>
          <w:rStyle w:val="CommentReference"/>
        </w:rPr>
        <w:annotationRef/>
      </w:r>
      <w:r>
        <w:t>Could also cite the enemy release hypothesis here</w:t>
      </w:r>
    </w:p>
  </w:comment>
  <w:comment w:id="2" w:author="Aaron Tayal" w:date="2025-07-30T09:16:00Z" w:initials="AT">
    <w:p w14:paraId="7C91227C" w14:textId="77777777" w:rsidR="00A8139D" w:rsidRDefault="00A8139D" w:rsidP="00A8139D">
      <w:pPr>
        <w:pStyle w:val="CommentText"/>
      </w:pPr>
      <w:r>
        <w:rPr>
          <w:rStyle w:val="CommentReference"/>
        </w:rPr>
        <w:annotationRef/>
      </w:r>
      <w:r>
        <w:t>cite</w:t>
      </w:r>
    </w:p>
  </w:comment>
  <w:comment w:id="3" w:author="Perry, Kayla" w:date="2025-09-11T07:41:00Z" w:initials="KP">
    <w:p w14:paraId="095C4211" w14:textId="77777777" w:rsidR="002802E4" w:rsidRDefault="002802E4" w:rsidP="002802E4">
      <w:pPr>
        <w:pStyle w:val="CommentText"/>
      </w:pPr>
      <w:r>
        <w:rPr>
          <w:rStyle w:val="CommentReference"/>
        </w:rPr>
        <w:annotationRef/>
      </w:r>
      <w:r>
        <w:t xml:space="preserve">I would add a sentence here that makes the connection between dominance of black ash in hydric stands with larger canopy gaps (maybe from wendy’s or kamal’s papers) and combined with the hydrology, potential for distinct patterns of regeneration (or plant community response) following ash loss. </w:t>
      </w:r>
    </w:p>
  </w:comment>
  <w:comment w:id="4" w:author="Perry, Kayla" w:date="2025-09-11T07:42:00Z" w:initials="KP">
    <w:p w14:paraId="137F3322" w14:textId="77777777" w:rsidR="0013621C" w:rsidRDefault="0013621C" w:rsidP="0013621C">
      <w:pPr>
        <w:pStyle w:val="CommentText"/>
      </w:pPr>
      <w:r>
        <w:rPr>
          <w:rStyle w:val="CommentReference"/>
        </w:rPr>
        <w:annotationRef/>
      </w:r>
      <w:r>
        <w:t>You have elements of that in the following sentence but I think the uniqueness of black ash swamps could be emphasized and that will support an objective only focusing on those forest types.</w:t>
      </w:r>
    </w:p>
  </w:comment>
  <w:comment w:id="5" w:author="Aaron Tayal" w:date="2025-07-31T11:31:00Z" w:initials="AT">
    <w:p w14:paraId="35AB4927" w14:textId="683B9338" w:rsidR="001C2D10" w:rsidRDefault="001C2D10" w:rsidP="001C2D10">
      <w:pPr>
        <w:pStyle w:val="CommentText"/>
      </w:pPr>
      <w:r>
        <w:rPr>
          <w:rStyle w:val="CommentReference"/>
        </w:rPr>
        <w:annotationRef/>
      </w:r>
      <w:r>
        <w:rPr>
          <w:color w:val="000000"/>
        </w:rPr>
        <w:t xml:space="preserve">Because few reproductively mature ash remain alive in post-outbreak mixed forests (Ward et al. 2021), and the ash seed bank depleted quickly (Klooster et al. 2014), we predicted that newly germinated ash seedlings would be absent. Furthermore, we predicted a higher incidence of signs and symptoms of EAB infestation on trees of larger diameter (Duan et al. 2017). </w:t>
      </w:r>
    </w:p>
  </w:comment>
  <w:comment w:id="6" w:author="Aaron Tayal" w:date="2025-08-21T13:31:00Z" w:initials="AT">
    <w:p w14:paraId="7A0B11D3" w14:textId="2FA8F3C7" w:rsidR="00B11AD4" w:rsidRDefault="00B11AD4" w:rsidP="00B11AD4">
      <w:pPr>
        <w:pStyle w:val="CommentText"/>
      </w:pPr>
      <w:r>
        <w:rPr>
          <w:rStyle w:val="CommentReference"/>
        </w:rPr>
        <w:annotationRef/>
      </w:r>
      <w:r>
        <w:rPr>
          <w:color w:val="000000"/>
        </w:rPr>
        <w:t xml:space="preserve">We hypothesized that the parasitoids that were most capable of dispersal, such as </w:t>
      </w:r>
      <w:r>
        <w:rPr>
          <w:i/>
          <w:iCs/>
          <w:color w:val="000000"/>
        </w:rPr>
        <w:t>T. planipennisi</w:t>
      </w:r>
      <w:r>
        <w:rPr>
          <w:color w:val="000000"/>
        </w:rPr>
        <w:t xml:space="preserve"> and </w:t>
      </w:r>
      <w:r>
        <w:rPr>
          <w:i/>
          <w:iCs/>
          <w:color w:val="000000"/>
        </w:rPr>
        <w:t>S. galinae</w:t>
      </w:r>
      <w:r>
        <w:rPr>
          <w:color w:val="000000"/>
        </w:rPr>
        <w:t xml:space="preserve">, would be more likely to be recovered than </w:t>
      </w:r>
      <w:r>
        <w:rPr>
          <w:i/>
          <w:iCs/>
          <w:color w:val="000000"/>
        </w:rPr>
        <w:t>O. agrili</w:t>
      </w:r>
      <w:r>
        <w:rPr>
          <w:color w:val="000000"/>
        </w:rPr>
        <w:t xml:space="preserve">, which disperses more slowly </w:t>
      </w:r>
      <w:r>
        <w:t>(Abell et al. 2014)</w:t>
      </w:r>
      <w:r>
        <w:rPr>
          <w:color w:val="000000"/>
        </w:rPr>
        <w:t xml:space="preserve">. </w:t>
      </w:r>
    </w:p>
  </w:comment>
  <w:comment w:id="7" w:author="Aaron Tayal" w:date="2025-01-27T10:14:00Z" w:initials="AT">
    <w:p w14:paraId="68AE9610" w14:textId="398DCF55"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8" w:author="Aaron Tayal" w:date="2025-03-05T12:08:00Z" w:initials="AT">
    <w:p w14:paraId="4EDDEF4D" w14:textId="40A45FB6" w:rsidR="00BC58E4" w:rsidRDefault="00BC58E4" w:rsidP="00BC58E4">
      <w:pPr>
        <w:pStyle w:val="CommentText"/>
      </w:pPr>
      <w:r>
        <w:rPr>
          <w:rStyle w:val="CommentReference"/>
        </w:rPr>
        <w:annotationRef/>
      </w:r>
      <w:r>
        <w:t>Brand?</w:t>
      </w:r>
    </w:p>
  </w:comment>
  <w:comment w:id="9"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10"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11" w:author="Aaron Tayal" w:date="2025-07-30T11:31:00Z" w:initials="AT">
    <w:p w14:paraId="063F2E8E" w14:textId="77777777" w:rsidR="00EF7512" w:rsidRDefault="00EF7512" w:rsidP="00EF7512">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12" w:author="Perry, Kayla" w:date="2025-06-23T09:34:00Z" w:initials="KP">
    <w:p w14:paraId="5B0DA7DC" w14:textId="77777777" w:rsidR="007C2051" w:rsidRDefault="007C2051" w:rsidP="007C2051">
      <w:pPr>
        <w:pStyle w:val="CommentText"/>
      </w:pPr>
      <w:r>
        <w:rPr>
          <w:rStyle w:val="CommentReference"/>
        </w:rPr>
        <w:annotationRef/>
      </w:r>
      <w:r>
        <w:t>Do you have percentage cover for these species individually, or just the category (e.g., woody shrub)?</w:t>
      </w:r>
    </w:p>
  </w:comment>
  <w:comment w:id="13" w:author="Aaron Tayal" w:date="2025-06-23T10:58:00Z" w:initials="AT">
    <w:p w14:paraId="35ED7FC2" w14:textId="77777777" w:rsidR="007C2051" w:rsidRDefault="007C2051" w:rsidP="007C2051">
      <w:pPr>
        <w:pStyle w:val="CommentText"/>
      </w:pPr>
      <w:r>
        <w:rPr>
          <w:rStyle w:val="CommentReference"/>
        </w:rPr>
        <w:annotationRef/>
      </w:r>
      <w:r>
        <w:t>Individually for these species, except that autumn olive is grouped with “other shrubs” which also includes swamp rose, red-osier dogwood, barberry, Rubus, currants, and a few others.</w:t>
      </w:r>
    </w:p>
  </w:comment>
  <w:comment w:id="14" w:author="Perry, Kayla" w:date="2025-07-23T14:37:00Z" w:initials="KP">
    <w:p w14:paraId="008EE479" w14:textId="77777777" w:rsidR="00C20268" w:rsidRDefault="00C20268" w:rsidP="00C20268">
      <w:pPr>
        <w:pStyle w:val="CommentText"/>
      </w:pPr>
      <w:r>
        <w:rPr>
          <w:rStyle w:val="CommentReference"/>
        </w:rPr>
        <w:annotationRef/>
      </w:r>
      <w:r>
        <w:t>This section seems to be missing some info</w:t>
      </w:r>
    </w:p>
  </w:comment>
  <w:comment w:id="18" w:author="Aaron Tayal" w:date="2025-02-07T17:16:00Z" w:initials="AT">
    <w:p w14:paraId="2983435F" w14:textId="4E3F404A" w:rsidR="006C34B4" w:rsidRDefault="006C34B4" w:rsidP="006C34B4">
      <w:pPr>
        <w:pStyle w:val="CommentText"/>
      </w:pPr>
      <w:r>
        <w:rPr>
          <w:rStyle w:val="CommentReference"/>
        </w:rPr>
        <w:annotationRef/>
      </w:r>
      <w:r>
        <w:t>Kayla: Were they pooled or averaged?</w:t>
      </w:r>
    </w:p>
  </w:comment>
  <w:comment w:id="19"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20"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5"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6"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7"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21"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22"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23"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4"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5" w:author="Perry, Kayla" w:date="2025-07-23T14:30:00Z" w:initials="KP">
    <w:p w14:paraId="3ADEF35E" w14:textId="77777777" w:rsidR="00CD1C31" w:rsidRDefault="00CD1C31" w:rsidP="00CD1C31">
      <w:pPr>
        <w:pStyle w:val="CommentText"/>
      </w:pPr>
      <w:r>
        <w:rPr>
          <w:rStyle w:val="CommentReference"/>
        </w:rPr>
        <w:annotationRef/>
      </w:r>
      <w:r>
        <w:t>May want to move the numbers of each class up further in the methods</w:t>
      </w:r>
    </w:p>
  </w:comment>
  <w:comment w:id="26" w:author="Perry, Kayla" w:date="2025-02-03T11:47:00Z" w:initials="KP">
    <w:p w14:paraId="5F423344" w14:textId="72DD34E9" w:rsidR="00101A33" w:rsidRDefault="00101A33" w:rsidP="00101A33">
      <w:pPr>
        <w:pStyle w:val="CommentText"/>
      </w:pPr>
      <w:r>
        <w:rPr>
          <w:rStyle w:val="CommentReference"/>
        </w:rPr>
        <w:annotationRef/>
      </w:r>
      <w:r>
        <w:t>You were able to statistically investigate counts of understory ash, but not basal area?</w:t>
      </w:r>
    </w:p>
  </w:comment>
  <w:comment w:id="27"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8"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9"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30" w:author="Aaron Tayal" w:date="2025-09-22T13:53:00Z" w:initials="AT">
    <w:p w14:paraId="4BF311D7" w14:textId="77777777" w:rsidR="003F5BB4" w:rsidRDefault="003F5BB4" w:rsidP="003F5BB4">
      <w:pPr>
        <w:pStyle w:val="CommentText"/>
      </w:pPr>
      <w:r>
        <w:rPr>
          <w:rStyle w:val="CommentReference"/>
        </w:rPr>
        <w:annotationRef/>
      </w:r>
      <w:r>
        <w:t>Change this</w:t>
      </w:r>
    </w:p>
  </w:comment>
  <w:comment w:id="31" w:author="Perry, Kayla" w:date="2025-06-23T09:55:00Z" w:initials="KP">
    <w:p w14:paraId="76AE6E31" w14:textId="75A167AD"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32" w:author="Perry, Kayla" w:date="2025-07-23T14:47:00Z" w:initials="KP">
    <w:p w14:paraId="36EB1CB6" w14:textId="77777777" w:rsidR="006153D3" w:rsidRDefault="006153D3" w:rsidP="006153D3">
      <w:pPr>
        <w:pStyle w:val="CommentText"/>
      </w:pPr>
      <w:r>
        <w:rPr>
          <w:rStyle w:val="CommentReference"/>
        </w:rPr>
        <w:annotationRef/>
      </w:r>
      <w:r>
        <w:t>I still agree with this comment I made before. I tried to lump some of these sections together...</w:t>
      </w:r>
    </w:p>
  </w:comment>
  <w:comment w:id="33" w:author="Aaron Tayal" w:date="2025-07-09T10:53:00Z" w:initials="AT">
    <w:p w14:paraId="220AA8B7" w14:textId="77777777" w:rsidR="002677B5" w:rsidRDefault="00215397" w:rsidP="002677B5">
      <w:pPr>
        <w:pStyle w:val="CommentText"/>
      </w:pPr>
      <w:r>
        <w:rPr>
          <w:rStyle w:val="CommentReference"/>
        </w:rPr>
        <w:annotationRef/>
      </w:r>
      <w:r w:rsidR="002677B5">
        <w:t>Need to add a figure. I also intend to look at different superfamilies of wasps and how they changed over the summer.</w:t>
      </w:r>
    </w:p>
  </w:comment>
  <w:comment w:id="34" w:author="Aaron Tayal" w:date="2025-09-16T09:35:00Z" w:initials="AT">
    <w:p w14:paraId="55C6BD5B" w14:textId="77777777" w:rsidR="002677B5" w:rsidRDefault="002677B5" w:rsidP="002677B5">
      <w:pPr>
        <w:pStyle w:val="CommentText"/>
      </w:pPr>
      <w:r>
        <w:rPr>
          <w:rStyle w:val="CommentReference"/>
        </w:rPr>
        <w:annotationRef/>
      </w:r>
      <w:r>
        <w:t>Yellow pan traps also caught a total of 1537 Hymenoptera, 1074 Diptera, 1163 Hemiptera, 77 Lepidoptera, 277 Coleoptera, and 152 other arthropods.</w:t>
      </w:r>
    </w:p>
  </w:comment>
  <w:comment w:id="35" w:author="Perry, Kayla" w:date="2025-02-03T08:49:00Z" w:initials="PK">
    <w:p w14:paraId="430C5D73" w14:textId="0D0852DB"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36" w:author="Perry, Kayla" w:date="2025-09-11T07:51:00Z" w:initials="KP">
    <w:p w14:paraId="4CFFDEB0" w14:textId="77777777" w:rsidR="00AF6EB4" w:rsidRDefault="00AF6EB4" w:rsidP="00AF6EB4">
      <w:pPr>
        <w:pStyle w:val="CommentText"/>
      </w:pPr>
      <w:r>
        <w:rPr>
          <w:rStyle w:val="CommentReference"/>
        </w:rPr>
        <w:annotationRef/>
      </w:r>
      <w:r>
        <w:t>Probably stems/ha, that is how Wendy reported densities, correct?</w:t>
      </w:r>
    </w:p>
  </w:comment>
  <w:comment w:id="37" w:author="Aaron Tayal" w:date="2025-09-19T18:08:00Z" w:initials="AT">
    <w:p w14:paraId="22538D18" w14:textId="77777777" w:rsidR="00873DE8" w:rsidRDefault="00873DE8" w:rsidP="00873DE8">
      <w:pPr>
        <w:pStyle w:val="CommentText"/>
      </w:pPr>
      <w:r>
        <w:rPr>
          <w:rStyle w:val="CommentReference"/>
        </w:rPr>
        <w:annotationRef/>
      </w:r>
      <w:r>
        <w:t>Yeah, I switched them so that stems/ha is reported first</w:t>
      </w:r>
    </w:p>
  </w:comment>
  <w:comment w:id="38" w:author="Perry, Kayla" w:date="2025-09-11T10:43:00Z" w:initials="KP">
    <w:p w14:paraId="373F1BE8" w14:textId="1532EE87" w:rsidR="00235111" w:rsidRDefault="00235111" w:rsidP="00235111">
      <w:pPr>
        <w:pStyle w:val="CommentText"/>
      </w:pPr>
      <w:r>
        <w:rPr>
          <w:rStyle w:val="CommentReference"/>
        </w:rPr>
        <w:annotationRef/>
      </w:r>
      <w:r>
        <w:t>I would present in a table or in the text, but not both. It is a little confusing because the numbers are different, I think that is because here they are split by hydroclass. Can you remove from text, but then include a overall average here?</w:t>
      </w:r>
    </w:p>
  </w:comment>
  <w:comment w:id="39" w:author="Aaron Tayal" w:date="2025-09-26T11:58:00Z" w:initials="AT">
    <w:p w14:paraId="26E6F8AD" w14:textId="77777777" w:rsidR="00FD66C9" w:rsidRDefault="00FD66C9" w:rsidP="00FD66C9">
      <w:pPr>
        <w:pStyle w:val="CommentText"/>
      </w:pPr>
      <w:r>
        <w:rPr>
          <w:rStyle w:val="CommentReference"/>
        </w:rPr>
        <w:annotationRef/>
      </w:r>
      <w:r>
        <w:t>The symptoms that showed the most inter-plot variation in prevalence were epicormic sprouts, basal sprouts, and bark splitting, while the prevalence canopy decline was more consistent between plots (Fig. S4).</w:t>
      </w:r>
    </w:p>
  </w:comment>
  <w:comment w:id="40" w:author="Perry, Kayla" w:date="2025-07-23T15:25:00Z" w:initials="KP">
    <w:p w14:paraId="31E95425" w14:textId="7B194411" w:rsidR="00322F3B" w:rsidRDefault="00322F3B" w:rsidP="00322F3B">
      <w:pPr>
        <w:pStyle w:val="CommentText"/>
      </w:pPr>
      <w:r>
        <w:rPr>
          <w:rStyle w:val="CommentReference"/>
        </w:rPr>
        <w:annotationRef/>
      </w:r>
      <w:r>
        <w:t>Don’t remember if this was in the stats section</w:t>
      </w:r>
    </w:p>
  </w:comment>
  <w:comment w:id="41" w:author="Aaron Tayal" w:date="2025-08-01T12:14:00Z" w:initials="AT">
    <w:p w14:paraId="63A9782A" w14:textId="77777777" w:rsidR="005475A7" w:rsidRDefault="009A7953" w:rsidP="005475A7">
      <w:pPr>
        <w:pStyle w:val="CommentText"/>
      </w:pPr>
      <w:r>
        <w:rPr>
          <w:rStyle w:val="CommentReference"/>
        </w:rPr>
        <w:annotationRef/>
      </w:r>
      <w:r w:rsidR="005475A7">
        <w:t>I did include something in the stats section but I could change it if it’s unclear: “To assess the accuracy of the models, trees were binned into increments of 1 cm diameter, and the proportion of trees in each bin showing the EAB symptom was calculated. A model was judged as a good fit if the model trendline passed through the proportions for each bin.”</w:t>
      </w:r>
    </w:p>
  </w:comment>
  <w:comment w:id="42" w:author="Perry, Kayla" w:date="2025-07-23T15:30:00Z" w:initials="KP">
    <w:p w14:paraId="47EB54FE" w14:textId="1A2C5ABA" w:rsidR="00E51A1C" w:rsidRDefault="00E51A1C" w:rsidP="00E51A1C">
      <w:pPr>
        <w:pStyle w:val="CommentText"/>
      </w:pPr>
      <w:r>
        <w:rPr>
          <w:rStyle w:val="CommentReference"/>
        </w:rPr>
        <w:annotationRef/>
      </w:r>
      <w:r>
        <w:t>Is this section complete?</w:t>
      </w:r>
    </w:p>
  </w:comment>
  <w:comment w:id="43" w:author="Perry, Kayla" w:date="2025-07-28T12:52:00Z" w:initials="KP">
    <w:p w14:paraId="2FCE1938" w14:textId="77777777" w:rsidR="002351DF" w:rsidRDefault="002351DF" w:rsidP="002351DF">
      <w:pPr>
        <w:pStyle w:val="CommentText"/>
      </w:pPr>
      <w:r>
        <w:rPr>
          <w:rStyle w:val="CommentReference"/>
        </w:rPr>
        <w:annotationRef/>
      </w:r>
      <w:r>
        <w:t>This section is all descriptive, and I think we need something more. I understand that we cannot directly test the compensatory growth hypothesis because we are not diving into the historical data, but is there an assumption of the hypothesis or some preliminary analysis that we could do, so that in the discussion, you can propose further research to test it?</w:t>
      </w:r>
    </w:p>
  </w:comment>
  <w:comment w:id="44" w:author="Perry, Kayla" w:date="2025-09-11T10:51:00Z" w:initials="KP">
    <w:p w14:paraId="67E1D952" w14:textId="77777777" w:rsidR="005137AF" w:rsidRDefault="005137AF" w:rsidP="005137AF">
      <w:pPr>
        <w:pStyle w:val="CommentText"/>
      </w:pPr>
      <w:r>
        <w:rPr>
          <w:rStyle w:val="CommentReference"/>
        </w:rPr>
        <w:annotationRef/>
      </w:r>
      <w:r>
        <w:t>Are dead trees import here if we aren’t talking about ash?</w:t>
      </w:r>
    </w:p>
  </w:comment>
  <w:comment w:id="45" w:author="Perry, Kayla" w:date="2025-10-06T06:11:00Z" w:initials="KP">
    <w:p w14:paraId="5C079CF6" w14:textId="77777777" w:rsidR="00A52BC5" w:rsidRDefault="00A52BC5" w:rsidP="00A52BC5">
      <w:pPr>
        <w:pStyle w:val="CommentText"/>
      </w:pPr>
      <w:r>
        <w:rPr>
          <w:rStyle w:val="CommentReference"/>
        </w:rPr>
        <w:annotationRef/>
      </w:r>
      <w:r>
        <w:t xml:space="preserve">I would check in Wendy’s paper, how does she talk about tree size classes. </w:t>
      </w:r>
    </w:p>
  </w:comment>
  <w:comment w:id="46" w:author="Perry, Kayla" w:date="2025-10-06T06:15:00Z" w:initials="KP">
    <w:p w14:paraId="63C8D33C" w14:textId="77777777" w:rsidR="00416CDD" w:rsidRDefault="00416CDD" w:rsidP="00416CDD">
      <w:pPr>
        <w:pStyle w:val="CommentText"/>
      </w:pPr>
      <w:r>
        <w:rPr>
          <w:rStyle w:val="CommentReference"/>
        </w:rPr>
        <w:annotationRef/>
      </w:r>
      <w:r>
        <w:t>There should be gap data in Wendy’s paper or Kamal’s paper to support this.</w:t>
      </w:r>
    </w:p>
  </w:comment>
  <w:comment w:id="47" w:author="Perry, Kayla" w:date="2025-10-06T06:15:00Z" w:initials="KP">
    <w:p w14:paraId="6DB1014D" w14:textId="77777777" w:rsidR="007B04F1" w:rsidRDefault="007B04F1" w:rsidP="007B04F1">
      <w:pPr>
        <w:pStyle w:val="CommentText"/>
      </w:pPr>
      <w:r>
        <w:rPr>
          <w:rStyle w:val="CommentReference"/>
        </w:rPr>
        <w:annotationRef/>
      </w:r>
      <w:r>
        <w:t>Why? What’s happening in these gaps?</w:t>
      </w:r>
    </w:p>
  </w:comment>
  <w:comment w:id="48" w:author="Perry, Kayla" w:date="2025-10-06T06:16:00Z" w:initials="KP">
    <w:p w14:paraId="7C52A810" w14:textId="77777777" w:rsidR="009C7D24" w:rsidRDefault="009C7D24" w:rsidP="009C7D24">
      <w:pPr>
        <w:pStyle w:val="CommentText"/>
      </w:pPr>
      <w:r>
        <w:rPr>
          <w:rStyle w:val="CommentReference"/>
        </w:rPr>
        <w:annotationRef/>
      </w:r>
      <w:r>
        <w:t xml:space="preserve">How so? </w:t>
      </w:r>
    </w:p>
  </w:comment>
  <w:comment w:id="49" w:author="Perry, Kayla" w:date="2025-10-06T06:17:00Z" w:initials="KP">
    <w:p w14:paraId="675BA5EB" w14:textId="77777777" w:rsidR="00153B4E" w:rsidRDefault="00153B4E" w:rsidP="00153B4E">
      <w:pPr>
        <w:pStyle w:val="CommentText"/>
      </w:pPr>
      <w:r>
        <w:rPr>
          <w:rStyle w:val="CommentReference"/>
        </w:rPr>
        <w:annotationRef/>
      </w:r>
      <w:r>
        <w:t>Not sure I understand what poor-condition is referring to here</w:t>
      </w:r>
    </w:p>
  </w:comment>
  <w:comment w:id="52" w:author="Perry, Kayla" w:date="2025-10-06T05:58:00Z" w:initials="KP">
    <w:p w14:paraId="22CFBF67" w14:textId="0CD1F01A" w:rsidR="00856EE9" w:rsidRDefault="00856EE9" w:rsidP="00856EE9">
      <w:pPr>
        <w:pStyle w:val="CommentText"/>
      </w:pPr>
      <w:r>
        <w:rPr>
          <w:rStyle w:val="CommentReference"/>
        </w:rPr>
        <w:annotationRef/>
      </w:r>
      <w:r>
        <w:t>Were these in the plot, but not the microplot?</w:t>
      </w:r>
    </w:p>
  </w:comment>
  <w:comment w:id="53" w:author="Aaron Tayal" w:date="2025-10-20T10:03:00Z" w:initials="AT">
    <w:p w14:paraId="036BC407" w14:textId="77777777" w:rsidR="002E1739" w:rsidRDefault="002E1739" w:rsidP="002E1739">
      <w:pPr>
        <w:pStyle w:val="CommentText"/>
      </w:pPr>
      <w:r>
        <w:rPr>
          <w:rStyle w:val="CommentReference"/>
        </w:rPr>
        <w:annotationRef/>
      </w:r>
      <w:r>
        <w:t>Yes, they were near the microplot, just outside the boundary of the microplot</w:t>
      </w:r>
    </w:p>
  </w:comment>
  <w:comment w:id="57" w:author="Perry, Kayla" w:date="2025-10-06T06:23:00Z" w:initials="KP">
    <w:p w14:paraId="1CA9E4CA" w14:textId="7BD116E0" w:rsidR="00DE6E74" w:rsidRDefault="00DE6E74" w:rsidP="00DE6E74">
      <w:pPr>
        <w:pStyle w:val="CommentText"/>
      </w:pPr>
      <w:r>
        <w:rPr>
          <w:rStyle w:val="CommentReference"/>
        </w:rPr>
        <w:annotationRef/>
      </w:r>
      <w:r>
        <w:t>These are new comparisons that we did not test statistically. If you found more tall vs short seedlings, indicate that and make a reference to shifting size classes (which is not that surprising given the time that has passed), but roll back this comparison.</w:t>
      </w:r>
    </w:p>
  </w:comment>
  <w:comment w:id="58" w:author="Aaron Tayal" w:date="2025-09-26T11:03:00Z" w:initials="AT">
    <w:p w14:paraId="42E38872" w14:textId="05F10BAE" w:rsidR="00B631D7" w:rsidRDefault="00B631D7" w:rsidP="00B631D7">
      <w:pPr>
        <w:pStyle w:val="CommentText"/>
      </w:pPr>
      <w:r>
        <w:rPr>
          <w:rStyle w:val="CommentReference"/>
        </w:rPr>
        <w:annotationRef/>
      </w:r>
      <w:r>
        <w:t>I feel like this information would be best presented in some kind of a graph</w:t>
      </w:r>
    </w:p>
  </w:comment>
  <w:comment w:id="59" w:author="Perry, Kayla" w:date="2025-10-06T06:02:00Z" w:initials="KP">
    <w:p w14:paraId="557ED4E2" w14:textId="77777777" w:rsidR="00826CD1" w:rsidRDefault="00826CD1" w:rsidP="00826CD1">
      <w:pPr>
        <w:pStyle w:val="CommentText"/>
      </w:pPr>
      <w:r>
        <w:rPr>
          <w:rStyle w:val="CommentReference"/>
        </w:rPr>
        <w:annotationRef/>
      </w:r>
      <w:r>
        <w:t>Is this comparison to Wendy’s data? If so, I don’t think that is clear</w:t>
      </w:r>
    </w:p>
  </w:comment>
  <w:comment w:id="60" w:author="Perry, Kayla" w:date="2025-10-06T06:25:00Z" w:initials="KP">
    <w:p w14:paraId="7131D808" w14:textId="77777777" w:rsidR="000C2B2F" w:rsidRDefault="000C2B2F" w:rsidP="000C2B2F">
      <w:pPr>
        <w:pStyle w:val="CommentText"/>
      </w:pPr>
      <w:r>
        <w:rPr>
          <w:rStyle w:val="CommentReference"/>
        </w:rPr>
        <w:annotationRef/>
      </w:r>
      <w:r>
        <w:t>I think at the end of this paragraph is the appropriate place to mention that while we did not detect newly germinated seedlings or ash trees producing seeds within the study plots, infrequent incidences of each were observed in other areas of the forest (cite personal obs).</w:t>
      </w:r>
    </w:p>
  </w:comment>
  <w:comment w:id="61" w:author="Aaron Tayal" w:date="2025-10-20T10:05:00Z" w:initials="AT">
    <w:p w14:paraId="701B2E41" w14:textId="77777777" w:rsidR="00BD5859" w:rsidRDefault="00BD5859" w:rsidP="00BD5859">
      <w:pPr>
        <w:pStyle w:val="CommentText"/>
      </w:pPr>
      <w:r>
        <w:rPr>
          <w:rStyle w:val="CommentReference"/>
        </w:rPr>
        <w:annotationRef/>
      </w:r>
      <w:r>
        <w:t>Ash trees were found producing seeds in the study plots, but only in 3 instances</w:t>
      </w:r>
    </w:p>
  </w:comment>
  <w:comment w:id="62" w:author="Aaron Tayal" w:date="2025-09-24T18:51:00Z" w:initials="AT">
    <w:p w14:paraId="54E57D8B" w14:textId="60B09DBB" w:rsidR="005C462D" w:rsidRDefault="005C462D" w:rsidP="005C462D">
      <w:pPr>
        <w:pStyle w:val="CommentText"/>
      </w:pPr>
      <w:r>
        <w:rPr>
          <w:rStyle w:val="CommentReference"/>
        </w:rPr>
        <w:annotationRef/>
      </w:r>
      <w:r>
        <w:t>Figure out how to add the following info: “Green and white ash trees typically grow to 8-10 cm DBH before beginning to produce seeds, and white and black ash have yearly variations in seed production (Burns and Honkala 1990).”</w:t>
      </w:r>
    </w:p>
  </w:comment>
  <w:comment w:id="63" w:author="Perry, Kayla" w:date="2025-10-06T06:03:00Z" w:initials="KP">
    <w:p w14:paraId="2CDF9205" w14:textId="77777777" w:rsidR="00364F33" w:rsidRDefault="00364F33" w:rsidP="00364F33">
      <w:pPr>
        <w:pStyle w:val="CommentText"/>
      </w:pPr>
      <w:r>
        <w:rPr>
          <w:rStyle w:val="CommentReference"/>
        </w:rPr>
        <w:annotationRef/>
      </w:r>
      <w:r>
        <w:t>Rephrase: this is the topic sentence, what is the main conclusion</w:t>
      </w:r>
    </w:p>
  </w:comment>
  <w:comment w:id="64" w:author="Aaron Tayal" w:date="2025-09-26T09:54:00Z" w:initials="AT">
    <w:p w14:paraId="2CAA073C" w14:textId="7ECF9970" w:rsidR="00A06D58" w:rsidRDefault="00A06D58" w:rsidP="00A06D58">
      <w:pPr>
        <w:pStyle w:val="CommentText"/>
      </w:pPr>
      <w:r>
        <w:rPr>
          <w:rStyle w:val="CommentReference"/>
        </w:rPr>
        <w:annotationRef/>
      </w:r>
      <w:r>
        <w:t>Larvae and prepupae within larger ash trees may be more desirable for woodpecker predator foraging during winter (Wilson et al. 2024).</w:t>
      </w:r>
    </w:p>
  </w:comment>
  <w:comment w:id="65" w:author="Aaron Tayal" w:date="2025-09-29T16:25:00Z" w:initials="AT">
    <w:p w14:paraId="5B25D3D6" w14:textId="77777777" w:rsidR="00E016E3" w:rsidRDefault="00E016E3" w:rsidP="00E016E3">
      <w:pPr>
        <w:pStyle w:val="CommentText"/>
      </w:pPr>
      <w:r>
        <w:rPr>
          <w:rStyle w:val="CommentReference"/>
        </w:rPr>
        <w:annotationRef/>
      </w:r>
      <w:r>
        <w:t xml:space="preserve">Similarly, a study on green and black ash in northern Lower Michigan found near complete absence of living ash trees above 13 cm DBH in post-outbreak forests (Siegert et al. 2021). </w:t>
      </w:r>
    </w:p>
  </w:comment>
  <w:comment w:id="68" w:author="Perry, Kayla" w:date="2025-10-06T06:04:00Z" w:initials="KP">
    <w:p w14:paraId="32327C74" w14:textId="77777777" w:rsidR="00845056" w:rsidRDefault="00845056" w:rsidP="00845056">
      <w:pPr>
        <w:pStyle w:val="CommentText"/>
      </w:pPr>
      <w:r>
        <w:rPr>
          <w:rStyle w:val="CommentReference"/>
        </w:rPr>
        <w:annotationRef/>
      </w:r>
      <w:r>
        <w:t xml:space="preserve">I would avoid using small as a descriptor throughout the discussion. What does small mean? </w:t>
      </w:r>
    </w:p>
  </w:comment>
  <w:comment w:id="67" w:author="Perry, Kayla" w:date="2025-10-06T06:32:00Z" w:initials="KP">
    <w:p w14:paraId="6A6792C0" w14:textId="77777777" w:rsidR="00812927" w:rsidRDefault="00812927" w:rsidP="00812927">
      <w:pPr>
        <w:pStyle w:val="CommentText"/>
      </w:pPr>
      <w:r>
        <w:rPr>
          <w:rStyle w:val="CommentReference"/>
        </w:rPr>
        <w:annotationRef/>
      </w:r>
      <w:r>
        <w:t>Rephrase: topic sentence, what is the main point of the paragraph (i.e., main take home message from looking at the plant communities in hydric plots).</w:t>
      </w:r>
    </w:p>
  </w:comment>
  <w:comment w:id="69" w:author="Aaron Tayal" w:date="2025-10-01T22:30:00Z" w:initials="AT">
    <w:p w14:paraId="6CF9B3DF" w14:textId="1D35EE51" w:rsidR="00586B44" w:rsidRDefault="00586B44" w:rsidP="00586B44">
      <w:pPr>
        <w:pStyle w:val="CommentText"/>
      </w:pPr>
      <w:r>
        <w:rPr>
          <w:rStyle w:val="CommentReference"/>
        </w:rPr>
        <w:annotationRef/>
      </w:r>
      <w:r>
        <w:t>Deposited by rivers</w:t>
      </w:r>
    </w:p>
  </w:comment>
  <w:comment w:id="76" w:author="Perry, Kayla" w:date="2025-10-06T06:33:00Z" w:initials="KP">
    <w:p w14:paraId="5CA5AB60" w14:textId="77777777" w:rsidR="002D6A2C" w:rsidRDefault="002D6A2C" w:rsidP="002D6A2C">
      <w:pPr>
        <w:pStyle w:val="CommentText"/>
      </w:pPr>
      <w:r>
        <w:rPr>
          <w:rStyle w:val="CommentReference"/>
        </w:rPr>
        <w:annotationRef/>
      </w:r>
      <w:r>
        <w:t>I think this needs to be earlier in the paragraph. Why are black ash swamps important, and why are we interested in the tree communities within this forest type?</w:t>
      </w:r>
    </w:p>
  </w:comment>
  <w:comment w:id="77" w:author="Perry, Kayla" w:date="2025-10-06T06:35:00Z" w:initials="KP">
    <w:p w14:paraId="5D29D6CF" w14:textId="77777777" w:rsidR="00845CB5" w:rsidRDefault="00845CB5" w:rsidP="00845CB5">
      <w:pPr>
        <w:pStyle w:val="CommentText"/>
      </w:pPr>
      <w:r>
        <w:rPr>
          <w:rStyle w:val="CommentReference"/>
        </w:rPr>
        <w:annotationRef/>
      </w:r>
      <w:r>
        <w:t>Then, what is the relevance of the associations mentioned above for these forests?</w:t>
      </w:r>
    </w:p>
  </w:comment>
  <w:comment w:id="78" w:author="Perry, Kayla" w:date="2025-10-06T06:33:00Z" w:initials="KP">
    <w:p w14:paraId="3D53C218" w14:textId="36165107" w:rsidR="00EC4D5D" w:rsidRDefault="00EC4D5D" w:rsidP="00EC4D5D">
      <w:pPr>
        <w:pStyle w:val="CommentText"/>
      </w:pPr>
      <w:r>
        <w:rPr>
          <w:rStyle w:val="CommentReference"/>
        </w:rPr>
        <w:annotationRef/>
      </w:r>
      <w:r>
        <w:t>Plural but only one study cited.</w:t>
      </w:r>
    </w:p>
  </w:comment>
  <w:comment w:id="82" w:author="Perry, Kayla" w:date="2025-10-06T06:38:00Z" w:initials="KP">
    <w:p w14:paraId="4045A621" w14:textId="77777777" w:rsidR="00955546" w:rsidRDefault="00955546" w:rsidP="00955546">
      <w:pPr>
        <w:pStyle w:val="CommentText"/>
      </w:pPr>
      <w:r>
        <w:rPr>
          <w:rStyle w:val="CommentReference"/>
        </w:rPr>
        <w:annotationRef/>
      </w:r>
      <w:r>
        <w:t>Elaborate on this a bit and tighten up the language</w:t>
      </w:r>
    </w:p>
  </w:comment>
  <w:comment w:id="83" w:author="Perry, Kayla" w:date="2025-10-06T06:38:00Z" w:initials="KP">
    <w:p w14:paraId="1CC179F0" w14:textId="77777777" w:rsidR="00955546" w:rsidRDefault="00955546" w:rsidP="00955546">
      <w:pPr>
        <w:pStyle w:val="CommentText"/>
      </w:pPr>
      <w:r>
        <w:rPr>
          <w:rStyle w:val="CommentReference"/>
        </w:rPr>
        <w:annotationRef/>
      </w:r>
      <w:r>
        <w:t>?</w:t>
      </w:r>
    </w:p>
  </w:comment>
  <w:comment w:id="84" w:author="Perry, Kayla" w:date="2025-10-06T06:41:00Z" w:initials="KP">
    <w:p w14:paraId="61512C8D" w14:textId="77777777" w:rsidR="002A1442" w:rsidRDefault="002A1442" w:rsidP="002A1442">
      <w:pPr>
        <w:pStyle w:val="CommentText"/>
      </w:pPr>
      <w:r>
        <w:rPr>
          <w:rStyle w:val="CommentReference"/>
        </w:rPr>
        <w:annotationRef/>
      </w:r>
      <w:r>
        <w:t>Highlight the biology here and why recovering the egg parasitoid is a plus in this system (e.g., slower dispersal than the other species)</w:t>
      </w:r>
    </w:p>
  </w:comment>
  <w:comment w:id="85" w:author="Perry, Kayla" w:date="2025-10-06T06:43:00Z" w:initials="KP">
    <w:p w14:paraId="013C34D8" w14:textId="77777777" w:rsidR="00DA5D4C" w:rsidRDefault="00DA5D4C" w:rsidP="00DA5D4C">
      <w:pPr>
        <w:pStyle w:val="CommentText"/>
      </w:pPr>
      <w:r>
        <w:rPr>
          <w:rStyle w:val="CommentReference"/>
        </w:rPr>
        <w:annotationRef/>
      </w:r>
      <w:r>
        <w:t>I think the other important point here is that we recovered all three that we expected to find given successful establishment of biological control agents in the region.</w:t>
      </w:r>
    </w:p>
  </w:comment>
  <w:comment w:id="93" w:author="Perry, Kayla" w:date="2025-10-06T06:47:00Z" w:initials="KP">
    <w:p w14:paraId="6FE5AEFA" w14:textId="77777777" w:rsidR="0080453D" w:rsidRDefault="0080453D" w:rsidP="0080453D">
      <w:pPr>
        <w:pStyle w:val="CommentText"/>
      </w:pPr>
      <w:r>
        <w:rPr>
          <w:rStyle w:val="CommentReference"/>
        </w:rPr>
        <w:annotationRef/>
      </w:r>
      <w:r>
        <w:t>The key point here is that pan traps a challenge to monitor parasitoid populations so while we know these species are present in post-outbreak forests, we can’t make conclusions on their population levels.</w:t>
      </w:r>
    </w:p>
  </w:comment>
  <w:comment w:id="94" w:author="Perry, Kayla" w:date="2025-10-06T06:47:00Z" w:initials="KP">
    <w:p w14:paraId="2CDAA26A" w14:textId="77777777" w:rsidR="0080453D" w:rsidRDefault="0080453D" w:rsidP="0080453D">
      <w:pPr>
        <w:pStyle w:val="CommentText"/>
      </w:pPr>
      <w:r>
        <w:rPr>
          <w:rStyle w:val="CommentReference"/>
        </w:rPr>
        <w:annotationRef/>
      </w:r>
      <w:r>
        <w:t>Or parasitism rates</w:t>
      </w:r>
    </w:p>
  </w:comment>
  <w:comment w:id="96" w:author="Perry, Kayla" w:date="2025-10-06T06:47:00Z" w:initials="KP">
    <w:p w14:paraId="166AF07A" w14:textId="77777777" w:rsidR="00E01750" w:rsidRDefault="00E01750" w:rsidP="00E01750">
      <w:pPr>
        <w:pStyle w:val="CommentText"/>
      </w:pPr>
      <w:r>
        <w:rPr>
          <w:rStyle w:val="CommentReference"/>
        </w:rPr>
        <w:annotationRef/>
      </w:r>
      <w:r>
        <w:t>Do we have consistent EAB population data to say this? I would focus on year of EAB detection</w:t>
      </w:r>
    </w:p>
  </w:comment>
  <w:comment w:id="97" w:author="Aaron Tayal" w:date="2025-10-20T10:15:00Z" w:initials="AT">
    <w:p w14:paraId="0E5425E4" w14:textId="77777777" w:rsidR="00736940" w:rsidRDefault="00736940" w:rsidP="00736940">
      <w:pPr>
        <w:pStyle w:val="CommentText"/>
      </w:pPr>
      <w:r>
        <w:rPr>
          <w:rStyle w:val="CommentReference"/>
        </w:rPr>
        <w:annotationRef/>
      </w:r>
      <w:r>
        <w:t>Ok, I can focus on year of detection. I think I was using 2009 because that’s when 99.7% of the ash trees had been killed. But I guess that doesn’t mean EAB populations were highest.</w:t>
      </w:r>
    </w:p>
  </w:comment>
  <w:comment w:id="98" w:author="Aaron Tayal" w:date="2025-06-30T14:57:00Z" w:initials="AT">
    <w:p w14:paraId="37F22FB2" w14:textId="09464AB9" w:rsidR="00521914" w:rsidRDefault="00521914" w:rsidP="00521914">
      <w:pPr>
        <w:pStyle w:val="CommentText"/>
      </w:pPr>
      <w:r>
        <w:rPr>
          <w:rStyle w:val="CommentReference"/>
        </w:rPr>
        <w:annotationRef/>
      </w:r>
      <w:r>
        <w:t>Probably remove this paragraph.</w:t>
      </w:r>
    </w:p>
  </w:comment>
  <w:comment w:id="99" w:author="Aaron Tayal" w:date="2025-07-09T10:33:00Z" w:initials="AT">
    <w:p w14:paraId="5E89A7FD" w14:textId="77777777" w:rsidR="00413C09" w:rsidRDefault="00413C09" w:rsidP="00413C09">
      <w:pPr>
        <w:pStyle w:val="CommentText"/>
      </w:pPr>
      <w:r>
        <w:rPr>
          <w:rStyle w:val="CommentReference"/>
        </w:rPr>
        <w:annotationRef/>
      </w:r>
      <w:r>
        <w:t>Not updated yet for 2025</w:t>
      </w:r>
    </w:p>
  </w:comment>
  <w:comment w:id="100" w:author="Aaron Tayal" w:date="2025-01-27T12:04:00Z" w:initials="AT">
    <w:p w14:paraId="03F63B93" w14:textId="7037DB5C"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7C91227C" w15:done="0"/>
  <w15:commentEx w15:paraId="095C4211" w15:done="0"/>
  <w15:commentEx w15:paraId="137F3322" w15:paraIdParent="095C4211" w15:done="0"/>
  <w15:commentEx w15:paraId="35AB4927" w15:done="0"/>
  <w15:commentEx w15:paraId="7A0B11D3" w15:done="0"/>
  <w15:commentEx w15:paraId="68AE9610" w15:done="0"/>
  <w15:commentEx w15:paraId="4EDDEF4D" w15:done="0"/>
  <w15:commentEx w15:paraId="6DD4B297" w15:done="0"/>
  <w15:commentEx w15:paraId="0E666E0C" w15:done="0"/>
  <w15:commentEx w15:paraId="063F2E8E" w15:done="0"/>
  <w15:commentEx w15:paraId="5B0DA7DC" w15:done="0"/>
  <w15:commentEx w15:paraId="35ED7FC2" w15:paraIdParent="5B0DA7DC" w15:done="0"/>
  <w15:commentEx w15:paraId="008EE479"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6F83ED71" w15:done="1"/>
  <w15:commentEx w15:paraId="75C97309" w15:paraIdParent="6F83ED71" w15:done="1"/>
  <w15:commentEx w15:paraId="3ADEF35E" w15:paraIdParent="6F83ED71" w15:done="1"/>
  <w15:commentEx w15:paraId="5F423344" w15:done="0"/>
  <w15:commentEx w15:paraId="0D50AE40" w15:paraIdParent="5F423344" w15:done="0"/>
  <w15:commentEx w15:paraId="76CF8E48" w15:paraIdParent="5F423344" w15:done="0"/>
  <w15:commentEx w15:paraId="01CD5ECA" w15:done="0"/>
  <w15:commentEx w15:paraId="4BF311D7" w15:done="0"/>
  <w15:commentEx w15:paraId="76AE6E31" w15:done="0"/>
  <w15:commentEx w15:paraId="36EB1CB6" w15:paraIdParent="76AE6E31" w15:done="0"/>
  <w15:commentEx w15:paraId="220AA8B7" w15:done="0"/>
  <w15:commentEx w15:paraId="55C6BD5B" w15:paraIdParent="220AA8B7" w15:done="0"/>
  <w15:commentEx w15:paraId="430C5D73" w15:done="0"/>
  <w15:commentEx w15:paraId="4CFFDEB0" w15:done="0"/>
  <w15:commentEx w15:paraId="22538D18" w15:paraIdParent="4CFFDEB0" w15:done="0"/>
  <w15:commentEx w15:paraId="373F1BE8" w15:done="0"/>
  <w15:commentEx w15:paraId="26E6F8AD" w15:done="0"/>
  <w15:commentEx w15:paraId="31E95425" w15:done="0"/>
  <w15:commentEx w15:paraId="63A9782A" w15:paraIdParent="31E95425" w15:done="0"/>
  <w15:commentEx w15:paraId="47EB54FE" w15:done="0"/>
  <w15:commentEx w15:paraId="2FCE1938" w15:paraIdParent="47EB54FE" w15:done="0"/>
  <w15:commentEx w15:paraId="67E1D952" w15:done="0"/>
  <w15:commentEx w15:paraId="5C079CF6" w15:done="0"/>
  <w15:commentEx w15:paraId="63C8D33C" w15:done="0"/>
  <w15:commentEx w15:paraId="6DB1014D" w15:done="0"/>
  <w15:commentEx w15:paraId="7C52A810" w15:done="0"/>
  <w15:commentEx w15:paraId="675BA5EB" w15:done="0"/>
  <w15:commentEx w15:paraId="22CFBF67" w15:done="0"/>
  <w15:commentEx w15:paraId="036BC407" w15:paraIdParent="22CFBF67" w15:done="0"/>
  <w15:commentEx w15:paraId="1CA9E4CA" w15:done="0"/>
  <w15:commentEx w15:paraId="42E38872" w15:done="0"/>
  <w15:commentEx w15:paraId="557ED4E2" w15:paraIdParent="42E38872" w15:done="0"/>
  <w15:commentEx w15:paraId="7131D808" w15:done="0"/>
  <w15:commentEx w15:paraId="701B2E41" w15:paraIdParent="7131D808" w15:done="0"/>
  <w15:commentEx w15:paraId="54E57D8B" w15:done="0"/>
  <w15:commentEx w15:paraId="2CDF9205" w15:done="0"/>
  <w15:commentEx w15:paraId="2CAA073C" w15:done="0"/>
  <w15:commentEx w15:paraId="5B25D3D6" w15:done="0"/>
  <w15:commentEx w15:paraId="32327C74" w15:done="0"/>
  <w15:commentEx w15:paraId="6A6792C0" w15:done="0"/>
  <w15:commentEx w15:paraId="6CF9B3DF" w15:done="0"/>
  <w15:commentEx w15:paraId="5CA5AB60" w15:done="0"/>
  <w15:commentEx w15:paraId="5D29D6CF" w15:paraIdParent="5CA5AB60" w15:done="0"/>
  <w15:commentEx w15:paraId="3D53C218" w15:done="0"/>
  <w15:commentEx w15:paraId="4045A621" w15:done="0"/>
  <w15:commentEx w15:paraId="1CC179F0" w15:done="0"/>
  <w15:commentEx w15:paraId="61512C8D" w15:done="0"/>
  <w15:commentEx w15:paraId="013C34D8" w15:paraIdParent="61512C8D" w15:done="0"/>
  <w15:commentEx w15:paraId="6FE5AEFA" w15:done="0"/>
  <w15:commentEx w15:paraId="2CDAA26A" w15:paraIdParent="6FE5AEFA" w15:done="0"/>
  <w15:commentEx w15:paraId="166AF07A" w15:done="0"/>
  <w15:commentEx w15:paraId="0E5425E4" w15:paraIdParent="166AF07A" w15:done="0"/>
  <w15:commentEx w15:paraId="37F22FB2" w15:done="0"/>
  <w15:commentEx w15:paraId="5E89A7FD"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4F74E3D" w16cex:dateUtc="2025-07-30T13:16:00Z"/>
  <w16cex:commentExtensible w16cex:durableId="5A6CB088" w16cex:dateUtc="2025-09-11T11:41:00Z"/>
  <w16cex:commentExtensible w16cex:durableId="77BDD616" w16cex:dateUtc="2025-09-11T11:42:00Z"/>
  <w16cex:commentExtensible w16cex:durableId="7073E022" w16cex:dateUtc="2025-07-31T15:31:00Z"/>
  <w16cex:commentExtensible w16cex:durableId="2F7844AF" w16cex:dateUtc="2025-08-21T17:31:00Z"/>
  <w16cex:commentExtensible w16cex:durableId="0D0657D0" w16cex:dateUtc="2025-01-27T15:14:00Z"/>
  <w16cex:commentExtensible w16cex:durableId="17A2DAAA" w16cex:dateUtc="2025-03-05T17:08:00Z"/>
  <w16cex:commentExtensible w16cex:durableId="0EE427E7" w16cex:dateUtc="2025-06-30T19:13:00Z"/>
  <w16cex:commentExtensible w16cex:durableId="5FEF1111" w16cex:dateUtc="2025-03-05T17:34:00Z"/>
  <w16cex:commentExtensible w16cex:durableId="64305835" w16cex:dateUtc="2025-07-30T15:31:00Z"/>
  <w16cex:commentExtensible w16cex:durableId="3627AA9B" w16cex:dateUtc="2025-06-23T13:34:00Z"/>
  <w16cex:commentExtensible w16cex:durableId="2A7CA1D0" w16cex:dateUtc="2025-06-23T14:58:00Z"/>
  <w16cex:commentExtensible w16cex:durableId="6AD8A63B" w16cex:dateUtc="2025-07-23T18:37: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638AF09E" w16cex:dateUtc="2025-01-27T15:46:00Z"/>
  <w16cex:commentExtensible w16cex:durableId="25B82B18" w16cex:dateUtc="2025-01-27T16:04:00Z"/>
  <w16cex:commentExtensible w16cex:durableId="232529A6" w16cex:dateUtc="2025-07-23T18:30: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34E55BEC" w16cex:dateUtc="2025-09-22T17:53:00Z"/>
  <w16cex:commentExtensible w16cex:durableId="56F2066B" w16cex:dateUtc="2025-06-23T13:55:00Z"/>
  <w16cex:commentExtensible w16cex:durableId="7A6D6E30" w16cex:dateUtc="2025-07-23T18:47:00Z"/>
  <w16cex:commentExtensible w16cex:durableId="582673FE" w16cex:dateUtc="2025-07-09T14:53:00Z"/>
  <w16cex:commentExtensible w16cex:durableId="49ABBC0B" w16cex:dateUtc="2025-09-16T13:35:00Z"/>
  <w16cex:commentExtensible w16cex:durableId="5717E2DD" w16cex:dateUtc="2025-02-03T13:49:00Z"/>
  <w16cex:commentExtensible w16cex:durableId="43E808F8" w16cex:dateUtc="2025-09-11T11:51:00Z"/>
  <w16cex:commentExtensible w16cex:durableId="64FA095B" w16cex:dateUtc="2025-09-19T22:08:00Z"/>
  <w16cex:commentExtensible w16cex:durableId="13968F5A" w16cex:dateUtc="2025-09-11T14:43:00Z"/>
  <w16cex:commentExtensible w16cex:durableId="742223F6" w16cex:dateUtc="2025-09-26T15:58:00Z"/>
  <w16cex:commentExtensible w16cex:durableId="4DF4E21F" w16cex:dateUtc="2025-07-23T19:25:00Z"/>
  <w16cex:commentExtensible w16cex:durableId="6D168659" w16cex:dateUtc="2025-08-01T16:14:00Z"/>
  <w16cex:commentExtensible w16cex:durableId="0F51D03E" w16cex:dateUtc="2025-07-23T19:30:00Z"/>
  <w16cex:commentExtensible w16cex:durableId="5FF5A88C" w16cex:dateUtc="2025-07-28T16:52:00Z"/>
  <w16cex:commentExtensible w16cex:durableId="17FFCCE9" w16cex:dateUtc="2025-09-11T14:51:00Z"/>
  <w16cex:commentExtensible w16cex:durableId="4173E1CC" w16cex:dateUtc="2025-10-06T10:11:00Z"/>
  <w16cex:commentExtensible w16cex:durableId="50BB4BA7" w16cex:dateUtc="2025-10-06T10:15:00Z"/>
  <w16cex:commentExtensible w16cex:durableId="79B66EC4" w16cex:dateUtc="2025-10-06T10:15:00Z"/>
  <w16cex:commentExtensible w16cex:durableId="2C09FAA9" w16cex:dateUtc="2025-10-06T10:16:00Z"/>
  <w16cex:commentExtensible w16cex:durableId="48A43EF1" w16cex:dateUtc="2025-10-06T10:17:00Z"/>
  <w16cex:commentExtensible w16cex:durableId="7DFD28A8" w16cex:dateUtc="2025-10-06T09:58:00Z"/>
  <w16cex:commentExtensible w16cex:durableId="74527E0F" w16cex:dateUtc="2025-10-20T14:03:00Z"/>
  <w16cex:commentExtensible w16cex:durableId="706FEBDA" w16cex:dateUtc="2025-10-06T10:23:00Z"/>
  <w16cex:commentExtensible w16cex:durableId="58611200" w16cex:dateUtc="2025-09-26T15:03:00Z"/>
  <w16cex:commentExtensible w16cex:durableId="51D2627F" w16cex:dateUtc="2025-10-06T10:02:00Z"/>
  <w16cex:commentExtensible w16cex:durableId="0C2873A7" w16cex:dateUtc="2025-10-06T10:25:00Z"/>
  <w16cex:commentExtensible w16cex:durableId="298AFBA9" w16cex:dateUtc="2025-10-20T14:05:00Z"/>
  <w16cex:commentExtensible w16cex:durableId="7A12102E" w16cex:dateUtc="2025-09-24T22:51:00Z"/>
  <w16cex:commentExtensible w16cex:durableId="25A21367" w16cex:dateUtc="2025-10-06T10:03:00Z"/>
  <w16cex:commentExtensible w16cex:durableId="036A8889" w16cex:dateUtc="2025-09-26T13:54:00Z"/>
  <w16cex:commentExtensible w16cex:durableId="78CC3F33" w16cex:dateUtc="2025-09-29T20:25:00Z"/>
  <w16cex:commentExtensible w16cex:durableId="6F658697" w16cex:dateUtc="2025-10-06T10:04:00Z"/>
  <w16cex:commentExtensible w16cex:durableId="356EDB91" w16cex:dateUtc="2025-10-06T10:32:00Z"/>
  <w16cex:commentExtensible w16cex:durableId="6EE772C3" w16cex:dateUtc="2025-10-02T02:30:00Z"/>
  <w16cex:commentExtensible w16cex:durableId="16B792BF" w16cex:dateUtc="2025-10-06T10:33:00Z"/>
  <w16cex:commentExtensible w16cex:durableId="4AFA12EA" w16cex:dateUtc="2025-10-06T10:35:00Z"/>
  <w16cex:commentExtensible w16cex:durableId="59A5B915" w16cex:dateUtc="2025-10-06T10:33:00Z"/>
  <w16cex:commentExtensible w16cex:durableId="3B172D99" w16cex:dateUtc="2025-10-06T10:38:00Z"/>
  <w16cex:commentExtensible w16cex:durableId="1057B65A" w16cex:dateUtc="2025-10-06T10:38:00Z"/>
  <w16cex:commentExtensible w16cex:durableId="5AEABA01" w16cex:dateUtc="2025-10-06T10:41:00Z"/>
  <w16cex:commentExtensible w16cex:durableId="7E0C78C0" w16cex:dateUtc="2025-10-06T10:43:00Z"/>
  <w16cex:commentExtensible w16cex:durableId="3FAD3004" w16cex:dateUtc="2025-10-06T10:47:00Z"/>
  <w16cex:commentExtensible w16cex:durableId="028875A2" w16cex:dateUtc="2025-10-06T10:47:00Z"/>
  <w16cex:commentExtensible w16cex:durableId="4E39FC52" w16cex:dateUtc="2025-10-06T10:47:00Z"/>
  <w16cex:commentExtensible w16cex:durableId="3128724F" w16cex:dateUtc="2025-10-20T14:15:00Z"/>
  <w16cex:commentExtensible w16cex:durableId="7FB4F078" w16cex:dateUtc="2025-06-30T18:57:00Z">
    <w16cex:extLst>
      <w16:ext w16:uri="{CE6994B0-6A32-4C9F-8C6B-6E91EDA988CE}">
        <cr:reactions xmlns:cr="http://schemas.microsoft.com/office/comments/2020/reactions">
          <cr:reaction reactionType="1">
            <cr:reactionInfo dateUtc="2025-10-06T10:36:02Z">
              <cr:user userId="S::perry.1864@osu.edu::abdcef40-c999-4136-8b23-bb8d2cd56ae7" userProvider="AD" userName="Perry, Kayla"/>
            </cr:reactionInfo>
          </cr:reaction>
        </cr:reactions>
      </w16:ext>
    </w16cex:extLst>
  </w16cex:commentExtensible>
  <w16cex:commentExtensible w16cex:durableId="0B91425E" w16cex:dateUtc="2025-07-09T14:33: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7C91227C" w16cid:durableId="04F74E3D"/>
  <w16cid:commentId w16cid:paraId="095C4211" w16cid:durableId="5A6CB088"/>
  <w16cid:commentId w16cid:paraId="137F3322" w16cid:durableId="77BDD616"/>
  <w16cid:commentId w16cid:paraId="35AB4927" w16cid:durableId="7073E022"/>
  <w16cid:commentId w16cid:paraId="7A0B11D3" w16cid:durableId="2F7844AF"/>
  <w16cid:commentId w16cid:paraId="68AE9610" w16cid:durableId="0D0657D0"/>
  <w16cid:commentId w16cid:paraId="4EDDEF4D" w16cid:durableId="17A2DAAA"/>
  <w16cid:commentId w16cid:paraId="6DD4B297" w16cid:durableId="0EE427E7"/>
  <w16cid:commentId w16cid:paraId="0E666E0C" w16cid:durableId="5FEF1111"/>
  <w16cid:commentId w16cid:paraId="063F2E8E" w16cid:durableId="64305835"/>
  <w16cid:commentId w16cid:paraId="5B0DA7DC" w16cid:durableId="3627AA9B"/>
  <w16cid:commentId w16cid:paraId="35ED7FC2" w16cid:durableId="2A7CA1D0"/>
  <w16cid:commentId w16cid:paraId="008EE479" w16cid:durableId="6AD8A63B"/>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6F83ED71" w16cid:durableId="638AF09E"/>
  <w16cid:commentId w16cid:paraId="75C97309" w16cid:durableId="25B82B18"/>
  <w16cid:commentId w16cid:paraId="3ADEF35E" w16cid:durableId="232529A6"/>
  <w16cid:commentId w16cid:paraId="5F423344" w16cid:durableId="6DE01692"/>
  <w16cid:commentId w16cid:paraId="0D50AE40" w16cid:durableId="6CC59AE8"/>
  <w16cid:commentId w16cid:paraId="76CF8E48" w16cid:durableId="4FB16C3D"/>
  <w16cid:commentId w16cid:paraId="01CD5ECA" w16cid:durableId="49CBDF3E"/>
  <w16cid:commentId w16cid:paraId="4BF311D7" w16cid:durableId="34E55BEC"/>
  <w16cid:commentId w16cid:paraId="76AE6E31" w16cid:durableId="56F2066B"/>
  <w16cid:commentId w16cid:paraId="36EB1CB6" w16cid:durableId="7A6D6E30"/>
  <w16cid:commentId w16cid:paraId="220AA8B7" w16cid:durableId="582673FE"/>
  <w16cid:commentId w16cid:paraId="55C6BD5B" w16cid:durableId="49ABBC0B"/>
  <w16cid:commentId w16cid:paraId="430C5D73" w16cid:durableId="5717E2DD"/>
  <w16cid:commentId w16cid:paraId="4CFFDEB0" w16cid:durableId="43E808F8"/>
  <w16cid:commentId w16cid:paraId="22538D18" w16cid:durableId="64FA095B"/>
  <w16cid:commentId w16cid:paraId="373F1BE8" w16cid:durableId="13968F5A"/>
  <w16cid:commentId w16cid:paraId="26E6F8AD" w16cid:durableId="742223F6"/>
  <w16cid:commentId w16cid:paraId="31E95425" w16cid:durableId="4DF4E21F"/>
  <w16cid:commentId w16cid:paraId="63A9782A" w16cid:durableId="6D168659"/>
  <w16cid:commentId w16cid:paraId="47EB54FE" w16cid:durableId="0F51D03E"/>
  <w16cid:commentId w16cid:paraId="2FCE1938" w16cid:durableId="5FF5A88C"/>
  <w16cid:commentId w16cid:paraId="67E1D952" w16cid:durableId="17FFCCE9"/>
  <w16cid:commentId w16cid:paraId="5C079CF6" w16cid:durableId="4173E1CC"/>
  <w16cid:commentId w16cid:paraId="63C8D33C" w16cid:durableId="50BB4BA7"/>
  <w16cid:commentId w16cid:paraId="6DB1014D" w16cid:durableId="79B66EC4"/>
  <w16cid:commentId w16cid:paraId="7C52A810" w16cid:durableId="2C09FAA9"/>
  <w16cid:commentId w16cid:paraId="675BA5EB" w16cid:durableId="48A43EF1"/>
  <w16cid:commentId w16cid:paraId="22CFBF67" w16cid:durableId="7DFD28A8"/>
  <w16cid:commentId w16cid:paraId="036BC407" w16cid:durableId="74527E0F"/>
  <w16cid:commentId w16cid:paraId="1CA9E4CA" w16cid:durableId="706FEBDA"/>
  <w16cid:commentId w16cid:paraId="42E38872" w16cid:durableId="58611200"/>
  <w16cid:commentId w16cid:paraId="557ED4E2" w16cid:durableId="51D2627F"/>
  <w16cid:commentId w16cid:paraId="7131D808" w16cid:durableId="0C2873A7"/>
  <w16cid:commentId w16cid:paraId="701B2E41" w16cid:durableId="298AFBA9"/>
  <w16cid:commentId w16cid:paraId="54E57D8B" w16cid:durableId="7A12102E"/>
  <w16cid:commentId w16cid:paraId="2CDF9205" w16cid:durableId="25A21367"/>
  <w16cid:commentId w16cid:paraId="2CAA073C" w16cid:durableId="036A8889"/>
  <w16cid:commentId w16cid:paraId="5B25D3D6" w16cid:durableId="78CC3F33"/>
  <w16cid:commentId w16cid:paraId="32327C74" w16cid:durableId="6F658697"/>
  <w16cid:commentId w16cid:paraId="6A6792C0" w16cid:durableId="356EDB91"/>
  <w16cid:commentId w16cid:paraId="6CF9B3DF" w16cid:durableId="6EE772C3"/>
  <w16cid:commentId w16cid:paraId="5CA5AB60" w16cid:durableId="16B792BF"/>
  <w16cid:commentId w16cid:paraId="5D29D6CF" w16cid:durableId="4AFA12EA"/>
  <w16cid:commentId w16cid:paraId="3D53C218" w16cid:durableId="59A5B915"/>
  <w16cid:commentId w16cid:paraId="4045A621" w16cid:durableId="3B172D99"/>
  <w16cid:commentId w16cid:paraId="1CC179F0" w16cid:durableId="1057B65A"/>
  <w16cid:commentId w16cid:paraId="61512C8D" w16cid:durableId="5AEABA01"/>
  <w16cid:commentId w16cid:paraId="013C34D8" w16cid:durableId="7E0C78C0"/>
  <w16cid:commentId w16cid:paraId="6FE5AEFA" w16cid:durableId="3FAD3004"/>
  <w16cid:commentId w16cid:paraId="2CDAA26A" w16cid:durableId="028875A2"/>
  <w16cid:commentId w16cid:paraId="166AF07A" w16cid:durableId="4E39FC52"/>
  <w16cid:commentId w16cid:paraId="0E5425E4" w16cid:durableId="3128724F"/>
  <w16cid:commentId w16cid:paraId="37F22FB2" w16cid:durableId="7FB4F078"/>
  <w16cid:commentId w16cid:paraId="5E89A7FD" w16cid:durableId="0B91425E"/>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3D635" w14:textId="77777777" w:rsidR="00B912CD" w:rsidRDefault="00B912CD" w:rsidP="0044153C">
      <w:r>
        <w:separator/>
      </w:r>
    </w:p>
  </w:endnote>
  <w:endnote w:type="continuationSeparator" w:id="0">
    <w:p w14:paraId="15F04130" w14:textId="77777777" w:rsidR="00B912CD" w:rsidRDefault="00B912CD"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04FCD2" w14:textId="77777777" w:rsidR="00B912CD" w:rsidRDefault="00B912CD" w:rsidP="0044153C">
      <w:r>
        <w:separator/>
      </w:r>
    </w:p>
  </w:footnote>
  <w:footnote w:type="continuationSeparator" w:id="0">
    <w:p w14:paraId="6CF70207" w14:textId="77777777" w:rsidR="00B912CD" w:rsidRDefault="00B912CD"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B0E"/>
    <w:multiLevelType w:val="hybridMultilevel"/>
    <w:tmpl w:val="6CFEDF80"/>
    <w:lvl w:ilvl="0" w:tplc="E1D0761E">
      <w:start w:val="1"/>
      <w:numFmt w:val="decimal"/>
      <w:lvlText w:val="%1)"/>
      <w:lvlJc w:val="left"/>
      <w:pPr>
        <w:ind w:left="1020" w:hanging="360"/>
      </w:pPr>
    </w:lvl>
    <w:lvl w:ilvl="1" w:tplc="BB60F464">
      <w:start w:val="1"/>
      <w:numFmt w:val="decimal"/>
      <w:lvlText w:val="%2)"/>
      <w:lvlJc w:val="left"/>
      <w:pPr>
        <w:ind w:left="1020" w:hanging="360"/>
      </w:pPr>
    </w:lvl>
    <w:lvl w:ilvl="2" w:tplc="34CE1D98">
      <w:start w:val="1"/>
      <w:numFmt w:val="decimal"/>
      <w:lvlText w:val="%3)"/>
      <w:lvlJc w:val="left"/>
      <w:pPr>
        <w:ind w:left="1020" w:hanging="360"/>
      </w:pPr>
    </w:lvl>
    <w:lvl w:ilvl="3" w:tplc="ADD44F2C">
      <w:start w:val="1"/>
      <w:numFmt w:val="decimal"/>
      <w:lvlText w:val="%4)"/>
      <w:lvlJc w:val="left"/>
      <w:pPr>
        <w:ind w:left="1020" w:hanging="360"/>
      </w:pPr>
    </w:lvl>
    <w:lvl w:ilvl="4" w:tplc="9CCE0126">
      <w:start w:val="1"/>
      <w:numFmt w:val="decimal"/>
      <w:lvlText w:val="%5)"/>
      <w:lvlJc w:val="left"/>
      <w:pPr>
        <w:ind w:left="1020" w:hanging="360"/>
      </w:pPr>
    </w:lvl>
    <w:lvl w:ilvl="5" w:tplc="8EB4FECE">
      <w:start w:val="1"/>
      <w:numFmt w:val="decimal"/>
      <w:lvlText w:val="%6)"/>
      <w:lvlJc w:val="left"/>
      <w:pPr>
        <w:ind w:left="1020" w:hanging="360"/>
      </w:pPr>
    </w:lvl>
    <w:lvl w:ilvl="6" w:tplc="F0467506">
      <w:start w:val="1"/>
      <w:numFmt w:val="decimal"/>
      <w:lvlText w:val="%7)"/>
      <w:lvlJc w:val="left"/>
      <w:pPr>
        <w:ind w:left="1020" w:hanging="360"/>
      </w:pPr>
    </w:lvl>
    <w:lvl w:ilvl="7" w:tplc="E55EDF7E">
      <w:start w:val="1"/>
      <w:numFmt w:val="decimal"/>
      <w:lvlText w:val="%8)"/>
      <w:lvlJc w:val="left"/>
      <w:pPr>
        <w:ind w:left="1020" w:hanging="360"/>
      </w:pPr>
    </w:lvl>
    <w:lvl w:ilvl="8" w:tplc="98FECBDE">
      <w:start w:val="1"/>
      <w:numFmt w:val="decimal"/>
      <w:lvlText w:val="%9)"/>
      <w:lvlJc w:val="left"/>
      <w:pPr>
        <w:ind w:left="1020" w:hanging="360"/>
      </w:pPr>
    </w:lvl>
  </w:abstractNum>
  <w:abstractNum w:abstractNumId="1"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1"/>
  </w:num>
  <w:num w:numId="2" w16cid:durableId="153172715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3B4"/>
    <w:rsid w:val="00000EC2"/>
    <w:rsid w:val="00003935"/>
    <w:rsid w:val="00003A2F"/>
    <w:rsid w:val="0000498B"/>
    <w:rsid w:val="00004DE5"/>
    <w:rsid w:val="00004FD1"/>
    <w:rsid w:val="000050E1"/>
    <w:rsid w:val="00006664"/>
    <w:rsid w:val="00006F18"/>
    <w:rsid w:val="00006F33"/>
    <w:rsid w:val="00007452"/>
    <w:rsid w:val="00007CF4"/>
    <w:rsid w:val="00010999"/>
    <w:rsid w:val="000116FA"/>
    <w:rsid w:val="0001241C"/>
    <w:rsid w:val="00012880"/>
    <w:rsid w:val="00012C68"/>
    <w:rsid w:val="00012CBB"/>
    <w:rsid w:val="00013911"/>
    <w:rsid w:val="00014458"/>
    <w:rsid w:val="00014A35"/>
    <w:rsid w:val="00014ADE"/>
    <w:rsid w:val="00014B07"/>
    <w:rsid w:val="00014D88"/>
    <w:rsid w:val="00014FD6"/>
    <w:rsid w:val="00015231"/>
    <w:rsid w:val="00015827"/>
    <w:rsid w:val="00015E19"/>
    <w:rsid w:val="000174DF"/>
    <w:rsid w:val="00017575"/>
    <w:rsid w:val="000177D2"/>
    <w:rsid w:val="00017DEC"/>
    <w:rsid w:val="00020128"/>
    <w:rsid w:val="000207E9"/>
    <w:rsid w:val="00020CEB"/>
    <w:rsid w:val="00021449"/>
    <w:rsid w:val="00021E56"/>
    <w:rsid w:val="00021E83"/>
    <w:rsid w:val="00022002"/>
    <w:rsid w:val="00022421"/>
    <w:rsid w:val="000228AC"/>
    <w:rsid w:val="00023B94"/>
    <w:rsid w:val="00023EFE"/>
    <w:rsid w:val="000240C5"/>
    <w:rsid w:val="0002458B"/>
    <w:rsid w:val="00024E01"/>
    <w:rsid w:val="000251C8"/>
    <w:rsid w:val="0002543E"/>
    <w:rsid w:val="000254AF"/>
    <w:rsid w:val="00025BCF"/>
    <w:rsid w:val="00025FE2"/>
    <w:rsid w:val="00027532"/>
    <w:rsid w:val="000300AD"/>
    <w:rsid w:val="000323F5"/>
    <w:rsid w:val="000326BD"/>
    <w:rsid w:val="00033DED"/>
    <w:rsid w:val="00034870"/>
    <w:rsid w:val="00034A01"/>
    <w:rsid w:val="000354F4"/>
    <w:rsid w:val="00035FB8"/>
    <w:rsid w:val="00036D78"/>
    <w:rsid w:val="00036FBA"/>
    <w:rsid w:val="0003703E"/>
    <w:rsid w:val="000377A5"/>
    <w:rsid w:val="00040054"/>
    <w:rsid w:val="00040FFC"/>
    <w:rsid w:val="00041871"/>
    <w:rsid w:val="00041FD6"/>
    <w:rsid w:val="000424C4"/>
    <w:rsid w:val="00042723"/>
    <w:rsid w:val="0004317C"/>
    <w:rsid w:val="0004366A"/>
    <w:rsid w:val="00043706"/>
    <w:rsid w:val="000438A0"/>
    <w:rsid w:val="000446D3"/>
    <w:rsid w:val="000447B8"/>
    <w:rsid w:val="00044C2E"/>
    <w:rsid w:val="00044CF1"/>
    <w:rsid w:val="00045AB1"/>
    <w:rsid w:val="0004603E"/>
    <w:rsid w:val="00046310"/>
    <w:rsid w:val="0004664A"/>
    <w:rsid w:val="0004708A"/>
    <w:rsid w:val="000477BD"/>
    <w:rsid w:val="0004787B"/>
    <w:rsid w:val="00047A5B"/>
    <w:rsid w:val="00047DC1"/>
    <w:rsid w:val="0005048E"/>
    <w:rsid w:val="00050F69"/>
    <w:rsid w:val="000512CF"/>
    <w:rsid w:val="00052733"/>
    <w:rsid w:val="00052B3C"/>
    <w:rsid w:val="00053B67"/>
    <w:rsid w:val="00054875"/>
    <w:rsid w:val="00054C0D"/>
    <w:rsid w:val="00054C76"/>
    <w:rsid w:val="00054E6C"/>
    <w:rsid w:val="00055376"/>
    <w:rsid w:val="000556A9"/>
    <w:rsid w:val="00055844"/>
    <w:rsid w:val="0005591B"/>
    <w:rsid w:val="00055D6F"/>
    <w:rsid w:val="0005621A"/>
    <w:rsid w:val="000562B7"/>
    <w:rsid w:val="0005651B"/>
    <w:rsid w:val="0005678D"/>
    <w:rsid w:val="00056972"/>
    <w:rsid w:val="00056996"/>
    <w:rsid w:val="00056B55"/>
    <w:rsid w:val="000575FA"/>
    <w:rsid w:val="00057CD5"/>
    <w:rsid w:val="0006082E"/>
    <w:rsid w:val="00061D9F"/>
    <w:rsid w:val="000624DC"/>
    <w:rsid w:val="00064245"/>
    <w:rsid w:val="0006445A"/>
    <w:rsid w:val="00064710"/>
    <w:rsid w:val="00064C45"/>
    <w:rsid w:val="00064DAA"/>
    <w:rsid w:val="00065A8A"/>
    <w:rsid w:val="00065C46"/>
    <w:rsid w:val="00065D55"/>
    <w:rsid w:val="00065E36"/>
    <w:rsid w:val="00065FB3"/>
    <w:rsid w:val="00066038"/>
    <w:rsid w:val="00066B64"/>
    <w:rsid w:val="0006747C"/>
    <w:rsid w:val="00067767"/>
    <w:rsid w:val="00067DA0"/>
    <w:rsid w:val="00070876"/>
    <w:rsid w:val="0007139D"/>
    <w:rsid w:val="000728BE"/>
    <w:rsid w:val="00073F5F"/>
    <w:rsid w:val="00074776"/>
    <w:rsid w:val="00074C16"/>
    <w:rsid w:val="000758C0"/>
    <w:rsid w:val="00075E87"/>
    <w:rsid w:val="00075E9C"/>
    <w:rsid w:val="000762A3"/>
    <w:rsid w:val="00081202"/>
    <w:rsid w:val="000814CB"/>
    <w:rsid w:val="00081C17"/>
    <w:rsid w:val="00082C69"/>
    <w:rsid w:val="00082C75"/>
    <w:rsid w:val="00082EE2"/>
    <w:rsid w:val="00083BEC"/>
    <w:rsid w:val="00083FCE"/>
    <w:rsid w:val="00084497"/>
    <w:rsid w:val="00084AA7"/>
    <w:rsid w:val="0008584C"/>
    <w:rsid w:val="00086F49"/>
    <w:rsid w:val="0008764D"/>
    <w:rsid w:val="00087969"/>
    <w:rsid w:val="00087EBF"/>
    <w:rsid w:val="00090029"/>
    <w:rsid w:val="0009011B"/>
    <w:rsid w:val="0009065F"/>
    <w:rsid w:val="00091211"/>
    <w:rsid w:val="00091907"/>
    <w:rsid w:val="00092017"/>
    <w:rsid w:val="0009244E"/>
    <w:rsid w:val="00092B91"/>
    <w:rsid w:val="00093D66"/>
    <w:rsid w:val="00094462"/>
    <w:rsid w:val="000945D5"/>
    <w:rsid w:val="00094889"/>
    <w:rsid w:val="00094950"/>
    <w:rsid w:val="00094A1F"/>
    <w:rsid w:val="00094B23"/>
    <w:rsid w:val="00094BC1"/>
    <w:rsid w:val="00094F52"/>
    <w:rsid w:val="00095C78"/>
    <w:rsid w:val="00096966"/>
    <w:rsid w:val="00096D73"/>
    <w:rsid w:val="00097055"/>
    <w:rsid w:val="0009708E"/>
    <w:rsid w:val="000974D2"/>
    <w:rsid w:val="00097A41"/>
    <w:rsid w:val="00097C21"/>
    <w:rsid w:val="000A02D2"/>
    <w:rsid w:val="000A0A15"/>
    <w:rsid w:val="000A0B8B"/>
    <w:rsid w:val="000A1A5A"/>
    <w:rsid w:val="000A1EAD"/>
    <w:rsid w:val="000A2B68"/>
    <w:rsid w:val="000A38C0"/>
    <w:rsid w:val="000A4B5F"/>
    <w:rsid w:val="000A51DD"/>
    <w:rsid w:val="000A527E"/>
    <w:rsid w:val="000A5539"/>
    <w:rsid w:val="000A56D1"/>
    <w:rsid w:val="000A59F1"/>
    <w:rsid w:val="000A5F2B"/>
    <w:rsid w:val="000A61DB"/>
    <w:rsid w:val="000A66FE"/>
    <w:rsid w:val="000A713E"/>
    <w:rsid w:val="000A7430"/>
    <w:rsid w:val="000A755D"/>
    <w:rsid w:val="000A7B88"/>
    <w:rsid w:val="000A7EC5"/>
    <w:rsid w:val="000B1977"/>
    <w:rsid w:val="000B25A2"/>
    <w:rsid w:val="000B29CB"/>
    <w:rsid w:val="000B34D7"/>
    <w:rsid w:val="000B386C"/>
    <w:rsid w:val="000B3ACC"/>
    <w:rsid w:val="000B3CD7"/>
    <w:rsid w:val="000B3D5C"/>
    <w:rsid w:val="000B4194"/>
    <w:rsid w:val="000B42EB"/>
    <w:rsid w:val="000B446B"/>
    <w:rsid w:val="000B50B2"/>
    <w:rsid w:val="000B5600"/>
    <w:rsid w:val="000B5B2D"/>
    <w:rsid w:val="000B6020"/>
    <w:rsid w:val="000B644B"/>
    <w:rsid w:val="000B6478"/>
    <w:rsid w:val="000B6598"/>
    <w:rsid w:val="000C04A9"/>
    <w:rsid w:val="000C0F76"/>
    <w:rsid w:val="000C1833"/>
    <w:rsid w:val="000C1AD2"/>
    <w:rsid w:val="000C1E6D"/>
    <w:rsid w:val="000C2199"/>
    <w:rsid w:val="000C2389"/>
    <w:rsid w:val="000C26EB"/>
    <w:rsid w:val="000C27F3"/>
    <w:rsid w:val="000C293A"/>
    <w:rsid w:val="000C2B2F"/>
    <w:rsid w:val="000C2E0F"/>
    <w:rsid w:val="000C34A1"/>
    <w:rsid w:val="000C3660"/>
    <w:rsid w:val="000C38DC"/>
    <w:rsid w:val="000C3B20"/>
    <w:rsid w:val="000C3FAB"/>
    <w:rsid w:val="000C3FB8"/>
    <w:rsid w:val="000C485A"/>
    <w:rsid w:val="000C53C4"/>
    <w:rsid w:val="000C54EF"/>
    <w:rsid w:val="000C6947"/>
    <w:rsid w:val="000C6EC6"/>
    <w:rsid w:val="000C6EFD"/>
    <w:rsid w:val="000C7638"/>
    <w:rsid w:val="000C7D63"/>
    <w:rsid w:val="000D0098"/>
    <w:rsid w:val="000D0EF0"/>
    <w:rsid w:val="000D1405"/>
    <w:rsid w:val="000D1411"/>
    <w:rsid w:val="000D1C35"/>
    <w:rsid w:val="000D1E89"/>
    <w:rsid w:val="000D2491"/>
    <w:rsid w:val="000D301F"/>
    <w:rsid w:val="000D3065"/>
    <w:rsid w:val="000D314C"/>
    <w:rsid w:val="000D4EAE"/>
    <w:rsid w:val="000D5A49"/>
    <w:rsid w:val="000D5C35"/>
    <w:rsid w:val="000D5C9B"/>
    <w:rsid w:val="000D78C7"/>
    <w:rsid w:val="000D7AB9"/>
    <w:rsid w:val="000E07F7"/>
    <w:rsid w:val="000E0E7B"/>
    <w:rsid w:val="000E22DF"/>
    <w:rsid w:val="000E2E78"/>
    <w:rsid w:val="000E36F5"/>
    <w:rsid w:val="000E39DC"/>
    <w:rsid w:val="000E3A5A"/>
    <w:rsid w:val="000E4404"/>
    <w:rsid w:val="000E4646"/>
    <w:rsid w:val="000E4ACD"/>
    <w:rsid w:val="000E5096"/>
    <w:rsid w:val="000E53E1"/>
    <w:rsid w:val="000E5647"/>
    <w:rsid w:val="000E5A67"/>
    <w:rsid w:val="000E5F86"/>
    <w:rsid w:val="000E5FA0"/>
    <w:rsid w:val="000E6576"/>
    <w:rsid w:val="000E6665"/>
    <w:rsid w:val="000E6BB6"/>
    <w:rsid w:val="000E73B5"/>
    <w:rsid w:val="000E79E5"/>
    <w:rsid w:val="000E7CAA"/>
    <w:rsid w:val="000E7E17"/>
    <w:rsid w:val="000F01DC"/>
    <w:rsid w:val="000F1108"/>
    <w:rsid w:val="000F1512"/>
    <w:rsid w:val="000F1CDB"/>
    <w:rsid w:val="000F1E2E"/>
    <w:rsid w:val="000F1F29"/>
    <w:rsid w:val="000F237C"/>
    <w:rsid w:val="000F25E4"/>
    <w:rsid w:val="000F2A48"/>
    <w:rsid w:val="000F3882"/>
    <w:rsid w:val="000F3BF5"/>
    <w:rsid w:val="000F3E66"/>
    <w:rsid w:val="000F42ED"/>
    <w:rsid w:val="000F4965"/>
    <w:rsid w:val="000F53EC"/>
    <w:rsid w:val="000F6339"/>
    <w:rsid w:val="000F7F1D"/>
    <w:rsid w:val="00100875"/>
    <w:rsid w:val="00101864"/>
    <w:rsid w:val="00101A33"/>
    <w:rsid w:val="00101E2C"/>
    <w:rsid w:val="0010205C"/>
    <w:rsid w:val="00102584"/>
    <w:rsid w:val="0010269E"/>
    <w:rsid w:val="00102C45"/>
    <w:rsid w:val="00103592"/>
    <w:rsid w:val="00103D1B"/>
    <w:rsid w:val="0010426C"/>
    <w:rsid w:val="00104865"/>
    <w:rsid w:val="00104AEB"/>
    <w:rsid w:val="00105514"/>
    <w:rsid w:val="00105533"/>
    <w:rsid w:val="00105A86"/>
    <w:rsid w:val="0010607E"/>
    <w:rsid w:val="00106120"/>
    <w:rsid w:val="0010620D"/>
    <w:rsid w:val="001068EC"/>
    <w:rsid w:val="00107084"/>
    <w:rsid w:val="00110182"/>
    <w:rsid w:val="00110656"/>
    <w:rsid w:val="001114E2"/>
    <w:rsid w:val="001117A2"/>
    <w:rsid w:val="00111BB9"/>
    <w:rsid w:val="0011279B"/>
    <w:rsid w:val="001129AF"/>
    <w:rsid w:val="001129EC"/>
    <w:rsid w:val="0011377B"/>
    <w:rsid w:val="00113CA1"/>
    <w:rsid w:val="00114C52"/>
    <w:rsid w:val="0011506E"/>
    <w:rsid w:val="00115D41"/>
    <w:rsid w:val="00115FA4"/>
    <w:rsid w:val="00116C64"/>
    <w:rsid w:val="00117510"/>
    <w:rsid w:val="00117AF6"/>
    <w:rsid w:val="00117E72"/>
    <w:rsid w:val="00120434"/>
    <w:rsid w:val="001205AD"/>
    <w:rsid w:val="00120648"/>
    <w:rsid w:val="001207A3"/>
    <w:rsid w:val="0012097E"/>
    <w:rsid w:val="00121287"/>
    <w:rsid w:val="001214FE"/>
    <w:rsid w:val="00121D94"/>
    <w:rsid w:val="0012207B"/>
    <w:rsid w:val="00122A77"/>
    <w:rsid w:val="00123302"/>
    <w:rsid w:val="0012347B"/>
    <w:rsid w:val="001236D1"/>
    <w:rsid w:val="00123796"/>
    <w:rsid w:val="001238E7"/>
    <w:rsid w:val="001238FC"/>
    <w:rsid w:val="001245D0"/>
    <w:rsid w:val="0012572E"/>
    <w:rsid w:val="00125BC5"/>
    <w:rsid w:val="001265E4"/>
    <w:rsid w:val="00126637"/>
    <w:rsid w:val="0012684A"/>
    <w:rsid w:val="00126E56"/>
    <w:rsid w:val="001272A5"/>
    <w:rsid w:val="00127512"/>
    <w:rsid w:val="00127FA6"/>
    <w:rsid w:val="0013148E"/>
    <w:rsid w:val="00132326"/>
    <w:rsid w:val="001327C9"/>
    <w:rsid w:val="00132F7D"/>
    <w:rsid w:val="0013341E"/>
    <w:rsid w:val="001335A6"/>
    <w:rsid w:val="0013422C"/>
    <w:rsid w:val="0013480F"/>
    <w:rsid w:val="0013621C"/>
    <w:rsid w:val="0013664A"/>
    <w:rsid w:val="00137845"/>
    <w:rsid w:val="00137E7A"/>
    <w:rsid w:val="00140059"/>
    <w:rsid w:val="0014061F"/>
    <w:rsid w:val="0014154D"/>
    <w:rsid w:val="001424F2"/>
    <w:rsid w:val="0014255F"/>
    <w:rsid w:val="001426AC"/>
    <w:rsid w:val="00142AD3"/>
    <w:rsid w:val="0014337B"/>
    <w:rsid w:val="00143B27"/>
    <w:rsid w:val="00143B52"/>
    <w:rsid w:val="00143EF2"/>
    <w:rsid w:val="001441F4"/>
    <w:rsid w:val="00144B56"/>
    <w:rsid w:val="00144F85"/>
    <w:rsid w:val="00145B1E"/>
    <w:rsid w:val="001460D7"/>
    <w:rsid w:val="001462E4"/>
    <w:rsid w:val="001465A4"/>
    <w:rsid w:val="001467B1"/>
    <w:rsid w:val="001467C6"/>
    <w:rsid w:val="00146B95"/>
    <w:rsid w:val="00146BD8"/>
    <w:rsid w:val="00146D5E"/>
    <w:rsid w:val="00146F5F"/>
    <w:rsid w:val="00147286"/>
    <w:rsid w:val="00147912"/>
    <w:rsid w:val="001479A7"/>
    <w:rsid w:val="00150600"/>
    <w:rsid w:val="001510F5"/>
    <w:rsid w:val="00151857"/>
    <w:rsid w:val="001519A8"/>
    <w:rsid w:val="00152A88"/>
    <w:rsid w:val="00152D19"/>
    <w:rsid w:val="00153240"/>
    <w:rsid w:val="00153293"/>
    <w:rsid w:val="00153B4E"/>
    <w:rsid w:val="00153EBB"/>
    <w:rsid w:val="00153F61"/>
    <w:rsid w:val="001544D6"/>
    <w:rsid w:val="0015461C"/>
    <w:rsid w:val="00155692"/>
    <w:rsid w:val="00155D46"/>
    <w:rsid w:val="00156CD6"/>
    <w:rsid w:val="00157308"/>
    <w:rsid w:val="00157B5C"/>
    <w:rsid w:val="00157B88"/>
    <w:rsid w:val="00157D01"/>
    <w:rsid w:val="001601E1"/>
    <w:rsid w:val="00160F1E"/>
    <w:rsid w:val="0016172F"/>
    <w:rsid w:val="001617CF"/>
    <w:rsid w:val="001623F6"/>
    <w:rsid w:val="00162553"/>
    <w:rsid w:val="00163045"/>
    <w:rsid w:val="001632F1"/>
    <w:rsid w:val="001635E8"/>
    <w:rsid w:val="00163BAF"/>
    <w:rsid w:val="00163C52"/>
    <w:rsid w:val="00164391"/>
    <w:rsid w:val="001650C6"/>
    <w:rsid w:val="001650DF"/>
    <w:rsid w:val="001658C6"/>
    <w:rsid w:val="00165D42"/>
    <w:rsid w:val="001664B2"/>
    <w:rsid w:val="00166AC7"/>
    <w:rsid w:val="00166F37"/>
    <w:rsid w:val="00166FDA"/>
    <w:rsid w:val="00167270"/>
    <w:rsid w:val="00170247"/>
    <w:rsid w:val="00170BC5"/>
    <w:rsid w:val="001714FB"/>
    <w:rsid w:val="001715D3"/>
    <w:rsid w:val="00173311"/>
    <w:rsid w:val="00174E4E"/>
    <w:rsid w:val="0017653A"/>
    <w:rsid w:val="00176DE0"/>
    <w:rsid w:val="00176F87"/>
    <w:rsid w:val="00177C1E"/>
    <w:rsid w:val="00177D20"/>
    <w:rsid w:val="0018016A"/>
    <w:rsid w:val="001801AC"/>
    <w:rsid w:val="001808F8"/>
    <w:rsid w:val="00181251"/>
    <w:rsid w:val="001814FC"/>
    <w:rsid w:val="00181567"/>
    <w:rsid w:val="00181A22"/>
    <w:rsid w:val="00181A23"/>
    <w:rsid w:val="00181C1A"/>
    <w:rsid w:val="00181D1A"/>
    <w:rsid w:val="00181D36"/>
    <w:rsid w:val="0018248C"/>
    <w:rsid w:val="00182CA2"/>
    <w:rsid w:val="00183E7D"/>
    <w:rsid w:val="00184208"/>
    <w:rsid w:val="00184B3C"/>
    <w:rsid w:val="0018549A"/>
    <w:rsid w:val="00186221"/>
    <w:rsid w:val="001864DD"/>
    <w:rsid w:val="0018670E"/>
    <w:rsid w:val="0018688D"/>
    <w:rsid w:val="001869D8"/>
    <w:rsid w:val="00186C82"/>
    <w:rsid w:val="001873D0"/>
    <w:rsid w:val="00187418"/>
    <w:rsid w:val="001903D7"/>
    <w:rsid w:val="00190806"/>
    <w:rsid w:val="00190A27"/>
    <w:rsid w:val="00190B63"/>
    <w:rsid w:val="001920DD"/>
    <w:rsid w:val="00192A87"/>
    <w:rsid w:val="00192DA6"/>
    <w:rsid w:val="00192E9D"/>
    <w:rsid w:val="00192F0E"/>
    <w:rsid w:val="00192F3C"/>
    <w:rsid w:val="00193653"/>
    <w:rsid w:val="00193B26"/>
    <w:rsid w:val="00196448"/>
    <w:rsid w:val="00196663"/>
    <w:rsid w:val="00196752"/>
    <w:rsid w:val="00196B8E"/>
    <w:rsid w:val="00196E5E"/>
    <w:rsid w:val="0019729C"/>
    <w:rsid w:val="00197FFC"/>
    <w:rsid w:val="001A01B1"/>
    <w:rsid w:val="001A04EC"/>
    <w:rsid w:val="001A0B58"/>
    <w:rsid w:val="001A0D48"/>
    <w:rsid w:val="001A1297"/>
    <w:rsid w:val="001A17F5"/>
    <w:rsid w:val="001A1A22"/>
    <w:rsid w:val="001A1FFB"/>
    <w:rsid w:val="001A2047"/>
    <w:rsid w:val="001A21C5"/>
    <w:rsid w:val="001A3B63"/>
    <w:rsid w:val="001A3DE9"/>
    <w:rsid w:val="001A41DF"/>
    <w:rsid w:val="001A4C48"/>
    <w:rsid w:val="001A4E38"/>
    <w:rsid w:val="001A5622"/>
    <w:rsid w:val="001A6479"/>
    <w:rsid w:val="001A6876"/>
    <w:rsid w:val="001A69B9"/>
    <w:rsid w:val="001A740B"/>
    <w:rsid w:val="001A7B47"/>
    <w:rsid w:val="001A7C38"/>
    <w:rsid w:val="001A7D97"/>
    <w:rsid w:val="001A7E2A"/>
    <w:rsid w:val="001B087B"/>
    <w:rsid w:val="001B098B"/>
    <w:rsid w:val="001B0EBF"/>
    <w:rsid w:val="001B18A8"/>
    <w:rsid w:val="001B1CB2"/>
    <w:rsid w:val="001B2557"/>
    <w:rsid w:val="001B2D05"/>
    <w:rsid w:val="001B47D0"/>
    <w:rsid w:val="001B4917"/>
    <w:rsid w:val="001B4946"/>
    <w:rsid w:val="001B4BFC"/>
    <w:rsid w:val="001B51F3"/>
    <w:rsid w:val="001B5B2E"/>
    <w:rsid w:val="001B5E6F"/>
    <w:rsid w:val="001B6D03"/>
    <w:rsid w:val="001B6E44"/>
    <w:rsid w:val="001C039E"/>
    <w:rsid w:val="001C1702"/>
    <w:rsid w:val="001C1D52"/>
    <w:rsid w:val="001C2123"/>
    <w:rsid w:val="001C2D10"/>
    <w:rsid w:val="001C3015"/>
    <w:rsid w:val="001C398A"/>
    <w:rsid w:val="001C412A"/>
    <w:rsid w:val="001C516D"/>
    <w:rsid w:val="001C5352"/>
    <w:rsid w:val="001C6528"/>
    <w:rsid w:val="001C6535"/>
    <w:rsid w:val="001C7C81"/>
    <w:rsid w:val="001C7F60"/>
    <w:rsid w:val="001D06EC"/>
    <w:rsid w:val="001D07A2"/>
    <w:rsid w:val="001D0A53"/>
    <w:rsid w:val="001D0BD7"/>
    <w:rsid w:val="001D1074"/>
    <w:rsid w:val="001D1CC2"/>
    <w:rsid w:val="001D1E31"/>
    <w:rsid w:val="001D2334"/>
    <w:rsid w:val="001D2793"/>
    <w:rsid w:val="001D293B"/>
    <w:rsid w:val="001D2B7D"/>
    <w:rsid w:val="001D313D"/>
    <w:rsid w:val="001D330D"/>
    <w:rsid w:val="001D3E29"/>
    <w:rsid w:val="001D3F66"/>
    <w:rsid w:val="001D4482"/>
    <w:rsid w:val="001D4510"/>
    <w:rsid w:val="001D4B38"/>
    <w:rsid w:val="001D4C66"/>
    <w:rsid w:val="001D4CD0"/>
    <w:rsid w:val="001D5662"/>
    <w:rsid w:val="001D58D5"/>
    <w:rsid w:val="001D5A0A"/>
    <w:rsid w:val="001D5C11"/>
    <w:rsid w:val="001D624D"/>
    <w:rsid w:val="001D718C"/>
    <w:rsid w:val="001D7736"/>
    <w:rsid w:val="001D7A43"/>
    <w:rsid w:val="001E0257"/>
    <w:rsid w:val="001E07DA"/>
    <w:rsid w:val="001E0A40"/>
    <w:rsid w:val="001E0C79"/>
    <w:rsid w:val="001E0CD3"/>
    <w:rsid w:val="001E0EF4"/>
    <w:rsid w:val="001E130F"/>
    <w:rsid w:val="001E1DD7"/>
    <w:rsid w:val="001E20B5"/>
    <w:rsid w:val="001E33A6"/>
    <w:rsid w:val="001E53CE"/>
    <w:rsid w:val="001E5808"/>
    <w:rsid w:val="001E5B41"/>
    <w:rsid w:val="001E65A9"/>
    <w:rsid w:val="001E7FC1"/>
    <w:rsid w:val="001F0C82"/>
    <w:rsid w:val="001F0DC4"/>
    <w:rsid w:val="001F1376"/>
    <w:rsid w:val="001F1C04"/>
    <w:rsid w:val="001F2060"/>
    <w:rsid w:val="001F290A"/>
    <w:rsid w:val="001F3D0C"/>
    <w:rsid w:val="001F4D5B"/>
    <w:rsid w:val="001F4E05"/>
    <w:rsid w:val="001F54E6"/>
    <w:rsid w:val="001F5B4A"/>
    <w:rsid w:val="001F5F18"/>
    <w:rsid w:val="001F7B90"/>
    <w:rsid w:val="001F7C6C"/>
    <w:rsid w:val="001F7CCD"/>
    <w:rsid w:val="0020065B"/>
    <w:rsid w:val="002006CC"/>
    <w:rsid w:val="00200743"/>
    <w:rsid w:val="00200FD0"/>
    <w:rsid w:val="002019C1"/>
    <w:rsid w:val="00201E34"/>
    <w:rsid w:val="0020209D"/>
    <w:rsid w:val="002020A2"/>
    <w:rsid w:val="002020E4"/>
    <w:rsid w:val="002028E3"/>
    <w:rsid w:val="00203873"/>
    <w:rsid w:val="0020395F"/>
    <w:rsid w:val="00203C11"/>
    <w:rsid w:val="002044D9"/>
    <w:rsid w:val="002045C0"/>
    <w:rsid w:val="0020471E"/>
    <w:rsid w:val="00204F2E"/>
    <w:rsid w:val="002052D7"/>
    <w:rsid w:val="00205B43"/>
    <w:rsid w:val="00206215"/>
    <w:rsid w:val="002068A1"/>
    <w:rsid w:val="00206ADF"/>
    <w:rsid w:val="002072C0"/>
    <w:rsid w:val="00207D67"/>
    <w:rsid w:val="00210116"/>
    <w:rsid w:val="00210179"/>
    <w:rsid w:val="002101A0"/>
    <w:rsid w:val="00210788"/>
    <w:rsid w:val="00210EE2"/>
    <w:rsid w:val="00211381"/>
    <w:rsid w:val="002122CC"/>
    <w:rsid w:val="0021320D"/>
    <w:rsid w:val="0021368C"/>
    <w:rsid w:val="00213B95"/>
    <w:rsid w:val="00213FCE"/>
    <w:rsid w:val="00214152"/>
    <w:rsid w:val="002145C0"/>
    <w:rsid w:val="00214785"/>
    <w:rsid w:val="00214B06"/>
    <w:rsid w:val="00215066"/>
    <w:rsid w:val="00215397"/>
    <w:rsid w:val="00216CD2"/>
    <w:rsid w:val="0021700C"/>
    <w:rsid w:val="002170EB"/>
    <w:rsid w:val="002222EF"/>
    <w:rsid w:val="00222460"/>
    <w:rsid w:val="002226E6"/>
    <w:rsid w:val="00222975"/>
    <w:rsid w:val="00222BC4"/>
    <w:rsid w:val="00222CA1"/>
    <w:rsid w:val="00222DF6"/>
    <w:rsid w:val="00223026"/>
    <w:rsid w:val="002231C8"/>
    <w:rsid w:val="002233EA"/>
    <w:rsid w:val="00223520"/>
    <w:rsid w:val="0022424A"/>
    <w:rsid w:val="00224770"/>
    <w:rsid w:val="002254F0"/>
    <w:rsid w:val="002259A2"/>
    <w:rsid w:val="002261EA"/>
    <w:rsid w:val="0022648D"/>
    <w:rsid w:val="0022707B"/>
    <w:rsid w:val="00227270"/>
    <w:rsid w:val="00227832"/>
    <w:rsid w:val="002302EA"/>
    <w:rsid w:val="002306C3"/>
    <w:rsid w:val="002307E6"/>
    <w:rsid w:val="00230BCE"/>
    <w:rsid w:val="00231351"/>
    <w:rsid w:val="002316ED"/>
    <w:rsid w:val="0023278B"/>
    <w:rsid w:val="002329C1"/>
    <w:rsid w:val="002330D9"/>
    <w:rsid w:val="00233640"/>
    <w:rsid w:val="002339FC"/>
    <w:rsid w:val="00233FC2"/>
    <w:rsid w:val="00234050"/>
    <w:rsid w:val="002340CA"/>
    <w:rsid w:val="00234408"/>
    <w:rsid w:val="00234DA1"/>
    <w:rsid w:val="00235111"/>
    <w:rsid w:val="00235153"/>
    <w:rsid w:val="002351DF"/>
    <w:rsid w:val="002354F6"/>
    <w:rsid w:val="00235798"/>
    <w:rsid w:val="00235C25"/>
    <w:rsid w:val="00235FA3"/>
    <w:rsid w:val="002364E5"/>
    <w:rsid w:val="00236627"/>
    <w:rsid w:val="00237C0A"/>
    <w:rsid w:val="00240994"/>
    <w:rsid w:val="00240A27"/>
    <w:rsid w:val="00241D92"/>
    <w:rsid w:val="00241F62"/>
    <w:rsid w:val="00242669"/>
    <w:rsid w:val="002426B9"/>
    <w:rsid w:val="002435B6"/>
    <w:rsid w:val="00243BAA"/>
    <w:rsid w:val="00244303"/>
    <w:rsid w:val="00244518"/>
    <w:rsid w:val="00245048"/>
    <w:rsid w:val="0024579A"/>
    <w:rsid w:val="0024671D"/>
    <w:rsid w:val="002467A5"/>
    <w:rsid w:val="002475EE"/>
    <w:rsid w:val="0024789B"/>
    <w:rsid w:val="00247A20"/>
    <w:rsid w:val="00250230"/>
    <w:rsid w:val="002503E6"/>
    <w:rsid w:val="002508EA"/>
    <w:rsid w:val="00250D33"/>
    <w:rsid w:val="0025111C"/>
    <w:rsid w:val="002512E3"/>
    <w:rsid w:val="00251B8C"/>
    <w:rsid w:val="00252BC4"/>
    <w:rsid w:val="0025338F"/>
    <w:rsid w:val="0025372E"/>
    <w:rsid w:val="00253B80"/>
    <w:rsid w:val="002548B1"/>
    <w:rsid w:val="0025502F"/>
    <w:rsid w:val="00255395"/>
    <w:rsid w:val="0025574A"/>
    <w:rsid w:val="0025590A"/>
    <w:rsid w:val="0025672D"/>
    <w:rsid w:val="00256B3A"/>
    <w:rsid w:val="00256BB6"/>
    <w:rsid w:val="00256D4D"/>
    <w:rsid w:val="00256D76"/>
    <w:rsid w:val="002572E9"/>
    <w:rsid w:val="00257886"/>
    <w:rsid w:val="002606AD"/>
    <w:rsid w:val="00260983"/>
    <w:rsid w:val="00260B04"/>
    <w:rsid w:val="00261D4F"/>
    <w:rsid w:val="00261D8C"/>
    <w:rsid w:val="00262184"/>
    <w:rsid w:val="00263A14"/>
    <w:rsid w:val="002647CA"/>
    <w:rsid w:val="002647D3"/>
    <w:rsid w:val="00264A8A"/>
    <w:rsid w:val="00264B6A"/>
    <w:rsid w:val="00264FA2"/>
    <w:rsid w:val="00265192"/>
    <w:rsid w:val="00265321"/>
    <w:rsid w:val="00265B50"/>
    <w:rsid w:val="00266794"/>
    <w:rsid w:val="00266FB2"/>
    <w:rsid w:val="0026707E"/>
    <w:rsid w:val="002670DA"/>
    <w:rsid w:val="002677B5"/>
    <w:rsid w:val="002700C8"/>
    <w:rsid w:val="002707CD"/>
    <w:rsid w:val="00270D27"/>
    <w:rsid w:val="00271F26"/>
    <w:rsid w:val="00271F41"/>
    <w:rsid w:val="00272123"/>
    <w:rsid w:val="00272184"/>
    <w:rsid w:val="00272211"/>
    <w:rsid w:val="002722FA"/>
    <w:rsid w:val="00272468"/>
    <w:rsid w:val="002725F1"/>
    <w:rsid w:val="002726FB"/>
    <w:rsid w:val="00272726"/>
    <w:rsid w:val="0027308C"/>
    <w:rsid w:val="002730F3"/>
    <w:rsid w:val="00273237"/>
    <w:rsid w:val="00273281"/>
    <w:rsid w:val="002734CA"/>
    <w:rsid w:val="002736BA"/>
    <w:rsid w:val="00273808"/>
    <w:rsid w:val="00274110"/>
    <w:rsid w:val="00274608"/>
    <w:rsid w:val="00275309"/>
    <w:rsid w:val="002756A4"/>
    <w:rsid w:val="00275A2D"/>
    <w:rsid w:val="002761D7"/>
    <w:rsid w:val="00276ECC"/>
    <w:rsid w:val="0027744E"/>
    <w:rsid w:val="00277711"/>
    <w:rsid w:val="00277954"/>
    <w:rsid w:val="00277BBD"/>
    <w:rsid w:val="002802E4"/>
    <w:rsid w:val="00282198"/>
    <w:rsid w:val="00282A39"/>
    <w:rsid w:val="00282AF4"/>
    <w:rsid w:val="00283385"/>
    <w:rsid w:val="002849CA"/>
    <w:rsid w:val="00284B05"/>
    <w:rsid w:val="0028515D"/>
    <w:rsid w:val="00286476"/>
    <w:rsid w:val="00286CB4"/>
    <w:rsid w:val="002872AF"/>
    <w:rsid w:val="002877C6"/>
    <w:rsid w:val="002905F0"/>
    <w:rsid w:val="00291407"/>
    <w:rsid w:val="00291804"/>
    <w:rsid w:val="00291944"/>
    <w:rsid w:val="00291B68"/>
    <w:rsid w:val="00292570"/>
    <w:rsid w:val="00292D89"/>
    <w:rsid w:val="002930FB"/>
    <w:rsid w:val="00294B7A"/>
    <w:rsid w:val="00294CEE"/>
    <w:rsid w:val="00294EC8"/>
    <w:rsid w:val="002954CF"/>
    <w:rsid w:val="00295BA5"/>
    <w:rsid w:val="002965FA"/>
    <w:rsid w:val="00296631"/>
    <w:rsid w:val="002967A2"/>
    <w:rsid w:val="002969BA"/>
    <w:rsid w:val="00296C89"/>
    <w:rsid w:val="002975AC"/>
    <w:rsid w:val="00297EE3"/>
    <w:rsid w:val="002A07F4"/>
    <w:rsid w:val="002A08F2"/>
    <w:rsid w:val="002A0B0A"/>
    <w:rsid w:val="002A1442"/>
    <w:rsid w:val="002A17AD"/>
    <w:rsid w:val="002A1F17"/>
    <w:rsid w:val="002A2073"/>
    <w:rsid w:val="002A2989"/>
    <w:rsid w:val="002A3017"/>
    <w:rsid w:val="002A31F6"/>
    <w:rsid w:val="002A33FF"/>
    <w:rsid w:val="002A37A8"/>
    <w:rsid w:val="002A3E85"/>
    <w:rsid w:val="002A3ED8"/>
    <w:rsid w:val="002A40B1"/>
    <w:rsid w:val="002A495B"/>
    <w:rsid w:val="002A49E5"/>
    <w:rsid w:val="002A55BC"/>
    <w:rsid w:val="002A57C3"/>
    <w:rsid w:val="002A6481"/>
    <w:rsid w:val="002A65B5"/>
    <w:rsid w:val="002A6635"/>
    <w:rsid w:val="002A678B"/>
    <w:rsid w:val="002A67C3"/>
    <w:rsid w:val="002A6D7D"/>
    <w:rsid w:val="002A7B62"/>
    <w:rsid w:val="002B01B9"/>
    <w:rsid w:val="002B05D3"/>
    <w:rsid w:val="002B0986"/>
    <w:rsid w:val="002B0CE6"/>
    <w:rsid w:val="002B131A"/>
    <w:rsid w:val="002B160C"/>
    <w:rsid w:val="002B175A"/>
    <w:rsid w:val="002B23A1"/>
    <w:rsid w:val="002B27BD"/>
    <w:rsid w:val="002B28FB"/>
    <w:rsid w:val="002B2A9E"/>
    <w:rsid w:val="002B2BA4"/>
    <w:rsid w:val="002B3602"/>
    <w:rsid w:val="002B3641"/>
    <w:rsid w:val="002B48A1"/>
    <w:rsid w:val="002B48DC"/>
    <w:rsid w:val="002B4B03"/>
    <w:rsid w:val="002B5307"/>
    <w:rsid w:val="002B63E5"/>
    <w:rsid w:val="002B6448"/>
    <w:rsid w:val="002B6BB7"/>
    <w:rsid w:val="002C0631"/>
    <w:rsid w:val="002C1453"/>
    <w:rsid w:val="002C147E"/>
    <w:rsid w:val="002C14CA"/>
    <w:rsid w:val="002C29C4"/>
    <w:rsid w:val="002C2C00"/>
    <w:rsid w:val="002C30A0"/>
    <w:rsid w:val="002C4227"/>
    <w:rsid w:val="002C4490"/>
    <w:rsid w:val="002C4604"/>
    <w:rsid w:val="002C4727"/>
    <w:rsid w:val="002C4AEE"/>
    <w:rsid w:val="002C4B7D"/>
    <w:rsid w:val="002C5082"/>
    <w:rsid w:val="002C56F9"/>
    <w:rsid w:val="002C57C1"/>
    <w:rsid w:val="002C761B"/>
    <w:rsid w:val="002D0353"/>
    <w:rsid w:val="002D03A8"/>
    <w:rsid w:val="002D067F"/>
    <w:rsid w:val="002D0B47"/>
    <w:rsid w:val="002D0BFD"/>
    <w:rsid w:val="002D12A5"/>
    <w:rsid w:val="002D3B9A"/>
    <w:rsid w:val="002D45DC"/>
    <w:rsid w:val="002D490E"/>
    <w:rsid w:val="002D4AED"/>
    <w:rsid w:val="002D5776"/>
    <w:rsid w:val="002D5E79"/>
    <w:rsid w:val="002D5FC7"/>
    <w:rsid w:val="002D6054"/>
    <w:rsid w:val="002D6A2C"/>
    <w:rsid w:val="002D6C75"/>
    <w:rsid w:val="002D7BCE"/>
    <w:rsid w:val="002D7CEC"/>
    <w:rsid w:val="002D7CFA"/>
    <w:rsid w:val="002E040F"/>
    <w:rsid w:val="002E0944"/>
    <w:rsid w:val="002E1356"/>
    <w:rsid w:val="002E14C1"/>
    <w:rsid w:val="002E1739"/>
    <w:rsid w:val="002E1B5F"/>
    <w:rsid w:val="002E2E14"/>
    <w:rsid w:val="002E35A6"/>
    <w:rsid w:val="002E3D4A"/>
    <w:rsid w:val="002E4025"/>
    <w:rsid w:val="002E4708"/>
    <w:rsid w:val="002E493D"/>
    <w:rsid w:val="002E4A2D"/>
    <w:rsid w:val="002E503B"/>
    <w:rsid w:val="002E57F4"/>
    <w:rsid w:val="002E5E04"/>
    <w:rsid w:val="002E710C"/>
    <w:rsid w:val="002E7420"/>
    <w:rsid w:val="002E795F"/>
    <w:rsid w:val="002F00C0"/>
    <w:rsid w:val="002F0382"/>
    <w:rsid w:val="002F0718"/>
    <w:rsid w:val="002F09C0"/>
    <w:rsid w:val="002F1222"/>
    <w:rsid w:val="002F12CA"/>
    <w:rsid w:val="002F24E3"/>
    <w:rsid w:val="002F26A3"/>
    <w:rsid w:val="002F2F35"/>
    <w:rsid w:val="002F3115"/>
    <w:rsid w:val="002F32E9"/>
    <w:rsid w:val="002F3C4F"/>
    <w:rsid w:val="002F3CEE"/>
    <w:rsid w:val="002F3F3A"/>
    <w:rsid w:val="002F44FC"/>
    <w:rsid w:val="002F4B1E"/>
    <w:rsid w:val="002F4B89"/>
    <w:rsid w:val="002F5360"/>
    <w:rsid w:val="002F5452"/>
    <w:rsid w:val="002F590C"/>
    <w:rsid w:val="002F5BE8"/>
    <w:rsid w:val="002F602F"/>
    <w:rsid w:val="002F61F8"/>
    <w:rsid w:val="002F68FB"/>
    <w:rsid w:val="002F6957"/>
    <w:rsid w:val="002F69BC"/>
    <w:rsid w:val="002F7725"/>
    <w:rsid w:val="002F7749"/>
    <w:rsid w:val="00300BAA"/>
    <w:rsid w:val="00300C59"/>
    <w:rsid w:val="00300FB2"/>
    <w:rsid w:val="00301309"/>
    <w:rsid w:val="003015BA"/>
    <w:rsid w:val="00301762"/>
    <w:rsid w:val="00301C4A"/>
    <w:rsid w:val="00302203"/>
    <w:rsid w:val="0030322C"/>
    <w:rsid w:val="00304024"/>
    <w:rsid w:val="00304262"/>
    <w:rsid w:val="00304897"/>
    <w:rsid w:val="00305936"/>
    <w:rsid w:val="00305D58"/>
    <w:rsid w:val="003107F1"/>
    <w:rsid w:val="00311625"/>
    <w:rsid w:val="0031262F"/>
    <w:rsid w:val="00312C39"/>
    <w:rsid w:val="003139FB"/>
    <w:rsid w:val="00313B91"/>
    <w:rsid w:val="00314BE8"/>
    <w:rsid w:val="00314E25"/>
    <w:rsid w:val="003152F8"/>
    <w:rsid w:val="003158E3"/>
    <w:rsid w:val="00315C27"/>
    <w:rsid w:val="00316478"/>
    <w:rsid w:val="003178AE"/>
    <w:rsid w:val="00317980"/>
    <w:rsid w:val="00317B5A"/>
    <w:rsid w:val="00317BF9"/>
    <w:rsid w:val="00320A49"/>
    <w:rsid w:val="00320ADA"/>
    <w:rsid w:val="0032121B"/>
    <w:rsid w:val="003213B7"/>
    <w:rsid w:val="00321A28"/>
    <w:rsid w:val="00321B8D"/>
    <w:rsid w:val="00321D2B"/>
    <w:rsid w:val="00321F51"/>
    <w:rsid w:val="003222C4"/>
    <w:rsid w:val="00322403"/>
    <w:rsid w:val="00322DEC"/>
    <w:rsid w:val="00322F3B"/>
    <w:rsid w:val="00323385"/>
    <w:rsid w:val="00323459"/>
    <w:rsid w:val="00323594"/>
    <w:rsid w:val="00323669"/>
    <w:rsid w:val="003244D4"/>
    <w:rsid w:val="00325318"/>
    <w:rsid w:val="003253F9"/>
    <w:rsid w:val="0032594D"/>
    <w:rsid w:val="00326004"/>
    <w:rsid w:val="003260AE"/>
    <w:rsid w:val="00326489"/>
    <w:rsid w:val="00326959"/>
    <w:rsid w:val="0032790E"/>
    <w:rsid w:val="00327C20"/>
    <w:rsid w:val="00327D75"/>
    <w:rsid w:val="00327EEF"/>
    <w:rsid w:val="00330204"/>
    <w:rsid w:val="0033057B"/>
    <w:rsid w:val="00331658"/>
    <w:rsid w:val="00331AEC"/>
    <w:rsid w:val="00332765"/>
    <w:rsid w:val="00333A06"/>
    <w:rsid w:val="00335100"/>
    <w:rsid w:val="003352EA"/>
    <w:rsid w:val="003355D6"/>
    <w:rsid w:val="0033565F"/>
    <w:rsid w:val="0033580B"/>
    <w:rsid w:val="00335CA1"/>
    <w:rsid w:val="00336494"/>
    <w:rsid w:val="003364E2"/>
    <w:rsid w:val="00336A25"/>
    <w:rsid w:val="003372A6"/>
    <w:rsid w:val="003377F2"/>
    <w:rsid w:val="0033786D"/>
    <w:rsid w:val="00340028"/>
    <w:rsid w:val="00340822"/>
    <w:rsid w:val="00341EEA"/>
    <w:rsid w:val="00342056"/>
    <w:rsid w:val="00342887"/>
    <w:rsid w:val="003432E5"/>
    <w:rsid w:val="00343541"/>
    <w:rsid w:val="00343625"/>
    <w:rsid w:val="0034414B"/>
    <w:rsid w:val="0034439C"/>
    <w:rsid w:val="0034459B"/>
    <w:rsid w:val="00344FBD"/>
    <w:rsid w:val="00345532"/>
    <w:rsid w:val="00345878"/>
    <w:rsid w:val="003458EC"/>
    <w:rsid w:val="003460E9"/>
    <w:rsid w:val="003468A0"/>
    <w:rsid w:val="00346A78"/>
    <w:rsid w:val="003470A6"/>
    <w:rsid w:val="003474AC"/>
    <w:rsid w:val="00347ACD"/>
    <w:rsid w:val="00347B97"/>
    <w:rsid w:val="00347D85"/>
    <w:rsid w:val="00350406"/>
    <w:rsid w:val="00350505"/>
    <w:rsid w:val="00350604"/>
    <w:rsid w:val="003508C3"/>
    <w:rsid w:val="00350BDD"/>
    <w:rsid w:val="0035211F"/>
    <w:rsid w:val="00352492"/>
    <w:rsid w:val="003529EF"/>
    <w:rsid w:val="00352AD7"/>
    <w:rsid w:val="00352D76"/>
    <w:rsid w:val="00352D7E"/>
    <w:rsid w:val="00352EB3"/>
    <w:rsid w:val="00352F77"/>
    <w:rsid w:val="00353360"/>
    <w:rsid w:val="00353772"/>
    <w:rsid w:val="0035378A"/>
    <w:rsid w:val="003538FB"/>
    <w:rsid w:val="003543B5"/>
    <w:rsid w:val="0035445D"/>
    <w:rsid w:val="00354514"/>
    <w:rsid w:val="00354822"/>
    <w:rsid w:val="003549F0"/>
    <w:rsid w:val="003556D8"/>
    <w:rsid w:val="00356935"/>
    <w:rsid w:val="003571E4"/>
    <w:rsid w:val="00357AA0"/>
    <w:rsid w:val="00357AB9"/>
    <w:rsid w:val="00357F35"/>
    <w:rsid w:val="00360240"/>
    <w:rsid w:val="00360380"/>
    <w:rsid w:val="003607C5"/>
    <w:rsid w:val="00361471"/>
    <w:rsid w:val="0036167E"/>
    <w:rsid w:val="0036232D"/>
    <w:rsid w:val="0036266B"/>
    <w:rsid w:val="00363977"/>
    <w:rsid w:val="00363A92"/>
    <w:rsid w:val="00363C18"/>
    <w:rsid w:val="003640D5"/>
    <w:rsid w:val="00364345"/>
    <w:rsid w:val="00364409"/>
    <w:rsid w:val="00364E12"/>
    <w:rsid w:val="00364F33"/>
    <w:rsid w:val="00365A56"/>
    <w:rsid w:val="00365F7A"/>
    <w:rsid w:val="003660A1"/>
    <w:rsid w:val="003664B4"/>
    <w:rsid w:val="003669B1"/>
    <w:rsid w:val="00367F22"/>
    <w:rsid w:val="003707A5"/>
    <w:rsid w:val="003709E4"/>
    <w:rsid w:val="00371684"/>
    <w:rsid w:val="0037206F"/>
    <w:rsid w:val="003729C2"/>
    <w:rsid w:val="00373051"/>
    <w:rsid w:val="00373BA1"/>
    <w:rsid w:val="00374693"/>
    <w:rsid w:val="003748A0"/>
    <w:rsid w:val="00374CE0"/>
    <w:rsid w:val="00375518"/>
    <w:rsid w:val="00375D1E"/>
    <w:rsid w:val="00375E1A"/>
    <w:rsid w:val="0037638D"/>
    <w:rsid w:val="00376680"/>
    <w:rsid w:val="00376A4D"/>
    <w:rsid w:val="003772C0"/>
    <w:rsid w:val="00377797"/>
    <w:rsid w:val="00377D10"/>
    <w:rsid w:val="00377E17"/>
    <w:rsid w:val="00377EFF"/>
    <w:rsid w:val="00380524"/>
    <w:rsid w:val="003805D0"/>
    <w:rsid w:val="00380E61"/>
    <w:rsid w:val="00381132"/>
    <w:rsid w:val="003814B5"/>
    <w:rsid w:val="00381547"/>
    <w:rsid w:val="00381C41"/>
    <w:rsid w:val="003824C6"/>
    <w:rsid w:val="003832BB"/>
    <w:rsid w:val="003838D9"/>
    <w:rsid w:val="00383A3A"/>
    <w:rsid w:val="003842DE"/>
    <w:rsid w:val="00384D96"/>
    <w:rsid w:val="00384F4F"/>
    <w:rsid w:val="00386519"/>
    <w:rsid w:val="003870DA"/>
    <w:rsid w:val="0038762F"/>
    <w:rsid w:val="00387E01"/>
    <w:rsid w:val="003904B4"/>
    <w:rsid w:val="00390669"/>
    <w:rsid w:val="0039070C"/>
    <w:rsid w:val="00390D68"/>
    <w:rsid w:val="0039219C"/>
    <w:rsid w:val="003925EE"/>
    <w:rsid w:val="00392EDB"/>
    <w:rsid w:val="0039409B"/>
    <w:rsid w:val="0039533A"/>
    <w:rsid w:val="00395C10"/>
    <w:rsid w:val="00395F2B"/>
    <w:rsid w:val="00396064"/>
    <w:rsid w:val="00396BC1"/>
    <w:rsid w:val="00396FF6"/>
    <w:rsid w:val="003970DD"/>
    <w:rsid w:val="003971A4"/>
    <w:rsid w:val="003A003D"/>
    <w:rsid w:val="003A056B"/>
    <w:rsid w:val="003A0C04"/>
    <w:rsid w:val="003A0F53"/>
    <w:rsid w:val="003A14CA"/>
    <w:rsid w:val="003A15CB"/>
    <w:rsid w:val="003A1BC1"/>
    <w:rsid w:val="003A226B"/>
    <w:rsid w:val="003A2958"/>
    <w:rsid w:val="003A2C60"/>
    <w:rsid w:val="003A3A9C"/>
    <w:rsid w:val="003A3DC6"/>
    <w:rsid w:val="003A3FC1"/>
    <w:rsid w:val="003A46D2"/>
    <w:rsid w:val="003A5612"/>
    <w:rsid w:val="003A58F0"/>
    <w:rsid w:val="003A5F11"/>
    <w:rsid w:val="003A5F2F"/>
    <w:rsid w:val="003A6324"/>
    <w:rsid w:val="003A64BA"/>
    <w:rsid w:val="003A68C8"/>
    <w:rsid w:val="003A6EA7"/>
    <w:rsid w:val="003A7B5B"/>
    <w:rsid w:val="003B1C22"/>
    <w:rsid w:val="003B1DAB"/>
    <w:rsid w:val="003B2DFA"/>
    <w:rsid w:val="003B377E"/>
    <w:rsid w:val="003B3AC4"/>
    <w:rsid w:val="003B416B"/>
    <w:rsid w:val="003B42F9"/>
    <w:rsid w:val="003B4414"/>
    <w:rsid w:val="003B51C5"/>
    <w:rsid w:val="003B5FCB"/>
    <w:rsid w:val="003B5FD8"/>
    <w:rsid w:val="003B604F"/>
    <w:rsid w:val="003B6992"/>
    <w:rsid w:val="003B758B"/>
    <w:rsid w:val="003B7DC1"/>
    <w:rsid w:val="003C0E6F"/>
    <w:rsid w:val="003C0F14"/>
    <w:rsid w:val="003C132F"/>
    <w:rsid w:val="003C1B52"/>
    <w:rsid w:val="003C1C2B"/>
    <w:rsid w:val="003C21BE"/>
    <w:rsid w:val="003C37E3"/>
    <w:rsid w:val="003C3F39"/>
    <w:rsid w:val="003C3F41"/>
    <w:rsid w:val="003C4051"/>
    <w:rsid w:val="003C4266"/>
    <w:rsid w:val="003C447B"/>
    <w:rsid w:val="003C618C"/>
    <w:rsid w:val="003C62F0"/>
    <w:rsid w:val="003C65BD"/>
    <w:rsid w:val="003C6EC1"/>
    <w:rsid w:val="003C7459"/>
    <w:rsid w:val="003D00DE"/>
    <w:rsid w:val="003D14BB"/>
    <w:rsid w:val="003D1515"/>
    <w:rsid w:val="003D2024"/>
    <w:rsid w:val="003D221B"/>
    <w:rsid w:val="003D28A3"/>
    <w:rsid w:val="003D2DC2"/>
    <w:rsid w:val="003D2F4D"/>
    <w:rsid w:val="003D3A50"/>
    <w:rsid w:val="003D4060"/>
    <w:rsid w:val="003D4531"/>
    <w:rsid w:val="003D56C7"/>
    <w:rsid w:val="003D6525"/>
    <w:rsid w:val="003D7619"/>
    <w:rsid w:val="003D7A84"/>
    <w:rsid w:val="003D7B23"/>
    <w:rsid w:val="003E0664"/>
    <w:rsid w:val="003E0C5B"/>
    <w:rsid w:val="003E1353"/>
    <w:rsid w:val="003E2016"/>
    <w:rsid w:val="003E248E"/>
    <w:rsid w:val="003E25D4"/>
    <w:rsid w:val="003E2D6E"/>
    <w:rsid w:val="003E2E7E"/>
    <w:rsid w:val="003E3C8E"/>
    <w:rsid w:val="003E431E"/>
    <w:rsid w:val="003E43EC"/>
    <w:rsid w:val="003E48FC"/>
    <w:rsid w:val="003E53A0"/>
    <w:rsid w:val="003E6C4B"/>
    <w:rsid w:val="003E6D8F"/>
    <w:rsid w:val="003E7755"/>
    <w:rsid w:val="003E7954"/>
    <w:rsid w:val="003E7969"/>
    <w:rsid w:val="003E7EB6"/>
    <w:rsid w:val="003F06F0"/>
    <w:rsid w:val="003F1323"/>
    <w:rsid w:val="003F153A"/>
    <w:rsid w:val="003F1B1F"/>
    <w:rsid w:val="003F210B"/>
    <w:rsid w:val="003F2F66"/>
    <w:rsid w:val="003F3108"/>
    <w:rsid w:val="003F3667"/>
    <w:rsid w:val="003F4085"/>
    <w:rsid w:val="003F4257"/>
    <w:rsid w:val="003F4E84"/>
    <w:rsid w:val="003F58F7"/>
    <w:rsid w:val="003F59E8"/>
    <w:rsid w:val="003F5B85"/>
    <w:rsid w:val="003F5BB4"/>
    <w:rsid w:val="003F5CBC"/>
    <w:rsid w:val="003F5D8E"/>
    <w:rsid w:val="003F5ED3"/>
    <w:rsid w:val="003F6292"/>
    <w:rsid w:val="003F6A84"/>
    <w:rsid w:val="003F7820"/>
    <w:rsid w:val="003F7B8C"/>
    <w:rsid w:val="004007E8"/>
    <w:rsid w:val="004014D3"/>
    <w:rsid w:val="00401FA7"/>
    <w:rsid w:val="00402563"/>
    <w:rsid w:val="0040275F"/>
    <w:rsid w:val="00402CAC"/>
    <w:rsid w:val="00402DD2"/>
    <w:rsid w:val="00402E05"/>
    <w:rsid w:val="00403731"/>
    <w:rsid w:val="00403EF8"/>
    <w:rsid w:val="0040413D"/>
    <w:rsid w:val="004042F7"/>
    <w:rsid w:val="0040443D"/>
    <w:rsid w:val="00404972"/>
    <w:rsid w:val="00404CB6"/>
    <w:rsid w:val="00405E7F"/>
    <w:rsid w:val="00406156"/>
    <w:rsid w:val="004061F2"/>
    <w:rsid w:val="004063C6"/>
    <w:rsid w:val="00406999"/>
    <w:rsid w:val="004069A8"/>
    <w:rsid w:val="00406A6A"/>
    <w:rsid w:val="004074D4"/>
    <w:rsid w:val="00407549"/>
    <w:rsid w:val="00407C35"/>
    <w:rsid w:val="004100A6"/>
    <w:rsid w:val="0041013F"/>
    <w:rsid w:val="00410562"/>
    <w:rsid w:val="00410825"/>
    <w:rsid w:val="0041084B"/>
    <w:rsid w:val="00410ED2"/>
    <w:rsid w:val="004115CE"/>
    <w:rsid w:val="00411630"/>
    <w:rsid w:val="00411BF3"/>
    <w:rsid w:val="0041246E"/>
    <w:rsid w:val="004126CB"/>
    <w:rsid w:val="00412C13"/>
    <w:rsid w:val="004137E4"/>
    <w:rsid w:val="00413C09"/>
    <w:rsid w:val="0041505F"/>
    <w:rsid w:val="004152E5"/>
    <w:rsid w:val="00415B0E"/>
    <w:rsid w:val="00415D02"/>
    <w:rsid w:val="0041622F"/>
    <w:rsid w:val="004163DB"/>
    <w:rsid w:val="00416CDD"/>
    <w:rsid w:val="00417950"/>
    <w:rsid w:val="00417D2B"/>
    <w:rsid w:val="00417F12"/>
    <w:rsid w:val="0042019A"/>
    <w:rsid w:val="00420834"/>
    <w:rsid w:val="00420D51"/>
    <w:rsid w:val="00420E54"/>
    <w:rsid w:val="00421B92"/>
    <w:rsid w:val="004228C3"/>
    <w:rsid w:val="00422921"/>
    <w:rsid w:val="00422BE3"/>
    <w:rsid w:val="00422C3F"/>
    <w:rsid w:val="004246FA"/>
    <w:rsid w:val="00424D16"/>
    <w:rsid w:val="004256FA"/>
    <w:rsid w:val="0042649B"/>
    <w:rsid w:val="004265D6"/>
    <w:rsid w:val="00426795"/>
    <w:rsid w:val="00426EFC"/>
    <w:rsid w:val="00430201"/>
    <w:rsid w:val="004306F3"/>
    <w:rsid w:val="00430DEB"/>
    <w:rsid w:val="00431A39"/>
    <w:rsid w:val="00431DC0"/>
    <w:rsid w:val="00431FDC"/>
    <w:rsid w:val="0043291C"/>
    <w:rsid w:val="00432C4C"/>
    <w:rsid w:val="00432D02"/>
    <w:rsid w:val="004337B1"/>
    <w:rsid w:val="004341C1"/>
    <w:rsid w:val="00434337"/>
    <w:rsid w:val="00434843"/>
    <w:rsid w:val="00434E9D"/>
    <w:rsid w:val="0043525F"/>
    <w:rsid w:val="00435372"/>
    <w:rsid w:val="00435788"/>
    <w:rsid w:val="00436382"/>
    <w:rsid w:val="00436916"/>
    <w:rsid w:val="00440157"/>
    <w:rsid w:val="004404CF"/>
    <w:rsid w:val="00440A92"/>
    <w:rsid w:val="0044153C"/>
    <w:rsid w:val="004421BC"/>
    <w:rsid w:val="0044281C"/>
    <w:rsid w:val="004429BC"/>
    <w:rsid w:val="00442C10"/>
    <w:rsid w:val="00442E72"/>
    <w:rsid w:val="00443398"/>
    <w:rsid w:val="00443959"/>
    <w:rsid w:val="00443C1F"/>
    <w:rsid w:val="00444429"/>
    <w:rsid w:val="004444DB"/>
    <w:rsid w:val="00444A5B"/>
    <w:rsid w:val="00444E9D"/>
    <w:rsid w:val="00444FD2"/>
    <w:rsid w:val="00445389"/>
    <w:rsid w:val="00445A5C"/>
    <w:rsid w:val="00445CCE"/>
    <w:rsid w:val="00446345"/>
    <w:rsid w:val="004469BA"/>
    <w:rsid w:val="00446A78"/>
    <w:rsid w:val="0044735E"/>
    <w:rsid w:val="00447AD9"/>
    <w:rsid w:val="00447B32"/>
    <w:rsid w:val="00450093"/>
    <w:rsid w:val="004500B1"/>
    <w:rsid w:val="004505A3"/>
    <w:rsid w:val="004507ED"/>
    <w:rsid w:val="00450806"/>
    <w:rsid w:val="0045089A"/>
    <w:rsid w:val="00450DC1"/>
    <w:rsid w:val="00451373"/>
    <w:rsid w:val="0045181D"/>
    <w:rsid w:val="00451DEC"/>
    <w:rsid w:val="0045393E"/>
    <w:rsid w:val="00453E6D"/>
    <w:rsid w:val="00454921"/>
    <w:rsid w:val="00454927"/>
    <w:rsid w:val="00454BF9"/>
    <w:rsid w:val="00454E13"/>
    <w:rsid w:val="00455653"/>
    <w:rsid w:val="0045594A"/>
    <w:rsid w:val="004565B0"/>
    <w:rsid w:val="00457629"/>
    <w:rsid w:val="004605AA"/>
    <w:rsid w:val="004618A1"/>
    <w:rsid w:val="00461FE5"/>
    <w:rsid w:val="004626B3"/>
    <w:rsid w:val="004629A6"/>
    <w:rsid w:val="00462B43"/>
    <w:rsid w:val="0046311A"/>
    <w:rsid w:val="00463F2D"/>
    <w:rsid w:val="00463F7D"/>
    <w:rsid w:val="00464409"/>
    <w:rsid w:val="0046517F"/>
    <w:rsid w:val="004652A2"/>
    <w:rsid w:val="00465505"/>
    <w:rsid w:val="00465BF4"/>
    <w:rsid w:val="00466232"/>
    <w:rsid w:val="0046687D"/>
    <w:rsid w:val="004677EB"/>
    <w:rsid w:val="00467BED"/>
    <w:rsid w:val="00467F7C"/>
    <w:rsid w:val="00470338"/>
    <w:rsid w:val="00470BB0"/>
    <w:rsid w:val="00470EB2"/>
    <w:rsid w:val="004724EC"/>
    <w:rsid w:val="004731F6"/>
    <w:rsid w:val="00473B9E"/>
    <w:rsid w:val="00473E3E"/>
    <w:rsid w:val="00474883"/>
    <w:rsid w:val="004748E0"/>
    <w:rsid w:val="00474915"/>
    <w:rsid w:val="0047578F"/>
    <w:rsid w:val="00475BE1"/>
    <w:rsid w:val="00475D22"/>
    <w:rsid w:val="00475E23"/>
    <w:rsid w:val="00475E3F"/>
    <w:rsid w:val="0047651D"/>
    <w:rsid w:val="00476908"/>
    <w:rsid w:val="00476982"/>
    <w:rsid w:val="00476DC9"/>
    <w:rsid w:val="00477021"/>
    <w:rsid w:val="0048027E"/>
    <w:rsid w:val="0048263D"/>
    <w:rsid w:val="004827D5"/>
    <w:rsid w:val="004829AD"/>
    <w:rsid w:val="00482FBC"/>
    <w:rsid w:val="0048325B"/>
    <w:rsid w:val="00483A61"/>
    <w:rsid w:val="00484304"/>
    <w:rsid w:val="00484B21"/>
    <w:rsid w:val="00485357"/>
    <w:rsid w:val="00485B1E"/>
    <w:rsid w:val="00486573"/>
    <w:rsid w:val="0048657D"/>
    <w:rsid w:val="00486780"/>
    <w:rsid w:val="00490CCB"/>
    <w:rsid w:val="00492540"/>
    <w:rsid w:val="0049284F"/>
    <w:rsid w:val="00492BE6"/>
    <w:rsid w:val="00492E1D"/>
    <w:rsid w:val="00493B61"/>
    <w:rsid w:val="004948E7"/>
    <w:rsid w:val="00494F58"/>
    <w:rsid w:val="00495319"/>
    <w:rsid w:val="00495D2E"/>
    <w:rsid w:val="00495D32"/>
    <w:rsid w:val="00496164"/>
    <w:rsid w:val="00496475"/>
    <w:rsid w:val="004978BD"/>
    <w:rsid w:val="00497AF0"/>
    <w:rsid w:val="004A030D"/>
    <w:rsid w:val="004A09DF"/>
    <w:rsid w:val="004A0CD9"/>
    <w:rsid w:val="004A0E27"/>
    <w:rsid w:val="004A14BE"/>
    <w:rsid w:val="004A1647"/>
    <w:rsid w:val="004A1D3D"/>
    <w:rsid w:val="004A206D"/>
    <w:rsid w:val="004A235D"/>
    <w:rsid w:val="004A27D7"/>
    <w:rsid w:val="004A3365"/>
    <w:rsid w:val="004A3EEA"/>
    <w:rsid w:val="004A4147"/>
    <w:rsid w:val="004A47A2"/>
    <w:rsid w:val="004A484F"/>
    <w:rsid w:val="004A4E58"/>
    <w:rsid w:val="004A51F8"/>
    <w:rsid w:val="004A540B"/>
    <w:rsid w:val="004A5411"/>
    <w:rsid w:val="004A57CE"/>
    <w:rsid w:val="004A714A"/>
    <w:rsid w:val="004A7CBA"/>
    <w:rsid w:val="004B0117"/>
    <w:rsid w:val="004B0D9E"/>
    <w:rsid w:val="004B1355"/>
    <w:rsid w:val="004B2076"/>
    <w:rsid w:val="004B2A8C"/>
    <w:rsid w:val="004B2B2D"/>
    <w:rsid w:val="004B3014"/>
    <w:rsid w:val="004B31F0"/>
    <w:rsid w:val="004B3B41"/>
    <w:rsid w:val="004B445B"/>
    <w:rsid w:val="004B4EF4"/>
    <w:rsid w:val="004B501A"/>
    <w:rsid w:val="004B5255"/>
    <w:rsid w:val="004B5598"/>
    <w:rsid w:val="004B5672"/>
    <w:rsid w:val="004B5D46"/>
    <w:rsid w:val="004B6E21"/>
    <w:rsid w:val="004B7018"/>
    <w:rsid w:val="004B71CC"/>
    <w:rsid w:val="004B729B"/>
    <w:rsid w:val="004B7DBD"/>
    <w:rsid w:val="004B7EFF"/>
    <w:rsid w:val="004C0135"/>
    <w:rsid w:val="004C0AE2"/>
    <w:rsid w:val="004C0C50"/>
    <w:rsid w:val="004C156F"/>
    <w:rsid w:val="004C18E6"/>
    <w:rsid w:val="004C1F4D"/>
    <w:rsid w:val="004C28F2"/>
    <w:rsid w:val="004C2EA6"/>
    <w:rsid w:val="004C35DB"/>
    <w:rsid w:val="004C3A92"/>
    <w:rsid w:val="004C3DFB"/>
    <w:rsid w:val="004C4F82"/>
    <w:rsid w:val="004C51D3"/>
    <w:rsid w:val="004C520B"/>
    <w:rsid w:val="004C55BF"/>
    <w:rsid w:val="004C5CC1"/>
    <w:rsid w:val="004C5E86"/>
    <w:rsid w:val="004C5EF0"/>
    <w:rsid w:val="004C63DD"/>
    <w:rsid w:val="004C6ACE"/>
    <w:rsid w:val="004C6C78"/>
    <w:rsid w:val="004C7095"/>
    <w:rsid w:val="004C7441"/>
    <w:rsid w:val="004C76F3"/>
    <w:rsid w:val="004D0846"/>
    <w:rsid w:val="004D0AD9"/>
    <w:rsid w:val="004D1203"/>
    <w:rsid w:val="004D15BC"/>
    <w:rsid w:val="004D1749"/>
    <w:rsid w:val="004D2A66"/>
    <w:rsid w:val="004D3077"/>
    <w:rsid w:val="004D30EF"/>
    <w:rsid w:val="004D3A3E"/>
    <w:rsid w:val="004D414A"/>
    <w:rsid w:val="004D4980"/>
    <w:rsid w:val="004D660C"/>
    <w:rsid w:val="004D68E7"/>
    <w:rsid w:val="004D7332"/>
    <w:rsid w:val="004D7966"/>
    <w:rsid w:val="004E0092"/>
    <w:rsid w:val="004E07EA"/>
    <w:rsid w:val="004E0D2C"/>
    <w:rsid w:val="004E18D1"/>
    <w:rsid w:val="004E1BD6"/>
    <w:rsid w:val="004E23CE"/>
    <w:rsid w:val="004E2918"/>
    <w:rsid w:val="004E37CE"/>
    <w:rsid w:val="004E4311"/>
    <w:rsid w:val="004E4617"/>
    <w:rsid w:val="004E4801"/>
    <w:rsid w:val="004E5796"/>
    <w:rsid w:val="004E5B33"/>
    <w:rsid w:val="004E62C1"/>
    <w:rsid w:val="004E6651"/>
    <w:rsid w:val="004E71DB"/>
    <w:rsid w:val="004E72AE"/>
    <w:rsid w:val="004E7A61"/>
    <w:rsid w:val="004F0551"/>
    <w:rsid w:val="004F0C48"/>
    <w:rsid w:val="004F1345"/>
    <w:rsid w:val="004F14CB"/>
    <w:rsid w:val="004F1DA4"/>
    <w:rsid w:val="004F33AF"/>
    <w:rsid w:val="004F4571"/>
    <w:rsid w:val="004F4955"/>
    <w:rsid w:val="004F4BAD"/>
    <w:rsid w:val="004F4C1D"/>
    <w:rsid w:val="004F54C2"/>
    <w:rsid w:val="004F5B29"/>
    <w:rsid w:val="004F7BC4"/>
    <w:rsid w:val="00500442"/>
    <w:rsid w:val="00500D64"/>
    <w:rsid w:val="00501276"/>
    <w:rsid w:val="00502021"/>
    <w:rsid w:val="00502070"/>
    <w:rsid w:val="0050247A"/>
    <w:rsid w:val="005029A8"/>
    <w:rsid w:val="00503054"/>
    <w:rsid w:val="0050316A"/>
    <w:rsid w:val="00503C25"/>
    <w:rsid w:val="005048B9"/>
    <w:rsid w:val="00504FB4"/>
    <w:rsid w:val="00505350"/>
    <w:rsid w:val="00506CFA"/>
    <w:rsid w:val="00506D4F"/>
    <w:rsid w:val="00507296"/>
    <w:rsid w:val="0050743B"/>
    <w:rsid w:val="00507863"/>
    <w:rsid w:val="00511374"/>
    <w:rsid w:val="0051184E"/>
    <w:rsid w:val="00512F39"/>
    <w:rsid w:val="00513480"/>
    <w:rsid w:val="005137AF"/>
    <w:rsid w:val="0051391D"/>
    <w:rsid w:val="00513C1B"/>
    <w:rsid w:val="00514690"/>
    <w:rsid w:val="00514750"/>
    <w:rsid w:val="00514816"/>
    <w:rsid w:val="00514C19"/>
    <w:rsid w:val="0051500D"/>
    <w:rsid w:val="005152D3"/>
    <w:rsid w:val="005156AF"/>
    <w:rsid w:val="0051590E"/>
    <w:rsid w:val="00515985"/>
    <w:rsid w:val="00515CFA"/>
    <w:rsid w:val="005163C1"/>
    <w:rsid w:val="00516669"/>
    <w:rsid w:val="00516C7C"/>
    <w:rsid w:val="005202CD"/>
    <w:rsid w:val="00521914"/>
    <w:rsid w:val="005220BA"/>
    <w:rsid w:val="005226EF"/>
    <w:rsid w:val="00522C2E"/>
    <w:rsid w:val="00522CA3"/>
    <w:rsid w:val="00522FC0"/>
    <w:rsid w:val="0052311E"/>
    <w:rsid w:val="005233B3"/>
    <w:rsid w:val="005236E4"/>
    <w:rsid w:val="005238E2"/>
    <w:rsid w:val="005244ED"/>
    <w:rsid w:val="005249F5"/>
    <w:rsid w:val="00525421"/>
    <w:rsid w:val="00525806"/>
    <w:rsid w:val="0052590D"/>
    <w:rsid w:val="00525B9F"/>
    <w:rsid w:val="0052604F"/>
    <w:rsid w:val="00526317"/>
    <w:rsid w:val="005264C9"/>
    <w:rsid w:val="00526C68"/>
    <w:rsid w:val="00527B1F"/>
    <w:rsid w:val="005310F5"/>
    <w:rsid w:val="005313B2"/>
    <w:rsid w:val="005320B7"/>
    <w:rsid w:val="00532345"/>
    <w:rsid w:val="00532E5B"/>
    <w:rsid w:val="0053348A"/>
    <w:rsid w:val="005337E6"/>
    <w:rsid w:val="005339E7"/>
    <w:rsid w:val="0053417B"/>
    <w:rsid w:val="005341D7"/>
    <w:rsid w:val="005344E7"/>
    <w:rsid w:val="0053560C"/>
    <w:rsid w:val="005357B6"/>
    <w:rsid w:val="00535925"/>
    <w:rsid w:val="00535D5B"/>
    <w:rsid w:val="00536C5A"/>
    <w:rsid w:val="0053758D"/>
    <w:rsid w:val="00537841"/>
    <w:rsid w:val="00537981"/>
    <w:rsid w:val="00540AED"/>
    <w:rsid w:val="00540E28"/>
    <w:rsid w:val="00541226"/>
    <w:rsid w:val="00541514"/>
    <w:rsid w:val="00541793"/>
    <w:rsid w:val="005423F4"/>
    <w:rsid w:val="00542801"/>
    <w:rsid w:val="005432A3"/>
    <w:rsid w:val="0054342E"/>
    <w:rsid w:val="00543DFC"/>
    <w:rsid w:val="00543F72"/>
    <w:rsid w:val="0054492C"/>
    <w:rsid w:val="005449B6"/>
    <w:rsid w:val="00544A26"/>
    <w:rsid w:val="0054539D"/>
    <w:rsid w:val="00545430"/>
    <w:rsid w:val="00545965"/>
    <w:rsid w:val="00545C3B"/>
    <w:rsid w:val="0054686F"/>
    <w:rsid w:val="005469DF"/>
    <w:rsid w:val="00546A0E"/>
    <w:rsid w:val="00547096"/>
    <w:rsid w:val="005475A7"/>
    <w:rsid w:val="0054770F"/>
    <w:rsid w:val="00547EBF"/>
    <w:rsid w:val="005503B3"/>
    <w:rsid w:val="0055105C"/>
    <w:rsid w:val="005510C1"/>
    <w:rsid w:val="005515EE"/>
    <w:rsid w:val="00551749"/>
    <w:rsid w:val="0055245C"/>
    <w:rsid w:val="00552765"/>
    <w:rsid w:val="005527B9"/>
    <w:rsid w:val="00552FAD"/>
    <w:rsid w:val="00553061"/>
    <w:rsid w:val="005534B6"/>
    <w:rsid w:val="00554046"/>
    <w:rsid w:val="005541EA"/>
    <w:rsid w:val="00554550"/>
    <w:rsid w:val="00554EAB"/>
    <w:rsid w:val="00555390"/>
    <w:rsid w:val="005555CE"/>
    <w:rsid w:val="0055606A"/>
    <w:rsid w:val="0055655E"/>
    <w:rsid w:val="00556CF0"/>
    <w:rsid w:val="00557732"/>
    <w:rsid w:val="005577BF"/>
    <w:rsid w:val="00560B9B"/>
    <w:rsid w:val="0056142C"/>
    <w:rsid w:val="0056171F"/>
    <w:rsid w:val="00561872"/>
    <w:rsid w:val="00562365"/>
    <w:rsid w:val="00562581"/>
    <w:rsid w:val="00562706"/>
    <w:rsid w:val="00562934"/>
    <w:rsid w:val="00563DA4"/>
    <w:rsid w:val="0056473A"/>
    <w:rsid w:val="005649A0"/>
    <w:rsid w:val="00564C2D"/>
    <w:rsid w:val="00564F67"/>
    <w:rsid w:val="0056556F"/>
    <w:rsid w:val="005658B8"/>
    <w:rsid w:val="005659A5"/>
    <w:rsid w:val="00565F28"/>
    <w:rsid w:val="0056619B"/>
    <w:rsid w:val="005666FC"/>
    <w:rsid w:val="005673C7"/>
    <w:rsid w:val="005674BE"/>
    <w:rsid w:val="00567932"/>
    <w:rsid w:val="00570DB4"/>
    <w:rsid w:val="00570E36"/>
    <w:rsid w:val="00570FBB"/>
    <w:rsid w:val="00571999"/>
    <w:rsid w:val="0057223C"/>
    <w:rsid w:val="00572788"/>
    <w:rsid w:val="00573262"/>
    <w:rsid w:val="005739D7"/>
    <w:rsid w:val="00573BAE"/>
    <w:rsid w:val="00573CFE"/>
    <w:rsid w:val="005744A5"/>
    <w:rsid w:val="00575D12"/>
    <w:rsid w:val="00575FA3"/>
    <w:rsid w:val="00576C00"/>
    <w:rsid w:val="00577059"/>
    <w:rsid w:val="005773AE"/>
    <w:rsid w:val="005773B3"/>
    <w:rsid w:val="00577882"/>
    <w:rsid w:val="0058022D"/>
    <w:rsid w:val="005803E8"/>
    <w:rsid w:val="00581B70"/>
    <w:rsid w:val="005824C0"/>
    <w:rsid w:val="00582BF7"/>
    <w:rsid w:val="00582DEE"/>
    <w:rsid w:val="0058302E"/>
    <w:rsid w:val="00583A41"/>
    <w:rsid w:val="00583F75"/>
    <w:rsid w:val="005846B3"/>
    <w:rsid w:val="00585014"/>
    <w:rsid w:val="00586689"/>
    <w:rsid w:val="00586B44"/>
    <w:rsid w:val="005872AE"/>
    <w:rsid w:val="005878B6"/>
    <w:rsid w:val="00590E47"/>
    <w:rsid w:val="00590E52"/>
    <w:rsid w:val="005914DE"/>
    <w:rsid w:val="0059198F"/>
    <w:rsid w:val="00591AD1"/>
    <w:rsid w:val="00591B24"/>
    <w:rsid w:val="00591C86"/>
    <w:rsid w:val="00591CD1"/>
    <w:rsid w:val="00591ED7"/>
    <w:rsid w:val="005921BA"/>
    <w:rsid w:val="005922FB"/>
    <w:rsid w:val="0059406C"/>
    <w:rsid w:val="00594822"/>
    <w:rsid w:val="00594851"/>
    <w:rsid w:val="00594913"/>
    <w:rsid w:val="00595778"/>
    <w:rsid w:val="005957CE"/>
    <w:rsid w:val="00595876"/>
    <w:rsid w:val="005963F5"/>
    <w:rsid w:val="00596745"/>
    <w:rsid w:val="00596EF6"/>
    <w:rsid w:val="00597111"/>
    <w:rsid w:val="00597E3C"/>
    <w:rsid w:val="005A0991"/>
    <w:rsid w:val="005A1082"/>
    <w:rsid w:val="005A1127"/>
    <w:rsid w:val="005A116E"/>
    <w:rsid w:val="005A32B7"/>
    <w:rsid w:val="005A3D6F"/>
    <w:rsid w:val="005A3E69"/>
    <w:rsid w:val="005A4237"/>
    <w:rsid w:val="005A4C27"/>
    <w:rsid w:val="005A4D27"/>
    <w:rsid w:val="005A5FF8"/>
    <w:rsid w:val="005A6390"/>
    <w:rsid w:val="005A6BD6"/>
    <w:rsid w:val="005A6E7C"/>
    <w:rsid w:val="005A7F97"/>
    <w:rsid w:val="005B004E"/>
    <w:rsid w:val="005B0130"/>
    <w:rsid w:val="005B05DE"/>
    <w:rsid w:val="005B0668"/>
    <w:rsid w:val="005B0757"/>
    <w:rsid w:val="005B08E6"/>
    <w:rsid w:val="005B1996"/>
    <w:rsid w:val="005B2060"/>
    <w:rsid w:val="005B2B6E"/>
    <w:rsid w:val="005B2E3F"/>
    <w:rsid w:val="005B3469"/>
    <w:rsid w:val="005B3ACF"/>
    <w:rsid w:val="005B3B9D"/>
    <w:rsid w:val="005B3D71"/>
    <w:rsid w:val="005B451C"/>
    <w:rsid w:val="005B4D40"/>
    <w:rsid w:val="005B56E5"/>
    <w:rsid w:val="005B5A89"/>
    <w:rsid w:val="005B5DB8"/>
    <w:rsid w:val="005B61D6"/>
    <w:rsid w:val="005B6297"/>
    <w:rsid w:val="005B62F0"/>
    <w:rsid w:val="005B66B2"/>
    <w:rsid w:val="005B6D8C"/>
    <w:rsid w:val="005B6E14"/>
    <w:rsid w:val="005B6F63"/>
    <w:rsid w:val="005B7837"/>
    <w:rsid w:val="005B7BEC"/>
    <w:rsid w:val="005B7DD6"/>
    <w:rsid w:val="005B7F34"/>
    <w:rsid w:val="005C0739"/>
    <w:rsid w:val="005C0960"/>
    <w:rsid w:val="005C251E"/>
    <w:rsid w:val="005C2DC3"/>
    <w:rsid w:val="005C3763"/>
    <w:rsid w:val="005C39DA"/>
    <w:rsid w:val="005C3DE2"/>
    <w:rsid w:val="005C43F9"/>
    <w:rsid w:val="005C462D"/>
    <w:rsid w:val="005C4C03"/>
    <w:rsid w:val="005C4FD2"/>
    <w:rsid w:val="005C5235"/>
    <w:rsid w:val="005C5552"/>
    <w:rsid w:val="005C5768"/>
    <w:rsid w:val="005C648E"/>
    <w:rsid w:val="005C6745"/>
    <w:rsid w:val="005C6F9F"/>
    <w:rsid w:val="005C728E"/>
    <w:rsid w:val="005C7BE4"/>
    <w:rsid w:val="005C7F61"/>
    <w:rsid w:val="005D0141"/>
    <w:rsid w:val="005D01C4"/>
    <w:rsid w:val="005D0B4E"/>
    <w:rsid w:val="005D0CDA"/>
    <w:rsid w:val="005D0F85"/>
    <w:rsid w:val="005D14FE"/>
    <w:rsid w:val="005D1A76"/>
    <w:rsid w:val="005D2ECF"/>
    <w:rsid w:val="005D5141"/>
    <w:rsid w:val="005D5A85"/>
    <w:rsid w:val="005D5B95"/>
    <w:rsid w:val="005D6344"/>
    <w:rsid w:val="005D6A80"/>
    <w:rsid w:val="005D7397"/>
    <w:rsid w:val="005D7B35"/>
    <w:rsid w:val="005E0247"/>
    <w:rsid w:val="005E155F"/>
    <w:rsid w:val="005E292D"/>
    <w:rsid w:val="005E316D"/>
    <w:rsid w:val="005E361C"/>
    <w:rsid w:val="005E400B"/>
    <w:rsid w:val="005E40EE"/>
    <w:rsid w:val="005E512C"/>
    <w:rsid w:val="005E621C"/>
    <w:rsid w:val="005E67FC"/>
    <w:rsid w:val="005F08EC"/>
    <w:rsid w:val="005F1372"/>
    <w:rsid w:val="005F15F7"/>
    <w:rsid w:val="005F184F"/>
    <w:rsid w:val="005F1A23"/>
    <w:rsid w:val="005F1BB2"/>
    <w:rsid w:val="005F24F5"/>
    <w:rsid w:val="005F2759"/>
    <w:rsid w:val="005F2BC9"/>
    <w:rsid w:val="005F2C83"/>
    <w:rsid w:val="005F2D3A"/>
    <w:rsid w:val="005F31C7"/>
    <w:rsid w:val="005F3220"/>
    <w:rsid w:val="005F3D98"/>
    <w:rsid w:val="005F41A2"/>
    <w:rsid w:val="005F42CC"/>
    <w:rsid w:val="005F4306"/>
    <w:rsid w:val="005F433C"/>
    <w:rsid w:val="005F5C2D"/>
    <w:rsid w:val="005F5D93"/>
    <w:rsid w:val="005F6290"/>
    <w:rsid w:val="005F6DB5"/>
    <w:rsid w:val="005F6E89"/>
    <w:rsid w:val="005F6F8A"/>
    <w:rsid w:val="005F735F"/>
    <w:rsid w:val="005F7D5E"/>
    <w:rsid w:val="00600498"/>
    <w:rsid w:val="00600F5E"/>
    <w:rsid w:val="00601D0C"/>
    <w:rsid w:val="00602421"/>
    <w:rsid w:val="00602BFA"/>
    <w:rsid w:val="00602E71"/>
    <w:rsid w:val="0060433C"/>
    <w:rsid w:val="00604CBF"/>
    <w:rsid w:val="00605112"/>
    <w:rsid w:val="006052E1"/>
    <w:rsid w:val="0060576B"/>
    <w:rsid w:val="00605873"/>
    <w:rsid w:val="00605B3C"/>
    <w:rsid w:val="00606192"/>
    <w:rsid w:val="006071E7"/>
    <w:rsid w:val="00607716"/>
    <w:rsid w:val="00607EC9"/>
    <w:rsid w:val="006103DD"/>
    <w:rsid w:val="006108B3"/>
    <w:rsid w:val="00610B9B"/>
    <w:rsid w:val="00611191"/>
    <w:rsid w:val="006115BA"/>
    <w:rsid w:val="00611672"/>
    <w:rsid w:val="00611CC8"/>
    <w:rsid w:val="00611F74"/>
    <w:rsid w:val="00612633"/>
    <w:rsid w:val="006126CE"/>
    <w:rsid w:val="00612AE8"/>
    <w:rsid w:val="00612B34"/>
    <w:rsid w:val="00612C54"/>
    <w:rsid w:val="006136BB"/>
    <w:rsid w:val="00613708"/>
    <w:rsid w:val="00613DF4"/>
    <w:rsid w:val="006141A9"/>
    <w:rsid w:val="006151E3"/>
    <w:rsid w:val="0061539C"/>
    <w:rsid w:val="006153D3"/>
    <w:rsid w:val="00615937"/>
    <w:rsid w:val="00615A25"/>
    <w:rsid w:val="00616E78"/>
    <w:rsid w:val="00617015"/>
    <w:rsid w:val="006171C3"/>
    <w:rsid w:val="006200E5"/>
    <w:rsid w:val="0062011D"/>
    <w:rsid w:val="00620330"/>
    <w:rsid w:val="0062044A"/>
    <w:rsid w:val="006206FA"/>
    <w:rsid w:val="00620FF8"/>
    <w:rsid w:val="00621239"/>
    <w:rsid w:val="00621631"/>
    <w:rsid w:val="006216A9"/>
    <w:rsid w:val="00621732"/>
    <w:rsid w:val="00621EAC"/>
    <w:rsid w:val="0062262B"/>
    <w:rsid w:val="006231B0"/>
    <w:rsid w:val="00623320"/>
    <w:rsid w:val="0062334E"/>
    <w:rsid w:val="0062340D"/>
    <w:rsid w:val="00624532"/>
    <w:rsid w:val="006249AE"/>
    <w:rsid w:val="00625BF3"/>
    <w:rsid w:val="0062642D"/>
    <w:rsid w:val="00626F6F"/>
    <w:rsid w:val="00627A70"/>
    <w:rsid w:val="00627CF4"/>
    <w:rsid w:val="00627E6F"/>
    <w:rsid w:val="006307BA"/>
    <w:rsid w:val="00630842"/>
    <w:rsid w:val="00630CD0"/>
    <w:rsid w:val="00631407"/>
    <w:rsid w:val="00631B79"/>
    <w:rsid w:val="0063214E"/>
    <w:rsid w:val="00632429"/>
    <w:rsid w:val="00632748"/>
    <w:rsid w:val="0063291C"/>
    <w:rsid w:val="00632DBB"/>
    <w:rsid w:val="00632F5D"/>
    <w:rsid w:val="00633A5A"/>
    <w:rsid w:val="00634632"/>
    <w:rsid w:val="006347DF"/>
    <w:rsid w:val="00634919"/>
    <w:rsid w:val="00634D8D"/>
    <w:rsid w:val="006356F2"/>
    <w:rsid w:val="00636C9F"/>
    <w:rsid w:val="006376BD"/>
    <w:rsid w:val="00637C9D"/>
    <w:rsid w:val="00637D34"/>
    <w:rsid w:val="0064099D"/>
    <w:rsid w:val="00640FC9"/>
    <w:rsid w:val="0064105E"/>
    <w:rsid w:val="006411E2"/>
    <w:rsid w:val="0064178C"/>
    <w:rsid w:val="006418AB"/>
    <w:rsid w:val="0064244A"/>
    <w:rsid w:val="00642A4D"/>
    <w:rsid w:val="00642F39"/>
    <w:rsid w:val="00643017"/>
    <w:rsid w:val="0064365D"/>
    <w:rsid w:val="00643762"/>
    <w:rsid w:val="0064385A"/>
    <w:rsid w:val="00643D62"/>
    <w:rsid w:val="00644497"/>
    <w:rsid w:val="00644C8A"/>
    <w:rsid w:val="006450E3"/>
    <w:rsid w:val="00645238"/>
    <w:rsid w:val="0064547F"/>
    <w:rsid w:val="00645539"/>
    <w:rsid w:val="00645950"/>
    <w:rsid w:val="00645A24"/>
    <w:rsid w:val="00645DBE"/>
    <w:rsid w:val="0064601C"/>
    <w:rsid w:val="00646023"/>
    <w:rsid w:val="0064615C"/>
    <w:rsid w:val="0064666B"/>
    <w:rsid w:val="006466E8"/>
    <w:rsid w:val="0064710B"/>
    <w:rsid w:val="00647F72"/>
    <w:rsid w:val="00647FBB"/>
    <w:rsid w:val="0065015B"/>
    <w:rsid w:val="00650182"/>
    <w:rsid w:val="00651A8C"/>
    <w:rsid w:val="00652332"/>
    <w:rsid w:val="0065262B"/>
    <w:rsid w:val="006527E6"/>
    <w:rsid w:val="00652844"/>
    <w:rsid w:val="006532C3"/>
    <w:rsid w:val="006532D5"/>
    <w:rsid w:val="00653401"/>
    <w:rsid w:val="006536EB"/>
    <w:rsid w:val="00653832"/>
    <w:rsid w:val="0065392C"/>
    <w:rsid w:val="00653AFB"/>
    <w:rsid w:val="0065401C"/>
    <w:rsid w:val="006541E9"/>
    <w:rsid w:val="00654687"/>
    <w:rsid w:val="00654C38"/>
    <w:rsid w:val="00655954"/>
    <w:rsid w:val="00655D7E"/>
    <w:rsid w:val="00655D9A"/>
    <w:rsid w:val="00656128"/>
    <w:rsid w:val="00656590"/>
    <w:rsid w:val="00656FD4"/>
    <w:rsid w:val="006573AC"/>
    <w:rsid w:val="006574A9"/>
    <w:rsid w:val="0065759E"/>
    <w:rsid w:val="0065767A"/>
    <w:rsid w:val="006603F2"/>
    <w:rsid w:val="00660F32"/>
    <w:rsid w:val="0066170C"/>
    <w:rsid w:val="00661CA0"/>
    <w:rsid w:val="006626F0"/>
    <w:rsid w:val="006628E8"/>
    <w:rsid w:val="006633B0"/>
    <w:rsid w:val="006635C8"/>
    <w:rsid w:val="006645C6"/>
    <w:rsid w:val="006645F9"/>
    <w:rsid w:val="00664751"/>
    <w:rsid w:val="0066489A"/>
    <w:rsid w:val="00664ED4"/>
    <w:rsid w:val="00664F44"/>
    <w:rsid w:val="00665060"/>
    <w:rsid w:val="00665DC7"/>
    <w:rsid w:val="0066649D"/>
    <w:rsid w:val="006664B9"/>
    <w:rsid w:val="006665A1"/>
    <w:rsid w:val="0066697D"/>
    <w:rsid w:val="00666EEF"/>
    <w:rsid w:val="006674C7"/>
    <w:rsid w:val="00667836"/>
    <w:rsid w:val="00667E1E"/>
    <w:rsid w:val="0067016B"/>
    <w:rsid w:val="00670838"/>
    <w:rsid w:val="006709C3"/>
    <w:rsid w:val="00671E04"/>
    <w:rsid w:val="006736E6"/>
    <w:rsid w:val="006741C5"/>
    <w:rsid w:val="0067543C"/>
    <w:rsid w:val="006755F7"/>
    <w:rsid w:val="006760C3"/>
    <w:rsid w:val="00676A8D"/>
    <w:rsid w:val="00677FA4"/>
    <w:rsid w:val="00680734"/>
    <w:rsid w:val="0068081F"/>
    <w:rsid w:val="00680FE0"/>
    <w:rsid w:val="006811A5"/>
    <w:rsid w:val="00681240"/>
    <w:rsid w:val="00681414"/>
    <w:rsid w:val="006824A9"/>
    <w:rsid w:val="00682575"/>
    <w:rsid w:val="00682DB5"/>
    <w:rsid w:val="006832CB"/>
    <w:rsid w:val="006834CB"/>
    <w:rsid w:val="0068374A"/>
    <w:rsid w:val="006837F4"/>
    <w:rsid w:val="00683FFA"/>
    <w:rsid w:val="00684456"/>
    <w:rsid w:val="00684C03"/>
    <w:rsid w:val="00684F55"/>
    <w:rsid w:val="0068502F"/>
    <w:rsid w:val="006850DC"/>
    <w:rsid w:val="00685B70"/>
    <w:rsid w:val="00687520"/>
    <w:rsid w:val="0069191B"/>
    <w:rsid w:val="00691B71"/>
    <w:rsid w:val="00691D9A"/>
    <w:rsid w:val="00692DC4"/>
    <w:rsid w:val="00694065"/>
    <w:rsid w:val="0069520F"/>
    <w:rsid w:val="00695A0B"/>
    <w:rsid w:val="00696542"/>
    <w:rsid w:val="00696E6A"/>
    <w:rsid w:val="006A03BA"/>
    <w:rsid w:val="006A03D7"/>
    <w:rsid w:val="006A12BE"/>
    <w:rsid w:val="006A14C2"/>
    <w:rsid w:val="006A1816"/>
    <w:rsid w:val="006A1BC0"/>
    <w:rsid w:val="006A1FF4"/>
    <w:rsid w:val="006A3F07"/>
    <w:rsid w:val="006A5A33"/>
    <w:rsid w:val="006A68F2"/>
    <w:rsid w:val="006A72B9"/>
    <w:rsid w:val="006A7786"/>
    <w:rsid w:val="006A7DCB"/>
    <w:rsid w:val="006A7E0B"/>
    <w:rsid w:val="006B0A84"/>
    <w:rsid w:val="006B0DF7"/>
    <w:rsid w:val="006B0E03"/>
    <w:rsid w:val="006B0EB7"/>
    <w:rsid w:val="006B1502"/>
    <w:rsid w:val="006B1EE3"/>
    <w:rsid w:val="006B202E"/>
    <w:rsid w:val="006B2143"/>
    <w:rsid w:val="006B2FD9"/>
    <w:rsid w:val="006B3030"/>
    <w:rsid w:val="006B350B"/>
    <w:rsid w:val="006B360A"/>
    <w:rsid w:val="006B3C6B"/>
    <w:rsid w:val="006B55C7"/>
    <w:rsid w:val="006B5928"/>
    <w:rsid w:val="006B612B"/>
    <w:rsid w:val="006B6980"/>
    <w:rsid w:val="006C01C2"/>
    <w:rsid w:val="006C0E58"/>
    <w:rsid w:val="006C12DA"/>
    <w:rsid w:val="006C13C0"/>
    <w:rsid w:val="006C16CC"/>
    <w:rsid w:val="006C1A4D"/>
    <w:rsid w:val="006C1E6C"/>
    <w:rsid w:val="006C21B2"/>
    <w:rsid w:val="006C25FC"/>
    <w:rsid w:val="006C2948"/>
    <w:rsid w:val="006C34B4"/>
    <w:rsid w:val="006C34C2"/>
    <w:rsid w:val="006C3AA3"/>
    <w:rsid w:val="006C3FBD"/>
    <w:rsid w:val="006C40FF"/>
    <w:rsid w:val="006C44AA"/>
    <w:rsid w:val="006C509A"/>
    <w:rsid w:val="006C550F"/>
    <w:rsid w:val="006C5B24"/>
    <w:rsid w:val="006C5CC6"/>
    <w:rsid w:val="006C67A7"/>
    <w:rsid w:val="006C6A9A"/>
    <w:rsid w:val="006C6E90"/>
    <w:rsid w:val="006C7A20"/>
    <w:rsid w:val="006D0447"/>
    <w:rsid w:val="006D0664"/>
    <w:rsid w:val="006D0A9E"/>
    <w:rsid w:val="006D0FC8"/>
    <w:rsid w:val="006D1D4B"/>
    <w:rsid w:val="006D2065"/>
    <w:rsid w:val="006D23D0"/>
    <w:rsid w:val="006D2C73"/>
    <w:rsid w:val="006D3380"/>
    <w:rsid w:val="006D38F8"/>
    <w:rsid w:val="006D39F9"/>
    <w:rsid w:val="006D46B9"/>
    <w:rsid w:val="006D4738"/>
    <w:rsid w:val="006D50E0"/>
    <w:rsid w:val="006D5F3E"/>
    <w:rsid w:val="006D6023"/>
    <w:rsid w:val="006D735A"/>
    <w:rsid w:val="006E01E9"/>
    <w:rsid w:val="006E0502"/>
    <w:rsid w:val="006E06AA"/>
    <w:rsid w:val="006E2756"/>
    <w:rsid w:val="006E37D2"/>
    <w:rsid w:val="006E38D6"/>
    <w:rsid w:val="006E39B9"/>
    <w:rsid w:val="006E4010"/>
    <w:rsid w:val="006E4198"/>
    <w:rsid w:val="006E42EF"/>
    <w:rsid w:val="006E4C34"/>
    <w:rsid w:val="006E5048"/>
    <w:rsid w:val="006E521C"/>
    <w:rsid w:val="006E5397"/>
    <w:rsid w:val="006E5483"/>
    <w:rsid w:val="006E54B0"/>
    <w:rsid w:val="006E62E7"/>
    <w:rsid w:val="006E65A2"/>
    <w:rsid w:val="006E6928"/>
    <w:rsid w:val="006E7078"/>
    <w:rsid w:val="006E7D5E"/>
    <w:rsid w:val="006F009F"/>
    <w:rsid w:val="006F0B5E"/>
    <w:rsid w:val="006F105A"/>
    <w:rsid w:val="006F11A1"/>
    <w:rsid w:val="006F129C"/>
    <w:rsid w:val="006F153C"/>
    <w:rsid w:val="006F1BAA"/>
    <w:rsid w:val="006F1BC7"/>
    <w:rsid w:val="006F20AD"/>
    <w:rsid w:val="006F255D"/>
    <w:rsid w:val="006F2FE0"/>
    <w:rsid w:val="006F3124"/>
    <w:rsid w:val="006F343C"/>
    <w:rsid w:val="006F3D48"/>
    <w:rsid w:val="006F3D7D"/>
    <w:rsid w:val="006F3F21"/>
    <w:rsid w:val="006F45FF"/>
    <w:rsid w:val="006F5E3B"/>
    <w:rsid w:val="006F5E7A"/>
    <w:rsid w:val="006F5F35"/>
    <w:rsid w:val="006F647A"/>
    <w:rsid w:val="006F7623"/>
    <w:rsid w:val="006F7AA6"/>
    <w:rsid w:val="007000F8"/>
    <w:rsid w:val="00700207"/>
    <w:rsid w:val="00700DFC"/>
    <w:rsid w:val="007021F1"/>
    <w:rsid w:val="00702653"/>
    <w:rsid w:val="0070273C"/>
    <w:rsid w:val="00702AED"/>
    <w:rsid w:val="00702CDE"/>
    <w:rsid w:val="00702EB0"/>
    <w:rsid w:val="00703E6C"/>
    <w:rsid w:val="007045D6"/>
    <w:rsid w:val="00704C11"/>
    <w:rsid w:val="00704D2A"/>
    <w:rsid w:val="007058FE"/>
    <w:rsid w:val="00705D98"/>
    <w:rsid w:val="007061C6"/>
    <w:rsid w:val="00706443"/>
    <w:rsid w:val="0070714B"/>
    <w:rsid w:val="00707417"/>
    <w:rsid w:val="00707A25"/>
    <w:rsid w:val="007107A8"/>
    <w:rsid w:val="00710F84"/>
    <w:rsid w:val="0071111E"/>
    <w:rsid w:val="00711474"/>
    <w:rsid w:val="007116C8"/>
    <w:rsid w:val="007117A3"/>
    <w:rsid w:val="00711FA7"/>
    <w:rsid w:val="007121A8"/>
    <w:rsid w:val="0071225F"/>
    <w:rsid w:val="00712D79"/>
    <w:rsid w:val="00712E6F"/>
    <w:rsid w:val="00712FC7"/>
    <w:rsid w:val="00713CD8"/>
    <w:rsid w:val="007147C4"/>
    <w:rsid w:val="00714C05"/>
    <w:rsid w:val="00714E29"/>
    <w:rsid w:val="00716289"/>
    <w:rsid w:val="007162D0"/>
    <w:rsid w:val="00716421"/>
    <w:rsid w:val="0071659C"/>
    <w:rsid w:val="007171DE"/>
    <w:rsid w:val="00720406"/>
    <w:rsid w:val="00720677"/>
    <w:rsid w:val="00720CB2"/>
    <w:rsid w:val="0072113E"/>
    <w:rsid w:val="00721940"/>
    <w:rsid w:val="00721C7E"/>
    <w:rsid w:val="00721EF4"/>
    <w:rsid w:val="00722237"/>
    <w:rsid w:val="0072248C"/>
    <w:rsid w:val="007225E6"/>
    <w:rsid w:val="0072270B"/>
    <w:rsid w:val="00722AB6"/>
    <w:rsid w:val="00722E10"/>
    <w:rsid w:val="007231DF"/>
    <w:rsid w:val="007233F1"/>
    <w:rsid w:val="00723CBC"/>
    <w:rsid w:val="00723FC3"/>
    <w:rsid w:val="00724089"/>
    <w:rsid w:val="00724A4B"/>
    <w:rsid w:val="007257CF"/>
    <w:rsid w:val="00725D06"/>
    <w:rsid w:val="00726370"/>
    <w:rsid w:val="007263B1"/>
    <w:rsid w:val="0072647D"/>
    <w:rsid w:val="007272F6"/>
    <w:rsid w:val="00727EBA"/>
    <w:rsid w:val="00730E06"/>
    <w:rsid w:val="00731376"/>
    <w:rsid w:val="0073218D"/>
    <w:rsid w:val="00732B3C"/>
    <w:rsid w:val="00732D57"/>
    <w:rsid w:val="00733538"/>
    <w:rsid w:val="00733AF8"/>
    <w:rsid w:val="00733C2A"/>
    <w:rsid w:val="00733C79"/>
    <w:rsid w:val="00734013"/>
    <w:rsid w:val="00735060"/>
    <w:rsid w:val="0073562E"/>
    <w:rsid w:val="00735AD3"/>
    <w:rsid w:val="00735C95"/>
    <w:rsid w:val="007361AC"/>
    <w:rsid w:val="00736940"/>
    <w:rsid w:val="00736FF3"/>
    <w:rsid w:val="00740B13"/>
    <w:rsid w:val="00740D0E"/>
    <w:rsid w:val="00740E2F"/>
    <w:rsid w:val="007415E0"/>
    <w:rsid w:val="0074160A"/>
    <w:rsid w:val="00741763"/>
    <w:rsid w:val="0074180F"/>
    <w:rsid w:val="00742F82"/>
    <w:rsid w:val="00743284"/>
    <w:rsid w:val="00743430"/>
    <w:rsid w:val="00743EA2"/>
    <w:rsid w:val="007442CB"/>
    <w:rsid w:val="00744BF2"/>
    <w:rsid w:val="00744DB7"/>
    <w:rsid w:val="00744E64"/>
    <w:rsid w:val="00744FE3"/>
    <w:rsid w:val="0074541B"/>
    <w:rsid w:val="00745AFE"/>
    <w:rsid w:val="00745C8B"/>
    <w:rsid w:val="00745D18"/>
    <w:rsid w:val="00746AE3"/>
    <w:rsid w:val="007470FB"/>
    <w:rsid w:val="007475A8"/>
    <w:rsid w:val="00747614"/>
    <w:rsid w:val="007478B0"/>
    <w:rsid w:val="00747E19"/>
    <w:rsid w:val="00750104"/>
    <w:rsid w:val="0075077D"/>
    <w:rsid w:val="00751315"/>
    <w:rsid w:val="0075139A"/>
    <w:rsid w:val="00752953"/>
    <w:rsid w:val="00752DB4"/>
    <w:rsid w:val="00752DCD"/>
    <w:rsid w:val="00753C0F"/>
    <w:rsid w:val="00754D78"/>
    <w:rsid w:val="00754EDA"/>
    <w:rsid w:val="00755374"/>
    <w:rsid w:val="007553D0"/>
    <w:rsid w:val="00755921"/>
    <w:rsid w:val="00756786"/>
    <w:rsid w:val="00756A04"/>
    <w:rsid w:val="007572CA"/>
    <w:rsid w:val="00760BCB"/>
    <w:rsid w:val="00760C20"/>
    <w:rsid w:val="0076116A"/>
    <w:rsid w:val="00761DA7"/>
    <w:rsid w:val="00761E12"/>
    <w:rsid w:val="00762253"/>
    <w:rsid w:val="00762318"/>
    <w:rsid w:val="0076255C"/>
    <w:rsid w:val="00763BC8"/>
    <w:rsid w:val="007644E5"/>
    <w:rsid w:val="00764669"/>
    <w:rsid w:val="007649FD"/>
    <w:rsid w:val="00764D9F"/>
    <w:rsid w:val="007653D6"/>
    <w:rsid w:val="007657EC"/>
    <w:rsid w:val="00765CB5"/>
    <w:rsid w:val="0076678F"/>
    <w:rsid w:val="00766F8A"/>
    <w:rsid w:val="0076724C"/>
    <w:rsid w:val="007677E2"/>
    <w:rsid w:val="007700DD"/>
    <w:rsid w:val="0077054E"/>
    <w:rsid w:val="007705D4"/>
    <w:rsid w:val="00770BC0"/>
    <w:rsid w:val="00771076"/>
    <w:rsid w:val="00771360"/>
    <w:rsid w:val="0077196A"/>
    <w:rsid w:val="00771A66"/>
    <w:rsid w:val="007723F2"/>
    <w:rsid w:val="007726E1"/>
    <w:rsid w:val="007730FD"/>
    <w:rsid w:val="0077320D"/>
    <w:rsid w:val="0077323F"/>
    <w:rsid w:val="007733DC"/>
    <w:rsid w:val="00773924"/>
    <w:rsid w:val="00773E05"/>
    <w:rsid w:val="00774568"/>
    <w:rsid w:val="00774F06"/>
    <w:rsid w:val="00774F6C"/>
    <w:rsid w:val="0077533F"/>
    <w:rsid w:val="00775739"/>
    <w:rsid w:val="007766FE"/>
    <w:rsid w:val="0077699F"/>
    <w:rsid w:val="00776F4B"/>
    <w:rsid w:val="007770BC"/>
    <w:rsid w:val="00777101"/>
    <w:rsid w:val="00777529"/>
    <w:rsid w:val="00777ACE"/>
    <w:rsid w:val="00780017"/>
    <w:rsid w:val="007800C7"/>
    <w:rsid w:val="00780231"/>
    <w:rsid w:val="007806FC"/>
    <w:rsid w:val="00780812"/>
    <w:rsid w:val="00780D47"/>
    <w:rsid w:val="007817BC"/>
    <w:rsid w:val="00781F02"/>
    <w:rsid w:val="007827A4"/>
    <w:rsid w:val="00783323"/>
    <w:rsid w:val="007836A1"/>
    <w:rsid w:val="00783A4E"/>
    <w:rsid w:val="00784636"/>
    <w:rsid w:val="0078495C"/>
    <w:rsid w:val="00784E7E"/>
    <w:rsid w:val="00785CF7"/>
    <w:rsid w:val="007866F5"/>
    <w:rsid w:val="007869AF"/>
    <w:rsid w:val="00786F42"/>
    <w:rsid w:val="007874F2"/>
    <w:rsid w:val="00787C94"/>
    <w:rsid w:val="00787D55"/>
    <w:rsid w:val="00791C6B"/>
    <w:rsid w:val="00792372"/>
    <w:rsid w:val="007925FF"/>
    <w:rsid w:val="007928A8"/>
    <w:rsid w:val="00792C3A"/>
    <w:rsid w:val="00792C9E"/>
    <w:rsid w:val="00793767"/>
    <w:rsid w:val="007937E9"/>
    <w:rsid w:val="007939FE"/>
    <w:rsid w:val="00793D3A"/>
    <w:rsid w:val="0079424B"/>
    <w:rsid w:val="007947D2"/>
    <w:rsid w:val="00794899"/>
    <w:rsid w:val="007948AD"/>
    <w:rsid w:val="00794C0D"/>
    <w:rsid w:val="00794D88"/>
    <w:rsid w:val="00795B9F"/>
    <w:rsid w:val="00796319"/>
    <w:rsid w:val="00796789"/>
    <w:rsid w:val="007969A8"/>
    <w:rsid w:val="00797198"/>
    <w:rsid w:val="0079741C"/>
    <w:rsid w:val="00797C16"/>
    <w:rsid w:val="007A0353"/>
    <w:rsid w:val="007A047A"/>
    <w:rsid w:val="007A05D6"/>
    <w:rsid w:val="007A11A8"/>
    <w:rsid w:val="007A1DBC"/>
    <w:rsid w:val="007A209F"/>
    <w:rsid w:val="007A2109"/>
    <w:rsid w:val="007A234A"/>
    <w:rsid w:val="007A2648"/>
    <w:rsid w:val="007A284E"/>
    <w:rsid w:val="007A2EE4"/>
    <w:rsid w:val="007A4301"/>
    <w:rsid w:val="007A4C73"/>
    <w:rsid w:val="007A54F7"/>
    <w:rsid w:val="007A582B"/>
    <w:rsid w:val="007A58BC"/>
    <w:rsid w:val="007A5905"/>
    <w:rsid w:val="007A5B2A"/>
    <w:rsid w:val="007A60C6"/>
    <w:rsid w:val="007A6A00"/>
    <w:rsid w:val="007A6E2E"/>
    <w:rsid w:val="007A7589"/>
    <w:rsid w:val="007A7B43"/>
    <w:rsid w:val="007A7CD6"/>
    <w:rsid w:val="007A7E8C"/>
    <w:rsid w:val="007A7FC8"/>
    <w:rsid w:val="007B04E0"/>
    <w:rsid w:val="007B04F1"/>
    <w:rsid w:val="007B08D2"/>
    <w:rsid w:val="007B0B35"/>
    <w:rsid w:val="007B0CE3"/>
    <w:rsid w:val="007B11AC"/>
    <w:rsid w:val="007B1209"/>
    <w:rsid w:val="007B1D65"/>
    <w:rsid w:val="007B1FF2"/>
    <w:rsid w:val="007B2A36"/>
    <w:rsid w:val="007B3951"/>
    <w:rsid w:val="007B3A3E"/>
    <w:rsid w:val="007B3A7E"/>
    <w:rsid w:val="007B3D89"/>
    <w:rsid w:val="007B4EC9"/>
    <w:rsid w:val="007B4F54"/>
    <w:rsid w:val="007B5CA0"/>
    <w:rsid w:val="007B6193"/>
    <w:rsid w:val="007B61B1"/>
    <w:rsid w:val="007B6438"/>
    <w:rsid w:val="007B6584"/>
    <w:rsid w:val="007B69F9"/>
    <w:rsid w:val="007B6F24"/>
    <w:rsid w:val="007B78D5"/>
    <w:rsid w:val="007B7F6D"/>
    <w:rsid w:val="007C070B"/>
    <w:rsid w:val="007C072D"/>
    <w:rsid w:val="007C0CC7"/>
    <w:rsid w:val="007C0D23"/>
    <w:rsid w:val="007C1437"/>
    <w:rsid w:val="007C15FF"/>
    <w:rsid w:val="007C1F89"/>
    <w:rsid w:val="007C1FED"/>
    <w:rsid w:val="007C2051"/>
    <w:rsid w:val="007C2F19"/>
    <w:rsid w:val="007C31E8"/>
    <w:rsid w:val="007C3D78"/>
    <w:rsid w:val="007C404E"/>
    <w:rsid w:val="007C4625"/>
    <w:rsid w:val="007C4B5B"/>
    <w:rsid w:val="007C5671"/>
    <w:rsid w:val="007C5B2B"/>
    <w:rsid w:val="007C6C26"/>
    <w:rsid w:val="007C7F1E"/>
    <w:rsid w:val="007D0951"/>
    <w:rsid w:val="007D19A5"/>
    <w:rsid w:val="007D216C"/>
    <w:rsid w:val="007D2B16"/>
    <w:rsid w:val="007D2B8C"/>
    <w:rsid w:val="007D2F26"/>
    <w:rsid w:val="007D34BA"/>
    <w:rsid w:val="007D398C"/>
    <w:rsid w:val="007D4419"/>
    <w:rsid w:val="007D454C"/>
    <w:rsid w:val="007D62FF"/>
    <w:rsid w:val="007D6524"/>
    <w:rsid w:val="007D6D9B"/>
    <w:rsid w:val="007D725E"/>
    <w:rsid w:val="007D733D"/>
    <w:rsid w:val="007D7F1A"/>
    <w:rsid w:val="007E0CEF"/>
    <w:rsid w:val="007E1086"/>
    <w:rsid w:val="007E11B4"/>
    <w:rsid w:val="007E14E2"/>
    <w:rsid w:val="007E167F"/>
    <w:rsid w:val="007E1CD5"/>
    <w:rsid w:val="007E1E65"/>
    <w:rsid w:val="007E24A7"/>
    <w:rsid w:val="007E2C6B"/>
    <w:rsid w:val="007E3012"/>
    <w:rsid w:val="007E3061"/>
    <w:rsid w:val="007E32CC"/>
    <w:rsid w:val="007E36FC"/>
    <w:rsid w:val="007E3B8C"/>
    <w:rsid w:val="007E3BB8"/>
    <w:rsid w:val="007E53ED"/>
    <w:rsid w:val="007E58EB"/>
    <w:rsid w:val="007E5C45"/>
    <w:rsid w:val="007E6D85"/>
    <w:rsid w:val="007E706E"/>
    <w:rsid w:val="007E73DA"/>
    <w:rsid w:val="007E75E6"/>
    <w:rsid w:val="007F1B4B"/>
    <w:rsid w:val="007F1FBC"/>
    <w:rsid w:val="007F212F"/>
    <w:rsid w:val="007F245B"/>
    <w:rsid w:val="007F2771"/>
    <w:rsid w:val="007F28D8"/>
    <w:rsid w:val="007F2976"/>
    <w:rsid w:val="007F40B5"/>
    <w:rsid w:val="007F45BB"/>
    <w:rsid w:val="007F4AB9"/>
    <w:rsid w:val="007F4D76"/>
    <w:rsid w:val="007F5498"/>
    <w:rsid w:val="007F7186"/>
    <w:rsid w:val="007F7419"/>
    <w:rsid w:val="007F78A2"/>
    <w:rsid w:val="007F7E02"/>
    <w:rsid w:val="007F7E4C"/>
    <w:rsid w:val="00800194"/>
    <w:rsid w:val="00801025"/>
    <w:rsid w:val="00801500"/>
    <w:rsid w:val="008020E2"/>
    <w:rsid w:val="00802FCD"/>
    <w:rsid w:val="008032A1"/>
    <w:rsid w:val="0080381C"/>
    <w:rsid w:val="00803A4C"/>
    <w:rsid w:val="0080453D"/>
    <w:rsid w:val="00804728"/>
    <w:rsid w:val="0080518B"/>
    <w:rsid w:val="0080569D"/>
    <w:rsid w:val="00805A22"/>
    <w:rsid w:val="00805E2F"/>
    <w:rsid w:val="008064AA"/>
    <w:rsid w:val="00806D0D"/>
    <w:rsid w:val="0080758C"/>
    <w:rsid w:val="008077C3"/>
    <w:rsid w:val="0080788C"/>
    <w:rsid w:val="00810135"/>
    <w:rsid w:val="00811364"/>
    <w:rsid w:val="00811ACC"/>
    <w:rsid w:val="0081287E"/>
    <w:rsid w:val="008128B9"/>
    <w:rsid w:val="00812914"/>
    <w:rsid w:val="00812927"/>
    <w:rsid w:val="00812DBF"/>
    <w:rsid w:val="00812F06"/>
    <w:rsid w:val="0081327E"/>
    <w:rsid w:val="00813550"/>
    <w:rsid w:val="00813D67"/>
    <w:rsid w:val="00814944"/>
    <w:rsid w:val="00814A92"/>
    <w:rsid w:val="008164C1"/>
    <w:rsid w:val="008164DC"/>
    <w:rsid w:val="0081663E"/>
    <w:rsid w:val="00816D7E"/>
    <w:rsid w:val="00817413"/>
    <w:rsid w:val="00817916"/>
    <w:rsid w:val="00820AA1"/>
    <w:rsid w:val="00820BED"/>
    <w:rsid w:val="0082113E"/>
    <w:rsid w:val="00821B72"/>
    <w:rsid w:val="0082247B"/>
    <w:rsid w:val="008224DD"/>
    <w:rsid w:val="0082266F"/>
    <w:rsid w:val="008227B6"/>
    <w:rsid w:val="00822813"/>
    <w:rsid w:val="00822962"/>
    <w:rsid w:val="0082304B"/>
    <w:rsid w:val="008232A9"/>
    <w:rsid w:val="008237DA"/>
    <w:rsid w:val="008247BE"/>
    <w:rsid w:val="00824854"/>
    <w:rsid w:val="00824DDA"/>
    <w:rsid w:val="008254C7"/>
    <w:rsid w:val="00826458"/>
    <w:rsid w:val="00826CD1"/>
    <w:rsid w:val="00826E47"/>
    <w:rsid w:val="008273CF"/>
    <w:rsid w:val="00830BB7"/>
    <w:rsid w:val="00831EAE"/>
    <w:rsid w:val="00832AD2"/>
    <w:rsid w:val="00832AED"/>
    <w:rsid w:val="00832B18"/>
    <w:rsid w:val="0083309C"/>
    <w:rsid w:val="008336D6"/>
    <w:rsid w:val="008338AF"/>
    <w:rsid w:val="00833EDD"/>
    <w:rsid w:val="00834380"/>
    <w:rsid w:val="0083488B"/>
    <w:rsid w:val="00835579"/>
    <w:rsid w:val="0083586A"/>
    <w:rsid w:val="00835951"/>
    <w:rsid w:val="00835E2F"/>
    <w:rsid w:val="00836830"/>
    <w:rsid w:val="00836FF6"/>
    <w:rsid w:val="0083742B"/>
    <w:rsid w:val="008374FF"/>
    <w:rsid w:val="00837510"/>
    <w:rsid w:val="0084016B"/>
    <w:rsid w:val="00840355"/>
    <w:rsid w:val="00840586"/>
    <w:rsid w:val="00840658"/>
    <w:rsid w:val="0084094C"/>
    <w:rsid w:val="00840D77"/>
    <w:rsid w:val="00840DED"/>
    <w:rsid w:val="0084147A"/>
    <w:rsid w:val="008415DE"/>
    <w:rsid w:val="008427CF"/>
    <w:rsid w:val="00842AE5"/>
    <w:rsid w:val="00842D01"/>
    <w:rsid w:val="00842D6F"/>
    <w:rsid w:val="00843DAE"/>
    <w:rsid w:val="008448C8"/>
    <w:rsid w:val="00844AA1"/>
    <w:rsid w:val="00844C93"/>
    <w:rsid w:val="00845056"/>
    <w:rsid w:val="00845408"/>
    <w:rsid w:val="00845CB5"/>
    <w:rsid w:val="0084606F"/>
    <w:rsid w:val="00846075"/>
    <w:rsid w:val="00846791"/>
    <w:rsid w:val="0084774D"/>
    <w:rsid w:val="00847968"/>
    <w:rsid w:val="008479B5"/>
    <w:rsid w:val="00847A86"/>
    <w:rsid w:val="00847EF1"/>
    <w:rsid w:val="008502C0"/>
    <w:rsid w:val="00850D41"/>
    <w:rsid w:val="00850F0D"/>
    <w:rsid w:val="00851439"/>
    <w:rsid w:val="00851473"/>
    <w:rsid w:val="00851A34"/>
    <w:rsid w:val="00851C20"/>
    <w:rsid w:val="0085204C"/>
    <w:rsid w:val="008523C6"/>
    <w:rsid w:val="008525A2"/>
    <w:rsid w:val="00852724"/>
    <w:rsid w:val="0085307C"/>
    <w:rsid w:val="008545A4"/>
    <w:rsid w:val="00854933"/>
    <w:rsid w:val="00854C5C"/>
    <w:rsid w:val="008554A8"/>
    <w:rsid w:val="0085560D"/>
    <w:rsid w:val="00855798"/>
    <w:rsid w:val="00856451"/>
    <w:rsid w:val="00856B8D"/>
    <w:rsid w:val="00856EE9"/>
    <w:rsid w:val="0086017F"/>
    <w:rsid w:val="0086026C"/>
    <w:rsid w:val="0086033C"/>
    <w:rsid w:val="00860F42"/>
    <w:rsid w:val="00861837"/>
    <w:rsid w:val="00861A27"/>
    <w:rsid w:val="0086219A"/>
    <w:rsid w:val="008628ED"/>
    <w:rsid w:val="00862E1C"/>
    <w:rsid w:val="00863963"/>
    <w:rsid w:val="0086396D"/>
    <w:rsid w:val="00863E3C"/>
    <w:rsid w:val="008640AA"/>
    <w:rsid w:val="008647F3"/>
    <w:rsid w:val="00864C75"/>
    <w:rsid w:val="00864D26"/>
    <w:rsid w:val="00864D7D"/>
    <w:rsid w:val="008654F5"/>
    <w:rsid w:val="008660CC"/>
    <w:rsid w:val="008671DB"/>
    <w:rsid w:val="008675A5"/>
    <w:rsid w:val="00867C7B"/>
    <w:rsid w:val="008706D3"/>
    <w:rsid w:val="0087099F"/>
    <w:rsid w:val="00870A44"/>
    <w:rsid w:val="00870DD2"/>
    <w:rsid w:val="0087251C"/>
    <w:rsid w:val="008731BC"/>
    <w:rsid w:val="008732D2"/>
    <w:rsid w:val="00873376"/>
    <w:rsid w:val="008735C7"/>
    <w:rsid w:val="008737EE"/>
    <w:rsid w:val="00873B99"/>
    <w:rsid w:val="00873DE8"/>
    <w:rsid w:val="00873F2F"/>
    <w:rsid w:val="008749AA"/>
    <w:rsid w:val="00874CF6"/>
    <w:rsid w:val="00874EAB"/>
    <w:rsid w:val="00874ECF"/>
    <w:rsid w:val="008752E9"/>
    <w:rsid w:val="00875494"/>
    <w:rsid w:val="00875C8B"/>
    <w:rsid w:val="00875EE3"/>
    <w:rsid w:val="00876480"/>
    <w:rsid w:val="00876513"/>
    <w:rsid w:val="00876693"/>
    <w:rsid w:val="00877071"/>
    <w:rsid w:val="0087740F"/>
    <w:rsid w:val="0087751E"/>
    <w:rsid w:val="0087752F"/>
    <w:rsid w:val="00880931"/>
    <w:rsid w:val="00880CA4"/>
    <w:rsid w:val="0088108D"/>
    <w:rsid w:val="00881263"/>
    <w:rsid w:val="00881498"/>
    <w:rsid w:val="00881631"/>
    <w:rsid w:val="00881CC1"/>
    <w:rsid w:val="008827E2"/>
    <w:rsid w:val="00882AF2"/>
    <w:rsid w:val="00882D92"/>
    <w:rsid w:val="00882DCB"/>
    <w:rsid w:val="00882E12"/>
    <w:rsid w:val="008831AD"/>
    <w:rsid w:val="0088348A"/>
    <w:rsid w:val="008838F8"/>
    <w:rsid w:val="0088396B"/>
    <w:rsid w:val="008840B6"/>
    <w:rsid w:val="00885A29"/>
    <w:rsid w:val="00885AD3"/>
    <w:rsid w:val="00885BAA"/>
    <w:rsid w:val="0088698D"/>
    <w:rsid w:val="00886AC2"/>
    <w:rsid w:val="008873E1"/>
    <w:rsid w:val="008903D1"/>
    <w:rsid w:val="008910D1"/>
    <w:rsid w:val="008913AB"/>
    <w:rsid w:val="0089190D"/>
    <w:rsid w:val="008924E4"/>
    <w:rsid w:val="00892675"/>
    <w:rsid w:val="00893218"/>
    <w:rsid w:val="00893305"/>
    <w:rsid w:val="0089374F"/>
    <w:rsid w:val="00893896"/>
    <w:rsid w:val="00893DAF"/>
    <w:rsid w:val="00894AE0"/>
    <w:rsid w:val="00894B0A"/>
    <w:rsid w:val="00894CD3"/>
    <w:rsid w:val="0089525B"/>
    <w:rsid w:val="008957EE"/>
    <w:rsid w:val="0089587A"/>
    <w:rsid w:val="00895F5E"/>
    <w:rsid w:val="00896D4B"/>
    <w:rsid w:val="00896FEE"/>
    <w:rsid w:val="00897F9B"/>
    <w:rsid w:val="008A149D"/>
    <w:rsid w:val="008A1BFB"/>
    <w:rsid w:val="008A2A9E"/>
    <w:rsid w:val="008A2ACF"/>
    <w:rsid w:val="008A3890"/>
    <w:rsid w:val="008A4695"/>
    <w:rsid w:val="008A4E57"/>
    <w:rsid w:val="008A5176"/>
    <w:rsid w:val="008A67D9"/>
    <w:rsid w:val="008A6DEA"/>
    <w:rsid w:val="008A71F8"/>
    <w:rsid w:val="008B015A"/>
    <w:rsid w:val="008B0E15"/>
    <w:rsid w:val="008B0F1B"/>
    <w:rsid w:val="008B176F"/>
    <w:rsid w:val="008B2590"/>
    <w:rsid w:val="008B287C"/>
    <w:rsid w:val="008B2B0A"/>
    <w:rsid w:val="008B3194"/>
    <w:rsid w:val="008B40AA"/>
    <w:rsid w:val="008B4202"/>
    <w:rsid w:val="008B4A90"/>
    <w:rsid w:val="008B4F08"/>
    <w:rsid w:val="008B5375"/>
    <w:rsid w:val="008B5765"/>
    <w:rsid w:val="008B60D0"/>
    <w:rsid w:val="008B6F18"/>
    <w:rsid w:val="008B75BF"/>
    <w:rsid w:val="008B7B5C"/>
    <w:rsid w:val="008C03E0"/>
    <w:rsid w:val="008C0C7D"/>
    <w:rsid w:val="008C0D8D"/>
    <w:rsid w:val="008C2036"/>
    <w:rsid w:val="008C33D9"/>
    <w:rsid w:val="008C377D"/>
    <w:rsid w:val="008C38B7"/>
    <w:rsid w:val="008C4457"/>
    <w:rsid w:val="008C44FA"/>
    <w:rsid w:val="008C4B97"/>
    <w:rsid w:val="008C4E1C"/>
    <w:rsid w:val="008C50E0"/>
    <w:rsid w:val="008C57D9"/>
    <w:rsid w:val="008C686C"/>
    <w:rsid w:val="008C6B93"/>
    <w:rsid w:val="008C7DA3"/>
    <w:rsid w:val="008D009A"/>
    <w:rsid w:val="008D0EDD"/>
    <w:rsid w:val="008D1657"/>
    <w:rsid w:val="008D1D25"/>
    <w:rsid w:val="008D2F7D"/>
    <w:rsid w:val="008D36F9"/>
    <w:rsid w:val="008D3B83"/>
    <w:rsid w:val="008D41B7"/>
    <w:rsid w:val="008D434C"/>
    <w:rsid w:val="008D43FB"/>
    <w:rsid w:val="008D55B5"/>
    <w:rsid w:val="008D55F1"/>
    <w:rsid w:val="008D690F"/>
    <w:rsid w:val="008D6BCD"/>
    <w:rsid w:val="008D7B8D"/>
    <w:rsid w:val="008E09A6"/>
    <w:rsid w:val="008E0AAE"/>
    <w:rsid w:val="008E0CFB"/>
    <w:rsid w:val="008E19D7"/>
    <w:rsid w:val="008E1D8D"/>
    <w:rsid w:val="008E21C4"/>
    <w:rsid w:val="008E2EF4"/>
    <w:rsid w:val="008E2F83"/>
    <w:rsid w:val="008E48AE"/>
    <w:rsid w:val="008E4B78"/>
    <w:rsid w:val="008E4D0C"/>
    <w:rsid w:val="008E528C"/>
    <w:rsid w:val="008E577D"/>
    <w:rsid w:val="008E5E91"/>
    <w:rsid w:val="008E6C29"/>
    <w:rsid w:val="008E752B"/>
    <w:rsid w:val="008F06A8"/>
    <w:rsid w:val="008F0D39"/>
    <w:rsid w:val="008F0E23"/>
    <w:rsid w:val="008F0F46"/>
    <w:rsid w:val="008F12AE"/>
    <w:rsid w:val="008F2117"/>
    <w:rsid w:val="008F2F7F"/>
    <w:rsid w:val="008F41DB"/>
    <w:rsid w:val="008F46BC"/>
    <w:rsid w:val="008F4715"/>
    <w:rsid w:val="008F4808"/>
    <w:rsid w:val="008F5333"/>
    <w:rsid w:val="008F54A6"/>
    <w:rsid w:val="008F5AEE"/>
    <w:rsid w:val="008F5C65"/>
    <w:rsid w:val="008F5CAF"/>
    <w:rsid w:val="008F640C"/>
    <w:rsid w:val="008F66D7"/>
    <w:rsid w:val="008F69C4"/>
    <w:rsid w:val="008F77C3"/>
    <w:rsid w:val="008F77FC"/>
    <w:rsid w:val="008F7EAE"/>
    <w:rsid w:val="0090001E"/>
    <w:rsid w:val="009003D0"/>
    <w:rsid w:val="00900448"/>
    <w:rsid w:val="009004A3"/>
    <w:rsid w:val="0090088A"/>
    <w:rsid w:val="0090147C"/>
    <w:rsid w:val="009019BD"/>
    <w:rsid w:val="009020D1"/>
    <w:rsid w:val="009027AB"/>
    <w:rsid w:val="00902D2A"/>
    <w:rsid w:val="00903648"/>
    <w:rsid w:val="00903BAD"/>
    <w:rsid w:val="00904819"/>
    <w:rsid w:val="00904A8E"/>
    <w:rsid w:val="00904AEB"/>
    <w:rsid w:val="00904C14"/>
    <w:rsid w:val="00905687"/>
    <w:rsid w:val="00905EF9"/>
    <w:rsid w:val="009065D0"/>
    <w:rsid w:val="009065EF"/>
    <w:rsid w:val="00906693"/>
    <w:rsid w:val="009067E3"/>
    <w:rsid w:val="00906F81"/>
    <w:rsid w:val="0090747F"/>
    <w:rsid w:val="00907E7D"/>
    <w:rsid w:val="00907F27"/>
    <w:rsid w:val="00910646"/>
    <w:rsid w:val="0091075D"/>
    <w:rsid w:val="009113AA"/>
    <w:rsid w:val="00911572"/>
    <w:rsid w:val="009119F3"/>
    <w:rsid w:val="00911CE9"/>
    <w:rsid w:val="00912018"/>
    <w:rsid w:val="00912542"/>
    <w:rsid w:val="00912C68"/>
    <w:rsid w:val="00912F4D"/>
    <w:rsid w:val="0091351C"/>
    <w:rsid w:val="00913724"/>
    <w:rsid w:val="00913EA6"/>
    <w:rsid w:val="00914CAC"/>
    <w:rsid w:val="00915A83"/>
    <w:rsid w:val="00916024"/>
    <w:rsid w:val="009160E7"/>
    <w:rsid w:val="00916181"/>
    <w:rsid w:val="00916547"/>
    <w:rsid w:val="00917290"/>
    <w:rsid w:val="00917CA6"/>
    <w:rsid w:val="00917D38"/>
    <w:rsid w:val="00917E3E"/>
    <w:rsid w:val="009207D3"/>
    <w:rsid w:val="009208D6"/>
    <w:rsid w:val="00921A5D"/>
    <w:rsid w:val="00921F51"/>
    <w:rsid w:val="0092215F"/>
    <w:rsid w:val="009226E1"/>
    <w:rsid w:val="00922817"/>
    <w:rsid w:val="00922929"/>
    <w:rsid w:val="00922C14"/>
    <w:rsid w:val="00922D99"/>
    <w:rsid w:val="00923113"/>
    <w:rsid w:val="0092390C"/>
    <w:rsid w:val="009240F0"/>
    <w:rsid w:val="009255DC"/>
    <w:rsid w:val="0092562C"/>
    <w:rsid w:val="00925CEF"/>
    <w:rsid w:val="00925F7F"/>
    <w:rsid w:val="0092649F"/>
    <w:rsid w:val="009272B2"/>
    <w:rsid w:val="0092763E"/>
    <w:rsid w:val="00927A63"/>
    <w:rsid w:val="00927E38"/>
    <w:rsid w:val="009302DE"/>
    <w:rsid w:val="00930324"/>
    <w:rsid w:val="00930907"/>
    <w:rsid w:val="0093130D"/>
    <w:rsid w:val="00931663"/>
    <w:rsid w:val="00931F4B"/>
    <w:rsid w:val="00932A6A"/>
    <w:rsid w:val="00932BD1"/>
    <w:rsid w:val="009330B1"/>
    <w:rsid w:val="00933D48"/>
    <w:rsid w:val="0093403F"/>
    <w:rsid w:val="009344AB"/>
    <w:rsid w:val="00934721"/>
    <w:rsid w:val="00934893"/>
    <w:rsid w:val="00934AAA"/>
    <w:rsid w:val="00934DF1"/>
    <w:rsid w:val="00935184"/>
    <w:rsid w:val="0093544F"/>
    <w:rsid w:val="009363C1"/>
    <w:rsid w:val="00936C97"/>
    <w:rsid w:val="00936E0D"/>
    <w:rsid w:val="00937689"/>
    <w:rsid w:val="009377EA"/>
    <w:rsid w:val="00937CB0"/>
    <w:rsid w:val="009402E3"/>
    <w:rsid w:val="00940378"/>
    <w:rsid w:val="00941381"/>
    <w:rsid w:val="00941C7F"/>
    <w:rsid w:val="00941DDB"/>
    <w:rsid w:val="00941EE7"/>
    <w:rsid w:val="0094275F"/>
    <w:rsid w:val="009428A7"/>
    <w:rsid w:val="0094380F"/>
    <w:rsid w:val="00943CDB"/>
    <w:rsid w:val="00944017"/>
    <w:rsid w:val="00944AE9"/>
    <w:rsid w:val="00945742"/>
    <w:rsid w:val="00946481"/>
    <w:rsid w:val="0094650A"/>
    <w:rsid w:val="00946983"/>
    <w:rsid w:val="00946AA4"/>
    <w:rsid w:val="009476F1"/>
    <w:rsid w:val="00947C04"/>
    <w:rsid w:val="0095006E"/>
    <w:rsid w:val="0095036F"/>
    <w:rsid w:val="00950412"/>
    <w:rsid w:val="009507B8"/>
    <w:rsid w:val="009509C8"/>
    <w:rsid w:val="00950DEF"/>
    <w:rsid w:val="0095206C"/>
    <w:rsid w:val="0095212B"/>
    <w:rsid w:val="00952910"/>
    <w:rsid w:val="00952A4E"/>
    <w:rsid w:val="009530FA"/>
    <w:rsid w:val="009534D6"/>
    <w:rsid w:val="00953842"/>
    <w:rsid w:val="00953C8B"/>
    <w:rsid w:val="0095440A"/>
    <w:rsid w:val="00954818"/>
    <w:rsid w:val="00954A14"/>
    <w:rsid w:val="00954EC0"/>
    <w:rsid w:val="00955158"/>
    <w:rsid w:val="00955164"/>
    <w:rsid w:val="009552F3"/>
    <w:rsid w:val="00955546"/>
    <w:rsid w:val="00955567"/>
    <w:rsid w:val="00955636"/>
    <w:rsid w:val="00955D19"/>
    <w:rsid w:val="009565EB"/>
    <w:rsid w:val="00956CBA"/>
    <w:rsid w:val="0095739D"/>
    <w:rsid w:val="00957ACC"/>
    <w:rsid w:val="00957B92"/>
    <w:rsid w:val="00957CCC"/>
    <w:rsid w:val="00961934"/>
    <w:rsid w:val="00961E18"/>
    <w:rsid w:val="00961EE9"/>
    <w:rsid w:val="009621E8"/>
    <w:rsid w:val="0096244B"/>
    <w:rsid w:val="0096245D"/>
    <w:rsid w:val="00963079"/>
    <w:rsid w:val="0096386B"/>
    <w:rsid w:val="009639A6"/>
    <w:rsid w:val="009645FE"/>
    <w:rsid w:val="00965077"/>
    <w:rsid w:val="00965098"/>
    <w:rsid w:val="00965A9E"/>
    <w:rsid w:val="00965C72"/>
    <w:rsid w:val="00965DC1"/>
    <w:rsid w:val="00965E3B"/>
    <w:rsid w:val="00965FDE"/>
    <w:rsid w:val="0096613A"/>
    <w:rsid w:val="00966285"/>
    <w:rsid w:val="00966BB9"/>
    <w:rsid w:val="00967324"/>
    <w:rsid w:val="00967854"/>
    <w:rsid w:val="00967CCA"/>
    <w:rsid w:val="009707E2"/>
    <w:rsid w:val="009707E8"/>
    <w:rsid w:val="00970A5D"/>
    <w:rsid w:val="00970B4D"/>
    <w:rsid w:val="00970E3D"/>
    <w:rsid w:val="009711E1"/>
    <w:rsid w:val="00971A6D"/>
    <w:rsid w:val="0097257F"/>
    <w:rsid w:val="009727A3"/>
    <w:rsid w:val="00972A81"/>
    <w:rsid w:val="00972E5C"/>
    <w:rsid w:val="00973116"/>
    <w:rsid w:val="009732F6"/>
    <w:rsid w:val="00973351"/>
    <w:rsid w:val="00973509"/>
    <w:rsid w:val="0097365A"/>
    <w:rsid w:val="00973862"/>
    <w:rsid w:val="00973BF7"/>
    <w:rsid w:val="00974A92"/>
    <w:rsid w:val="00975207"/>
    <w:rsid w:val="0097585F"/>
    <w:rsid w:val="00975BF5"/>
    <w:rsid w:val="009766AD"/>
    <w:rsid w:val="00976ADC"/>
    <w:rsid w:val="009776EF"/>
    <w:rsid w:val="00980798"/>
    <w:rsid w:val="00980851"/>
    <w:rsid w:val="009815A5"/>
    <w:rsid w:val="009815DF"/>
    <w:rsid w:val="009817E2"/>
    <w:rsid w:val="00982CB8"/>
    <w:rsid w:val="00983282"/>
    <w:rsid w:val="00983879"/>
    <w:rsid w:val="009848B8"/>
    <w:rsid w:val="00984A1B"/>
    <w:rsid w:val="009851E5"/>
    <w:rsid w:val="00985C67"/>
    <w:rsid w:val="00986684"/>
    <w:rsid w:val="00986D5F"/>
    <w:rsid w:val="009873FF"/>
    <w:rsid w:val="00987B5D"/>
    <w:rsid w:val="00987CA7"/>
    <w:rsid w:val="00990084"/>
    <w:rsid w:val="009905D0"/>
    <w:rsid w:val="00990FAB"/>
    <w:rsid w:val="00991558"/>
    <w:rsid w:val="009916AE"/>
    <w:rsid w:val="00991E11"/>
    <w:rsid w:val="0099278B"/>
    <w:rsid w:val="00992FF4"/>
    <w:rsid w:val="00993289"/>
    <w:rsid w:val="009942C1"/>
    <w:rsid w:val="0099487F"/>
    <w:rsid w:val="00995739"/>
    <w:rsid w:val="00995F60"/>
    <w:rsid w:val="009961A8"/>
    <w:rsid w:val="00996277"/>
    <w:rsid w:val="0099637B"/>
    <w:rsid w:val="00996451"/>
    <w:rsid w:val="00997BD7"/>
    <w:rsid w:val="00997CB3"/>
    <w:rsid w:val="009A01A8"/>
    <w:rsid w:val="009A0FDE"/>
    <w:rsid w:val="009A138A"/>
    <w:rsid w:val="009A13A9"/>
    <w:rsid w:val="009A172B"/>
    <w:rsid w:val="009A17A5"/>
    <w:rsid w:val="009A1BB0"/>
    <w:rsid w:val="009A2544"/>
    <w:rsid w:val="009A2DB4"/>
    <w:rsid w:val="009A3695"/>
    <w:rsid w:val="009A42CC"/>
    <w:rsid w:val="009A4355"/>
    <w:rsid w:val="009A4A51"/>
    <w:rsid w:val="009A4C15"/>
    <w:rsid w:val="009A4F65"/>
    <w:rsid w:val="009A514B"/>
    <w:rsid w:val="009A61DB"/>
    <w:rsid w:val="009A62FE"/>
    <w:rsid w:val="009A6F4A"/>
    <w:rsid w:val="009A7321"/>
    <w:rsid w:val="009A7813"/>
    <w:rsid w:val="009A78C8"/>
    <w:rsid w:val="009A7953"/>
    <w:rsid w:val="009A7C66"/>
    <w:rsid w:val="009B0030"/>
    <w:rsid w:val="009B0A69"/>
    <w:rsid w:val="009B0C9E"/>
    <w:rsid w:val="009B106E"/>
    <w:rsid w:val="009B18F3"/>
    <w:rsid w:val="009B1BA8"/>
    <w:rsid w:val="009B1CCF"/>
    <w:rsid w:val="009B2D23"/>
    <w:rsid w:val="009B311A"/>
    <w:rsid w:val="009B32B5"/>
    <w:rsid w:val="009B367F"/>
    <w:rsid w:val="009B45EB"/>
    <w:rsid w:val="009B495A"/>
    <w:rsid w:val="009B50B3"/>
    <w:rsid w:val="009B54F8"/>
    <w:rsid w:val="009B56F8"/>
    <w:rsid w:val="009B61C8"/>
    <w:rsid w:val="009B7364"/>
    <w:rsid w:val="009C05D6"/>
    <w:rsid w:val="009C11E0"/>
    <w:rsid w:val="009C2C02"/>
    <w:rsid w:val="009C341C"/>
    <w:rsid w:val="009C360A"/>
    <w:rsid w:val="009C3989"/>
    <w:rsid w:val="009C4288"/>
    <w:rsid w:val="009C4987"/>
    <w:rsid w:val="009C4B41"/>
    <w:rsid w:val="009C4F5B"/>
    <w:rsid w:val="009C57F2"/>
    <w:rsid w:val="009C5C50"/>
    <w:rsid w:val="009C69EA"/>
    <w:rsid w:val="009C6F59"/>
    <w:rsid w:val="009C77DE"/>
    <w:rsid w:val="009C7D24"/>
    <w:rsid w:val="009C7FC8"/>
    <w:rsid w:val="009D0574"/>
    <w:rsid w:val="009D0CF3"/>
    <w:rsid w:val="009D0DDA"/>
    <w:rsid w:val="009D12A3"/>
    <w:rsid w:val="009D1333"/>
    <w:rsid w:val="009D1A66"/>
    <w:rsid w:val="009D2806"/>
    <w:rsid w:val="009D2B59"/>
    <w:rsid w:val="009D2F99"/>
    <w:rsid w:val="009D3CCF"/>
    <w:rsid w:val="009D47D3"/>
    <w:rsid w:val="009D4859"/>
    <w:rsid w:val="009D50FF"/>
    <w:rsid w:val="009D5262"/>
    <w:rsid w:val="009D52C2"/>
    <w:rsid w:val="009D643D"/>
    <w:rsid w:val="009D6759"/>
    <w:rsid w:val="009D69C6"/>
    <w:rsid w:val="009D6BDB"/>
    <w:rsid w:val="009D7259"/>
    <w:rsid w:val="009D76BB"/>
    <w:rsid w:val="009D7718"/>
    <w:rsid w:val="009E091C"/>
    <w:rsid w:val="009E1883"/>
    <w:rsid w:val="009E1CBC"/>
    <w:rsid w:val="009E2046"/>
    <w:rsid w:val="009E2508"/>
    <w:rsid w:val="009E35CD"/>
    <w:rsid w:val="009E39DD"/>
    <w:rsid w:val="009E3BCD"/>
    <w:rsid w:val="009E4BCB"/>
    <w:rsid w:val="009E4FB2"/>
    <w:rsid w:val="009E5500"/>
    <w:rsid w:val="009E56AD"/>
    <w:rsid w:val="009E5B89"/>
    <w:rsid w:val="009E6227"/>
    <w:rsid w:val="009E69CD"/>
    <w:rsid w:val="009E6AC2"/>
    <w:rsid w:val="009F0CF9"/>
    <w:rsid w:val="009F1DDA"/>
    <w:rsid w:val="009F214A"/>
    <w:rsid w:val="009F3441"/>
    <w:rsid w:val="009F3B0D"/>
    <w:rsid w:val="009F3C1B"/>
    <w:rsid w:val="009F4279"/>
    <w:rsid w:val="009F4346"/>
    <w:rsid w:val="009F44C7"/>
    <w:rsid w:val="009F450E"/>
    <w:rsid w:val="009F4C37"/>
    <w:rsid w:val="009F5BBC"/>
    <w:rsid w:val="009F6FE1"/>
    <w:rsid w:val="009F78FC"/>
    <w:rsid w:val="009F79F4"/>
    <w:rsid w:val="009F7A30"/>
    <w:rsid w:val="00A0040F"/>
    <w:rsid w:val="00A00AFE"/>
    <w:rsid w:val="00A01256"/>
    <w:rsid w:val="00A014DE"/>
    <w:rsid w:val="00A0185B"/>
    <w:rsid w:val="00A01C8E"/>
    <w:rsid w:val="00A01EE6"/>
    <w:rsid w:val="00A02B12"/>
    <w:rsid w:val="00A02F57"/>
    <w:rsid w:val="00A0375D"/>
    <w:rsid w:val="00A03B46"/>
    <w:rsid w:val="00A0400D"/>
    <w:rsid w:val="00A04536"/>
    <w:rsid w:val="00A04561"/>
    <w:rsid w:val="00A04FC5"/>
    <w:rsid w:val="00A050DC"/>
    <w:rsid w:val="00A053DB"/>
    <w:rsid w:val="00A055FD"/>
    <w:rsid w:val="00A05E30"/>
    <w:rsid w:val="00A05FD9"/>
    <w:rsid w:val="00A06664"/>
    <w:rsid w:val="00A06D58"/>
    <w:rsid w:val="00A06DF8"/>
    <w:rsid w:val="00A07043"/>
    <w:rsid w:val="00A071C1"/>
    <w:rsid w:val="00A10C8F"/>
    <w:rsid w:val="00A115EA"/>
    <w:rsid w:val="00A11B54"/>
    <w:rsid w:val="00A11FB8"/>
    <w:rsid w:val="00A12650"/>
    <w:rsid w:val="00A12989"/>
    <w:rsid w:val="00A12A09"/>
    <w:rsid w:val="00A13CD8"/>
    <w:rsid w:val="00A14697"/>
    <w:rsid w:val="00A14BDF"/>
    <w:rsid w:val="00A14D1F"/>
    <w:rsid w:val="00A14D62"/>
    <w:rsid w:val="00A152EC"/>
    <w:rsid w:val="00A15335"/>
    <w:rsid w:val="00A155F1"/>
    <w:rsid w:val="00A15FE8"/>
    <w:rsid w:val="00A160AA"/>
    <w:rsid w:val="00A161F4"/>
    <w:rsid w:val="00A16A97"/>
    <w:rsid w:val="00A16DEA"/>
    <w:rsid w:val="00A178DF"/>
    <w:rsid w:val="00A17B43"/>
    <w:rsid w:val="00A17DD7"/>
    <w:rsid w:val="00A20C86"/>
    <w:rsid w:val="00A216D2"/>
    <w:rsid w:val="00A2249A"/>
    <w:rsid w:val="00A23A16"/>
    <w:rsid w:val="00A23D90"/>
    <w:rsid w:val="00A247AE"/>
    <w:rsid w:val="00A2494B"/>
    <w:rsid w:val="00A2650A"/>
    <w:rsid w:val="00A265D7"/>
    <w:rsid w:val="00A26F5E"/>
    <w:rsid w:val="00A2724D"/>
    <w:rsid w:val="00A273E0"/>
    <w:rsid w:val="00A276FE"/>
    <w:rsid w:val="00A311E0"/>
    <w:rsid w:val="00A3297F"/>
    <w:rsid w:val="00A3349D"/>
    <w:rsid w:val="00A338CD"/>
    <w:rsid w:val="00A33D73"/>
    <w:rsid w:val="00A33FCD"/>
    <w:rsid w:val="00A342A0"/>
    <w:rsid w:val="00A34726"/>
    <w:rsid w:val="00A34C19"/>
    <w:rsid w:val="00A34F1B"/>
    <w:rsid w:val="00A3684B"/>
    <w:rsid w:val="00A36867"/>
    <w:rsid w:val="00A40174"/>
    <w:rsid w:val="00A404FC"/>
    <w:rsid w:val="00A40733"/>
    <w:rsid w:val="00A41040"/>
    <w:rsid w:val="00A41379"/>
    <w:rsid w:val="00A41487"/>
    <w:rsid w:val="00A421E1"/>
    <w:rsid w:val="00A42557"/>
    <w:rsid w:val="00A4265E"/>
    <w:rsid w:val="00A43452"/>
    <w:rsid w:val="00A43569"/>
    <w:rsid w:val="00A43609"/>
    <w:rsid w:val="00A4396E"/>
    <w:rsid w:val="00A43F97"/>
    <w:rsid w:val="00A44241"/>
    <w:rsid w:val="00A4457F"/>
    <w:rsid w:val="00A44A51"/>
    <w:rsid w:val="00A44B81"/>
    <w:rsid w:val="00A44E31"/>
    <w:rsid w:val="00A4578D"/>
    <w:rsid w:val="00A45857"/>
    <w:rsid w:val="00A45CC8"/>
    <w:rsid w:val="00A45D6F"/>
    <w:rsid w:val="00A45D82"/>
    <w:rsid w:val="00A468EC"/>
    <w:rsid w:val="00A46A9C"/>
    <w:rsid w:val="00A473FC"/>
    <w:rsid w:val="00A47407"/>
    <w:rsid w:val="00A47972"/>
    <w:rsid w:val="00A506D9"/>
    <w:rsid w:val="00A50ABB"/>
    <w:rsid w:val="00A50D32"/>
    <w:rsid w:val="00A51095"/>
    <w:rsid w:val="00A5109A"/>
    <w:rsid w:val="00A51369"/>
    <w:rsid w:val="00A516D1"/>
    <w:rsid w:val="00A51C62"/>
    <w:rsid w:val="00A522EC"/>
    <w:rsid w:val="00A52419"/>
    <w:rsid w:val="00A52441"/>
    <w:rsid w:val="00A52A1C"/>
    <w:rsid w:val="00A52B1A"/>
    <w:rsid w:val="00A52BC5"/>
    <w:rsid w:val="00A52EC1"/>
    <w:rsid w:val="00A5364B"/>
    <w:rsid w:val="00A5410C"/>
    <w:rsid w:val="00A5486A"/>
    <w:rsid w:val="00A54AA1"/>
    <w:rsid w:val="00A54DF3"/>
    <w:rsid w:val="00A55759"/>
    <w:rsid w:val="00A55C00"/>
    <w:rsid w:val="00A5632F"/>
    <w:rsid w:val="00A56A1C"/>
    <w:rsid w:val="00A56C5E"/>
    <w:rsid w:val="00A56D09"/>
    <w:rsid w:val="00A60413"/>
    <w:rsid w:val="00A6043F"/>
    <w:rsid w:val="00A60609"/>
    <w:rsid w:val="00A60AAF"/>
    <w:rsid w:val="00A60E7F"/>
    <w:rsid w:val="00A60FE8"/>
    <w:rsid w:val="00A61375"/>
    <w:rsid w:val="00A61497"/>
    <w:rsid w:val="00A61B12"/>
    <w:rsid w:val="00A623DE"/>
    <w:rsid w:val="00A6288A"/>
    <w:rsid w:val="00A62BAD"/>
    <w:rsid w:val="00A63406"/>
    <w:rsid w:val="00A6351B"/>
    <w:rsid w:val="00A63908"/>
    <w:rsid w:val="00A639ED"/>
    <w:rsid w:val="00A63FD8"/>
    <w:rsid w:val="00A64072"/>
    <w:rsid w:val="00A6452A"/>
    <w:rsid w:val="00A64ED6"/>
    <w:rsid w:val="00A653E5"/>
    <w:rsid w:val="00A65F1B"/>
    <w:rsid w:val="00A65F8B"/>
    <w:rsid w:val="00A6689A"/>
    <w:rsid w:val="00A6690A"/>
    <w:rsid w:val="00A67722"/>
    <w:rsid w:val="00A67F9C"/>
    <w:rsid w:val="00A7053A"/>
    <w:rsid w:val="00A70BA0"/>
    <w:rsid w:val="00A726A3"/>
    <w:rsid w:val="00A72BC7"/>
    <w:rsid w:val="00A72BFB"/>
    <w:rsid w:val="00A73024"/>
    <w:rsid w:val="00A742D4"/>
    <w:rsid w:val="00A74B9D"/>
    <w:rsid w:val="00A74C7A"/>
    <w:rsid w:val="00A754CF"/>
    <w:rsid w:val="00A75F2D"/>
    <w:rsid w:val="00A76021"/>
    <w:rsid w:val="00A76490"/>
    <w:rsid w:val="00A772A3"/>
    <w:rsid w:val="00A776CB"/>
    <w:rsid w:val="00A77B55"/>
    <w:rsid w:val="00A8018C"/>
    <w:rsid w:val="00A802D8"/>
    <w:rsid w:val="00A80462"/>
    <w:rsid w:val="00A80806"/>
    <w:rsid w:val="00A80E3C"/>
    <w:rsid w:val="00A812ED"/>
    <w:rsid w:val="00A8139D"/>
    <w:rsid w:val="00A81E65"/>
    <w:rsid w:val="00A820E1"/>
    <w:rsid w:val="00A824DC"/>
    <w:rsid w:val="00A82622"/>
    <w:rsid w:val="00A82A58"/>
    <w:rsid w:val="00A82B12"/>
    <w:rsid w:val="00A82BD0"/>
    <w:rsid w:val="00A83AAA"/>
    <w:rsid w:val="00A83C5D"/>
    <w:rsid w:val="00A840C0"/>
    <w:rsid w:val="00A84139"/>
    <w:rsid w:val="00A847A4"/>
    <w:rsid w:val="00A84B5E"/>
    <w:rsid w:val="00A84FC1"/>
    <w:rsid w:val="00A8513D"/>
    <w:rsid w:val="00A8517E"/>
    <w:rsid w:val="00A85651"/>
    <w:rsid w:val="00A86045"/>
    <w:rsid w:val="00A8624E"/>
    <w:rsid w:val="00A86BB3"/>
    <w:rsid w:val="00A873C6"/>
    <w:rsid w:val="00A87456"/>
    <w:rsid w:val="00A87460"/>
    <w:rsid w:val="00A87668"/>
    <w:rsid w:val="00A91628"/>
    <w:rsid w:val="00A91B6E"/>
    <w:rsid w:val="00A921FB"/>
    <w:rsid w:val="00A924A0"/>
    <w:rsid w:val="00A924C1"/>
    <w:rsid w:val="00A92609"/>
    <w:rsid w:val="00A92FBC"/>
    <w:rsid w:val="00A93A38"/>
    <w:rsid w:val="00A942FB"/>
    <w:rsid w:val="00A95748"/>
    <w:rsid w:val="00A96587"/>
    <w:rsid w:val="00A965E6"/>
    <w:rsid w:val="00A96D7D"/>
    <w:rsid w:val="00A975FE"/>
    <w:rsid w:val="00A97772"/>
    <w:rsid w:val="00A97EF5"/>
    <w:rsid w:val="00AA1136"/>
    <w:rsid w:val="00AA1507"/>
    <w:rsid w:val="00AA1777"/>
    <w:rsid w:val="00AA24D3"/>
    <w:rsid w:val="00AA4447"/>
    <w:rsid w:val="00AA4579"/>
    <w:rsid w:val="00AA49F5"/>
    <w:rsid w:val="00AA506B"/>
    <w:rsid w:val="00AA5BD4"/>
    <w:rsid w:val="00AA5DDD"/>
    <w:rsid w:val="00AA62D4"/>
    <w:rsid w:val="00AA6791"/>
    <w:rsid w:val="00AA6C12"/>
    <w:rsid w:val="00AA7172"/>
    <w:rsid w:val="00AA76AE"/>
    <w:rsid w:val="00AA77D3"/>
    <w:rsid w:val="00AA793B"/>
    <w:rsid w:val="00AA7955"/>
    <w:rsid w:val="00AB0A8E"/>
    <w:rsid w:val="00AB195C"/>
    <w:rsid w:val="00AB19C0"/>
    <w:rsid w:val="00AB24FC"/>
    <w:rsid w:val="00AB26AB"/>
    <w:rsid w:val="00AB2C6B"/>
    <w:rsid w:val="00AB2F87"/>
    <w:rsid w:val="00AB3C17"/>
    <w:rsid w:val="00AB41E7"/>
    <w:rsid w:val="00AB42A7"/>
    <w:rsid w:val="00AB4AE0"/>
    <w:rsid w:val="00AB53B2"/>
    <w:rsid w:val="00AB54F7"/>
    <w:rsid w:val="00AB6C33"/>
    <w:rsid w:val="00AB6F98"/>
    <w:rsid w:val="00AB7200"/>
    <w:rsid w:val="00AB7BF8"/>
    <w:rsid w:val="00AC09E7"/>
    <w:rsid w:val="00AC0F5B"/>
    <w:rsid w:val="00AC119A"/>
    <w:rsid w:val="00AC1981"/>
    <w:rsid w:val="00AC1D9D"/>
    <w:rsid w:val="00AC2068"/>
    <w:rsid w:val="00AC2378"/>
    <w:rsid w:val="00AC25D9"/>
    <w:rsid w:val="00AC2857"/>
    <w:rsid w:val="00AC2CF5"/>
    <w:rsid w:val="00AC30F4"/>
    <w:rsid w:val="00AC3317"/>
    <w:rsid w:val="00AC33F5"/>
    <w:rsid w:val="00AC403C"/>
    <w:rsid w:val="00AC4AC0"/>
    <w:rsid w:val="00AC519E"/>
    <w:rsid w:val="00AC5406"/>
    <w:rsid w:val="00AC68BA"/>
    <w:rsid w:val="00AC6C66"/>
    <w:rsid w:val="00AC6CE3"/>
    <w:rsid w:val="00AC7371"/>
    <w:rsid w:val="00AC78C9"/>
    <w:rsid w:val="00AC7F70"/>
    <w:rsid w:val="00AC7FC7"/>
    <w:rsid w:val="00AD02B0"/>
    <w:rsid w:val="00AD048F"/>
    <w:rsid w:val="00AD0695"/>
    <w:rsid w:val="00AD1FF5"/>
    <w:rsid w:val="00AD2186"/>
    <w:rsid w:val="00AD2312"/>
    <w:rsid w:val="00AD3288"/>
    <w:rsid w:val="00AD3358"/>
    <w:rsid w:val="00AD34F6"/>
    <w:rsid w:val="00AD3EAA"/>
    <w:rsid w:val="00AD5040"/>
    <w:rsid w:val="00AD518F"/>
    <w:rsid w:val="00AD5CCC"/>
    <w:rsid w:val="00AD5E8F"/>
    <w:rsid w:val="00AD623D"/>
    <w:rsid w:val="00AD69F4"/>
    <w:rsid w:val="00AD6EF7"/>
    <w:rsid w:val="00AD7033"/>
    <w:rsid w:val="00AD7334"/>
    <w:rsid w:val="00AD743A"/>
    <w:rsid w:val="00AD7505"/>
    <w:rsid w:val="00AD7927"/>
    <w:rsid w:val="00AE01C6"/>
    <w:rsid w:val="00AE0356"/>
    <w:rsid w:val="00AE05E8"/>
    <w:rsid w:val="00AE0716"/>
    <w:rsid w:val="00AE0937"/>
    <w:rsid w:val="00AE0AA1"/>
    <w:rsid w:val="00AE0C20"/>
    <w:rsid w:val="00AE139E"/>
    <w:rsid w:val="00AE1906"/>
    <w:rsid w:val="00AE1F2C"/>
    <w:rsid w:val="00AE2767"/>
    <w:rsid w:val="00AE2EAF"/>
    <w:rsid w:val="00AE31BA"/>
    <w:rsid w:val="00AE3E67"/>
    <w:rsid w:val="00AE4A5D"/>
    <w:rsid w:val="00AE51D5"/>
    <w:rsid w:val="00AE526B"/>
    <w:rsid w:val="00AE69C5"/>
    <w:rsid w:val="00AE76DC"/>
    <w:rsid w:val="00AE7E36"/>
    <w:rsid w:val="00AF036D"/>
    <w:rsid w:val="00AF0467"/>
    <w:rsid w:val="00AF07DF"/>
    <w:rsid w:val="00AF0E11"/>
    <w:rsid w:val="00AF116A"/>
    <w:rsid w:val="00AF11D2"/>
    <w:rsid w:val="00AF1235"/>
    <w:rsid w:val="00AF13D7"/>
    <w:rsid w:val="00AF2516"/>
    <w:rsid w:val="00AF2569"/>
    <w:rsid w:val="00AF3195"/>
    <w:rsid w:val="00AF395B"/>
    <w:rsid w:val="00AF3FBB"/>
    <w:rsid w:val="00AF432E"/>
    <w:rsid w:val="00AF4457"/>
    <w:rsid w:val="00AF4A16"/>
    <w:rsid w:val="00AF5136"/>
    <w:rsid w:val="00AF5140"/>
    <w:rsid w:val="00AF5775"/>
    <w:rsid w:val="00AF665C"/>
    <w:rsid w:val="00AF6B15"/>
    <w:rsid w:val="00AF6C3D"/>
    <w:rsid w:val="00AF6EB4"/>
    <w:rsid w:val="00AF7984"/>
    <w:rsid w:val="00AF79B0"/>
    <w:rsid w:val="00B00276"/>
    <w:rsid w:val="00B00E0F"/>
    <w:rsid w:val="00B010C6"/>
    <w:rsid w:val="00B0185D"/>
    <w:rsid w:val="00B02520"/>
    <w:rsid w:val="00B025DD"/>
    <w:rsid w:val="00B03288"/>
    <w:rsid w:val="00B0392A"/>
    <w:rsid w:val="00B04D13"/>
    <w:rsid w:val="00B054C3"/>
    <w:rsid w:val="00B05A0E"/>
    <w:rsid w:val="00B06C6B"/>
    <w:rsid w:val="00B07EF3"/>
    <w:rsid w:val="00B10187"/>
    <w:rsid w:val="00B10479"/>
    <w:rsid w:val="00B10959"/>
    <w:rsid w:val="00B11117"/>
    <w:rsid w:val="00B114D6"/>
    <w:rsid w:val="00B11AD4"/>
    <w:rsid w:val="00B11C93"/>
    <w:rsid w:val="00B11CBE"/>
    <w:rsid w:val="00B1252B"/>
    <w:rsid w:val="00B13CBD"/>
    <w:rsid w:val="00B13D05"/>
    <w:rsid w:val="00B13D7B"/>
    <w:rsid w:val="00B1534A"/>
    <w:rsid w:val="00B155B0"/>
    <w:rsid w:val="00B156FF"/>
    <w:rsid w:val="00B158ED"/>
    <w:rsid w:val="00B1649A"/>
    <w:rsid w:val="00B16F3B"/>
    <w:rsid w:val="00B17C4D"/>
    <w:rsid w:val="00B20FBD"/>
    <w:rsid w:val="00B22287"/>
    <w:rsid w:val="00B2245E"/>
    <w:rsid w:val="00B22768"/>
    <w:rsid w:val="00B22E46"/>
    <w:rsid w:val="00B234C5"/>
    <w:rsid w:val="00B23653"/>
    <w:rsid w:val="00B23AF8"/>
    <w:rsid w:val="00B247F9"/>
    <w:rsid w:val="00B24C94"/>
    <w:rsid w:val="00B264EE"/>
    <w:rsid w:val="00B274B3"/>
    <w:rsid w:val="00B30C19"/>
    <w:rsid w:val="00B318C3"/>
    <w:rsid w:val="00B31A9F"/>
    <w:rsid w:val="00B32662"/>
    <w:rsid w:val="00B3300C"/>
    <w:rsid w:val="00B330A3"/>
    <w:rsid w:val="00B33DA0"/>
    <w:rsid w:val="00B34224"/>
    <w:rsid w:val="00B345C6"/>
    <w:rsid w:val="00B34D58"/>
    <w:rsid w:val="00B35772"/>
    <w:rsid w:val="00B35A45"/>
    <w:rsid w:val="00B35B97"/>
    <w:rsid w:val="00B3604A"/>
    <w:rsid w:val="00B36524"/>
    <w:rsid w:val="00B37CC9"/>
    <w:rsid w:val="00B4047D"/>
    <w:rsid w:val="00B40C0C"/>
    <w:rsid w:val="00B41EE4"/>
    <w:rsid w:val="00B4367C"/>
    <w:rsid w:val="00B436F3"/>
    <w:rsid w:val="00B438F7"/>
    <w:rsid w:val="00B43ECB"/>
    <w:rsid w:val="00B43F36"/>
    <w:rsid w:val="00B43F56"/>
    <w:rsid w:val="00B44168"/>
    <w:rsid w:val="00B44306"/>
    <w:rsid w:val="00B448A8"/>
    <w:rsid w:val="00B44A09"/>
    <w:rsid w:val="00B45288"/>
    <w:rsid w:val="00B455C4"/>
    <w:rsid w:val="00B460D4"/>
    <w:rsid w:val="00B463A3"/>
    <w:rsid w:val="00B46DFB"/>
    <w:rsid w:val="00B47421"/>
    <w:rsid w:val="00B47B23"/>
    <w:rsid w:val="00B5041D"/>
    <w:rsid w:val="00B50FB4"/>
    <w:rsid w:val="00B51947"/>
    <w:rsid w:val="00B525CE"/>
    <w:rsid w:val="00B52826"/>
    <w:rsid w:val="00B54318"/>
    <w:rsid w:val="00B547CB"/>
    <w:rsid w:val="00B5512D"/>
    <w:rsid w:val="00B57293"/>
    <w:rsid w:val="00B5740F"/>
    <w:rsid w:val="00B600B2"/>
    <w:rsid w:val="00B602E2"/>
    <w:rsid w:val="00B61BA0"/>
    <w:rsid w:val="00B61FC3"/>
    <w:rsid w:val="00B62684"/>
    <w:rsid w:val="00B631D7"/>
    <w:rsid w:val="00B63EA0"/>
    <w:rsid w:val="00B64752"/>
    <w:rsid w:val="00B64D4D"/>
    <w:rsid w:val="00B64D55"/>
    <w:rsid w:val="00B64DF1"/>
    <w:rsid w:val="00B658BB"/>
    <w:rsid w:val="00B65F5F"/>
    <w:rsid w:val="00B663CD"/>
    <w:rsid w:val="00B66772"/>
    <w:rsid w:val="00B6691E"/>
    <w:rsid w:val="00B67A37"/>
    <w:rsid w:val="00B67D0D"/>
    <w:rsid w:val="00B67F15"/>
    <w:rsid w:val="00B712F0"/>
    <w:rsid w:val="00B72955"/>
    <w:rsid w:val="00B731F5"/>
    <w:rsid w:val="00B732F5"/>
    <w:rsid w:val="00B73E95"/>
    <w:rsid w:val="00B75134"/>
    <w:rsid w:val="00B753A7"/>
    <w:rsid w:val="00B757E4"/>
    <w:rsid w:val="00B76CFF"/>
    <w:rsid w:val="00B772B3"/>
    <w:rsid w:val="00B77572"/>
    <w:rsid w:val="00B777E2"/>
    <w:rsid w:val="00B77BAE"/>
    <w:rsid w:val="00B77C33"/>
    <w:rsid w:val="00B80231"/>
    <w:rsid w:val="00B80AB0"/>
    <w:rsid w:val="00B82327"/>
    <w:rsid w:val="00B8255C"/>
    <w:rsid w:val="00B826E7"/>
    <w:rsid w:val="00B82ECA"/>
    <w:rsid w:val="00B831CE"/>
    <w:rsid w:val="00B833C5"/>
    <w:rsid w:val="00B83EC9"/>
    <w:rsid w:val="00B8427C"/>
    <w:rsid w:val="00B847C9"/>
    <w:rsid w:val="00B84AF4"/>
    <w:rsid w:val="00B85BB7"/>
    <w:rsid w:val="00B85F09"/>
    <w:rsid w:val="00B866E8"/>
    <w:rsid w:val="00B86AC1"/>
    <w:rsid w:val="00B86EB4"/>
    <w:rsid w:val="00B87350"/>
    <w:rsid w:val="00B87609"/>
    <w:rsid w:val="00B876EC"/>
    <w:rsid w:val="00B87FF4"/>
    <w:rsid w:val="00B900DA"/>
    <w:rsid w:val="00B912CD"/>
    <w:rsid w:val="00B91A8A"/>
    <w:rsid w:val="00B91DED"/>
    <w:rsid w:val="00B921F9"/>
    <w:rsid w:val="00B92D5C"/>
    <w:rsid w:val="00B93B7C"/>
    <w:rsid w:val="00B94389"/>
    <w:rsid w:val="00B94A1B"/>
    <w:rsid w:val="00B94B8F"/>
    <w:rsid w:val="00B953FF"/>
    <w:rsid w:val="00B95C50"/>
    <w:rsid w:val="00B96848"/>
    <w:rsid w:val="00B96C90"/>
    <w:rsid w:val="00B96F7C"/>
    <w:rsid w:val="00B97179"/>
    <w:rsid w:val="00B975C2"/>
    <w:rsid w:val="00B97B33"/>
    <w:rsid w:val="00B97BA1"/>
    <w:rsid w:val="00BA1A0E"/>
    <w:rsid w:val="00BA2991"/>
    <w:rsid w:val="00BA2ADF"/>
    <w:rsid w:val="00BA3194"/>
    <w:rsid w:val="00BA3421"/>
    <w:rsid w:val="00BA350C"/>
    <w:rsid w:val="00BA3FFA"/>
    <w:rsid w:val="00BA4C46"/>
    <w:rsid w:val="00BA4D4C"/>
    <w:rsid w:val="00BA512D"/>
    <w:rsid w:val="00BA62A2"/>
    <w:rsid w:val="00BA65AD"/>
    <w:rsid w:val="00BA6C99"/>
    <w:rsid w:val="00BA75FC"/>
    <w:rsid w:val="00BA78D3"/>
    <w:rsid w:val="00BA7922"/>
    <w:rsid w:val="00BA7AEE"/>
    <w:rsid w:val="00BA7CC1"/>
    <w:rsid w:val="00BB062A"/>
    <w:rsid w:val="00BB06AB"/>
    <w:rsid w:val="00BB07EF"/>
    <w:rsid w:val="00BB09C6"/>
    <w:rsid w:val="00BB18DA"/>
    <w:rsid w:val="00BB265B"/>
    <w:rsid w:val="00BB28E0"/>
    <w:rsid w:val="00BB2AEF"/>
    <w:rsid w:val="00BB2D44"/>
    <w:rsid w:val="00BB330B"/>
    <w:rsid w:val="00BB3CA9"/>
    <w:rsid w:val="00BB3CF7"/>
    <w:rsid w:val="00BB434D"/>
    <w:rsid w:val="00BB486B"/>
    <w:rsid w:val="00BB48A4"/>
    <w:rsid w:val="00BB5545"/>
    <w:rsid w:val="00BB5AFA"/>
    <w:rsid w:val="00BB5FEF"/>
    <w:rsid w:val="00BB60DA"/>
    <w:rsid w:val="00BB6347"/>
    <w:rsid w:val="00BB6698"/>
    <w:rsid w:val="00BB688A"/>
    <w:rsid w:val="00BB7462"/>
    <w:rsid w:val="00BB7B7C"/>
    <w:rsid w:val="00BB7DBF"/>
    <w:rsid w:val="00BB7F10"/>
    <w:rsid w:val="00BC011B"/>
    <w:rsid w:val="00BC06AF"/>
    <w:rsid w:val="00BC0775"/>
    <w:rsid w:val="00BC171D"/>
    <w:rsid w:val="00BC1D18"/>
    <w:rsid w:val="00BC25BD"/>
    <w:rsid w:val="00BC4159"/>
    <w:rsid w:val="00BC58E4"/>
    <w:rsid w:val="00BC5EB3"/>
    <w:rsid w:val="00BC607B"/>
    <w:rsid w:val="00BC624F"/>
    <w:rsid w:val="00BC6671"/>
    <w:rsid w:val="00BC6F8A"/>
    <w:rsid w:val="00BC7F39"/>
    <w:rsid w:val="00BD117A"/>
    <w:rsid w:val="00BD1416"/>
    <w:rsid w:val="00BD1E90"/>
    <w:rsid w:val="00BD2600"/>
    <w:rsid w:val="00BD2C2B"/>
    <w:rsid w:val="00BD2CD7"/>
    <w:rsid w:val="00BD31E0"/>
    <w:rsid w:val="00BD3487"/>
    <w:rsid w:val="00BD35E8"/>
    <w:rsid w:val="00BD3EF6"/>
    <w:rsid w:val="00BD3F35"/>
    <w:rsid w:val="00BD4B2E"/>
    <w:rsid w:val="00BD4BB9"/>
    <w:rsid w:val="00BD4E27"/>
    <w:rsid w:val="00BD4F26"/>
    <w:rsid w:val="00BD55EF"/>
    <w:rsid w:val="00BD5859"/>
    <w:rsid w:val="00BD60F0"/>
    <w:rsid w:val="00BD72F6"/>
    <w:rsid w:val="00BD7673"/>
    <w:rsid w:val="00BD7D64"/>
    <w:rsid w:val="00BE08E2"/>
    <w:rsid w:val="00BE14AA"/>
    <w:rsid w:val="00BE17C6"/>
    <w:rsid w:val="00BE1F57"/>
    <w:rsid w:val="00BE279E"/>
    <w:rsid w:val="00BE2C31"/>
    <w:rsid w:val="00BE3207"/>
    <w:rsid w:val="00BE381E"/>
    <w:rsid w:val="00BE3B03"/>
    <w:rsid w:val="00BE426F"/>
    <w:rsid w:val="00BE5CB6"/>
    <w:rsid w:val="00BE5D21"/>
    <w:rsid w:val="00BE5E74"/>
    <w:rsid w:val="00BE756B"/>
    <w:rsid w:val="00BE792F"/>
    <w:rsid w:val="00BF0604"/>
    <w:rsid w:val="00BF062F"/>
    <w:rsid w:val="00BF070D"/>
    <w:rsid w:val="00BF07B4"/>
    <w:rsid w:val="00BF18C0"/>
    <w:rsid w:val="00BF1AF3"/>
    <w:rsid w:val="00BF2509"/>
    <w:rsid w:val="00BF2638"/>
    <w:rsid w:val="00BF2700"/>
    <w:rsid w:val="00BF29B7"/>
    <w:rsid w:val="00BF3B37"/>
    <w:rsid w:val="00BF3C90"/>
    <w:rsid w:val="00BF41D9"/>
    <w:rsid w:val="00BF4EC6"/>
    <w:rsid w:val="00BF5626"/>
    <w:rsid w:val="00BF6781"/>
    <w:rsid w:val="00BF68E1"/>
    <w:rsid w:val="00BF6904"/>
    <w:rsid w:val="00BF6BA8"/>
    <w:rsid w:val="00BF6E62"/>
    <w:rsid w:val="00BF6FCA"/>
    <w:rsid w:val="00BF740B"/>
    <w:rsid w:val="00BF76D0"/>
    <w:rsid w:val="00BF7B8F"/>
    <w:rsid w:val="00BF7F18"/>
    <w:rsid w:val="00C004ED"/>
    <w:rsid w:val="00C017DD"/>
    <w:rsid w:val="00C01D00"/>
    <w:rsid w:val="00C01E62"/>
    <w:rsid w:val="00C0223A"/>
    <w:rsid w:val="00C022C1"/>
    <w:rsid w:val="00C02D06"/>
    <w:rsid w:val="00C0310C"/>
    <w:rsid w:val="00C033F9"/>
    <w:rsid w:val="00C036C3"/>
    <w:rsid w:val="00C057D8"/>
    <w:rsid w:val="00C06D21"/>
    <w:rsid w:val="00C10115"/>
    <w:rsid w:val="00C10307"/>
    <w:rsid w:val="00C10895"/>
    <w:rsid w:val="00C11007"/>
    <w:rsid w:val="00C11127"/>
    <w:rsid w:val="00C11CDA"/>
    <w:rsid w:val="00C12918"/>
    <w:rsid w:val="00C1319E"/>
    <w:rsid w:val="00C132CC"/>
    <w:rsid w:val="00C13642"/>
    <w:rsid w:val="00C14093"/>
    <w:rsid w:val="00C14689"/>
    <w:rsid w:val="00C1567D"/>
    <w:rsid w:val="00C15DBE"/>
    <w:rsid w:val="00C17C92"/>
    <w:rsid w:val="00C20186"/>
    <w:rsid w:val="00C20268"/>
    <w:rsid w:val="00C20814"/>
    <w:rsid w:val="00C20927"/>
    <w:rsid w:val="00C21341"/>
    <w:rsid w:val="00C2474C"/>
    <w:rsid w:val="00C249E0"/>
    <w:rsid w:val="00C24CD6"/>
    <w:rsid w:val="00C24DE1"/>
    <w:rsid w:val="00C24E76"/>
    <w:rsid w:val="00C2500A"/>
    <w:rsid w:val="00C253B7"/>
    <w:rsid w:val="00C25733"/>
    <w:rsid w:val="00C257B6"/>
    <w:rsid w:val="00C2620B"/>
    <w:rsid w:val="00C26221"/>
    <w:rsid w:val="00C26246"/>
    <w:rsid w:val="00C26271"/>
    <w:rsid w:val="00C262BD"/>
    <w:rsid w:val="00C26FA1"/>
    <w:rsid w:val="00C2710E"/>
    <w:rsid w:val="00C2712A"/>
    <w:rsid w:val="00C27347"/>
    <w:rsid w:val="00C278DA"/>
    <w:rsid w:val="00C27DCC"/>
    <w:rsid w:val="00C30101"/>
    <w:rsid w:val="00C31495"/>
    <w:rsid w:val="00C3151A"/>
    <w:rsid w:val="00C31BE8"/>
    <w:rsid w:val="00C32264"/>
    <w:rsid w:val="00C33285"/>
    <w:rsid w:val="00C33CA5"/>
    <w:rsid w:val="00C344B3"/>
    <w:rsid w:val="00C34CBF"/>
    <w:rsid w:val="00C34FE2"/>
    <w:rsid w:val="00C353C5"/>
    <w:rsid w:val="00C35460"/>
    <w:rsid w:val="00C36090"/>
    <w:rsid w:val="00C36625"/>
    <w:rsid w:val="00C37439"/>
    <w:rsid w:val="00C37D29"/>
    <w:rsid w:val="00C409AF"/>
    <w:rsid w:val="00C40BB9"/>
    <w:rsid w:val="00C40E3A"/>
    <w:rsid w:val="00C40E6B"/>
    <w:rsid w:val="00C41588"/>
    <w:rsid w:val="00C419C4"/>
    <w:rsid w:val="00C42D54"/>
    <w:rsid w:val="00C43992"/>
    <w:rsid w:val="00C43BB4"/>
    <w:rsid w:val="00C440C9"/>
    <w:rsid w:val="00C44121"/>
    <w:rsid w:val="00C4439B"/>
    <w:rsid w:val="00C4446A"/>
    <w:rsid w:val="00C44C44"/>
    <w:rsid w:val="00C44FAF"/>
    <w:rsid w:val="00C46718"/>
    <w:rsid w:val="00C4706F"/>
    <w:rsid w:val="00C4746D"/>
    <w:rsid w:val="00C47525"/>
    <w:rsid w:val="00C5010A"/>
    <w:rsid w:val="00C5018F"/>
    <w:rsid w:val="00C50830"/>
    <w:rsid w:val="00C508A2"/>
    <w:rsid w:val="00C50B89"/>
    <w:rsid w:val="00C50BEF"/>
    <w:rsid w:val="00C50DF2"/>
    <w:rsid w:val="00C5102B"/>
    <w:rsid w:val="00C5132E"/>
    <w:rsid w:val="00C51E85"/>
    <w:rsid w:val="00C53410"/>
    <w:rsid w:val="00C537D9"/>
    <w:rsid w:val="00C53834"/>
    <w:rsid w:val="00C53B95"/>
    <w:rsid w:val="00C55BC8"/>
    <w:rsid w:val="00C55EAE"/>
    <w:rsid w:val="00C55FE6"/>
    <w:rsid w:val="00C562A9"/>
    <w:rsid w:val="00C56605"/>
    <w:rsid w:val="00C56687"/>
    <w:rsid w:val="00C5668D"/>
    <w:rsid w:val="00C568CF"/>
    <w:rsid w:val="00C568DE"/>
    <w:rsid w:val="00C56B6D"/>
    <w:rsid w:val="00C56E16"/>
    <w:rsid w:val="00C574DB"/>
    <w:rsid w:val="00C57C52"/>
    <w:rsid w:val="00C60773"/>
    <w:rsid w:val="00C62086"/>
    <w:rsid w:val="00C6320C"/>
    <w:rsid w:val="00C63676"/>
    <w:rsid w:val="00C63C4A"/>
    <w:rsid w:val="00C64933"/>
    <w:rsid w:val="00C65D4B"/>
    <w:rsid w:val="00C66B13"/>
    <w:rsid w:val="00C67AE5"/>
    <w:rsid w:val="00C70DCA"/>
    <w:rsid w:val="00C70EED"/>
    <w:rsid w:val="00C70FDF"/>
    <w:rsid w:val="00C7128D"/>
    <w:rsid w:val="00C712A4"/>
    <w:rsid w:val="00C71DDB"/>
    <w:rsid w:val="00C7228C"/>
    <w:rsid w:val="00C723ED"/>
    <w:rsid w:val="00C72870"/>
    <w:rsid w:val="00C754CC"/>
    <w:rsid w:val="00C75ECE"/>
    <w:rsid w:val="00C76412"/>
    <w:rsid w:val="00C7658D"/>
    <w:rsid w:val="00C76C1F"/>
    <w:rsid w:val="00C77589"/>
    <w:rsid w:val="00C7777B"/>
    <w:rsid w:val="00C77782"/>
    <w:rsid w:val="00C778C9"/>
    <w:rsid w:val="00C77A2E"/>
    <w:rsid w:val="00C77DEF"/>
    <w:rsid w:val="00C806ED"/>
    <w:rsid w:val="00C80B35"/>
    <w:rsid w:val="00C80B5E"/>
    <w:rsid w:val="00C8204B"/>
    <w:rsid w:val="00C82B8C"/>
    <w:rsid w:val="00C82CB4"/>
    <w:rsid w:val="00C82E10"/>
    <w:rsid w:val="00C830F9"/>
    <w:rsid w:val="00C83891"/>
    <w:rsid w:val="00C83D99"/>
    <w:rsid w:val="00C84AF5"/>
    <w:rsid w:val="00C84D8D"/>
    <w:rsid w:val="00C84EE0"/>
    <w:rsid w:val="00C84FA2"/>
    <w:rsid w:val="00C85398"/>
    <w:rsid w:val="00C8577D"/>
    <w:rsid w:val="00C869C3"/>
    <w:rsid w:val="00C86A85"/>
    <w:rsid w:val="00C86EB8"/>
    <w:rsid w:val="00C8745D"/>
    <w:rsid w:val="00C91E8B"/>
    <w:rsid w:val="00C92295"/>
    <w:rsid w:val="00C926DC"/>
    <w:rsid w:val="00C92AF6"/>
    <w:rsid w:val="00C93D57"/>
    <w:rsid w:val="00C93D93"/>
    <w:rsid w:val="00C94015"/>
    <w:rsid w:val="00C94399"/>
    <w:rsid w:val="00C94B1C"/>
    <w:rsid w:val="00C9615B"/>
    <w:rsid w:val="00C9616C"/>
    <w:rsid w:val="00C96B15"/>
    <w:rsid w:val="00C96C61"/>
    <w:rsid w:val="00C97080"/>
    <w:rsid w:val="00CA0576"/>
    <w:rsid w:val="00CA0748"/>
    <w:rsid w:val="00CA08B3"/>
    <w:rsid w:val="00CA14FB"/>
    <w:rsid w:val="00CA1F3E"/>
    <w:rsid w:val="00CA27AE"/>
    <w:rsid w:val="00CA294A"/>
    <w:rsid w:val="00CA2BA4"/>
    <w:rsid w:val="00CA34E6"/>
    <w:rsid w:val="00CA362F"/>
    <w:rsid w:val="00CA3F06"/>
    <w:rsid w:val="00CA4132"/>
    <w:rsid w:val="00CA443D"/>
    <w:rsid w:val="00CA4E7B"/>
    <w:rsid w:val="00CA5B09"/>
    <w:rsid w:val="00CA62BA"/>
    <w:rsid w:val="00CA666C"/>
    <w:rsid w:val="00CA6687"/>
    <w:rsid w:val="00CA6A10"/>
    <w:rsid w:val="00CA7FFD"/>
    <w:rsid w:val="00CB045E"/>
    <w:rsid w:val="00CB0679"/>
    <w:rsid w:val="00CB0F11"/>
    <w:rsid w:val="00CB180E"/>
    <w:rsid w:val="00CB1C4B"/>
    <w:rsid w:val="00CB23A2"/>
    <w:rsid w:val="00CB24C2"/>
    <w:rsid w:val="00CB2753"/>
    <w:rsid w:val="00CB3E91"/>
    <w:rsid w:val="00CB3F11"/>
    <w:rsid w:val="00CB4207"/>
    <w:rsid w:val="00CB591F"/>
    <w:rsid w:val="00CB5A3E"/>
    <w:rsid w:val="00CB5F02"/>
    <w:rsid w:val="00CB6171"/>
    <w:rsid w:val="00CB644A"/>
    <w:rsid w:val="00CB6628"/>
    <w:rsid w:val="00CB6715"/>
    <w:rsid w:val="00CB6835"/>
    <w:rsid w:val="00CB70B6"/>
    <w:rsid w:val="00CB7784"/>
    <w:rsid w:val="00CB7D6B"/>
    <w:rsid w:val="00CC050B"/>
    <w:rsid w:val="00CC06C5"/>
    <w:rsid w:val="00CC203F"/>
    <w:rsid w:val="00CC2FC9"/>
    <w:rsid w:val="00CC2FF1"/>
    <w:rsid w:val="00CC343A"/>
    <w:rsid w:val="00CC3C23"/>
    <w:rsid w:val="00CC522F"/>
    <w:rsid w:val="00CC59F6"/>
    <w:rsid w:val="00CC6039"/>
    <w:rsid w:val="00CC6635"/>
    <w:rsid w:val="00CC6D58"/>
    <w:rsid w:val="00CC711E"/>
    <w:rsid w:val="00CC73AD"/>
    <w:rsid w:val="00CC7B92"/>
    <w:rsid w:val="00CC7BEE"/>
    <w:rsid w:val="00CD1013"/>
    <w:rsid w:val="00CD1C31"/>
    <w:rsid w:val="00CD22C8"/>
    <w:rsid w:val="00CD2890"/>
    <w:rsid w:val="00CD2C1A"/>
    <w:rsid w:val="00CD35C1"/>
    <w:rsid w:val="00CD3A34"/>
    <w:rsid w:val="00CD3EE8"/>
    <w:rsid w:val="00CD49F8"/>
    <w:rsid w:val="00CD5469"/>
    <w:rsid w:val="00CD5540"/>
    <w:rsid w:val="00CD55FF"/>
    <w:rsid w:val="00CD5605"/>
    <w:rsid w:val="00CD60C3"/>
    <w:rsid w:val="00CD628C"/>
    <w:rsid w:val="00CD6B92"/>
    <w:rsid w:val="00CD766A"/>
    <w:rsid w:val="00CE0090"/>
    <w:rsid w:val="00CE0276"/>
    <w:rsid w:val="00CE03B4"/>
    <w:rsid w:val="00CE1BF0"/>
    <w:rsid w:val="00CE1F33"/>
    <w:rsid w:val="00CE25F0"/>
    <w:rsid w:val="00CE31B4"/>
    <w:rsid w:val="00CE3D66"/>
    <w:rsid w:val="00CE40CF"/>
    <w:rsid w:val="00CE4D7C"/>
    <w:rsid w:val="00CE5A70"/>
    <w:rsid w:val="00CE5B61"/>
    <w:rsid w:val="00CE5F32"/>
    <w:rsid w:val="00CE6CD4"/>
    <w:rsid w:val="00CE718D"/>
    <w:rsid w:val="00CE739B"/>
    <w:rsid w:val="00CE7AE6"/>
    <w:rsid w:val="00CF05DA"/>
    <w:rsid w:val="00CF0B52"/>
    <w:rsid w:val="00CF0EA2"/>
    <w:rsid w:val="00CF2C92"/>
    <w:rsid w:val="00CF2CFF"/>
    <w:rsid w:val="00CF34EB"/>
    <w:rsid w:val="00CF3621"/>
    <w:rsid w:val="00CF3A55"/>
    <w:rsid w:val="00CF5119"/>
    <w:rsid w:val="00CF55FC"/>
    <w:rsid w:val="00CF59A6"/>
    <w:rsid w:val="00CF7AC1"/>
    <w:rsid w:val="00CF7D50"/>
    <w:rsid w:val="00D00164"/>
    <w:rsid w:val="00D00938"/>
    <w:rsid w:val="00D0107E"/>
    <w:rsid w:val="00D0108E"/>
    <w:rsid w:val="00D01649"/>
    <w:rsid w:val="00D01F60"/>
    <w:rsid w:val="00D01F65"/>
    <w:rsid w:val="00D02A6D"/>
    <w:rsid w:val="00D02C69"/>
    <w:rsid w:val="00D02F0B"/>
    <w:rsid w:val="00D0327D"/>
    <w:rsid w:val="00D04D2A"/>
    <w:rsid w:val="00D04F4E"/>
    <w:rsid w:val="00D0515B"/>
    <w:rsid w:val="00D063D5"/>
    <w:rsid w:val="00D06D11"/>
    <w:rsid w:val="00D077D2"/>
    <w:rsid w:val="00D07903"/>
    <w:rsid w:val="00D07A04"/>
    <w:rsid w:val="00D07CFD"/>
    <w:rsid w:val="00D10CCF"/>
    <w:rsid w:val="00D118F4"/>
    <w:rsid w:val="00D1254C"/>
    <w:rsid w:val="00D1367D"/>
    <w:rsid w:val="00D1385F"/>
    <w:rsid w:val="00D138A9"/>
    <w:rsid w:val="00D14BB1"/>
    <w:rsid w:val="00D1500D"/>
    <w:rsid w:val="00D1528E"/>
    <w:rsid w:val="00D15316"/>
    <w:rsid w:val="00D156E0"/>
    <w:rsid w:val="00D15F22"/>
    <w:rsid w:val="00D16282"/>
    <w:rsid w:val="00D16719"/>
    <w:rsid w:val="00D16BB1"/>
    <w:rsid w:val="00D16DCB"/>
    <w:rsid w:val="00D2110C"/>
    <w:rsid w:val="00D211C0"/>
    <w:rsid w:val="00D22F0A"/>
    <w:rsid w:val="00D22FF1"/>
    <w:rsid w:val="00D23675"/>
    <w:rsid w:val="00D23A2B"/>
    <w:rsid w:val="00D23C5F"/>
    <w:rsid w:val="00D23E0A"/>
    <w:rsid w:val="00D24455"/>
    <w:rsid w:val="00D24678"/>
    <w:rsid w:val="00D24AE8"/>
    <w:rsid w:val="00D24DB4"/>
    <w:rsid w:val="00D24E7B"/>
    <w:rsid w:val="00D252A6"/>
    <w:rsid w:val="00D25EC4"/>
    <w:rsid w:val="00D26BE5"/>
    <w:rsid w:val="00D27DD5"/>
    <w:rsid w:val="00D27F96"/>
    <w:rsid w:val="00D30138"/>
    <w:rsid w:val="00D3262E"/>
    <w:rsid w:val="00D32F7C"/>
    <w:rsid w:val="00D33128"/>
    <w:rsid w:val="00D33F7B"/>
    <w:rsid w:val="00D344E2"/>
    <w:rsid w:val="00D347AF"/>
    <w:rsid w:val="00D34FC2"/>
    <w:rsid w:val="00D353BC"/>
    <w:rsid w:val="00D354C5"/>
    <w:rsid w:val="00D35739"/>
    <w:rsid w:val="00D35874"/>
    <w:rsid w:val="00D35FA7"/>
    <w:rsid w:val="00D369A7"/>
    <w:rsid w:val="00D36E92"/>
    <w:rsid w:val="00D37E67"/>
    <w:rsid w:val="00D37F23"/>
    <w:rsid w:val="00D4007E"/>
    <w:rsid w:val="00D404DD"/>
    <w:rsid w:val="00D40A78"/>
    <w:rsid w:val="00D41DE6"/>
    <w:rsid w:val="00D41F69"/>
    <w:rsid w:val="00D4203B"/>
    <w:rsid w:val="00D42273"/>
    <w:rsid w:val="00D42550"/>
    <w:rsid w:val="00D42EAF"/>
    <w:rsid w:val="00D43AAF"/>
    <w:rsid w:val="00D44025"/>
    <w:rsid w:val="00D442CB"/>
    <w:rsid w:val="00D44573"/>
    <w:rsid w:val="00D447C0"/>
    <w:rsid w:val="00D450BB"/>
    <w:rsid w:val="00D45229"/>
    <w:rsid w:val="00D4554C"/>
    <w:rsid w:val="00D45772"/>
    <w:rsid w:val="00D4582D"/>
    <w:rsid w:val="00D45B9A"/>
    <w:rsid w:val="00D45EB5"/>
    <w:rsid w:val="00D45F28"/>
    <w:rsid w:val="00D4634A"/>
    <w:rsid w:val="00D464C3"/>
    <w:rsid w:val="00D4694A"/>
    <w:rsid w:val="00D46D27"/>
    <w:rsid w:val="00D46F2B"/>
    <w:rsid w:val="00D47125"/>
    <w:rsid w:val="00D47785"/>
    <w:rsid w:val="00D477D6"/>
    <w:rsid w:val="00D4788D"/>
    <w:rsid w:val="00D47E6E"/>
    <w:rsid w:val="00D50390"/>
    <w:rsid w:val="00D504F2"/>
    <w:rsid w:val="00D50529"/>
    <w:rsid w:val="00D506C9"/>
    <w:rsid w:val="00D50D07"/>
    <w:rsid w:val="00D518F5"/>
    <w:rsid w:val="00D51CD8"/>
    <w:rsid w:val="00D51E84"/>
    <w:rsid w:val="00D52021"/>
    <w:rsid w:val="00D52337"/>
    <w:rsid w:val="00D5244A"/>
    <w:rsid w:val="00D526AF"/>
    <w:rsid w:val="00D52EAA"/>
    <w:rsid w:val="00D5349B"/>
    <w:rsid w:val="00D53A4D"/>
    <w:rsid w:val="00D54E7A"/>
    <w:rsid w:val="00D5562E"/>
    <w:rsid w:val="00D55B6D"/>
    <w:rsid w:val="00D55D67"/>
    <w:rsid w:val="00D56668"/>
    <w:rsid w:val="00D56CF4"/>
    <w:rsid w:val="00D570B8"/>
    <w:rsid w:val="00D57766"/>
    <w:rsid w:val="00D57B95"/>
    <w:rsid w:val="00D607E7"/>
    <w:rsid w:val="00D60C40"/>
    <w:rsid w:val="00D6119A"/>
    <w:rsid w:val="00D61CF8"/>
    <w:rsid w:val="00D62368"/>
    <w:rsid w:val="00D62A91"/>
    <w:rsid w:val="00D62B23"/>
    <w:rsid w:val="00D62E98"/>
    <w:rsid w:val="00D63444"/>
    <w:rsid w:val="00D6390D"/>
    <w:rsid w:val="00D64A1C"/>
    <w:rsid w:val="00D64AF4"/>
    <w:rsid w:val="00D64B3B"/>
    <w:rsid w:val="00D64CB2"/>
    <w:rsid w:val="00D650DF"/>
    <w:rsid w:val="00D65813"/>
    <w:rsid w:val="00D658AD"/>
    <w:rsid w:val="00D659D5"/>
    <w:rsid w:val="00D66209"/>
    <w:rsid w:val="00D66C79"/>
    <w:rsid w:val="00D66DEE"/>
    <w:rsid w:val="00D672E2"/>
    <w:rsid w:val="00D6736C"/>
    <w:rsid w:val="00D7058C"/>
    <w:rsid w:val="00D7066B"/>
    <w:rsid w:val="00D70802"/>
    <w:rsid w:val="00D70FFE"/>
    <w:rsid w:val="00D710E7"/>
    <w:rsid w:val="00D712F7"/>
    <w:rsid w:val="00D72239"/>
    <w:rsid w:val="00D7271E"/>
    <w:rsid w:val="00D72F6D"/>
    <w:rsid w:val="00D73626"/>
    <w:rsid w:val="00D73824"/>
    <w:rsid w:val="00D73D75"/>
    <w:rsid w:val="00D73E2F"/>
    <w:rsid w:val="00D744D1"/>
    <w:rsid w:val="00D753BB"/>
    <w:rsid w:val="00D75F0B"/>
    <w:rsid w:val="00D76C0E"/>
    <w:rsid w:val="00D80A89"/>
    <w:rsid w:val="00D80EC7"/>
    <w:rsid w:val="00D8102E"/>
    <w:rsid w:val="00D815B6"/>
    <w:rsid w:val="00D816DB"/>
    <w:rsid w:val="00D81733"/>
    <w:rsid w:val="00D8185A"/>
    <w:rsid w:val="00D81D1B"/>
    <w:rsid w:val="00D81D3C"/>
    <w:rsid w:val="00D8226C"/>
    <w:rsid w:val="00D823C1"/>
    <w:rsid w:val="00D82773"/>
    <w:rsid w:val="00D83F11"/>
    <w:rsid w:val="00D8426A"/>
    <w:rsid w:val="00D844A0"/>
    <w:rsid w:val="00D84698"/>
    <w:rsid w:val="00D8515D"/>
    <w:rsid w:val="00D85673"/>
    <w:rsid w:val="00D858F3"/>
    <w:rsid w:val="00D85D32"/>
    <w:rsid w:val="00D86246"/>
    <w:rsid w:val="00D86916"/>
    <w:rsid w:val="00D86B51"/>
    <w:rsid w:val="00D871A3"/>
    <w:rsid w:val="00D877A0"/>
    <w:rsid w:val="00D87843"/>
    <w:rsid w:val="00D902C5"/>
    <w:rsid w:val="00D90E76"/>
    <w:rsid w:val="00D9265B"/>
    <w:rsid w:val="00D9286C"/>
    <w:rsid w:val="00D92C0A"/>
    <w:rsid w:val="00D92C6D"/>
    <w:rsid w:val="00D93214"/>
    <w:rsid w:val="00D937EB"/>
    <w:rsid w:val="00D93A26"/>
    <w:rsid w:val="00D94BBF"/>
    <w:rsid w:val="00D94F2D"/>
    <w:rsid w:val="00D9578D"/>
    <w:rsid w:val="00D95825"/>
    <w:rsid w:val="00D95A64"/>
    <w:rsid w:val="00D9617B"/>
    <w:rsid w:val="00D96637"/>
    <w:rsid w:val="00D974F2"/>
    <w:rsid w:val="00D9756F"/>
    <w:rsid w:val="00DA0C78"/>
    <w:rsid w:val="00DA0D28"/>
    <w:rsid w:val="00DA0F46"/>
    <w:rsid w:val="00DA13DB"/>
    <w:rsid w:val="00DA1AAC"/>
    <w:rsid w:val="00DA2326"/>
    <w:rsid w:val="00DA2863"/>
    <w:rsid w:val="00DA28D7"/>
    <w:rsid w:val="00DA28EF"/>
    <w:rsid w:val="00DA2AA1"/>
    <w:rsid w:val="00DA400B"/>
    <w:rsid w:val="00DA477B"/>
    <w:rsid w:val="00DA4A9D"/>
    <w:rsid w:val="00DA5214"/>
    <w:rsid w:val="00DA53C9"/>
    <w:rsid w:val="00DA5870"/>
    <w:rsid w:val="00DA5D4C"/>
    <w:rsid w:val="00DA5F25"/>
    <w:rsid w:val="00DA5F5F"/>
    <w:rsid w:val="00DA63C5"/>
    <w:rsid w:val="00DA66FC"/>
    <w:rsid w:val="00DA6851"/>
    <w:rsid w:val="00DA7859"/>
    <w:rsid w:val="00DA7A85"/>
    <w:rsid w:val="00DB057F"/>
    <w:rsid w:val="00DB05C6"/>
    <w:rsid w:val="00DB0C4E"/>
    <w:rsid w:val="00DB0CEF"/>
    <w:rsid w:val="00DB28E5"/>
    <w:rsid w:val="00DB2F82"/>
    <w:rsid w:val="00DB34A3"/>
    <w:rsid w:val="00DB3A04"/>
    <w:rsid w:val="00DB3D60"/>
    <w:rsid w:val="00DB42A2"/>
    <w:rsid w:val="00DB46DC"/>
    <w:rsid w:val="00DB57FF"/>
    <w:rsid w:val="00DB5852"/>
    <w:rsid w:val="00DB5855"/>
    <w:rsid w:val="00DB5D19"/>
    <w:rsid w:val="00DB5E5A"/>
    <w:rsid w:val="00DB6958"/>
    <w:rsid w:val="00DB7680"/>
    <w:rsid w:val="00DC0778"/>
    <w:rsid w:val="00DC1118"/>
    <w:rsid w:val="00DC16B3"/>
    <w:rsid w:val="00DC1B7A"/>
    <w:rsid w:val="00DC1C70"/>
    <w:rsid w:val="00DC247C"/>
    <w:rsid w:val="00DC28F7"/>
    <w:rsid w:val="00DC2C1D"/>
    <w:rsid w:val="00DC3351"/>
    <w:rsid w:val="00DC377A"/>
    <w:rsid w:val="00DC3812"/>
    <w:rsid w:val="00DC4136"/>
    <w:rsid w:val="00DC61EA"/>
    <w:rsid w:val="00DC6437"/>
    <w:rsid w:val="00DC6B10"/>
    <w:rsid w:val="00DC6BB0"/>
    <w:rsid w:val="00DC6E03"/>
    <w:rsid w:val="00DC6EDE"/>
    <w:rsid w:val="00DC711A"/>
    <w:rsid w:val="00DC7151"/>
    <w:rsid w:val="00DC72FC"/>
    <w:rsid w:val="00DC7367"/>
    <w:rsid w:val="00DC77D9"/>
    <w:rsid w:val="00DC7BE0"/>
    <w:rsid w:val="00DC7E84"/>
    <w:rsid w:val="00DD07F5"/>
    <w:rsid w:val="00DD0D32"/>
    <w:rsid w:val="00DD0FDD"/>
    <w:rsid w:val="00DD1C9C"/>
    <w:rsid w:val="00DD2A62"/>
    <w:rsid w:val="00DD2AA6"/>
    <w:rsid w:val="00DD2FDD"/>
    <w:rsid w:val="00DD4533"/>
    <w:rsid w:val="00DD48F4"/>
    <w:rsid w:val="00DD4F1B"/>
    <w:rsid w:val="00DD5000"/>
    <w:rsid w:val="00DD52AC"/>
    <w:rsid w:val="00DD5473"/>
    <w:rsid w:val="00DD597F"/>
    <w:rsid w:val="00DD5C79"/>
    <w:rsid w:val="00DD7AB3"/>
    <w:rsid w:val="00DD7BE3"/>
    <w:rsid w:val="00DD7E39"/>
    <w:rsid w:val="00DE0994"/>
    <w:rsid w:val="00DE1200"/>
    <w:rsid w:val="00DE16C8"/>
    <w:rsid w:val="00DE1F24"/>
    <w:rsid w:val="00DE233F"/>
    <w:rsid w:val="00DE2412"/>
    <w:rsid w:val="00DE28BC"/>
    <w:rsid w:val="00DE2950"/>
    <w:rsid w:val="00DE2B62"/>
    <w:rsid w:val="00DE3151"/>
    <w:rsid w:val="00DE4754"/>
    <w:rsid w:val="00DE4D74"/>
    <w:rsid w:val="00DE5363"/>
    <w:rsid w:val="00DE5779"/>
    <w:rsid w:val="00DE59DC"/>
    <w:rsid w:val="00DE5B06"/>
    <w:rsid w:val="00DE5D45"/>
    <w:rsid w:val="00DE6E74"/>
    <w:rsid w:val="00DE6F84"/>
    <w:rsid w:val="00DE72BC"/>
    <w:rsid w:val="00DE75D6"/>
    <w:rsid w:val="00DE769C"/>
    <w:rsid w:val="00DE7FF3"/>
    <w:rsid w:val="00DF0098"/>
    <w:rsid w:val="00DF05AC"/>
    <w:rsid w:val="00DF060D"/>
    <w:rsid w:val="00DF063B"/>
    <w:rsid w:val="00DF080B"/>
    <w:rsid w:val="00DF1919"/>
    <w:rsid w:val="00DF1B3F"/>
    <w:rsid w:val="00DF1BC6"/>
    <w:rsid w:val="00DF1D37"/>
    <w:rsid w:val="00DF2439"/>
    <w:rsid w:val="00DF24F9"/>
    <w:rsid w:val="00DF2DE6"/>
    <w:rsid w:val="00DF3112"/>
    <w:rsid w:val="00DF326F"/>
    <w:rsid w:val="00DF346D"/>
    <w:rsid w:val="00DF3851"/>
    <w:rsid w:val="00DF3C67"/>
    <w:rsid w:val="00DF3EE0"/>
    <w:rsid w:val="00DF4291"/>
    <w:rsid w:val="00DF4469"/>
    <w:rsid w:val="00DF4E1F"/>
    <w:rsid w:val="00DF4FDB"/>
    <w:rsid w:val="00DF5DEB"/>
    <w:rsid w:val="00DF5FAD"/>
    <w:rsid w:val="00DF66DC"/>
    <w:rsid w:val="00DF6D1B"/>
    <w:rsid w:val="00DF6FC8"/>
    <w:rsid w:val="00DF7310"/>
    <w:rsid w:val="00DF7325"/>
    <w:rsid w:val="00DF76BE"/>
    <w:rsid w:val="00DF7EB7"/>
    <w:rsid w:val="00E00A10"/>
    <w:rsid w:val="00E00DBC"/>
    <w:rsid w:val="00E016E3"/>
    <w:rsid w:val="00E01750"/>
    <w:rsid w:val="00E018BA"/>
    <w:rsid w:val="00E01A2C"/>
    <w:rsid w:val="00E020DB"/>
    <w:rsid w:val="00E0267D"/>
    <w:rsid w:val="00E02D81"/>
    <w:rsid w:val="00E03CDC"/>
    <w:rsid w:val="00E04283"/>
    <w:rsid w:val="00E04507"/>
    <w:rsid w:val="00E0450C"/>
    <w:rsid w:val="00E045A0"/>
    <w:rsid w:val="00E04708"/>
    <w:rsid w:val="00E05C06"/>
    <w:rsid w:val="00E0669F"/>
    <w:rsid w:val="00E06B2F"/>
    <w:rsid w:val="00E06E8B"/>
    <w:rsid w:val="00E07437"/>
    <w:rsid w:val="00E07D5F"/>
    <w:rsid w:val="00E113AE"/>
    <w:rsid w:val="00E11EB6"/>
    <w:rsid w:val="00E12771"/>
    <w:rsid w:val="00E12B56"/>
    <w:rsid w:val="00E12CD2"/>
    <w:rsid w:val="00E12E2E"/>
    <w:rsid w:val="00E13366"/>
    <w:rsid w:val="00E14202"/>
    <w:rsid w:val="00E14227"/>
    <w:rsid w:val="00E14644"/>
    <w:rsid w:val="00E14646"/>
    <w:rsid w:val="00E14684"/>
    <w:rsid w:val="00E155A3"/>
    <w:rsid w:val="00E15638"/>
    <w:rsid w:val="00E1601F"/>
    <w:rsid w:val="00E16543"/>
    <w:rsid w:val="00E1670F"/>
    <w:rsid w:val="00E1686E"/>
    <w:rsid w:val="00E16921"/>
    <w:rsid w:val="00E1735A"/>
    <w:rsid w:val="00E2012C"/>
    <w:rsid w:val="00E207B6"/>
    <w:rsid w:val="00E20807"/>
    <w:rsid w:val="00E20C99"/>
    <w:rsid w:val="00E21031"/>
    <w:rsid w:val="00E21BFA"/>
    <w:rsid w:val="00E22763"/>
    <w:rsid w:val="00E22C8A"/>
    <w:rsid w:val="00E22C96"/>
    <w:rsid w:val="00E22CA8"/>
    <w:rsid w:val="00E2317D"/>
    <w:rsid w:val="00E243EE"/>
    <w:rsid w:val="00E2444F"/>
    <w:rsid w:val="00E247BB"/>
    <w:rsid w:val="00E24BA7"/>
    <w:rsid w:val="00E2519E"/>
    <w:rsid w:val="00E253F3"/>
    <w:rsid w:val="00E254E6"/>
    <w:rsid w:val="00E25614"/>
    <w:rsid w:val="00E257C7"/>
    <w:rsid w:val="00E25D42"/>
    <w:rsid w:val="00E26B01"/>
    <w:rsid w:val="00E26E11"/>
    <w:rsid w:val="00E2708F"/>
    <w:rsid w:val="00E27094"/>
    <w:rsid w:val="00E27571"/>
    <w:rsid w:val="00E27A2C"/>
    <w:rsid w:val="00E27E4F"/>
    <w:rsid w:val="00E27F68"/>
    <w:rsid w:val="00E27FF0"/>
    <w:rsid w:val="00E30D34"/>
    <w:rsid w:val="00E3162A"/>
    <w:rsid w:val="00E317E3"/>
    <w:rsid w:val="00E31DA8"/>
    <w:rsid w:val="00E32662"/>
    <w:rsid w:val="00E330C8"/>
    <w:rsid w:val="00E335F4"/>
    <w:rsid w:val="00E33AA6"/>
    <w:rsid w:val="00E33AC3"/>
    <w:rsid w:val="00E34035"/>
    <w:rsid w:val="00E344A1"/>
    <w:rsid w:val="00E34EF3"/>
    <w:rsid w:val="00E35267"/>
    <w:rsid w:val="00E3571C"/>
    <w:rsid w:val="00E35D0B"/>
    <w:rsid w:val="00E36570"/>
    <w:rsid w:val="00E37ABD"/>
    <w:rsid w:val="00E37BF9"/>
    <w:rsid w:val="00E40066"/>
    <w:rsid w:val="00E40181"/>
    <w:rsid w:val="00E40238"/>
    <w:rsid w:val="00E40697"/>
    <w:rsid w:val="00E4075B"/>
    <w:rsid w:val="00E40AB0"/>
    <w:rsid w:val="00E40C8D"/>
    <w:rsid w:val="00E40CD1"/>
    <w:rsid w:val="00E40D57"/>
    <w:rsid w:val="00E40FEA"/>
    <w:rsid w:val="00E4211B"/>
    <w:rsid w:val="00E425B4"/>
    <w:rsid w:val="00E4292D"/>
    <w:rsid w:val="00E42B5F"/>
    <w:rsid w:val="00E42FCA"/>
    <w:rsid w:val="00E42FFA"/>
    <w:rsid w:val="00E43AEA"/>
    <w:rsid w:val="00E445B5"/>
    <w:rsid w:val="00E4487B"/>
    <w:rsid w:val="00E44F25"/>
    <w:rsid w:val="00E45B3E"/>
    <w:rsid w:val="00E462B7"/>
    <w:rsid w:val="00E46AFB"/>
    <w:rsid w:val="00E4793A"/>
    <w:rsid w:val="00E479F8"/>
    <w:rsid w:val="00E501D2"/>
    <w:rsid w:val="00E503DC"/>
    <w:rsid w:val="00E50417"/>
    <w:rsid w:val="00E504C5"/>
    <w:rsid w:val="00E50741"/>
    <w:rsid w:val="00E509C8"/>
    <w:rsid w:val="00E50A23"/>
    <w:rsid w:val="00E50AFB"/>
    <w:rsid w:val="00E5157A"/>
    <w:rsid w:val="00E518E0"/>
    <w:rsid w:val="00E51A1C"/>
    <w:rsid w:val="00E52258"/>
    <w:rsid w:val="00E52405"/>
    <w:rsid w:val="00E526AB"/>
    <w:rsid w:val="00E527A1"/>
    <w:rsid w:val="00E52CB0"/>
    <w:rsid w:val="00E53375"/>
    <w:rsid w:val="00E5381C"/>
    <w:rsid w:val="00E54273"/>
    <w:rsid w:val="00E548C2"/>
    <w:rsid w:val="00E54937"/>
    <w:rsid w:val="00E54BA1"/>
    <w:rsid w:val="00E55183"/>
    <w:rsid w:val="00E5525D"/>
    <w:rsid w:val="00E55CAA"/>
    <w:rsid w:val="00E56230"/>
    <w:rsid w:val="00E56285"/>
    <w:rsid w:val="00E5769B"/>
    <w:rsid w:val="00E57709"/>
    <w:rsid w:val="00E57947"/>
    <w:rsid w:val="00E60696"/>
    <w:rsid w:val="00E606D0"/>
    <w:rsid w:val="00E60F4A"/>
    <w:rsid w:val="00E61BAF"/>
    <w:rsid w:val="00E62BA1"/>
    <w:rsid w:val="00E62D8D"/>
    <w:rsid w:val="00E63A59"/>
    <w:rsid w:val="00E641E1"/>
    <w:rsid w:val="00E6430C"/>
    <w:rsid w:val="00E643CC"/>
    <w:rsid w:val="00E6442B"/>
    <w:rsid w:val="00E646A1"/>
    <w:rsid w:val="00E6540B"/>
    <w:rsid w:val="00E6581B"/>
    <w:rsid w:val="00E65EBB"/>
    <w:rsid w:val="00E67614"/>
    <w:rsid w:val="00E700C7"/>
    <w:rsid w:val="00E70F0C"/>
    <w:rsid w:val="00E71C21"/>
    <w:rsid w:val="00E72FA3"/>
    <w:rsid w:val="00E7441A"/>
    <w:rsid w:val="00E74B74"/>
    <w:rsid w:val="00E74D79"/>
    <w:rsid w:val="00E75672"/>
    <w:rsid w:val="00E75F0E"/>
    <w:rsid w:val="00E76749"/>
    <w:rsid w:val="00E7682B"/>
    <w:rsid w:val="00E76B01"/>
    <w:rsid w:val="00E775E5"/>
    <w:rsid w:val="00E779CD"/>
    <w:rsid w:val="00E803C9"/>
    <w:rsid w:val="00E8096F"/>
    <w:rsid w:val="00E80B92"/>
    <w:rsid w:val="00E80FA8"/>
    <w:rsid w:val="00E810EE"/>
    <w:rsid w:val="00E81A9B"/>
    <w:rsid w:val="00E81F37"/>
    <w:rsid w:val="00E82D2A"/>
    <w:rsid w:val="00E8317C"/>
    <w:rsid w:val="00E8406A"/>
    <w:rsid w:val="00E851D6"/>
    <w:rsid w:val="00E86CE6"/>
    <w:rsid w:val="00E86E94"/>
    <w:rsid w:val="00E87A29"/>
    <w:rsid w:val="00E87AC6"/>
    <w:rsid w:val="00E87BDA"/>
    <w:rsid w:val="00E9009A"/>
    <w:rsid w:val="00E901FD"/>
    <w:rsid w:val="00E912E3"/>
    <w:rsid w:val="00E914EE"/>
    <w:rsid w:val="00E9201B"/>
    <w:rsid w:val="00E92094"/>
    <w:rsid w:val="00E92329"/>
    <w:rsid w:val="00E9285B"/>
    <w:rsid w:val="00E928A6"/>
    <w:rsid w:val="00E929AF"/>
    <w:rsid w:val="00E92D2F"/>
    <w:rsid w:val="00E930AD"/>
    <w:rsid w:val="00E9326B"/>
    <w:rsid w:val="00E9364C"/>
    <w:rsid w:val="00E939E4"/>
    <w:rsid w:val="00E94563"/>
    <w:rsid w:val="00E94FE5"/>
    <w:rsid w:val="00E95341"/>
    <w:rsid w:val="00E95618"/>
    <w:rsid w:val="00E957CE"/>
    <w:rsid w:val="00E96134"/>
    <w:rsid w:val="00E9792B"/>
    <w:rsid w:val="00EA0BCD"/>
    <w:rsid w:val="00EA0DE8"/>
    <w:rsid w:val="00EA1E3E"/>
    <w:rsid w:val="00EA2158"/>
    <w:rsid w:val="00EA2876"/>
    <w:rsid w:val="00EA2CBE"/>
    <w:rsid w:val="00EA34CD"/>
    <w:rsid w:val="00EA3AE3"/>
    <w:rsid w:val="00EA42CF"/>
    <w:rsid w:val="00EA467B"/>
    <w:rsid w:val="00EA48BD"/>
    <w:rsid w:val="00EA4957"/>
    <w:rsid w:val="00EA4AFC"/>
    <w:rsid w:val="00EA4FD9"/>
    <w:rsid w:val="00EA63B6"/>
    <w:rsid w:val="00EA642C"/>
    <w:rsid w:val="00EA6555"/>
    <w:rsid w:val="00EA6702"/>
    <w:rsid w:val="00EA7597"/>
    <w:rsid w:val="00EA7D37"/>
    <w:rsid w:val="00EB0B03"/>
    <w:rsid w:val="00EB0B1C"/>
    <w:rsid w:val="00EB126E"/>
    <w:rsid w:val="00EB1369"/>
    <w:rsid w:val="00EB1882"/>
    <w:rsid w:val="00EB1DB6"/>
    <w:rsid w:val="00EB2034"/>
    <w:rsid w:val="00EB26A6"/>
    <w:rsid w:val="00EB2939"/>
    <w:rsid w:val="00EB2D9B"/>
    <w:rsid w:val="00EB3156"/>
    <w:rsid w:val="00EB31B5"/>
    <w:rsid w:val="00EB391E"/>
    <w:rsid w:val="00EB3D2B"/>
    <w:rsid w:val="00EB3F20"/>
    <w:rsid w:val="00EB4095"/>
    <w:rsid w:val="00EB41C3"/>
    <w:rsid w:val="00EB48CB"/>
    <w:rsid w:val="00EB565B"/>
    <w:rsid w:val="00EB6A29"/>
    <w:rsid w:val="00EC0114"/>
    <w:rsid w:val="00EC03B8"/>
    <w:rsid w:val="00EC08E5"/>
    <w:rsid w:val="00EC0900"/>
    <w:rsid w:val="00EC150F"/>
    <w:rsid w:val="00EC15E0"/>
    <w:rsid w:val="00EC1C3B"/>
    <w:rsid w:val="00EC1F2C"/>
    <w:rsid w:val="00EC25E1"/>
    <w:rsid w:val="00EC292B"/>
    <w:rsid w:val="00EC3593"/>
    <w:rsid w:val="00EC3B6B"/>
    <w:rsid w:val="00EC4BBD"/>
    <w:rsid w:val="00EC4D5D"/>
    <w:rsid w:val="00EC62DD"/>
    <w:rsid w:val="00EC6512"/>
    <w:rsid w:val="00EC6865"/>
    <w:rsid w:val="00EC727A"/>
    <w:rsid w:val="00ED089E"/>
    <w:rsid w:val="00ED09B5"/>
    <w:rsid w:val="00ED0BD0"/>
    <w:rsid w:val="00ED0C31"/>
    <w:rsid w:val="00ED0F62"/>
    <w:rsid w:val="00ED0FF1"/>
    <w:rsid w:val="00ED18CA"/>
    <w:rsid w:val="00ED1A47"/>
    <w:rsid w:val="00ED1A7F"/>
    <w:rsid w:val="00ED1F53"/>
    <w:rsid w:val="00ED23CD"/>
    <w:rsid w:val="00ED24B3"/>
    <w:rsid w:val="00ED2536"/>
    <w:rsid w:val="00ED3199"/>
    <w:rsid w:val="00ED57FA"/>
    <w:rsid w:val="00ED5DB7"/>
    <w:rsid w:val="00ED5DC8"/>
    <w:rsid w:val="00ED66BC"/>
    <w:rsid w:val="00ED687D"/>
    <w:rsid w:val="00ED6CCB"/>
    <w:rsid w:val="00ED7634"/>
    <w:rsid w:val="00ED7715"/>
    <w:rsid w:val="00ED77CD"/>
    <w:rsid w:val="00ED7C81"/>
    <w:rsid w:val="00ED7EB8"/>
    <w:rsid w:val="00EE0321"/>
    <w:rsid w:val="00EE0626"/>
    <w:rsid w:val="00EE10BC"/>
    <w:rsid w:val="00EE1293"/>
    <w:rsid w:val="00EE13B7"/>
    <w:rsid w:val="00EE345B"/>
    <w:rsid w:val="00EE3729"/>
    <w:rsid w:val="00EE3D53"/>
    <w:rsid w:val="00EE3D9B"/>
    <w:rsid w:val="00EE437F"/>
    <w:rsid w:val="00EE440B"/>
    <w:rsid w:val="00EE4B48"/>
    <w:rsid w:val="00EE51B2"/>
    <w:rsid w:val="00EE5852"/>
    <w:rsid w:val="00EE744C"/>
    <w:rsid w:val="00EF1380"/>
    <w:rsid w:val="00EF1667"/>
    <w:rsid w:val="00EF1C4F"/>
    <w:rsid w:val="00EF258D"/>
    <w:rsid w:val="00EF2C43"/>
    <w:rsid w:val="00EF2E93"/>
    <w:rsid w:val="00EF320D"/>
    <w:rsid w:val="00EF40C8"/>
    <w:rsid w:val="00EF425C"/>
    <w:rsid w:val="00EF4B21"/>
    <w:rsid w:val="00EF4BE3"/>
    <w:rsid w:val="00EF4F8E"/>
    <w:rsid w:val="00EF4FFA"/>
    <w:rsid w:val="00EF544B"/>
    <w:rsid w:val="00EF5B81"/>
    <w:rsid w:val="00EF6445"/>
    <w:rsid w:val="00EF6EC0"/>
    <w:rsid w:val="00EF7512"/>
    <w:rsid w:val="00F001C9"/>
    <w:rsid w:val="00F009CE"/>
    <w:rsid w:val="00F00DA7"/>
    <w:rsid w:val="00F0111B"/>
    <w:rsid w:val="00F011EB"/>
    <w:rsid w:val="00F0137E"/>
    <w:rsid w:val="00F0192A"/>
    <w:rsid w:val="00F01AA7"/>
    <w:rsid w:val="00F01AE1"/>
    <w:rsid w:val="00F01C68"/>
    <w:rsid w:val="00F01E4D"/>
    <w:rsid w:val="00F02CA4"/>
    <w:rsid w:val="00F035BD"/>
    <w:rsid w:val="00F0367A"/>
    <w:rsid w:val="00F03F08"/>
    <w:rsid w:val="00F03F9F"/>
    <w:rsid w:val="00F048AE"/>
    <w:rsid w:val="00F049ED"/>
    <w:rsid w:val="00F05133"/>
    <w:rsid w:val="00F05ABB"/>
    <w:rsid w:val="00F05CA9"/>
    <w:rsid w:val="00F06573"/>
    <w:rsid w:val="00F0669C"/>
    <w:rsid w:val="00F067C6"/>
    <w:rsid w:val="00F068CC"/>
    <w:rsid w:val="00F06ADE"/>
    <w:rsid w:val="00F074C9"/>
    <w:rsid w:val="00F07C58"/>
    <w:rsid w:val="00F102A4"/>
    <w:rsid w:val="00F107AE"/>
    <w:rsid w:val="00F10DB1"/>
    <w:rsid w:val="00F115A6"/>
    <w:rsid w:val="00F11C65"/>
    <w:rsid w:val="00F12229"/>
    <w:rsid w:val="00F1247A"/>
    <w:rsid w:val="00F12668"/>
    <w:rsid w:val="00F13C08"/>
    <w:rsid w:val="00F14073"/>
    <w:rsid w:val="00F14ADF"/>
    <w:rsid w:val="00F153BE"/>
    <w:rsid w:val="00F153E7"/>
    <w:rsid w:val="00F15415"/>
    <w:rsid w:val="00F1561E"/>
    <w:rsid w:val="00F157B0"/>
    <w:rsid w:val="00F1581A"/>
    <w:rsid w:val="00F158CA"/>
    <w:rsid w:val="00F15BE9"/>
    <w:rsid w:val="00F15D8F"/>
    <w:rsid w:val="00F160F4"/>
    <w:rsid w:val="00F16C48"/>
    <w:rsid w:val="00F16CB6"/>
    <w:rsid w:val="00F2023F"/>
    <w:rsid w:val="00F20626"/>
    <w:rsid w:val="00F207BE"/>
    <w:rsid w:val="00F20962"/>
    <w:rsid w:val="00F20D20"/>
    <w:rsid w:val="00F20DC2"/>
    <w:rsid w:val="00F2101D"/>
    <w:rsid w:val="00F22842"/>
    <w:rsid w:val="00F22D49"/>
    <w:rsid w:val="00F23554"/>
    <w:rsid w:val="00F2371E"/>
    <w:rsid w:val="00F23B53"/>
    <w:rsid w:val="00F23CF1"/>
    <w:rsid w:val="00F24258"/>
    <w:rsid w:val="00F24A5E"/>
    <w:rsid w:val="00F25C1D"/>
    <w:rsid w:val="00F25F12"/>
    <w:rsid w:val="00F269B2"/>
    <w:rsid w:val="00F26A5E"/>
    <w:rsid w:val="00F26B7F"/>
    <w:rsid w:val="00F27146"/>
    <w:rsid w:val="00F27E6C"/>
    <w:rsid w:val="00F30018"/>
    <w:rsid w:val="00F315C4"/>
    <w:rsid w:val="00F32A5F"/>
    <w:rsid w:val="00F32DD9"/>
    <w:rsid w:val="00F33354"/>
    <w:rsid w:val="00F33624"/>
    <w:rsid w:val="00F33EB5"/>
    <w:rsid w:val="00F34431"/>
    <w:rsid w:val="00F35203"/>
    <w:rsid w:val="00F3530F"/>
    <w:rsid w:val="00F35DCE"/>
    <w:rsid w:val="00F36050"/>
    <w:rsid w:val="00F362F5"/>
    <w:rsid w:val="00F363B3"/>
    <w:rsid w:val="00F36A20"/>
    <w:rsid w:val="00F36B4D"/>
    <w:rsid w:val="00F36BDB"/>
    <w:rsid w:val="00F36EDF"/>
    <w:rsid w:val="00F375B3"/>
    <w:rsid w:val="00F3783B"/>
    <w:rsid w:val="00F37F05"/>
    <w:rsid w:val="00F400D0"/>
    <w:rsid w:val="00F40136"/>
    <w:rsid w:val="00F404FB"/>
    <w:rsid w:val="00F41C82"/>
    <w:rsid w:val="00F41DE7"/>
    <w:rsid w:val="00F42870"/>
    <w:rsid w:val="00F43B28"/>
    <w:rsid w:val="00F43DBE"/>
    <w:rsid w:val="00F43E7E"/>
    <w:rsid w:val="00F43F6A"/>
    <w:rsid w:val="00F44E85"/>
    <w:rsid w:val="00F45252"/>
    <w:rsid w:val="00F45B76"/>
    <w:rsid w:val="00F45FF4"/>
    <w:rsid w:val="00F46F69"/>
    <w:rsid w:val="00F47383"/>
    <w:rsid w:val="00F474A2"/>
    <w:rsid w:val="00F47CE1"/>
    <w:rsid w:val="00F50206"/>
    <w:rsid w:val="00F509FF"/>
    <w:rsid w:val="00F50E68"/>
    <w:rsid w:val="00F52336"/>
    <w:rsid w:val="00F52517"/>
    <w:rsid w:val="00F526DC"/>
    <w:rsid w:val="00F52A3B"/>
    <w:rsid w:val="00F52C27"/>
    <w:rsid w:val="00F53005"/>
    <w:rsid w:val="00F531AC"/>
    <w:rsid w:val="00F54601"/>
    <w:rsid w:val="00F54A27"/>
    <w:rsid w:val="00F54E9A"/>
    <w:rsid w:val="00F5533C"/>
    <w:rsid w:val="00F557F0"/>
    <w:rsid w:val="00F5661A"/>
    <w:rsid w:val="00F56E02"/>
    <w:rsid w:val="00F57691"/>
    <w:rsid w:val="00F57906"/>
    <w:rsid w:val="00F57AC7"/>
    <w:rsid w:val="00F61A21"/>
    <w:rsid w:val="00F61D93"/>
    <w:rsid w:val="00F6258D"/>
    <w:rsid w:val="00F6260A"/>
    <w:rsid w:val="00F6285A"/>
    <w:rsid w:val="00F62D71"/>
    <w:rsid w:val="00F62FA1"/>
    <w:rsid w:val="00F6411D"/>
    <w:rsid w:val="00F6438A"/>
    <w:rsid w:val="00F64D3E"/>
    <w:rsid w:val="00F6598E"/>
    <w:rsid w:val="00F66E8C"/>
    <w:rsid w:val="00F67023"/>
    <w:rsid w:val="00F6721B"/>
    <w:rsid w:val="00F6768F"/>
    <w:rsid w:val="00F679AE"/>
    <w:rsid w:val="00F7042D"/>
    <w:rsid w:val="00F708B2"/>
    <w:rsid w:val="00F71306"/>
    <w:rsid w:val="00F71A3A"/>
    <w:rsid w:val="00F72469"/>
    <w:rsid w:val="00F72978"/>
    <w:rsid w:val="00F72E27"/>
    <w:rsid w:val="00F7371C"/>
    <w:rsid w:val="00F73F1D"/>
    <w:rsid w:val="00F7432B"/>
    <w:rsid w:val="00F75489"/>
    <w:rsid w:val="00F75E64"/>
    <w:rsid w:val="00F763AE"/>
    <w:rsid w:val="00F76AA4"/>
    <w:rsid w:val="00F76CDB"/>
    <w:rsid w:val="00F76EC1"/>
    <w:rsid w:val="00F770C7"/>
    <w:rsid w:val="00F77AAD"/>
    <w:rsid w:val="00F80CC9"/>
    <w:rsid w:val="00F81749"/>
    <w:rsid w:val="00F820A0"/>
    <w:rsid w:val="00F820DE"/>
    <w:rsid w:val="00F824A0"/>
    <w:rsid w:val="00F82A9F"/>
    <w:rsid w:val="00F82DBD"/>
    <w:rsid w:val="00F83181"/>
    <w:rsid w:val="00F83578"/>
    <w:rsid w:val="00F8376D"/>
    <w:rsid w:val="00F83C0A"/>
    <w:rsid w:val="00F83EDA"/>
    <w:rsid w:val="00F84554"/>
    <w:rsid w:val="00F84FD1"/>
    <w:rsid w:val="00F851B9"/>
    <w:rsid w:val="00F857CA"/>
    <w:rsid w:val="00F86AC5"/>
    <w:rsid w:val="00F871B9"/>
    <w:rsid w:val="00F87791"/>
    <w:rsid w:val="00F90212"/>
    <w:rsid w:val="00F90C19"/>
    <w:rsid w:val="00F90FF2"/>
    <w:rsid w:val="00F91175"/>
    <w:rsid w:val="00F92017"/>
    <w:rsid w:val="00F92DE2"/>
    <w:rsid w:val="00F9314E"/>
    <w:rsid w:val="00F93425"/>
    <w:rsid w:val="00F935EF"/>
    <w:rsid w:val="00F943F4"/>
    <w:rsid w:val="00F94500"/>
    <w:rsid w:val="00F94F76"/>
    <w:rsid w:val="00F9568B"/>
    <w:rsid w:val="00F95E9D"/>
    <w:rsid w:val="00F96718"/>
    <w:rsid w:val="00F96762"/>
    <w:rsid w:val="00F96818"/>
    <w:rsid w:val="00F96BD8"/>
    <w:rsid w:val="00F970FC"/>
    <w:rsid w:val="00F972DE"/>
    <w:rsid w:val="00F97587"/>
    <w:rsid w:val="00F9798D"/>
    <w:rsid w:val="00FA03A0"/>
    <w:rsid w:val="00FA043B"/>
    <w:rsid w:val="00FA0514"/>
    <w:rsid w:val="00FA10DF"/>
    <w:rsid w:val="00FA1452"/>
    <w:rsid w:val="00FA16CF"/>
    <w:rsid w:val="00FA1BC3"/>
    <w:rsid w:val="00FA1F2D"/>
    <w:rsid w:val="00FA21D6"/>
    <w:rsid w:val="00FA2201"/>
    <w:rsid w:val="00FA22A6"/>
    <w:rsid w:val="00FA24B4"/>
    <w:rsid w:val="00FA2A80"/>
    <w:rsid w:val="00FA3B12"/>
    <w:rsid w:val="00FA3CCA"/>
    <w:rsid w:val="00FA54D1"/>
    <w:rsid w:val="00FA5731"/>
    <w:rsid w:val="00FA69B3"/>
    <w:rsid w:val="00FA69E2"/>
    <w:rsid w:val="00FA71CF"/>
    <w:rsid w:val="00FA7316"/>
    <w:rsid w:val="00FB072B"/>
    <w:rsid w:val="00FB09E3"/>
    <w:rsid w:val="00FB155E"/>
    <w:rsid w:val="00FB3463"/>
    <w:rsid w:val="00FB3474"/>
    <w:rsid w:val="00FB3673"/>
    <w:rsid w:val="00FB37A7"/>
    <w:rsid w:val="00FB3B6A"/>
    <w:rsid w:val="00FB4B89"/>
    <w:rsid w:val="00FB51BF"/>
    <w:rsid w:val="00FB5B02"/>
    <w:rsid w:val="00FB5F8B"/>
    <w:rsid w:val="00FB5FDF"/>
    <w:rsid w:val="00FB62DD"/>
    <w:rsid w:val="00FB6DFC"/>
    <w:rsid w:val="00FB728F"/>
    <w:rsid w:val="00FB7A57"/>
    <w:rsid w:val="00FB7E90"/>
    <w:rsid w:val="00FC0519"/>
    <w:rsid w:val="00FC0AA6"/>
    <w:rsid w:val="00FC19D6"/>
    <w:rsid w:val="00FC1B70"/>
    <w:rsid w:val="00FC1E9B"/>
    <w:rsid w:val="00FC24A5"/>
    <w:rsid w:val="00FC2A86"/>
    <w:rsid w:val="00FC3639"/>
    <w:rsid w:val="00FC4A16"/>
    <w:rsid w:val="00FC4BDA"/>
    <w:rsid w:val="00FC50BF"/>
    <w:rsid w:val="00FC5551"/>
    <w:rsid w:val="00FC5E20"/>
    <w:rsid w:val="00FC5F4D"/>
    <w:rsid w:val="00FC6D77"/>
    <w:rsid w:val="00FC7CF2"/>
    <w:rsid w:val="00FC7E77"/>
    <w:rsid w:val="00FD01F0"/>
    <w:rsid w:val="00FD121C"/>
    <w:rsid w:val="00FD187D"/>
    <w:rsid w:val="00FD1AFA"/>
    <w:rsid w:val="00FD2D8C"/>
    <w:rsid w:val="00FD303B"/>
    <w:rsid w:val="00FD37C8"/>
    <w:rsid w:val="00FD3A54"/>
    <w:rsid w:val="00FD48E2"/>
    <w:rsid w:val="00FD4F52"/>
    <w:rsid w:val="00FD4FD2"/>
    <w:rsid w:val="00FD553D"/>
    <w:rsid w:val="00FD57DA"/>
    <w:rsid w:val="00FD6076"/>
    <w:rsid w:val="00FD66AB"/>
    <w:rsid w:val="00FD66C9"/>
    <w:rsid w:val="00FD6FEA"/>
    <w:rsid w:val="00FD7517"/>
    <w:rsid w:val="00FD7593"/>
    <w:rsid w:val="00FD771E"/>
    <w:rsid w:val="00FD77BA"/>
    <w:rsid w:val="00FD79FA"/>
    <w:rsid w:val="00FD7E0C"/>
    <w:rsid w:val="00FD7E5A"/>
    <w:rsid w:val="00FD7F3B"/>
    <w:rsid w:val="00FD7F69"/>
    <w:rsid w:val="00FE01FA"/>
    <w:rsid w:val="00FE0C23"/>
    <w:rsid w:val="00FE0C54"/>
    <w:rsid w:val="00FE0DA0"/>
    <w:rsid w:val="00FE1221"/>
    <w:rsid w:val="00FE1379"/>
    <w:rsid w:val="00FE1548"/>
    <w:rsid w:val="00FE17B6"/>
    <w:rsid w:val="00FE1897"/>
    <w:rsid w:val="00FE19F5"/>
    <w:rsid w:val="00FE1DA9"/>
    <w:rsid w:val="00FE213C"/>
    <w:rsid w:val="00FE232E"/>
    <w:rsid w:val="00FE313C"/>
    <w:rsid w:val="00FE3F91"/>
    <w:rsid w:val="00FE47E0"/>
    <w:rsid w:val="00FE4870"/>
    <w:rsid w:val="00FE4A08"/>
    <w:rsid w:val="00FE4BEB"/>
    <w:rsid w:val="00FE5829"/>
    <w:rsid w:val="00FE5F8A"/>
    <w:rsid w:val="00FE5FDC"/>
    <w:rsid w:val="00FE6533"/>
    <w:rsid w:val="00FE6A43"/>
    <w:rsid w:val="00FE73F4"/>
    <w:rsid w:val="00FE7501"/>
    <w:rsid w:val="00FE79CE"/>
    <w:rsid w:val="00FE7BCE"/>
    <w:rsid w:val="00FE7DCA"/>
    <w:rsid w:val="00FF027D"/>
    <w:rsid w:val="00FF0C41"/>
    <w:rsid w:val="00FF0FD0"/>
    <w:rsid w:val="00FF179D"/>
    <w:rsid w:val="00FF18B0"/>
    <w:rsid w:val="00FF1AD4"/>
    <w:rsid w:val="00FF1BC4"/>
    <w:rsid w:val="00FF1C24"/>
    <w:rsid w:val="00FF287C"/>
    <w:rsid w:val="00FF2BE6"/>
    <w:rsid w:val="00FF2FC0"/>
    <w:rsid w:val="00FF352E"/>
    <w:rsid w:val="00FF3B99"/>
    <w:rsid w:val="00FF3D64"/>
    <w:rsid w:val="00FF3D8E"/>
    <w:rsid w:val="00FF3F9A"/>
    <w:rsid w:val="00FF47AB"/>
    <w:rsid w:val="00FF4989"/>
    <w:rsid w:val="00FF4CD7"/>
    <w:rsid w:val="00FF51BB"/>
    <w:rsid w:val="00FF5420"/>
    <w:rsid w:val="00FF5902"/>
    <w:rsid w:val="00FF5FF8"/>
    <w:rsid w:val="00FF624A"/>
    <w:rsid w:val="00FF65DB"/>
    <w:rsid w:val="00FF66D6"/>
    <w:rsid w:val="00FF7089"/>
    <w:rsid w:val="00FF73D8"/>
    <w:rsid w:val="00FF7F2D"/>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eastAsia="Times New Roman"/>
      <w:kern w:val="0"/>
      <w14:ligatures w14:val="none"/>
    </w:rPr>
  </w:style>
  <w:style w:type="paragraph" w:customStyle="1" w:styleId="xl65">
    <w:name w:val="xl65"/>
    <w:basedOn w:val="Normal"/>
    <w:rsid w:val="001650DF"/>
    <w:pPr>
      <w:spacing w:before="100" w:beforeAutospacing="1" w:after="100" w:afterAutospacing="1"/>
    </w:pPr>
    <w:rPr>
      <w:rFonts w:eastAsia="Times New Roman"/>
      <w:b/>
      <w:bCs/>
      <w:kern w:val="0"/>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 w:type="table" w:customStyle="1" w:styleId="Aaronsinsectlabels1">
    <w:name w:val="Aaron's insect labels1"/>
    <w:basedOn w:val="TableNormal"/>
    <w:next w:val="TableGrid"/>
    <w:uiPriority w:val="39"/>
    <w:rsid w:val="00797198"/>
    <w:rPr>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051">
      <w:bodyDiv w:val="1"/>
      <w:marLeft w:val="0"/>
      <w:marRight w:val="0"/>
      <w:marTop w:val="0"/>
      <w:marBottom w:val="0"/>
      <w:divBdr>
        <w:top w:val="none" w:sz="0" w:space="0" w:color="auto"/>
        <w:left w:val="none" w:sz="0" w:space="0" w:color="auto"/>
        <w:bottom w:val="none" w:sz="0" w:space="0" w:color="auto"/>
        <w:right w:val="none" w:sz="0" w:space="0" w:color="auto"/>
      </w:divBdr>
    </w:div>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19399684">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00999527">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188033875">
      <w:bodyDiv w:val="1"/>
      <w:marLeft w:val="0"/>
      <w:marRight w:val="0"/>
      <w:marTop w:val="0"/>
      <w:marBottom w:val="0"/>
      <w:divBdr>
        <w:top w:val="none" w:sz="0" w:space="0" w:color="auto"/>
        <w:left w:val="none" w:sz="0" w:space="0" w:color="auto"/>
        <w:bottom w:val="none" w:sz="0" w:space="0" w:color="auto"/>
        <w:right w:val="none" w:sz="0" w:space="0" w:color="auto"/>
      </w:divBdr>
    </w:div>
    <w:div w:id="210925018">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48394095">
      <w:bodyDiv w:val="1"/>
      <w:marLeft w:val="0"/>
      <w:marRight w:val="0"/>
      <w:marTop w:val="0"/>
      <w:marBottom w:val="0"/>
      <w:divBdr>
        <w:top w:val="none" w:sz="0" w:space="0" w:color="auto"/>
        <w:left w:val="none" w:sz="0" w:space="0" w:color="auto"/>
        <w:bottom w:val="none" w:sz="0" w:space="0" w:color="auto"/>
        <w:right w:val="none" w:sz="0" w:space="0" w:color="auto"/>
      </w:divBdr>
    </w:div>
    <w:div w:id="271285149">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14186009">
      <w:bodyDiv w:val="1"/>
      <w:marLeft w:val="0"/>
      <w:marRight w:val="0"/>
      <w:marTop w:val="0"/>
      <w:marBottom w:val="0"/>
      <w:divBdr>
        <w:top w:val="none" w:sz="0" w:space="0" w:color="auto"/>
        <w:left w:val="none" w:sz="0" w:space="0" w:color="auto"/>
        <w:bottom w:val="none" w:sz="0" w:space="0" w:color="auto"/>
        <w:right w:val="none" w:sz="0" w:space="0" w:color="auto"/>
      </w:divBdr>
    </w:div>
    <w:div w:id="327253120">
      <w:bodyDiv w:val="1"/>
      <w:marLeft w:val="0"/>
      <w:marRight w:val="0"/>
      <w:marTop w:val="0"/>
      <w:marBottom w:val="0"/>
      <w:divBdr>
        <w:top w:val="none" w:sz="0" w:space="0" w:color="auto"/>
        <w:left w:val="none" w:sz="0" w:space="0" w:color="auto"/>
        <w:bottom w:val="none" w:sz="0" w:space="0" w:color="auto"/>
        <w:right w:val="none" w:sz="0" w:space="0" w:color="auto"/>
      </w:divBdr>
    </w:div>
    <w:div w:id="33168332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88312752">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492064919">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48080125">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53919198">
      <w:bodyDiv w:val="1"/>
      <w:marLeft w:val="0"/>
      <w:marRight w:val="0"/>
      <w:marTop w:val="0"/>
      <w:marBottom w:val="0"/>
      <w:divBdr>
        <w:top w:val="none" w:sz="0" w:space="0" w:color="auto"/>
        <w:left w:val="none" w:sz="0" w:space="0" w:color="auto"/>
        <w:bottom w:val="none" w:sz="0" w:space="0" w:color="auto"/>
        <w:right w:val="none" w:sz="0" w:space="0" w:color="auto"/>
      </w:divBdr>
    </w:div>
    <w:div w:id="659237232">
      <w:bodyDiv w:val="1"/>
      <w:marLeft w:val="0"/>
      <w:marRight w:val="0"/>
      <w:marTop w:val="0"/>
      <w:marBottom w:val="0"/>
      <w:divBdr>
        <w:top w:val="none" w:sz="0" w:space="0" w:color="auto"/>
        <w:left w:val="none" w:sz="0" w:space="0" w:color="auto"/>
        <w:bottom w:val="none" w:sz="0" w:space="0" w:color="auto"/>
        <w:right w:val="none" w:sz="0" w:space="0" w:color="auto"/>
      </w:divBdr>
    </w:div>
    <w:div w:id="664863103">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16514997">
      <w:bodyDiv w:val="1"/>
      <w:marLeft w:val="0"/>
      <w:marRight w:val="0"/>
      <w:marTop w:val="0"/>
      <w:marBottom w:val="0"/>
      <w:divBdr>
        <w:top w:val="none" w:sz="0" w:space="0" w:color="auto"/>
        <w:left w:val="none" w:sz="0" w:space="0" w:color="auto"/>
        <w:bottom w:val="none" w:sz="0" w:space="0" w:color="auto"/>
        <w:right w:val="none" w:sz="0" w:space="0" w:color="auto"/>
      </w:divBdr>
    </w:div>
    <w:div w:id="738214950">
      <w:bodyDiv w:val="1"/>
      <w:marLeft w:val="0"/>
      <w:marRight w:val="0"/>
      <w:marTop w:val="0"/>
      <w:marBottom w:val="0"/>
      <w:divBdr>
        <w:top w:val="none" w:sz="0" w:space="0" w:color="auto"/>
        <w:left w:val="none" w:sz="0" w:space="0" w:color="auto"/>
        <w:bottom w:val="none" w:sz="0" w:space="0" w:color="auto"/>
        <w:right w:val="none" w:sz="0" w:space="0" w:color="auto"/>
      </w:divBdr>
    </w:div>
    <w:div w:id="739013411">
      <w:bodyDiv w:val="1"/>
      <w:marLeft w:val="0"/>
      <w:marRight w:val="0"/>
      <w:marTop w:val="0"/>
      <w:marBottom w:val="0"/>
      <w:divBdr>
        <w:top w:val="none" w:sz="0" w:space="0" w:color="auto"/>
        <w:left w:val="none" w:sz="0" w:space="0" w:color="auto"/>
        <w:bottom w:val="none" w:sz="0" w:space="0" w:color="auto"/>
        <w:right w:val="none" w:sz="0" w:space="0" w:color="auto"/>
      </w:divBdr>
    </w:div>
    <w:div w:id="743919426">
      <w:bodyDiv w:val="1"/>
      <w:marLeft w:val="0"/>
      <w:marRight w:val="0"/>
      <w:marTop w:val="0"/>
      <w:marBottom w:val="0"/>
      <w:divBdr>
        <w:top w:val="none" w:sz="0" w:space="0" w:color="auto"/>
        <w:left w:val="none" w:sz="0" w:space="0" w:color="auto"/>
        <w:bottom w:val="none" w:sz="0" w:space="0" w:color="auto"/>
        <w:right w:val="none" w:sz="0" w:space="0" w:color="auto"/>
      </w:divBdr>
    </w:div>
    <w:div w:id="76207112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5430570">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01211995">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988245073">
      <w:bodyDiv w:val="1"/>
      <w:marLeft w:val="0"/>
      <w:marRight w:val="0"/>
      <w:marTop w:val="0"/>
      <w:marBottom w:val="0"/>
      <w:divBdr>
        <w:top w:val="none" w:sz="0" w:space="0" w:color="auto"/>
        <w:left w:val="none" w:sz="0" w:space="0" w:color="auto"/>
        <w:bottom w:val="none" w:sz="0" w:space="0" w:color="auto"/>
        <w:right w:val="none" w:sz="0" w:space="0" w:color="auto"/>
      </w:divBdr>
    </w:div>
    <w:div w:id="999306221">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091194830">
      <w:bodyDiv w:val="1"/>
      <w:marLeft w:val="0"/>
      <w:marRight w:val="0"/>
      <w:marTop w:val="0"/>
      <w:marBottom w:val="0"/>
      <w:divBdr>
        <w:top w:val="none" w:sz="0" w:space="0" w:color="auto"/>
        <w:left w:val="none" w:sz="0" w:space="0" w:color="auto"/>
        <w:bottom w:val="none" w:sz="0" w:space="0" w:color="auto"/>
        <w:right w:val="none" w:sz="0" w:space="0" w:color="auto"/>
      </w:divBdr>
    </w:div>
    <w:div w:id="1120955713">
      <w:bodyDiv w:val="1"/>
      <w:marLeft w:val="0"/>
      <w:marRight w:val="0"/>
      <w:marTop w:val="0"/>
      <w:marBottom w:val="0"/>
      <w:divBdr>
        <w:top w:val="none" w:sz="0" w:space="0" w:color="auto"/>
        <w:left w:val="none" w:sz="0" w:space="0" w:color="auto"/>
        <w:bottom w:val="none" w:sz="0" w:space="0" w:color="auto"/>
        <w:right w:val="none" w:sz="0" w:space="0" w:color="auto"/>
      </w:divBdr>
    </w:div>
    <w:div w:id="1131096528">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1748332">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1795976">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258758556">
      <w:bodyDiv w:val="1"/>
      <w:marLeft w:val="0"/>
      <w:marRight w:val="0"/>
      <w:marTop w:val="0"/>
      <w:marBottom w:val="0"/>
      <w:divBdr>
        <w:top w:val="none" w:sz="0" w:space="0" w:color="auto"/>
        <w:left w:val="none" w:sz="0" w:space="0" w:color="auto"/>
        <w:bottom w:val="none" w:sz="0" w:space="0" w:color="auto"/>
        <w:right w:val="none" w:sz="0" w:space="0" w:color="auto"/>
      </w:divBdr>
    </w:div>
    <w:div w:id="1318995702">
      <w:bodyDiv w:val="1"/>
      <w:marLeft w:val="0"/>
      <w:marRight w:val="0"/>
      <w:marTop w:val="0"/>
      <w:marBottom w:val="0"/>
      <w:divBdr>
        <w:top w:val="none" w:sz="0" w:space="0" w:color="auto"/>
        <w:left w:val="none" w:sz="0" w:space="0" w:color="auto"/>
        <w:bottom w:val="none" w:sz="0" w:space="0" w:color="auto"/>
        <w:right w:val="none" w:sz="0" w:space="0" w:color="auto"/>
      </w:divBdr>
    </w:div>
    <w:div w:id="1337422525">
      <w:bodyDiv w:val="1"/>
      <w:marLeft w:val="0"/>
      <w:marRight w:val="0"/>
      <w:marTop w:val="0"/>
      <w:marBottom w:val="0"/>
      <w:divBdr>
        <w:top w:val="none" w:sz="0" w:space="0" w:color="auto"/>
        <w:left w:val="none" w:sz="0" w:space="0" w:color="auto"/>
        <w:bottom w:val="none" w:sz="0" w:space="0" w:color="auto"/>
        <w:right w:val="none" w:sz="0" w:space="0" w:color="auto"/>
      </w:divBdr>
    </w:div>
    <w:div w:id="1338190092">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389764669">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06489082">
      <w:bodyDiv w:val="1"/>
      <w:marLeft w:val="0"/>
      <w:marRight w:val="0"/>
      <w:marTop w:val="0"/>
      <w:marBottom w:val="0"/>
      <w:divBdr>
        <w:top w:val="none" w:sz="0" w:space="0" w:color="auto"/>
        <w:left w:val="none" w:sz="0" w:space="0" w:color="auto"/>
        <w:bottom w:val="none" w:sz="0" w:space="0" w:color="auto"/>
        <w:right w:val="none" w:sz="0" w:space="0" w:color="auto"/>
      </w:divBdr>
    </w:div>
    <w:div w:id="1414933756">
      <w:bodyDiv w:val="1"/>
      <w:marLeft w:val="0"/>
      <w:marRight w:val="0"/>
      <w:marTop w:val="0"/>
      <w:marBottom w:val="0"/>
      <w:divBdr>
        <w:top w:val="none" w:sz="0" w:space="0" w:color="auto"/>
        <w:left w:val="none" w:sz="0" w:space="0" w:color="auto"/>
        <w:bottom w:val="none" w:sz="0" w:space="0" w:color="auto"/>
        <w:right w:val="none" w:sz="0" w:space="0" w:color="auto"/>
      </w:divBdr>
    </w:div>
    <w:div w:id="1416592819">
      <w:bodyDiv w:val="1"/>
      <w:marLeft w:val="0"/>
      <w:marRight w:val="0"/>
      <w:marTop w:val="0"/>
      <w:marBottom w:val="0"/>
      <w:divBdr>
        <w:top w:val="none" w:sz="0" w:space="0" w:color="auto"/>
        <w:left w:val="none" w:sz="0" w:space="0" w:color="auto"/>
        <w:bottom w:val="none" w:sz="0" w:space="0" w:color="auto"/>
        <w:right w:val="none" w:sz="0" w:space="0" w:color="auto"/>
      </w:divBdr>
    </w:div>
    <w:div w:id="1439910736">
      <w:bodyDiv w:val="1"/>
      <w:marLeft w:val="0"/>
      <w:marRight w:val="0"/>
      <w:marTop w:val="0"/>
      <w:marBottom w:val="0"/>
      <w:divBdr>
        <w:top w:val="none" w:sz="0" w:space="0" w:color="auto"/>
        <w:left w:val="none" w:sz="0" w:space="0" w:color="auto"/>
        <w:bottom w:val="none" w:sz="0" w:space="0" w:color="auto"/>
        <w:right w:val="none" w:sz="0" w:space="0" w:color="auto"/>
      </w:divBdr>
    </w:div>
    <w:div w:id="1445882439">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487092419">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66986875">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575701549">
      <w:bodyDiv w:val="1"/>
      <w:marLeft w:val="0"/>
      <w:marRight w:val="0"/>
      <w:marTop w:val="0"/>
      <w:marBottom w:val="0"/>
      <w:divBdr>
        <w:top w:val="none" w:sz="0" w:space="0" w:color="auto"/>
        <w:left w:val="none" w:sz="0" w:space="0" w:color="auto"/>
        <w:bottom w:val="none" w:sz="0" w:space="0" w:color="auto"/>
        <w:right w:val="none" w:sz="0" w:space="0" w:color="auto"/>
      </w:divBdr>
    </w:div>
    <w:div w:id="1580292937">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017394">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731076558">
      <w:bodyDiv w:val="1"/>
      <w:marLeft w:val="0"/>
      <w:marRight w:val="0"/>
      <w:marTop w:val="0"/>
      <w:marBottom w:val="0"/>
      <w:divBdr>
        <w:top w:val="none" w:sz="0" w:space="0" w:color="auto"/>
        <w:left w:val="none" w:sz="0" w:space="0" w:color="auto"/>
        <w:bottom w:val="none" w:sz="0" w:space="0" w:color="auto"/>
        <w:right w:val="none" w:sz="0" w:space="0" w:color="auto"/>
      </w:divBdr>
    </w:div>
    <w:div w:id="1732726820">
      <w:bodyDiv w:val="1"/>
      <w:marLeft w:val="0"/>
      <w:marRight w:val="0"/>
      <w:marTop w:val="0"/>
      <w:marBottom w:val="0"/>
      <w:divBdr>
        <w:top w:val="none" w:sz="0" w:space="0" w:color="auto"/>
        <w:left w:val="none" w:sz="0" w:space="0" w:color="auto"/>
        <w:bottom w:val="none" w:sz="0" w:space="0" w:color="auto"/>
        <w:right w:val="none" w:sz="0" w:space="0" w:color="auto"/>
      </w:divBdr>
    </w:div>
    <w:div w:id="1735468390">
      <w:bodyDiv w:val="1"/>
      <w:marLeft w:val="0"/>
      <w:marRight w:val="0"/>
      <w:marTop w:val="0"/>
      <w:marBottom w:val="0"/>
      <w:divBdr>
        <w:top w:val="none" w:sz="0" w:space="0" w:color="auto"/>
        <w:left w:val="none" w:sz="0" w:space="0" w:color="auto"/>
        <w:bottom w:val="none" w:sz="0" w:space="0" w:color="auto"/>
        <w:right w:val="none" w:sz="0" w:space="0" w:color="auto"/>
      </w:divBdr>
    </w:div>
    <w:div w:id="1743525881">
      <w:bodyDiv w:val="1"/>
      <w:marLeft w:val="0"/>
      <w:marRight w:val="0"/>
      <w:marTop w:val="0"/>
      <w:marBottom w:val="0"/>
      <w:divBdr>
        <w:top w:val="none" w:sz="0" w:space="0" w:color="auto"/>
        <w:left w:val="none" w:sz="0" w:space="0" w:color="auto"/>
        <w:bottom w:val="none" w:sz="0" w:space="0" w:color="auto"/>
        <w:right w:val="none" w:sz="0" w:space="0" w:color="auto"/>
      </w:divBdr>
    </w:div>
    <w:div w:id="1762067226">
      <w:bodyDiv w:val="1"/>
      <w:marLeft w:val="0"/>
      <w:marRight w:val="0"/>
      <w:marTop w:val="0"/>
      <w:marBottom w:val="0"/>
      <w:divBdr>
        <w:top w:val="none" w:sz="0" w:space="0" w:color="auto"/>
        <w:left w:val="none" w:sz="0" w:space="0" w:color="auto"/>
        <w:bottom w:val="none" w:sz="0" w:space="0" w:color="auto"/>
        <w:right w:val="none" w:sz="0" w:space="0" w:color="auto"/>
      </w:divBdr>
    </w:div>
    <w:div w:id="1776634876">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863204318">
      <w:bodyDiv w:val="1"/>
      <w:marLeft w:val="0"/>
      <w:marRight w:val="0"/>
      <w:marTop w:val="0"/>
      <w:marBottom w:val="0"/>
      <w:divBdr>
        <w:top w:val="none" w:sz="0" w:space="0" w:color="auto"/>
        <w:left w:val="none" w:sz="0" w:space="0" w:color="auto"/>
        <w:bottom w:val="none" w:sz="0" w:space="0" w:color="auto"/>
        <w:right w:val="none" w:sz="0" w:space="0" w:color="auto"/>
      </w:divBdr>
    </w:div>
    <w:div w:id="1885437107">
      <w:bodyDiv w:val="1"/>
      <w:marLeft w:val="0"/>
      <w:marRight w:val="0"/>
      <w:marTop w:val="0"/>
      <w:marBottom w:val="0"/>
      <w:divBdr>
        <w:top w:val="none" w:sz="0" w:space="0" w:color="auto"/>
        <w:left w:val="none" w:sz="0" w:space="0" w:color="auto"/>
        <w:bottom w:val="none" w:sz="0" w:space="0" w:color="auto"/>
        <w:right w:val="none" w:sz="0" w:space="0" w:color="auto"/>
      </w:divBdr>
    </w:div>
    <w:div w:id="1937519062">
      <w:bodyDiv w:val="1"/>
      <w:marLeft w:val="0"/>
      <w:marRight w:val="0"/>
      <w:marTop w:val="0"/>
      <w:marBottom w:val="0"/>
      <w:divBdr>
        <w:top w:val="none" w:sz="0" w:space="0" w:color="auto"/>
        <w:left w:val="none" w:sz="0" w:space="0" w:color="auto"/>
        <w:bottom w:val="none" w:sz="0" w:space="0" w:color="auto"/>
        <w:right w:val="none" w:sz="0" w:space="0" w:color="auto"/>
      </w:divBdr>
    </w:div>
    <w:div w:id="1937866388">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1962222336">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78819435">
      <w:bodyDiv w:val="1"/>
      <w:marLeft w:val="0"/>
      <w:marRight w:val="0"/>
      <w:marTop w:val="0"/>
      <w:marBottom w:val="0"/>
      <w:divBdr>
        <w:top w:val="none" w:sz="0" w:space="0" w:color="auto"/>
        <w:left w:val="none" w:sz="0" w:space="0" w:color="auto"/>
        <w:bottom w:val="none" w:sz="0" w:space="0" w:color="auto"/>
        <w:right w:val="none" w:sz="0" w:space="0" w:color="auto"/>
      </w:divBdr>
    </w:div>
    <w:div w:id="2100909350">
      <w:bodyDiv w:val="1"/>
      <w:marLeft w:val="0"/>
      <w:marRight w:val="0"/>
      <w:marTop w:val="0"/>
      <w:marBottom w:val="0"/>
      <w:divBdr>
        <w:top w:val="none" w:sz="0" w:space="0" w:color="auto"/>
        <w:left w:val="none" w:sz="0" w:space="0" w:color="auto"/>
        <w:bottom w:val="none" w:sz="0" w:space="0" w:color="auto"/>
        <w:right w:val="none" w:sz="0" w:space="0" w:color="auto"/>
      </w:divBdr>
    </w:div>
    <w:div w:id="2120252247">
      <w:bodyDiv w:val="1"/>
      <w:marLeft w:val="0"/>
      <w:marRight w:val="0"/>
      <w:marTop w:val="0"/>
      <w:marBottom w:val="0"/>
      <w:divBdr>
        <w:top w:val="none" w:sz="0" w:space="0" w:color="auto"/>
        <w:left w:val="none" w:sz="0" w:space="0" w:color="auto"/>
        <w:bottom w:val="none" w:sz="0" w:space="0" w:color="auto"/>
        <w:right w:val="none" w:sz="0" w:space="0" w:color="auto"/>
      </w:divBdr>
    </w:div>
    <w:div w:id="2131894155">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jpe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sv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sv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10.sv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customXml/itemProps2.xml><?xml version="1.0" encoding="utf-8"?>
<ds:datastoreItem xmlns:ds="http://schemas.openxmlformats.org/officeDocument/2006/customXml" ds:itemID="{3A94296B-51C0-4DFE-94BA-65C0AD0CC98E}">
  <ds:schemaRefs>
    <ds:schemaRef ds:uri="http://schemas.openxmlformats.org/officeDocument/2006/bibliography"/>
  </ds:schemaRefs>
</ds:datastoreItem>
</file>

<file path=customXml/itemProps3.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82E8D8-9014-4EDF-A610-0E1D7DAEB8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3953</TotalTime>
  <Pages>35</Pages>
  <Words>40397</Words>
  <Characters>230263</Characters>
  <Application>Microsoft Office Word</Application>
  <DocSecurity>0</DocSecurity>
  <Lines>1918</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66</cp:revision>
  <dcterms:created xsi:type="dcterms:W3CDTF">2025-10-03T17:20:00Z</dcterms:created>
  <dcterms:modified xsi:type="dcterms:W3CDTF">2025-10-20T14:15:00Z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id="oR8BnyvS"/&gt;&lt;style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