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23826719" w:rsidR="0012684A" w:rsidRDefault="0012684A">
      <w:pPr>
        <w:rPr>
          <w:rFonts w:ascii="Times New Roman" w:hAnsi="Times New Roman" w:cs="Times New Roman"/>
          <w:b/>
          <w:bCs/>
          <w:sz w:val="24"/>
          <w:szCs w:val="24"/>
        </w:rPr>
      </w:pPr>
      <w:r w:rsidRPr="0012684A">
        <w:rPr>
          <w:rFonts w:ascii="Times New Roman" w:hAnsi="Times New Roman" w:cs="Times New Roman"/>
          <w:b/>
          <w:bCs/>
          <w:sz w:val="24"/>
          <w:szCs w:val="24"/>
        </w:rPr>
        <w:t>Michigan EAB project</w:t>
      </w:r>
      <w:r>
        <w:rPr>
          <w:rFonts w:ascii="Times New Roman" w:hAnsi="Times New Roman" w:cs="Times New Roman"/>
          <w:b/>
          <w:bCs/>
          <w:sz w:val="24"/>
          <w:szCs w:val="24"/>
        </w:rPr>
        <w:t xml:space="preserve"> – questions, methods, results</w:t>
      </w:r>
    </w:p>
    <w:p w14:paraId="095F41FC" w14:textId="7FCBC37E" w:rsidR="0012684A" w:rsidRPr="0012684A" w:rsidRDefault="0012684A">
      <w:pPr>
        <w:rPr>
          <w:rFonts w:ascii="Times New Roman" w:hAnsi="Times New Roman" w:cs="Times New Roman"/>
          <w:sz w:val="24"/>
          <w:szCs w:val="24"/>
        </w:rPr>
      </w:pPr>
      <w:r>
        <w:rPr>
          <w:rFonts w:ascii="Times New Roman" w:hAnsi="Times New Roman" w:cs="Times New Roman"/>
          <w:sz w:val="24"/>
          <w:szCs w:val="24"/>
        </w:rPr>
        <w:t>Aaron Tayal</w:t>
      </w:r>
    </w:p>
    <w:p w14:paraId="400529DC" w14:textId="7AA04880" w:rsidR="0012684A" w:rsidRDefault="0012684A">
      <w:pPr>
        <w:rPr>
          <w:rFonts w:ascii="Times New Roman" w:hAnsi="Times New Roman" w:cs="Times New Roman"/>
          <w:sz w:val="24"/>
          <w:szCs w:val="24"/>
        </w:rPr>
      </w:pPr>
      <w:r>
        <w:rPr>
          <w:rFonts w:ascii="Times New Roman" w:hAnsi="Times New Roman" w:cs="Times New Roman"/>
          <w:sz w:val="24"/>
          <w:szCs w:val="24"/>
        </w:rPr>
        <w:t>Jan 24, 2025</w:t>
      </w:r>
    </w:p>
    <w:p w14:paraId="2A5E9757" w14:textId="77777777" w:rsidR="0012684A" w:rsidRDefault="0012684A">
      <w:pPr>
        <w:rPr>
          <w:rFonts w:ascii="Times New Roman" w:hAnsi="Times New Roman" w:cs="Times New Roman"/>
          <w:sz w:val="24"/>
          <w:szCs w:val="24"/>
        </w:rPr>
      </w:pPr>
    </w:p>
    <w:p w14:paraId="14CF5158" w14:textId="4174561C" w:rsidR="00676A8D" w:rsidRPr="00DF060D" w:rsidRDefault="00DF060D">
      <w:pPr>
        <w:rPr>
          <w:rFonts w:ascii="Times New Roman" w:hAnsi="Times New Roman" w:cs="Times New Roman"/>
          <w:b/>
          <w:bCs/>
          <w:sz w:val="24"/>
          <w:szCs w:val="24"/>
        </w:rPr>
      </w:pPr>
      <w:commentRangeStart w:id="0"/>
      <w:r w:rsidRPr="00DF060D">
        <w:rPr>
          <w:rFonts w:ascii="Times New Roman" w:hAnsi="Times New Roman" w:cs="Times New Roman"/>
          <w:b/>
          <w:bCs/>
          <w:sz w:val="24"/>
          <w:szCs w:val="24"/>
        </w:rPr>
        <w:t>Introduction</w:t>
      </w:r>
      <w:commentRangeEnd w:id="0"/>
      <w:r w:rsidR="008D1657">
        <w:rPr>
          <w:rStyle w:val="CommentReference"/>
        </w:rPr>
        <w:commentReference w:id="0"/>
      </w:r>
    </w:p>
    <w:p w14:paraId="2379CCAB" w14:textId="77777777" w:rsidR="00676A8D" w:rsidRDefault="00676A8D">
      <w:pPr>
        <w:rPr>
          <w:rFonts w:ascii="Times New Roman" w:hAnsi="Times New Roman" w:cs="Times New Roman"/>
          <w:sz w:val="24"/>
          <w:szCs w:val="24"/>
        </w:rPr>
      </w:pPr>
    </w:p>
    <w:p w14:paraId="583D365C" w14:textId="6B9C95A9" w:rsidR="00655D7E" w:rsidRDefault="000D5A49" w:rsidP="000A1A5A">
      <w:pPr>
        <w:rPr>
          <w:rFonts w:ascii="Times New Roman" w:eastAsia="Calibri" w:hAnsi="Times New Roman" w:cs="Times New Roman"/>
          <w:sz w:val="24"/>
          <w:szCs w:val="24"/>
        </w:rPr>
      </w:pPr>
      <w:r>
        <w:rPr>
          <w:rFonts w:ascii="Times New Roman" w:eastAsia="Calibri" w:hAnsi="Times New Roman" w:cs="Times New Roman"/>
          <w:sz w:val="24"/>
          <w:szCs w:val="24"/>
        </w:rPr>
        <w:t>Forest</w:t>
      </w:r>
      <w:r w:rsidR="0081663E">
        <w:rPr>
          <w:rFonts w:ascii="Times New Roman" w:eastAsia="Calibri" w:hAnsi="Times New Roman" w:cs="Times New Roman"/>
          <w:sz w:val="24"/>
          <w:szCs w:val="24"/>
        </w:rPr>
        <w:t>s</w:t>
      </w:r>
      <w:r>
        <w:rPr>
          <w:rFonts w:ascii="Times New Roman" w:eastAsia="Calibri" w:hAnsi="Times New Roman" w:cs="Times New Roman"/>
          <w:sz w:val="24"/>
          <w:szCs w:val="24"/>
        </w:rPr>
        <w:t xml:space="preserve"> are increasingly </w:t>
      </w:r>
      <w:r w:rsidR="008F4715">
        <w:rPr>
          <w:rFonts w:ascii="Times New Roman" w:eastAsia="Calibri" w:hAnsi="Times New Roman" w:cs="Times New Roman"/>
          <w:sz w:val="24"/>
          <w:szCs w:val="24"/>
        </w:rPr>
        <w:t xml:space="preserve">impacted by anthropogenic stressors, including </w:t>
      </w:r>
      <w:r w:rsidR="00D34FC2">
        <w:rPr>
          <w:rFonts w:ascii="Times New Roman" w:eastAsia="Calibri" w:hAnsi="Times New Roman" w:cs="Times New Roman"/>
          <w:sz w:val="24"/>
          <w:szCs w:val="24"/>
        </w:rPr>
        <w:t xml:space="preserve">the establishment and spread of </w:t>
      </w:r>
      <w:r w:rsidR="008F4715">
        <w:rPr>
          <w:rFonts w:ascii="Times New Roman" w:eastAsia="Calibri" w:hAnsi="Times New Roman" w:cs="Times New Roman"/>
          <w:sz w:val="24"/>
          <w:szCs w:val="24"/>
        </w:rPr>
        <w:t>n</w:t>
      </w:r>
      <w:r w:rsidR="000A1A5A" w:rsidRPr="000A1A5A">
        <w:rPr>
          <w:rFonts w:ascii="Times New Roman" w:eastAsia="Calibri" w:hAnsi="Times New Roman" w:cs="Times New Roman"/>
          <w:sz w:val="24"/>
          <w:szCs w:val="24"/>
        </w:rPr>
        <w:t xml:space="preserve">onnative </w:t>
      </w:r>
      <w:r w:rsidR="0081663E">
        <w:rPr>
          <w:rFonts w:ascii="Times New Roman" w:eastAsia="Calibri" w:hAnsi="Times New Roman" w:cs="Times New Roman"/>
          <w:sz w:val="24"/>
          <w:szCs w:val="24"/>
        </w:rPr>
        <w:t>species</w:t>
      </w:r>
      <w:r w:rsidR="00384F4F">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0A1A5A" w:rsidRPr="000A1A5A">
        <w:rPr>
          <w:rFonts w:ascii="Times New Roman" w:eastAsia="Calibri" w:hAnsi="Times New Roman" w:cs="Times New Roman"/>
          <w:sz w:val="24"/>
          <w:szCs w:val="24"/>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B83EC9" w:rsidRPr="00B83EC9">
        <w:rPr>
          <w:rFonts w:ascii="Times New Roman" w:hAnsi="Times New Roman" w:cs="Times New Roman"/>
          <w:sz w:val="24"/>
        </w:rPr>
        <w:t>(Lovett et al. 2006)</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0624DC">
        <w:rPr>
          <w:rFonts w:ascii="Times New Roman" w:eastAsia="Calibri" w:hAnsi="Times New Roman" w:cs="Times New Roman"/>
          <w:sz w:val="24"/>
          <w:szCs w:val="24"/>
        </w:rPr>
        <w:t xml:space="preserve">Nonnative </w:t>
      </w:r>
      <w:r w:rsidR="0081663E">
        <w:rPr>
          <w:rFonts w:ascii="Times New Roman" w:eastAsia="Calibri" w:hAnsi="Times New Roman" w:cs="Times New Roman"/>
          <w:sz w:val="24"/>
          <w:szCs w:val="24"/>
        </w:rPr>
        <w:t>tree-</w:t>
      </w:r>
      <w:r w:rsidR="00352492">
        <w:rPr>
          <w:rFonts w:ascii="Times New Roman" w:eastAsia="Calibri" w:hAnsi="Times New Roman" w:cs="Times New Roman"/>
          <w:sz w:val="24"/>
          <w:szCs w:val="24"/>
        </w:rPr>
        <w:t xml:space="preserve">feeding </w:t>
      </w:r>
      <w:r w:rsidR="000624DC">
        <w:rPr>
          <w:rFonts w:ascii="Times New Roman" w:eastAsia="Calibri" w:hAnsi="Times New Roman" w:cs="Times New Roman"/>
          <w:sz w:val="24"/>
          <w:szCs w:val="24"/>
        </w:rPr>
        <w:t>insects</w:t>
      </w:r>
      <w:r w:rsidR="003C1B52">
        <w:rPr>
          <w:rFonts w:ascii="Times New Roman" w:eastAsia="Calibri" w:hAnsi="Times New Roman" w:cs="Times New Roman"/>
          <w:sz w:val="24"/>
          <w:szCs w:val="24"/>
        </w:rPr>
        <w:t xml:space="preserve"> </w:t>
      </w:r>
      <w:r w:rsidR="00696E6A">
        <w:rPr>
          <w:rFonts w:ascii="Times New Roman" w:eastAsia="Calibri" w:hAnsi="Times New Roman" w:cs="Times New Roman"/>
          <w:sz w:val="24"/>
          <w:szCs w:val="24"/>
        </w:rPr>
        <w:t xml:space="preserve">have been especially </w:t>
      </w:r>
      <w:r w:rsidR="00DE1F24">
        <w:rPr>
          <w:rFonts w:ascii="Times New Roman" w:eastAsia="Calibri" w:hAnsi="Times New Roman" w:cs="Times New Roman"/>
          <w:sz w:val="24"/>
          <w:szCs w:val="24"/>
        </w:rPr>
        <w:t>significant,</w:t>
      </w:r>
      <w:r w:rsidR="00092B91">
        <w:rPr>
          <w:rFonts w:ascii="Times New Roman" w:eastAsia="Calibri" w:hAnsi="Times New Roman" w:cs="Times New Roman"/>
          <w:sz w:val="24"/>
          <w:szCs w:val="24"/>
        </w:rPr>
        <w:t xml:space="preserve"> </w:t>
      </w:r>
      <w:r w:rsidR="0049284F">
        <w:rPr>
          <w:rFonts w:ascii="Times New Roman" w:eastAsia="Calibri" w:hAnsi="Times New Roman" w:cs="Times New Roman"/>
          <w:sz w:val="24"/>
          <w:szCs w:val="24"/>
        </w:rPr>
        <w:t>causing economic and ecological impacts</w:t>
      </w:r>
      <w:r w:rsidR="00E504C5">
        <w:rPr>
          <w:rFonts w:ascii="Times New Roman" w:eastAsia="Calibri" w:hAnsi="Times New Roman" w:cs="Times New Roman"/>
          <w:sz w:val="24"/>
          <w:szCs w:val="24"/>
        </w:rPr>
        <w:t xml:space="preserve"> </w:t>
      </w:r>
      <w:r w:rsidR="00E504C5">
        <w:rPr>
          <w:rFonts w:ascii="Times New Roman" w:eastAsia="Calibri" w:hAnsi="Times New Roman" w:cs="Times New Roman"/>
          <w:sz w:val="24"/>
          <w:szCs w:val="24"/>
        </w:rPr>
        <w:fldChar w:fldCharType="begin"/>
      </w:r>
      <w:r w:rsidR="00BA7AEE">
        <w:rPr>
          <w:rFonts w:ascii="Times New Roman" w:eastAsia="Calibri" w:hAnsi="Times New Roman" w:cs="Times New Roman"/>
          <w:sz w:val="24"/>
          <w:szCs w:val="24"/>
        </w:rPr>
        <w:instrText xml:space="preserve"> ADDIN ZOTERO_ITEM CSL_CITATION {"citationID":"rv4pOPGY","properties":{"formattedCitation":"(Van Driesche and Reardon 2016)","plainCitation":"(Van Driesche and Reardon 2016)","noteIndex":0},"citationItems":[{"id":951,"uris":["http://zotero.org/users/6631577/items/3HRQF4NS"],"itemData":{"id":951,"type":"report","event-place":"Morgantown,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Pr>
          <w:rFonts w:ascii="Times New Roman" w:eastAsia="Calibri" w:hAnsi="Times New Roman" w:cs="Times New Roman"/>
          <w:sz w:val="24"/>
          <w:szCs w:val="24"/>
        </w:rPr>
        <w:fldChar w:fldCharType="separate"/>
      </w:r>
      <w:r w:rsidR="00BA7AEE" w:rsidRPr="00BA7AEE">
        <w:rPr>
          <w:rFonts w:ascii="Times New Roman" w:hAnsi="Times New Roman" w:cs="Times New Roman"/>
          <w:sz w:val="24"/>
        </w:rPr>
        <w:t>(Van Driesche and Reardon 2016)</w:t>
      </w:r>
      <w:r w:rsidR="00E504C5">
        <w:rPr>
          <w:rFonts w:ascii="Times New Roman" w:eastAsia="Calibri" w:hAnsi="Times New Roman" w:cs="Times New Roman"/>
          <w:sz w:val="24"/>
          <w:szCs w:val="24"/>
        </w:rPr>
        <w:fldChar w:fldCharType="end"/>
      </w:r>
      <w:r w:rsidR="0049284F">
        <w:rPr>
          <w:rFonts w:ascii="Times New Roman" w:eastAsia="Calibri" w:hAnsi="Times New Roman" w:cs="Times New Roman"/>
          <w:sz w:val="24"/>
          <w:szCs w:val="24"/>
        </w:rPr>
        <w:t xml:space="preserve">. </w:t>
      </w:r>
      <w:r w:rsidR="003C4266">
        <w:rPr>
          <w:rFonts w:ascii="Times New Roman" w:eastAsia="Calibri" w:hAnsi="Times New Roman" w:cs="Times New Roman"/>
          <w:sz w:val="24"/>
          <w:szCs w:val="24"/>
        </w:rPr>
        <w:t>Nonnative tree-pests can undergo exponential population growth</w:t>
      </w:r>
      <w:r w:rsidR="008B5375">
        <w:rPr>
          <w:rFonts w:ascii="Times New Roman" w:eastAsia="Calibri" w:hAnsi="Times New Roman" w:cs="Times New Roman"/>
          <w:sz w:val="24"/>
          <w:szCs w:val="24"/>
        </w:rPr>
        <w:t xml:space="preserve"> b</w:t>
      </w:r>
      <w:r w:rsidR="000A1A5A" w:rsidRPr="000A1A5A">
        <w:rPr>
          <w:rFonts w:ascii="Times New Roman" w:eastAsia="Calibri" w:hAnsi="Times New Roman" w:cs="Times New Roman"/>
          <w:sz w:val="24"/>
          <w:szCs w:val="24"/>
        </w:rPr>
        <w:t xml:space="preserve">ecause </w:t>
      </w:r>
      <w:r w:rsidR="00776F4B">
        <w:rPr>
          <w:rFonts w:ascii="Times New Roman" w:eastAsia="Calibri" w:hAnsi="Times New Roman" w:cs="Times New Roman"/>
          <w:sz w:val="24"/>
          <w:szCs w:val="24"/>
        </w:rPr>
        <w:t>top-down</w:t>
      </w:r>
      <w:r w:rsidR="00E32662">
        <w:rPr>
          <w:rFonts w:ascii="Times New Roman" w:eastAsia="Calibri" w:hAnsi="Times New Roman" w:cs="Times New Roman"/>
          <w:sz w:val="24"/>
          <w:szCs w:val="24"/>
        </w:rPr>
        <w:t xml:space="preserve"> and </w:t>
      </w:r>
      <w:r w:rsidR="00776F4B">
        <w:rPr>
          <w:rFonts w:ascii="Times New Roman" w:eastAsia="Calibri" w:hAnsi="Times New Roman" w:cs="Times New Roman"/>
          <w:sz w:val="24"/>
          <w:szCs w:val="24"/>
        </w:rPr>
        <w:t>bottom-up</w:t>
      </w:r>
      <w:r w:rsidR="00E32662">
        <w:rPr>
          <w:rFonts w:ascii="Times New Roman" w:eastAsia="Calibri" w:hAnsi="Times New Roman" w:cs="Times New Roman"/>
          <w:sz w:val="24"/>
          <w:szCs w:val="24"/>
        </w:rPr>
        <w:t xml:space="preserve"> processes are reduced in the invaded range. </w:t>
      </w:r>
      <w:r w:rsidR="00776F4B">
        <w:rPr>
          <w:rFonts w:ascii="Times New Roman" w:eastAsia="Calibri" w:hAnsi="Times New Roman" w:cs="Times New Roman"/>
          <w:sz w:val="24"/>
          <w:szCs w:val="24"/>
        </w:rPr>
        <w:t>Nonnative insects introduced to a new region can</w:t>
      </w:r>
      <w:r w:rsidR="00776F4B" w:rsidRPr="000A1A5A">
        <w:rPr>
          <w:rFonts w:ascii="Times New Roman" w:eastAsia="Calibri" w:hAnsi="Times New Roman" w:cs="Times New Roman"/>
          <w:sz w:val="24"/>
          <w:szCs w:val="24"/>
        </w:rPr>
        <w:t xml:space="preserve"> </w:t>
      </w:r>
      <w:r w:rsidR="00776F4B">
        <w:rPr>
          <w:rFonts w:ascii="Times New Roman" w:eastAsia="Calibri" w:hAnsi="Times New Roman" w:cs="Times New Roman"/>
          <w:sz w:val="24"/>
          <w:szCs w:val="24"/>
        </w:rPr>
        <w:t>escape their</w:t>
      </w:r>
      <w:r w:rsidR="00776F4B" w:rsidRPr="000A1A5A">
        <w:rPr>
          <w:rFonts w:ascii="Times New Roman" w:eastAsia="Calibri" w:hAnsi="Times New Roman" w:cs="Times New Roman"/>
          <w:sz w:val="24"/>
          <w:szCs w:val="24"/>
        </w:rPr>
        <w:t xml:space="preserve"> specialist natural enemies</w:t>
      </w:r>
      <w:r w:rsidR="00776F4B">
        <w:rPr>
          <w:rFonts w:ascii="Times New Roman" w:eastAsia="Calibri" w:hAnsi="Times New Roman" w:cs="Times New Roman"/>
          <w:sz w:val="24"/>
          <w:szCs w:val="24"/>
        </w:rPr>
        <w:t xml:space="preserve"> </w:t>
      </w:r>
      <w:r w:rsidR="00776F4B" w:rsidRPr="000A1A5A">
        <w:rPr>
          <w:rFonts w:ascii="Times New Roman" w:eastAsia="Calibri" w:hAnsi="Times New Roman" w:cs="Times New Roman"/>
          <w:sz w:val="24"/>
          <w:szCs w:val="24"/>
        </w:rPr>
        <w:t xml:space="preserve">which might otherwise control </w:t>
      </w:r>
      <w:r w:rsidR="00776F4B">
        <w:rPr>
          <w:rFonts w:ascii="Times New Roman" w:eastAsia="Calibri" w:hAnsi="Times New Roman" w:cs="Times New Roman"/>
          <w:sz w:val="24"/>
          <w:szCs w:val="24"/>
        </w:rPr>
        <w:t>their</w:t>
      </w:r>
      <w:r w:rsidR="00776F4B" w:rsidRPr="000A1A5A">
        <w:rPr>
          <w:rFonts w:ascii="Times New Roman" w:eastAsia="Calibri" w:hAnsi="Times New Roman" w:cs="Times New Roman"/>
          <w:sz w:val="24"/>
          <w:szCs w:val="24"/>
        </w:rPr>
        <w:t xml:space="preserve"> population</w:t>
      </w:r>
      <w:r w:rsidR="00776F4B">
        <w:rPr>
          <w:rFonts w:ascii="Times New Roman" w:eastAsia="Calibri" w:hAnsi="Times New Roman" w:cs="Times New Roman"/>
          <w:sz w:val="24"/>
          <w:szCs w:val="24"/>
        </w:rPr>
        <w:t xml:space="preserve">s </w:t>
      </w:r>
      <w:commentRangeStart w:id="1"/>
      <w:r w:rsidR="00776F4B" w:rsidRPr="000A1A5A">
        <w:rPr>
          <w:rFonts w:ascii="Times New Roman" w:eastAsia="Calibri" w:hAnsi="Times New Roman" w:cs="Times New Roman"/>
          <w:sz w:val="24"/>
          <w:szCs w:val="24"/>
        </w:rPr>
        <w:fldChar w:fldCharType="begin"/>
      </w:r>
      <w:r w:rsidR="00776F4B" w:rsidRPr="000A1A5A">
        <w:rPr>
          <w:rFonts w:ascii="Times New Roman" w:eastAsia="Calibri" w:hAnsi="Times New Roman" w:cs="Times New Roman"/>
          <w:sz w:val="24"/>
          <w:szCs w:val="24"/>
        </w:rPr>
        <w:instrText xml:space="preserve"> ADDIN ZOTERO_ITEM CSL_CITATION {"citationID":"zsjjRXKh","properties":{"formattedCitation":"(Duan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0A1A5A">
        <w:rPr>
          <w:rFonts w:ascii="Times New Roman" w:eastAsia="Calibri" w:hAnsi="Times New Roman" w:cs="Times New Roman"/>
          <w:sz w:val="24"/>
          <w:szCs w:val="24"/>
        </w:rPr>
        <w:fldChar w:fldCharType="separate"/>
      </w:r>
      <w:r w:rsidR="00776F4B" w:rsidRPr="00B83EC9">
        <w:rPr>
          <w:rFonts w:ascii="Times New Roman" w:hAnsi="Times New Roman" w:cs="Times New Roman"/>
          <w:sz w:val="24"/>
        </w:rPr>
        <w:t>(Duan et al. 2023)</w:t>
      </w:r>
      <w:r w:rsidR="00776F4B" w:rsidRPr="000A1A5A">
        <w:rPr>
          <w:rFonts w:ascii="Times New Roman" w:eastAsia="Calibri" w:hAnsi="Times New Roman" w:cs="Times New Roman"/>
          <w:sz w:val="24"/>
          <w:szCs w:val="24"/>
        </w:rPr>
        <w:fldChar w:fldCharType="end"/>
      </w:r>
      <w:commentRangeEnd w:id="1"/>
      <w:r w:rsidR="00F80CC9">
        <w:rPr>
          <w:rStyle w:val="CommentReference"/>
        </w:rPr>
        <w:commentReference w:id="1"/>
      </w:r>
      <w:r w:rsidR="00776F4B">
        <w:rPr>
          <w:rFonts w:ascii="Times New Roman" w:eastAsia="Calibri" w:hAnsi="Times New Roman" w:cs="Times New Roman"/>
          <w:sz w:val="24"/>
          <w:szCs w:val="24"/>
        </w:rPr>
        <w:t>.</w:t>
      </w:r>
      <w:r w:rsidR="00776F4B" w:rsidRPr="000A1A5A">
        <w:rPr>
          <w:rFonts w:ascii="Times New Roman" w:eastAsia="Calibri" w:hAnsi="Times New Roman" w:cs="Times New Roman"/>
          <w:sz w:val="24"/>
          <w:szCs w:val="24"/>
        </w:rPr>
        <w:t xml:space="preserve"> </w:t>
      </w:r>
      <w:r w:rsidR="00C67AE5">
        <w:rPr>
          <w:rFonts w:ascii="Times New Roman" w:eastAsia="Calibri" w:hAnsi="Times New Roman" w:cs="Times New Roman"/>
          <w:sz w:val="24"/>
          <w:szCs w:val="24"/>
        </w:rPr>
        <w:t>Furthermore, n</w:t>
      </w:r>
      <w:r w:rsidR="00BC0775">
        <w:rPr>
          <w:rFonts w:ascii="Times New Roman" w:eastAsia="Calibri" w:hAnsi="Times New Roman" w:cs="Times New Roman"/>
          <w:sz w:val="24"/>
          <w:szCs w:val="24"/>
        </w:rPr>
        <w:t>ative t</w:t>
      </w:r>
      <w:r w:rsidR="000A1A5A" w:rsidRPr="000A1A5A">
        <w:rPr>
          <w:rFonts w:ascii="Times New Roman" w:eastAsia="Calibri" w:hAnsi="Times New Roman" w:cs="Times New Roman"/>
          <w:sz w:val="24"/>
          <w:szCs w:val="24"/>
        </w:rPr>
        <w:t>ree species</w:t>
      </w:r>
      <w:r w:rsidR="00061D9F">
        <w:rPr>
          <w:rFonts w:ascii="Times New Roman" w:eastAsia="Calibri" w:hAnsi="Times New Roman" w:cs="Times New Roman"/>
          <w:sz w:val="24"/>
          <w:szCs w:val="24"/>
        </w:rPr>
        <w:t xml:space="preserve"> </w:t>
      </w:r>
      <w:del w:id="2" w:author="Perry, Kayla" w:date="2025-06-22T09:06:00Z" w16du:dateUtc="2025-06-22T13:06:00Z">
        <w:r w:rsidR="003F59E8" w:rsidDel="00630842">
          <w:rPr>
            <w:rFonts w:ascii="Times New Roman" w:eastAsia="Calibri" w:hAnsi="Times New Roman" w:cs="Times New Roman"/>
            <w:sz w:val="24"/>
            <w:szCs w:val="24"/>
          </w:rPr>
          <w:delText xml:space="preserve">which </w:delText>
        </w:r>
        <w:r w:rsidR="002467A5" w:rsidDel="00630842">
          <w:rPr>
            <w:rFonts w:ascii="Times New Roman" w:eastAsia="Calibri" w:hAnsi="Times New Roman" w:cs="Times New Roman"/>
            <w:sz w:val="24"/>
            <w:szCs w:val="24"/>
          </w:rPr>
          <w:delText>are</w:delText>
        </w:r>
        <w:r w:rsidR="00461FE5" w:rsidDel="00630842">
          <w:rPr>
            <w:rFonts w:ascii="Times New Roman" w:eastAsia="Calibri" w:hAnsi="Times New Roman" w:cs="Times New Roman"/>
            <w:sz w:val="24"/>
            <w:szCs w:val="24"/>
          </w:rPr>
          <w:delText xml:space="preserve"> </w:delText>
        </w:r>
        <w:r w:rsidR="008B40AA" w:rsidDel="00630842">
          <w:rPr>
            <w:rFonts w:ascii="Times New Roman" w:eastAsia="Calibri" w:hAnsi="Times New Roman" w:cs="Times New Roman"/>
            <w:sz w:val="24"/>
            <w:szCs w:val="24"/>
          </w:rPr>
          <w:delText xml:space="preserve">recognized by the </w:delText>
        </w:r>
        <w:r w:rsidR="00D23675" w:rsidDel="00630842">
          <w:rPr>
            <w:rFonts w:ascii="Times New Roman" w:eastAsia="Calibri" w:hAnsi="Times New Roman" w:cs="Times New Roman"/>
            <w:sz w:val="24"/>
            <w:szCs w:val="24"/>
          </w:rPr>
          <w:delText xml:space="preserve">nonnative </w:delText>
        </w:r>
        <w:r w:rsidR="008B40AA" w:rsidDel="00630842">
          <w:rPr>
            <w:rFonts w:ascii="Times New Roman" w:eastAsia="Calibri" w:hAnsi="Times New Roman" w:cs="Times New Roman"/>
            <w:sz w:val="24"/>
            <w:szCs w:val="24"/>
          </w:rPr>
          <w:delText xml:space="preserve">insect as </w:delText>
        </w:r>
        <w:r w:rsidR="00BC0775" w:rsidDel="00630842">
          <w:rPr>
            <w:rFonts w:ascii="Times New Roman" w:eastAsia="Calibri" w:hAnsi="Times New Roman" w:cs="Times New Roman"/>
            <w:sz w:val="24"/>
            <w:szCs w:val="24"/>
          </w:rPr>
          <w:delText xml:space="preserve">food, but which </w:delText>
        </w:r>
      </w:del>
      <w:r w:rsidR="00BC0775">
        <w:rPr>
          <w:rFonts w:ascii="Times New Roman" w:eastAsia="Calibri" w:hAnsi="Times New Roman" w:cs="Times New Roman"/>
          <w:sz w:val="24"/>
          <w:szCs w:val="24"/>
        </w:rPr>
        <w:t>do not share a coevolutionary history</w:t>
      </w:r>
      <w:r w:rsidR="00D23675">
        <w:rPr>
          <w:rFonts w:ascii="Times New Roman" w:eastAsia="Calibri" w:hAnsi="Times New Roman" w:cs="Times New Roman"/>
          <w:sz w:val="24"/>
          <w:szCs w:val="24"/>
        </w:rPr>
        <w:t xml:space="preserve"> with </w:t>
      </w:r>
      <w:ins w:id="3" w:author="Perry, Kayla" w:date="2025-06-22T09:06:00Z" w16du:dateUtc="2025-06-22T13:06:00Z">
        <w:r w:rsidR="00BD4E27">
          <w:rPr>
            <w:rFonts w:ascii="Times New Roman" w:eastAsia="Calibri" w:hAnsi="Times New Roman" w:cs="Times New Roman"/>
            <w:sz w:val="24"/>
            <w:szCs w:val="24"/>
          </w:rPr>
          <w:t>nonnative</w:t>
        </w:r>
      </w:ins>
      <w:del w:id="4" w:author="Perry, Kayla" w:date="2025-06-22T09:06:00Z" w16du:dateUtc="2025-06-22T13:06:00Z">
        <w:r w:rsidR="00D23675" w:rsidDel="00BD4E27">
          <w:rPr>
            <w:rFonts w:ascii="Times New Roman" w:eastAsia="Calibri" w:hAnsi="Times New Roman" w:cs="Times New Roman"/>
            <w:sz w:val="24"/>
            <w:szCs w:val="24"/>
          </w:rPr>
          <w:delText>the</w:delText>
        </w:r>
      </w:del>
      <w:r w:rsidR="00D23675">
        <w:rPr>
          <w:rFonts w:ascii="Times New Roman" w:eastAsia="Calibri" w:hAnsi="Times New Roman" w:cs="Times New Roman"/>
          <w:sz w:val="24"/>
          <w:szCs w:val="24"/>
        </w:rPr>
        <w:t xml:space="preserve"> insect</w:t>
      </w:r>
      <w:ins w:id="5" w:author="Perry, Kayla" w:date="2025-06-22T09:06:00Z" w16du:dateUtc="2025-06-22T13:06:00Z">
        <w:r w:rsidR="00BD4E27">
          <w:rPr>
            <w:rFonts w:ascii="Times New Roman" w:eastAsia="Calibri" w:hAnsi="Times New Roman" w:cs="Times New Roman"/>
            <w:sz w:val="24"/>
            <w:szCs w:val="24"/>
          </w:rPr>
          <w:t>s and</w:t>
        </w:r>
      </w:ins>
      <w:del w:id="6" w:author="Perry, Kayla" w:date="2025-06-22T09:06:00Z" w16du:dateUtc="2025-06-22T13:06:00Z">
        <w:r w:rsidR="00D23675" w:rsidDel="00BD4E27">
          <w:rPr>
            <w:rFonts w:ascii="Times New Roman" w:eastAsia="Calibri" w:hAnsi="Times New Roman" w:cs="Times New Roman"/>
            <w:sz w:val="24"/>
            <w:szCs w:val="24"/>
          </w:rPr>
          <w:delText>,</w:delText>
        </w:r>
      </w:del>
      <w:r w:rsidR="00D23675">
        <w:rPr>
          <w:rFonts w:ascii="Times New Roman" w:eastAsia="Calibri" w:hAnsi="Times New Roman" w:cs="Times New Roman"/>
          <w:sz w:val="24"/>
          <w:szCs w:val="24"/>
        </w:rPr>
        <w:t xml:space="preserve"> may lack the </w:t>
      </w:r>
      <w:ins w:id="7" w:author="Perry, Kayla" w:date="2025-06-22T09:10:00Z" w16du:dateUtc="2025-06-22T13:10:00Z">
        <w:r w:rsidR="00E27094">
          <w:rPr>
            <w:rFonts w:ascii="Times New Roman" w:eastAsia="Calibri" w:hAnsi="Times New Roman" w:cs="Times New Roman"/>
            <w:sz w:val="24"/>
            <w:szCs w:val="24"/>
          </w:rPr>
          <w:t>necessary physical or chemical defenses</w:t>
        </w:r>
      </w:ins>
      <w:del w:id="8" w:author="Perry, Kayla" w:date="2025-06-22T09:10:00Z" w16du:dateUtc="2025-06-22T13:10:00Z">
        <w:r w:rsidR="00D23675" w:rsidDel="00E27094">
          <w:rPr>
            <w:rFonts w:ascii="Times New Roman" w:eastAsia="Calibri" w:hAnsi="Times New Roman" w:cs="Times New Roman"/>
            <w:sz w:val="24"/>
            <w:szCs w:val="24"/>
          </w:rPr>
          <w:delText>ability to detect or defend</w:delText>
        </w:r>
        <w:r w:rsidR="00AD1FF5" w:rsidDel="00E27094">
          <w:rPr>
            <w:rFonts w:ascii="Times New Roman" w:eastAsia="Calibri" w:hAnsi="Times New Roman" w:cs="Times New Roman"/>
            <w:sz w:val="24"/>
            <w:szCs w:val="24"/>
          </w:rPr>
          <w:delText xml:space="preserve"> against it</w:delText>
        </w:r>
      </w:del>
      <w:r w:rsidR="00A265D7">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3E0C5B">
        <w:rPr>
          <w:rFonts w:ascii="Times New Roman" w:eastAsia="Calibri" w:hAnsi="Times New Roman" w:cs="Times New Roman"/>
          <w:sz w:val="24"/>
          <w:szCs w:val="24"/>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3E0C5B" w:rsidRPr="003E0C5B">
        <w:rPr>
          <w:rFonts w:ascii="Times New Roman" w:hAnsi="Times New Roman" w:cs="Times New Roman"/>
          <w:sz w:val="24"/>
        </w:rPr>
        <w:t>(Villari et al. 2016, Mech et al. 2019)</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ins w:id="9" w:author="Perry, Kayla" w:date="2025-06-22T09:12:00Z" w16du:dateUtc="2025-06-22T13:12:00Z">
        <w:r w:rsidR="00893896">
          <w:rPr>
            <w:rFonts w:ascii="Times New Roman" w:eastAsia="Calibri" w:hAnsi="Times New Roman" w:cs="Times New Roman"/>
            <w:sz w:val="24"/>
            <w:szCs w:val="24"/>
          </w:rPr>
          <w:t xml:space="preserve">Release from these top-down and bottom-up controls can lead to rapid and widespread </w:t>
        </w:r>
        <w:r w:rsidR="00D53A4D">
          <w:rPr>
            <w:rFonts w:ascii="Times New Roman" w:eastAsia="Calibri" w:hAnsi="Times New Roman" w:cs="Times New Roman"/>
            <w:sz w:val="24"/>
            <w:szCs w:val="24"/>
          </w:rPr>
          <w:t>mortality of host trees.</w:t>
        </w:r>
      </w:ins>
      <w:del w:id="10" w:author="Perry, Kayla" w:date="2025-06-22T09:13:00Z" w16du:dateUtc="2025-06-22T13:13:00Z">
        <w:r w:rsidR="00D66C79" w:rsidDel="00D53A4D">
          <w:rPr>
            <w:rFonts w:ascii="Times New Roman" w:eastAsia="Calibri" w:hAnsi="Times New Roman" w:cs="Times New Roman"/>
            <w:sz w:val="24"/>
            <w:szCs w:val="24"/>
          </w:rPr>
          <w:delText>By killing host trees, a</w:delText>
        </w:r>
      </w:del>
      <w:del w:id="11" w:author="Perry, Kayla" w:date="2025-06-22T09:08:00Z" w16du:dateUtc="2025-06-22T13:08:00Z">
        <w:r w:rsidR="00D66C79" w:rsidDel="007A5B2A">
          <w:rPr>
            <w:rFonts w:ascii="Times New Roman" w:eastAsia="Calibri" w:hAnsi="Times New Roman" w:cs="Times New Roman"/>
            <w:sz w:val="24"/>
            <w:szCs w:val="24"/>
          </w:rPr>
          <w:delText>n</w:delText>
        </w:r>
        <w:r w:rsidR="003B5FD8" w:rsidDel="007A5B2A">
          <w:rPr>
            <w:rFonts w:ascii="Times New Roman" w:eastAsia="Calibri" w:hAnsi="Times New Roman" w:cs="Times New Roman"/>
            <w:sz w:val="24"/>
            <w:szCs w:val="24"/>
          </w:rPr>
          <w:delText xml:space="preserve"> </w:delText>
        </w:r>
        <w:r w:rsidR="009B32B5" w:rsidDel="007A5B2A">
          <w:rPr>
            <w:rFonts w:ascii="Times New Roman" w:eastAsia="Calibri" w:hAnsi="Times New Roman" w:cs="Times New Roman"/>
            <w:sz w:val="24"/>
            <w:szCs w:val="24"/>
          </w:rPr>
          <w:delText>invasive</w:delText>
        </w:r>
      </w:del>
      <w:del w:id="12" w:author="Perry, Kayla" w:date="2025-06-22T09:13:00Z" w16du:dateUtc="2025-06-22T13:13:00Z">
        <w:r w:rsidR="009B32B5" w:rsidDel="00D53A4D">
          <w:rPr>
            <w:rFonts w:ascii="Times New Roman" w:eastAsia="Calibri" w:hAnsi="Times New Roman" w:cs="Times New Roman"/>
            <w:sz w:val="24"/>
            <w:szCs w:val="24"/>
          </w:rPr>
          <w:delText xml:space="preserve"> insect</w:delText>
        </w:r>
        <w:r w:rsidR="00C508A2" w:rsidDel="00D53A4D">
          <w:rPr>
            <w:rFonts w:ascii="Times New Roman" w:eastAsia="Calibri" w:hAnsi="Times New Roman" w:cs="Times New Roman"/>
            <w:sz w:val="24"/>
            <w:szCs w:val="24"/>
          </w:rPr>
          <w:delText xml:space="preserve"> can create </w:delText>
        </w:r>
        <w:r w:rsidR="00AF6C3D" w:rsidDel="00D53A4D">
          <w:rPr>
            <w:rFonts w:ascii="Times New Roman" w:eastAsia="Calibri" w:hAnsi="Times New Roman" w:cs="Times New Roman"/>
            <w:sz w:val="24"/>
            <w:szCs w:val="24"/>
          </w:rPr>
          <w:delText>patchy areas of tree mortality within a mixed-species forest.</w:delText>
        </w:r>
      </w:del>
      <w:r w:rsidR="00DC7367">
        <w:rPr>
          <w:rFonts w:ascii="Times New Roman" w:eastAsia="Calibri" w:hAnsi="Times New Roman" w:cs="Times New Roman"/>
          <w:sz w:val="24"/>
          <w:szCs w:val="24"/>
        </w:rPr>
        <w:t xml:space="preserve"> </w:t>
      </w:r>
      <w:ins w:id="13" w:author="Perry, Kayla" w:date="2025-06-22T09:13:00Z" w16du:dateUtc="2025-06-22T13:13:00Z">
        <w:r w:rsidR="00DD5C79">
          <w:rPr>
            <w:rFonts w:ascii="Times New Roman" w:eastAsia="Calibri" w:hAnsi="Times New Roman" w:cs="Times New Roman"/>
            <w:sz w:val="24"/>
            <w:szCs w:val="24"/>
          </w:rPr>
          <w:t xml:space="preserve">Tree </w:t>
        </w:r>
      </w:ins>
      <w:del w:id="14" w:author="Perry, Kayla" w:date="2025-06-22T09:13:00Z" w16du:dateUtc="2025-06-22T13:13:00Z">
        <w:r w:rsidR="00DF5FAD" w:rsidDel="00DD5C79">
          <w:rPr>
            <w:rFonts w:ascii="Times New Roman" w:eastAsia="Calibri" w:hAnsi="Times New Roman" w:cs="Times New Roman"/>
            <w:sz w:val="24"/>
            <w:szCs w:val="24"/>
          </w:rPr>
          <w:delText>M</w:delText>
        </w:r>
      </w:del>
      <w:ins w:id="15" w:author="Perry, Kayla" w:date="2025-06-22T09:13:00Z" w16du:dateUtc="2025-06-22T13:13:00Z">
        <w:r w:rsidR="00DD5C79">
          <w:rPr>
            <w:rFonts w:ascii="Times New Roman" w:eastAsia="Calibri" w:hAnsi="Times New Roman" w:cs="Times New Roman"/>
            <w:sz w:val="24"/>
            <w:szCs w:val="24"/>
          </w:rPr>
          <w:t>m</w:t>
        </w:r>
      </w:ins>
      <w:r w:rsidR="00DF5FAD">
        <w:rPr>
          <w:rFonts w:ascii="Times New Roman" w:eastAsia="Calibri" w:hAnsi="Times New Roman" w:cs="Times New Roman"/>
          <w:sz w:val="24"/>
          <w:szCs w:val="24"/>
        </w:rPr>
        <w:t xml:space="preserve">ortality </w:t>
      </w:r>
      <w:del w:id="16" w:author="Perry, Kayla" w:date="2025-06-22T09:13:00Z" w16du:dateUtc="2025-06-22T13:13:00Z">
        <w:r w:rsidR="00DF5FAD" w:rsidDel="00DD5C79">
          <w:rPr>
            <w:rFonts w:ascii="Times New Roman" w:eastAsia="Calibri" w:hAnsi="Times New Roman" w:cs="Times New Roman"/>
            <w:sz w:val="24"/>
            <w:szCs w:val="24"/>
          </w:rPr>
          <w:delText>of these host trees</w:delText>
        </w:r>
        <w:r w:rsidR="00DC7367" w:rsidDel="00DD5C79">
          <w:rPr>
            <w:rFonts w:ascii="Times New Roman" w:eastAsia="Calibri" w:hAnsi="Times New Roman" w:cs="Times New Roman"/>
            <w:sz w:val="24"/>
            <w:szCs w:val="24"/>
          </w:rPr>
          <w:delText xml:space="preserve"> </w:delText>
        </w:r>
      </w:del>
      <w:r w:rsidR="00DC7367">
        <w:rPr>
          <w:rFonts w:ascii="Times New Roman" w:eastAsia="Calibri" w:hAnsi="Times New Roman" w:cs="Times New Roman"/>
          <w:sz w:val="24"/>
          <w:szCs w:val="24"/>
        </w:rPr>
        <w:t>causes</w:t>
      </w:r>
      <w:ins w:id="17" w:author="Perry, Kayla" w:date="2025-06-22T09:13:00Z" w16du:dateUtc="2025-06-22T13:13:00Z">
        <w:r w:rsidR="00DD5C79">
          <w:rPr>
            <w:rFonts w:ascii="Times New Roman" w:eastAsia="Calibri" w:hAnsi="Times New Roman" w:cs="Times New Roman"/>
            <w:sz w:val="24"/>
            <w:szCs w:val="24"/>
          </w:rPr>
          <w:t xml:space="preserve"> direct and indirect</w:t>
        </w:r>
      </w:ins>
      <w:r w:rsidR="00DC7367">
        <w:rPr>
          <w:rFonts w:ascii="Times New Roman" w:eastAsia="Calibri" w:hAnsi="Times New Roman" w:cs="Times New Roman"/>
          <w:sz w:val="24"/>
          <w:szCs w:val="24"/>
        </w:rPr>
        <w:t xml:space="preserve"> </w:t>
      </w:r>
      <w:r w:rsidR="00C40BB9">
        <w:rPr>
          <w:rFonts w:ascii="Times New Roman" w:eastAsia="Calibri" w:hAnsi="Times New Roman" w:cs="Times New Roman"/>
          <w:sz w:val="24"/>
          <w:szCs w:val="24"/>
        </w:rPr>
        <w:t xml:space="preserve">ecological </w:t>
      </w:r>
      <w:r w:rsidR="007A047A">
        <w:rPr>
          <w:rFonts w:ascii="Times New Roman" w:eastAsia="Calibri" w:hAnsi="Times New Roman" w:cs="Times New Roman"/>
          <w:sz w:val="24"/>
          <w:szCs w:val="24"/>
        </w:rPr>
        <w:t xml:space="preserve">consequences </w:t>
      </w:r>
      <w:r w:rsidR="00F8376D">
        <w:rPr>
          <w:rFonts w:ascii="Times New Roman" w:eastAsia="Calibri" w:hAnsi="Times New Roman" w:cs="Times New Roman"/>
          <w:sz w:val="24"/>
          <w:szCs w:val="24"/>
        </w:rPr>
        <w:t xml:space="preserve">which </w:t>
      </w:r>
      <w:ins w:id="18" w:author="Perry, Kayla" w:date="2025-06-22T09:15:00Z" w16du:dateUtc="2025-06-22T13:15:00Z">
        <w:r w:rsidR="000B34D7">
          <w:rPr>
            <w:rFonts w:ascii="Times New Roman" w:eastAsia="Calibri" w:hAnsi="Times New Roman" w:cs="Times New Roman"/>
            <w:sz w:val="24"/>
            <w:szCs w:val="24"/>
          </w:rPr>
          <w:t>have short- and long-term impacts on forest structure and function</w:t>
        </w:r>
      </w:ins>
      <w:del w:id="19" w:author="Perry, Kayla" w:date="2025-06-22T09:15:00Z" w16du:dateUtc="2025-06-22T13:15:00Z">
        <w:r w:rsidR="00F8376D" w:rsidDel="000B34D7">
          <w:rPr>
            <w:rFonts w:ascii="Times New Roman" w:eastAsia="Calibri" w:hAnsi="Times New Roman" w:cs="Times New Roman"/>
            <w:sz w:val="24"/>
            <w:szCs w:val="24"/>
          </w:rPr>
          <w:delText>play out over decades</w:delText>
        </w:r>
      </w:del>
      <w:r w:rsidR="00F8376D">
        <w:rPr>
          <w:rFonts w:ascii="Times New Roman" w:eastAsia="Calibri" w:hAnsi="Times New Roman" w:cs="Times New Roman"/>
          <w:sz w:val="24"/>
          <w:szCs w:val="24"/>
        </w:rPr>
        <w:t xml:space="preserve">. </w:t>
      </w:r>
      <w:r w:rsidR="0086033C">
        <w:rPr>
          <w:rFonts w:ascii="Times New Roman" w:eastAsia="Calibri" w:hAnsi="Times New Roman" w:cs="Times New Roman"/>
          <w:sz w:val="24"/>
          <w:szCs w:val="24"/>
        </w:rPr>
        <w:t>In the short term,</w:t>
      </w:r>
      <w:ins w:id="20" w:author="Perry, Kayla" w:date="2025-06-22T09:18:00Z" w16du:dateUtc="2025-06-22T13:18:00Z">
        <w:r w:rsidR="00395C10">
          <w:rPr>
            <w:rFonts w:ascii="Times New Roman" w:eastAsia="Calibri" w:hAnsi="Times New Roman" w:cs="Times New Roman"/>
            <w:sz w:val="24"/>
            <w:szCs w:val="24"/>
          </w:rPr>
          <w:t xml:space="preserve"> tree mortality </w:t>
        </w:r>
      </w:ins>
      <w:ins w:id="21" w:author="Perry, Kayla" w:date="2025-06-22T09:19:00Z" w16du:dateUtc="2025-06-22T13:19:00Z">
        <w:r w:rsidR="00546A0E">
          <w:rPr>
            <w:rFonts w:ascii="Times New Roman" w:eastAsia="Calibri" w:hAnsi="Times New Roman" w:cs="Times New Roman"/>
            <w:sz w:val="24"/>
            <w:szCs w:val="24"/>
          </w:rPr>
          <w:t>forms</w:t>
        </w:r>
      </w:ins>
      <w:r w:rsidR="0086033C">
        <w:rPr>
          <w:rFonts w:ascii="Times New Roman" w:eastAsia="Calibri" w:hAnsi="Times New Roman" w:cs="Times New Roman"/>
          <w:sz w:val="24"/>
          <w:szCs w:val="24"/>
        </w:rPr>
        <w:t xml:space="preserve"> c</w:t>
      </w:r>
      <w:r w:rsidR="006B0E03">
        <w:rPr>
          <w:rFonts w:ascii="Times New Roman" w:eastAsia="Calibri" w:hAnsi="Times New Roman" w:cs="Times New Roman"/>
          <w:sz w:val="24"/>
          <w:szCs w:val="24"/>
        </w:rPr>
        <w:t>anopy gap</w:t>
      </w:r>
      <w:ins w:id="22" w:author="Perry, Kayla" w:date="2025-06-22T09:19:00Z" w16du:dateUtc="2025-06-22T13:19:00Z">
        <w:r w:rsidR="00546A0E">
          <w:rPr>
            <w:rFonts w:ascii="Times New Roman" w:eastAsia="Calibri" w:hAnsi="Times New Roman" w:cs="Times New Roman"/>
            <w:sz w:val="24"/>
            <w:szCs w:val="24"/>
          </w:rPr>
          <w:t xml:space="preserve">s that </w:t>
        </w:r>
      </w:ins>
      <w:del w:id="23" w:author="Perry, Kayla" w:date="2025-06-22T09:19:00Z" w16du:dateUtc="2025-06-22T13:19:00Z">
        <w:r w:rsidR="006B0E03" w:rsidDel="00546A0E">
          <w:rPr>
            <w:rFonts w:ascii="Times New Roman" w:eastAsia="Calibri" w:hAnsi="Times New Roman" w:cs="Times New Roman"/>
            <w:sz w:val="24"/>
            <w:szCs w:val="24"/>
          </w:rPr>
          <w:delText xml:space="preserve"> formation </w:delText>
        </w:r>
      </w:del>
      <w:r w:rsidR="00600F5E">
        <w:rPr>
          <w:rFonts w:ascii="Times New Roman" w:eastAsia="Calibri" w:hAnsi="Times New Roman" w:cs="Times New Roman"/>
          <w:sz w:val="24"/>
          <w:szCs w:val="24"/>
        </w:rPr>
        <w:t>increase</w:t>
      </w:r>
      <w:del w:id="24" w:author="Perry, Kayla" w:date="2025-06-22T09:19:00Z" w16du:dateUtc="2025-06-22T13:19:00Z">
        <w:r w:rsidR="00600F5E" w:rsidDel="00546A0E">
          <w:rPr>
            <w:rFonts w:ascii="Times New Roman" w:eastAsia="Calibri" w:hAnsi="Times New Roman" w:cs="Times New Roman"/>
            <w:sz w:val="24"/>
            <w:szCs w:val="24"/>
          </w:rPr>
          <w:delText>s</w:delText>
        </w:r>
      </w:del>
      <w:ins w:id="25" w:author="Perry, Kayla" w:date="2025-06-22T09:19:00Z" w16du:dateUtc="2025-06-22T13:19:00Z">
        <w:r w:rsidR="00546A0E">
          <w:rPr>
            <w:rFonts w:ascii="Times New Roman" w:eastAsia="Calibri" w:hAnsi="Times New Roman" w:cs="Times New Roman"/>
            <w:sz w:val="24"/>
            <w:szCs w:val="24"/>
          </w:rPr>
          <w:t xml:space="preserve"> light availability,</w:t>
        </w:r>
      </w:ins>
      <w:del w:id="26" w:author="Perry, Kayla" w:date="2025-06-22T09:19:00Z" w16du:dateUtc="2025-06-22T13:19:00Z">
        <w:r w:rsidR="00600F5E" w:rsidDel="00546A0E">
          <w:rPr>
            <w:rFonts w:ascii="Times New Roman" w:eastAsia="Calibri" w:hAnsi="Times New Roman" w:cs="Times New Roman"/>
            <w:sz w:val="24"/>
            <w:szCs w:val="24"/>
          </w:rPr>
          <w:delText xml:space="preserve"> sunlight,</w:delText>
        </w:r>
      </w:del>
      <w:r w:rsidR="00600F5E">
        <w:rPr>
          <w:rFonts w:ascii="Times New Roman" w:eastAsia="Calibri" w:hAnsi="Times New Roman" w:cs="Times New Roman"/>
          <w:sz w:val="24"/>
          <w:szCs w:val="24"/>
        </w:rPr>
        <w:t xml:space="preserve"> temperature, and soil moisture on the forest floor</w:t>
      </w:r>
      <w:r w:rsidR="00D6736C">
        <w:rPr>
          <w:rFonts w:ascii="Times New Roman" w:eastAsia="Calibri" w:hAnsi="Times New Roman" w:cs="Times New Roman"/>
          <w:sz w:val="24"/>
          <w:szCs w:val="24"/>
        </w:rPr>
        <w:t xml:space="preserve"> </w:t>
      </w:r>
      <w:r w:rsidR="003C4051">
        <w:rPr>
          <w:rFonts w:ascii="Times New Roman" w:eastAsia="Calibri" w:hAnsi="Times New Roman" w:cs="Times New Roman"/>
          <w:sz w:val="24"/>
          <w:szCs w:val="24"/>
        </w:rPr>
        <w:fldChar w:fldCharType="begin"/>
      </w:r>
      <w:r w:rsidR="003C4051">
        <w:rPr>
          <w:rFonts w:ascii="Times New Roman" w:eastAsia="Calibri" w:hAnsi="Times New Roman" w:cs="Times New Roman"/>
          <w:sz w:val="24"/>
          <w:szCs w:val="24"/>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Pr>
          <w:rFonts w:ascii="Times New Roman" w:eastAsia="Calibri" w:hAnsi="Times New Roman" w:cs="Times New Roman"/>
          <w:sz w:val="24"/>
          <w:szCs w:val="24"/>
        </w:rPr>
        <w:fldChar w:fldCharType="separate"/>
      </w:r>
      <w:r w:rsidR="003C4051" w:rsidRPr="003C4051">
        <w:rPr>
          <w:rFonts w:ascii="Times New Roman" w:hAnsi="Times New Roman" w:cs="Times New Roman"/>
          <w:sz w:val="24"/>
        </w:rPr>
        <w:t>(Perry and Herms 2019)</w:t>
      </w:r>
      <w:r w:rsidR="003C4051">
        <w:rPr>
          <w:rFonts w:ascii="Times New Roman" w:eastAsia="Calibri" w:hAnsi="Times New Roman" w:cs="Times New Roman"/>
          <w:sz w:val="24"/>
          <w:szCs w:val="24"/>
        </w:rPr>
        <w:fldChar w:fldCharType="end"/>
      </w:r>
      <w:r w:rsidR="003E7969">
        <w:rPr>
          <w:rFonts w:ascii="Times New Roman" w:eastAsia="Calibri" w:hAnsi="Times New Roman" w:cs="Times New Roman"/>
          <w:sz w:val="24"/>
          <w:szCs w:val="24"/>
        </w:rPr>
        <w:t xml:space="preserve">. </w:t>
      </w:r>
      <w:ins w:id="27" w:author="Perry, Kayla" w:date="2025-06-22T09:26:00Z" w16du:dateUtc="2025-06-22T13:26:00Z">
        <w:r w:rsidR="00475E23">
          <w:rPr>
            <w:rFonts w:ascii="Times New Roman" w:eastAsia="Calibri" w:hAnsi="Times New Roman" w:cs="Times New Roman"/>
            <w:sz w:val="24"/>
            <w:szCs w:val="24"/>
          </w:rPr>
          <w:t xml:space="preserve">Depending on the size, </w:t>
        </w:r>
        <w:r w:rsidR="00222460">
          <w:rPr>
            <w:rFonts w:ascii="Times New Roman" w:eastAsia="Calibri" w:hAnsi="Times New Roman" w:cs="Times New Roman"/>
            <w:sz w:val="24"/>
            <w:szCs w:val="24"/>
          </w:rPr>
          <w:t xml:space="preserve">surrounding canopy and understory trees or advanced regeneration will respond to the available resources and grow </w:t>
        </w:r>
      </w:ins>
      <w:ins w:id="28" w:author="Perry, Kayla" w:date="2025-06-22T09:27:00Z" w16du:dateUtc="2025-06-22T13:27:00Z">
        <w:r w:rsidR="00B41EE4">
          <w:rPr>
            <w:rFonts w:ascii="Times New Roman" w:eastAsia="Calibri" w:hAnsi="Times New Roman" w:cs="Times New Roman"/>
            <w:sz w:val="24"/>
            <w:szCs w:val="24"/>
          </w:rPr>
          <w:t xml:space="preserve">to fill the gaps. </w:t>
        </w:r>
      </w:ins>
      <w:del w:id="29" w:author="Perry, Kayla" w:date="2025-06-22T09:27:00Z" w16du:dateUtc="2025-06-22T13:27:00Z">
        <w:r w:rsidR="009E6227" w:rsidDel="00CB644A">
          <w:rPr>
            <w:rFonts w:ascii="Times New Roman" w:eastAsia="Calibri" w:hAnsi="Times New Roman" w:cs="Times New Roman"/>
            <w:sz w:val="24"/>
            <w:szCs w:val="24"/>
          </w:rPr>
          <w:delText xml:space="preserve">As years pass, </w:delText>
        </w:r>
        <w:r w:rsidR="006376BD" w:rsidDel="00CB644A">
          <w:rPr>
            <w:rFonts w:ascii="Times New Roman" w:eastAsia="Calibri" w:hAnsi="Times New Roman" w:cs="Times New Roman"/>
            <w:sz w:val="24"/>
            <w:szCs w:val="24"/>
          </w:rPr>
          <w:delText xml:space="preserve">the </w:delText>
        </w:r>
        <w:r w:rsidR="0086033C" w:rsidDel="00CB644A">
          <w:rPr>
            <w:rFonts w:ascii="Times New Roman" w:eastAsia="Calibri" w:hAnsi="Times New Roman" w:cs="Times New Roman"/>
            <w:sz w:val="24"/>
            <w:szCs w:val="24"/>
          </w:rPr>
          <w:delText>surrounding trees</w:delText>
        </w:r>
        <w:r w:rsidR="006376BD" w:rsidDel="00CB644A">
          <w:rPr>
            <w:rFonts w:ascii="Times New Roman" w:eastAsia="Calibri" w:hAnsi="Times New Roman" w:cs="Times New Roman"/>
            <w:sz w:val="24"/>
            <w:szCs w:val="24"/>
          </w:rPr>
          <w:delText xml:space="preserve">, or </w:delText>
        </w:r>
        <w:r w:rsidR="00D404DD" w:rsidDel="00CB644A">
          <w:rPr>
            <w:rFonts w:ascii="Times New Roman" w:eastAsia="Calibri" w:hAnsi="Times New Roman" w:cs="Times New Roman"/>
            <w:sz w:val="24"/>
            <w:szCs w:val="24"/>
          </w:rPr>
          <w:delText xml:space="preserve">the </w:delText>
        </w:r>
        <w:r w:rsidR="001D0BD7" w:rsidDel="00CB644A">
          <w:rPr>
            <w:rFonts w:ascii="Times New Roman" w:eastAsia="Calibri" w:hAnsi="Times New Roman" w:cs="Times New Roman"/>
            <w:sz w:val="24"/>
            <w:szCs w:val="24"/>
          </w:rPr>
          <w:delText>tree regeneration in the understory, may fill in the gap</w:delText>
        </w:r>
        <w:r w:rsidR="00D6736C" w:rsidDel="00CB644A">
          <w:rPr>
            <w:rFonts w:ascii="Times New Roman" w:eastAsia="Calibri" w:hAnsi="Times New Roman" w:cs="Times New Roman"/>
            <w:sz w:val="24"/>
            <w:szCs w:val="24"/>
          </w:rPr>
          <w:delText>s where tree death occurred.</w:delText>
        </w:r>
        <w:r w:rsidR="008C0D8D" w:rsidDel="00CB644A">
          <w:rPr>
            <w:rFonts w:ascii="Times New Roman" w:eastAsia="Calibri" w:hAnsi="Times New Roman" w:cs="Times New Roman"/>
            <w:sz w:val="24"/>
            <w:szCs w:val="24"/>
          </w:rPr>
          <w:delText xml:space="preserve"> </w:delText>
        </w:r>
      </w:del>
      <w:r w:rsidR="00776F4B">
        <w:rPr>
          <w:rFonts w:ascii="Times New Roman" w:eastAsia="Calibri" w:hAnsi="Times New Roman" w:cs="Times New Roman"/>
          <w:sz w:val="24"/>
          <w:szCs w:val="24"/>
        </w:rPr>
        <w:t>I</w:t>
      </w:r>
      <w:r w:rsidR="002725F1">
        <w:rPr>
          <w:rFonts w:ascii="Times New Roman" w:eastAsia="Calibri" w:hAnsi="Times New Roman" w:cs="Times New Roman"/>
          <w:sz w:val="24"/>
          <w:szCs w:val="24"/>
        </w:rPr>
        <w:t>f</w:t>
      </w:r>
      <w:r w:rsidR="002F590C">
        <w:rPr>
          <w:rFonts w:ascii="Times New Roman" w:eastAsia="Calibri" w:hAnsi="Times New Roman" w:cs="Times New Roman"/>
          <w:sz w:val="24"/>
          <w:szCs w:val="24"/>
        </w:rPr>
        <w:t xml:space="preserve"> </w:t>
      </w:r>
      <w:r w:rsidR="004469BA">
        <w:rPr>
          <w:rFonts w:ascii="Times New Roman" w:eastAsia="Calibri" w:hAnsi="Times New Roman" w:cs="Times New Roman"/>
          <w:sz w:val="24"/>
          <w:szCs w:val="24"/>
        </w:rPr>
        <w:t>the host</w:t>
      </w:r>
      <w:r w:rsidR="004228C3">
        <w:rPr>
          <w:rFonts w:ascii="Times New Roman" w:eastAsia="Calibri" w:hAnsi="Times New Roman" w:cs="Times New Roman"/>
          <w:sz w:val="24"/>
          <w:szCs w:val="24"/>
        </w:rPr>
        <w:t xml:space="preserve"> tree</w:t>
      </w:r>
      <w:r w:rsidR="00776F4B">
        <w:rPr>
          <w:rFonts w:ascii="Times New Roman" w:eastAsia="Calibri" w:hAnsi="Times New Roman" w:cs="Times New Roman"/>
          <w:sz w:val="24"/>
          <w:szCs w:val="24"/>
        </w:rPr>
        <w:t xml:space="preserve"> species</w:t>
      </w:r>
      <w:r w:rsidR="002F590C">
        <w:rPr>
          <w:rFonts w:ascii="Times New Roman" w:eastAsia="Calibri" w:hAnsi="Times New Roman" w:cs="Times New Roman"/>
          <w:sz w:val="24"/>
          <w:szCs w:val="24"/>
        </w:rPr>
        <w:t xml:space="preserve"> </w:t>
      </w:r>
      <w:r w:rsidR="004228C3">
        <w:rPr>
          <w:rFonts w:ascii="Times New Roman" w:eastAsia="Calibri" w:hAnsi="Times New Roman" w:cs="Times New Roman"/>
          <w:sz w:val="24"/>
          <w:szCs w:val="24"/>
        </w:rPr>
        <w:t>has</w:t>
      </w:r>
      <w:r w:rsidR="002F590C">
        <w:rPr>
          <w:rFonts w:ascii="Times New Roman" w:eastAsia="Calibri" w:hAnsi="Times New Roman" w:cs="Times New Roman"/>
          <w:sz w:val="24"/>
          <w:szCs w:val="24"/>
        </w:rPr>
        <w:t xml:space="preserve"> surviving seedlings, saplings, or root sprout</w:t>
      </w:r>
      <w:r w:rsidR="004228C3">
        <w:rPr>
          <w:rFonts w:ascii="Times New Roman" w:eastAsia="Calibri" w:hAnsi="Times New Roman" w:cs="Times New Roman"/>
          <w:sz w:val="24"/>
          <w:szCs w:val="24"/>
        </w:rPr>
        <w:t xml:space="preserve">s, this regeneration </w:t>
      </w:r>
      <w:r w:rsidR="00900448">
        <w:rPr>
          <w:rFonts w:ascii="Times New Roman" w:eastAsia="Calibri" w:hAnsi="Times New Roman" w:cs="Times New Roman"/>
          <w:sz w:val="24"/>
          <w:szCs w:val="24"/>
        </w:rPr>
        <w:t xml:space="preserve">may compete to reclaim the </w:t>
      </w:r>
      <w:r w:rsidR="00325318">
        <w:rPr>
          <w:rFonts w:ascii="Times New Roman" w:eastAsia="Calibri" w:hAnsi="Times New Roman" w:cs="Times New Roman"/>
          <w:sz w:val="24"/>
          <w:szCs w:val="24"/>
        </w:rPr>
        <w:t>space</w:t>
      </w:r>
      <w:r w:rsidR="00B345C6">
        <w:rPr>
          <w:rFonts w:ascii="Times New Roman" w:eastAsia="Calibri" w:hAnsi="Times New Roman" w:cs="Times New Roman"/>
          <w:sz w:val="24"/>
          <w:szCs w:val="24"/>
        </w:rPr>
        <w:t xml:space="preserve">. However, regeneration of a host tree species </w:t>
      </w:r>
      <w:r w:rsidR="00E5381C">
        <w:rPr>
          <w:rFonts w:ascii="Times New Roman" w:eastAsia="Calibri" w:hAnsi="Times New Roman" w:cs="Times New Roman"/>
          <w:sz w:val="24"/>
          <w:szCs w:val="24"/>
        </w:rPr>
        <w:t xml:space="preserve">can be hindered by the continual presence of </w:t>
      </w:r>
      <w:r w:rsidR="00DE0994">
        <w:rPr>
          <w:rFonts w:ascii="Times New Roman" w:eastAsia="Calibri" w:hAnsi="Times New Roman" w:cs="Times New Roman"/>
          <w:sz w:val="24"/>
          <w:szCs w:val="24"/>
        </w:rPr>
        <w:t xml:space="preserve">the nonnative </w:t>
      </w:r>
      <w:del w:id="30" w:author="Perry, Kayla" w:date="2025-06-22T09:28:00Z" w16du:dateUtc="2025-06-22T13:28:00Z">
        <w:r w:rsidR="00DE0994" w:rsidDel="008C44FA">
          <w:rPr>
            <w:rFonts w:ascii="Times New Roman" w:eastAsia="Calibri" w:hAnsi="Times New Roman" w:cs="Times New Roman"/>
            <w:sz w:val="24"/>
            <w:szCs w:val="24"/>
          </w:rPr>
          <w:delText xml:space="preserve">pest </w:delText>
        </w:r>
      </w:del>
      <w:r w:rsidR="00DE0994">
        <w:rPr>
          <w:rFonts w:ascii="Times New Roman" w:eastAsia="Calibri" w:hAnsi="Times New Roman" w:cs="Times New Roman"/>
          <w:sz w:val="24"/>
          <w:szCs w:val="24"/>
        </w:rPr>
        <w:t>insect.</w:t>
      </w:r>
      <w:r w:rsidR="00E05C06">
        <w:rPr>
          <w:rFonts w:ascii="Times New Roman" w:eastAsia="Calibri" w:hAnsi="Times New Roman" w:cs="Times New Roman"/>
          <w:sz w:val="24"/>
          <w:szCs w:val="24"/>
        </w:rPr>
        <w:t xml:space="preserve"> </w:t>
      </w:r>
      <w:r w:rsidR="00793D3A">
        <w:rPr>
          <w:rFonts w:ascii="Times New Roman" w:eastAsia="Calibri" w:hAnsi="Times New Roman" w:cs="Times New Roman"/>
          <w:sz w:val="24"/>
          <w:szCs w:val="24"/>
        </w:rPr>
        <w:t>Eventually, h</w:t>
      </w:r>
      <w:r w:rsidR="007723F2">
        <w:rPr>
          <w:rFonts w:ascii="Times New Roman" w:eastAsia="Calibri" w:hAnsi="Times New Roman" w:cs="Times New Roman"/>
          <w:sz w:val="24"/>
          <w:szCs w:val="24"/>
        </w:rPr>
        <w:t>ost tree species</w:t>
      </w:r>
      <w:r w:rsidR="00AA793B">
        <w:rPr>
          <w:rFonts w:ascii="Times New Roman" w:eastAsia="Calibri" w:hAnsi="Times New Roman" w:cs="Times New Roman"/>
          <w:sz w:val="24"/>
          <w:szCs w:val="24"/>
        </w:rPr>
        <w:t xml:space="preserve"> may be </w:t>
      </w:r>
      <w:r w:rsidR="008924E4">
        <w:rPr>
          <w:rFonts w:ascii="Times New Roman" w:eastAsia="Calibri" w:hAnsi="Times New Roman" w:cs="Times New Roman"/>
          <w:sz w:val="24"/>
          <w:szCs w:val="24"/>
        </w:rPr>
        <w:t>functionally eliminated from forests, or they may persist</w:t>
      </w:r>
      <w:r w:rsidR="00E05C06">
        <w:rPr>
          <w:rFonts w:ascii="Times New Roman" w:eastAsia="Calibri" w:hAnsi="Times New Roman" w:cs="Times New Roman"/>
          <w:sz w:val="24"/>
          <w:szCs w:val="24"/>
        </w:rPr>
        <w:t xml:space="preserve"> </w:t>
      </w:r>
      <w:r w:rsidR="00742F82">
        <w:rPr>
          <w:rFonts w:ascii="Times New Roman" w:eastAsia="Calibri" w:hAnsi="Times New Roman" w:cs="Times New Roman"/>
          <w:sz w:val="24"/>
          <w:szCs w:val="24"/>
        </w:rPr>
        <w:fldChar w:fldCharType="begin"/>
      </w:r>
      <w:r w:rsidR="00742F82">
        <w:rPr>
          <w:rFonts w:ascii="Times New Roman" w:eastAsia="Calibri" w:hAnsi="Times New Roman" w:cs="Times New Roman"/>
          <w:sz w:val="24"/>
          <w:szCs w:val="24"/>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Pr>
          <w:rFonts w:ascii="Times New Roman" w:eastAsia="Calibri" w:hAnsi="Times New Roman" w:cs="Times New Roman"/>
          <w:sz w:val="24"/>
          <w:szCs w:val="24"/>
        </w:rPr>
        <w:fldChar w:fldCharType="separate"/>
      </w:r>
      <w:r w:rsidR="00742F82" w:rsidRPr="00742F82">
        <w:rPr>
          <w:rFonts w:ascii="Times New Roman" w:hAnsi="Times New Roman" w:cs="Times New Roman"/>
          <w:sz w:val="24"/>
        </w:rPr>
        <w:t>(McCormick and Platt 1980)</w:t>
      </w:r>
      <w:r w:rsidR="00742F82">
        <w:rPr>
          <w:rFonts w:ascii="Times New Roman" w:eastAsia="Calibri" w:hAnsi="Times New Roman" w:cs="Times New Roman"/>
          <w:sz w:val="24"/>
          <w:szCs w:val="24"/>
        </w:rPr>
        <w:fldChar w:fldCharType="end"/>
      </w:r>
      <w:r w:rsidR="00793D3A">
        <w:rPr>
          <w:rFonts w:ascii="Times New Roman" w:eastAsia="Calibri" w:hAnsi="Times New Roman" w:cs="Times New Roman"/>
          <w:sz w:val="24"/>
          <w:szCs w:val="24"/>
        </w:rPr>
        <w:t>.</w:t>
      </w:r>
      <w:r w:rsidR="007F7186">
        <w:rPr>
          <w:rFonts w:ascii="Times New Roman" w:eastAsia="Calibri" w:hAnsi="Times New Roman" w:cs="Times New Roman"/>
          <w:sz w:val="24"/>
          <w:szCs w:val="24"/>
        </w:rPr>
        <w:t xml:space="preserve"> </w:t>
      </w:r>
      <w:r w:rsidR="00A5486A">
        <w:rPr>
          <w:rFonts w:ascii="Times New Roman" w:eastAsia="Calibri" w:hAnsi="Times New Roman" w:cs="Times New Roman"/>
          <w:sz w:val="24"/>
          <w:szCs w:val="24"/>
        </w:rPr>
        <w:t>If the</w:t>
      </w:r>
      <w:r w:rsidR="00331658">
        <w:rPr>
          <w:rFonts w:ascii="Times New Roman" w:eastAsia="Calibri" w:hAnsi="Times New Roman" w:cs="Times New Roman"/>
          <w:sz w:val="24"/>
          <w:szCs w:val="24"/>
        </w:rPr>
        <w:t xml:space="preserve">y do persist, they may </w:t>
      </w:r>
      <w:r w:rsidR="004256FA">
        <w:rPr>
          <w:rFonts w:ascii="Times New Roman" w:eastAsia="Calibri" w:hAnsi="Times New Roman" w:cs="Times New Roman"/>
          <w:sz w:val="24"/>
          <w:szCs w:val="24"/>
        </w:rPr>
        <w:t>do so in a different size range, or only within</w:t>
      </w:r>
      <w:r w:rsidR="00700DFC">
        <w:rPr>
          <w:rFonts w:ascii="Times New Roman" w:eastAsia="Calibri" w:hAnsi="Times New Roman" w:cs="Times New Roman"/>
          <w:sz w:val="24"/>
          <w:szCs w:val="24"/>
        </w:rPr>
        <w:t xml:space="preserve"> certain forest types</w:t>
      </w:r>
      <w:r w:rsidR="00AE3E67">
        <w:rPr>
          <w:rFonts w:ascii="Times New Roman" w:eastAsia="Calibri" w:hAnsi="Times New Roman" w:cs="Times New Roman"/>
          <w:sz w:val="24"/>
          <w:szCs w:val="24"/>
        </w:rPr>
        <w:t xml:space="preserve"> </w:t>
      </w:r>
      <w:r w:rsidR="00AE3E67">
        <w:rPr>
          <w:rFonts w:ascii="Times New Roman" w:eastAsia="Calibri" w:hAnsi="Times New Roman" w:cs="Times New Roman"/>
          <w:sz w:val="24"/>
          <w:szCs w:val="24"/>
        </w:rPr>
        <w:fldChar w:fldCharType="begin"/>
      </w:r>
      <w:r w:rsidR="00AE3E67">
        <w:rPr>
          <w:rFonts w:ascii="Times New Roman" w:eastAsia="Calibri" w:hAnsi="Times New Roman" w:cs="Times New Roman"/>
          <w:sz w:val="24"/>
          <w:szCs w:val="24"/>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Pr>
          <w:rFonts w:ascii="Times New Roman" w:eastAsia="Calibri" w:hAnsi="Times New Roman" w:cs="Times New Roman"/>
          <w:sz w:val="24"/>
          <w:szCs w:val="24"/>
        </w:rPr>
        <w:fldChar w:fldCharType="separate"/>
      </w:r>
      <w:r w:rsidR="00AE3E67" w:rsidRPr="00AE3E67">
        <w:rPr>
          <w:rFonts w:ascii="Times New Roman" w:hAnsi="Times New Roman" w:cs="Times New Roman"/>
          <w:sz w:val="24"/>
        </w:rPr>
        <w:t>(Barnes 1976)</w:t>
      </w:r>
      <w:r w:rsidR="00AE3E67">
        <w:rPr>
          <w:rFonts w:ascii="Times New Roman" w:eastAsia="Calibri" w:hAnsi="Times New Roman" w:cs="Times New Roman"/>
          <w:sz w:val="24"/>
          <w:szCs w:val="24"/>
        </w:rPr>
        <w:fldChar w:fldCharType="end"/>
      </w:r>
      <w:r w:rsidR="00700DFC">
        <w:rPr>
          <w:rFonts w:ascii="Times New Roman" w:eastAsia="Calibri" w:hAnsi="Times New Roman" w:cs="Times New Roman"/>
          <w:sz w:val="24"/>
          <w:szCs w:val="24"/>
        </w:rPr>
        <w:t>.</w:t>
      </w:r>
    </w:p>
    <w:p w14:paraId="69100FF1" w14:textId="77777777" w:rsidR="00DF060D" w:rsidRDefault="00DF060D">
      <w:pPr>
        <w:rPr>
          <w:rFonts w:ascii="Times New Roman" w:hAnsi="Times New Roman" w:cs="Times New Roman"/>
          <w:sz w:val="24"/>
          <w:szCs w:val="24"/>
        </w:rPr>
      </w:pPr>
    </w:p>
    <w:p w14:paraId="0078C0E8" w14:textId="665C332C" w:rsidR="007C4625" w:rsidRPr="00612AE8" w:rsidRDefault="00F90FF2" w:rsidP="00F90FF2">
      <w:pPr>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Emerald ash borer (EAB, </w:t>
      </w:r>
      <w:r w:rsidRPr="00F90FF2">
        <w:rPr>
          <w:rFonts w:ascii="Times New Roman" w:eastAsia="Calibri" w:hAnsi="Times New Roman" w:cs="Times New Roman"/>
          <w:i/>
          <w:iCs/>
          <w:sz w:val="24"/>
          <w:szCs w:val="24"/>
        </w:rPr>
        <w:t xml:space="preserve">Agrilus </w:t>
      </w:r>
      <w:proofErr w:type="spellStart"/>
      <w:r w:rsidRPr="00F90FF2">
        <w:rPr>
          <w:rFonts w:ascii="Times New Roman" w:eastAsia="Calibri" w:hAnsi="Times New Roman" w:cs="Times New Roman"/>
          <w:i/>
          <w:iCs/>
          <w:sz w:val="24"/>
          <w:szCs w:val="24"/>
        </w:rPr>
        <w:t>planipennis</w:t>
      </w:r>
      <w:proofErr w:type="spellEnd"/>
      <w:r w:rsidRPr="00F90FF2">
        <w:rPr>
          <w:rFonts w:ascii="Times New Roman" w:eastAsia="Calibri" w:hAnsi="Times New Roman" w:cs="Times New Roman"/>
          <w:sz w:val="24"/>
          <w:szCs w:val="24"/>
        </w:rPr>
        <w:t xml:space="preserve"> </w:t>
      </w:r>
      <w:proofErr w:type="spellStart"/>
      <w:r w:rsidRPr="00F90FF2">
        <w:rPr>
          <w:rFonts w:ascii="Times New Roman" w:eastAsia="Calibri" w:hAnsi="Times New Roman" w:cs="Times New Roman"/>
          <w:sz w:val="24"/>
          <w:szCs w:val="24"/>
        </w:rPr>
        <w:t>Fairmaire</w:t>
      </w:r>
      <w:proofErr w:type="spellEnd"/>
      <w:r w:rsidRPr="00F90FF2">
        <w:rPr>
          <w:rFonts w:ascii="Times New Roman" w:eastAsia="Calibri" w:hAnsi="Times New Roman" w:cs="Times New Roman"/>
          <w:sz w:val="24"/>
          <w:szCs w:val="24"/>
        </w:rPr>
        <w:t xml:space="preserve">) is an introduced woodboring beetle (Coleoptera: </w:t>
      </w:r>
      <w:proofErr w:type="spellStart"/>
      <w:r w:rsidRPr="00F90FF2">
        <w:rPr>
          <w:rFonts w:ascii="Times New Roman" w:eastAsia="Calibri" w:hAnsi="Times New Roman" w:cs="Times New Roman"/>
          <w:sz w:val="24"/>
          <w:szCs w:val="24"/>
        </w:rPr>
        <w:t>Buprestidae</w:t>
      </w:r>
      <w:proofErr w:type="spellEnd"/>
      <w:r w:rsidRPr="00F90FF2">
        <w:rPr>
          <w:rFonts w:ascii="Times New Roman" w:eastAsia="Calibri" w:hAnsi="Times New Roman" w:cs="Times New Roman"/>
          <w:sz w:val="24"/>
          <w:szCs w:val="24"/>
        </w:rPr>
        <w:t>) that has had substantial direct and indirect ecological impacts in forests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2018)</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First identified near Detroit, Michigan in 2002, EAB has since spread throughout the eastern United States and Canada. Extensive mortality of North American ash (</w:t>
      </w:r>
      <w:r w:rsidRPr="00F90FF2">
        <w:rPr>
          <w:rFonts w:ascii="Times New Roman" w:eastAsia="Calibri" w:hAnsi="Times New Roman" w:cs="Times New Roman"/>
          <w:i/>
          <w:iCs/>
          <w:sz w:val="24"/>
          <w:szCs w:val="24"/>
        </w:rPr>
        <w:t>Fraxinus</w:t>
      </w:r>
      <w:r w:rsidRPr="00F90FF2">
        <w:rPr>
          <w:rFonts w:ascii="Times New Roman" w:eastAsia="Calibri" w:hAnsi="Times New Roman" w:cs="Times New Roman"/>
          <w:sz w:val="24"/>
          <w:szCs w:val="24"/>
        </w:rPr>
        <w:t xml:space="preserve"> spp.) has occurred in regions where EAB has become established, including widely distributed white ash (</w:t>
      </w:r>
      <w:r w:rsidRPr="00F90FF2">
        <w:rPr>
          <w:rFonts w:ascii="Times New Roman" w:eastAsia="Calibri" w:hAnsi="Times New Roman" w:cs="Times New Roman"/>
          <w:i/>
          <w:iCs/>
          <w:sz w:val="24"/>
          <w:szCs w:val="24"/>
        </w:rPr>
        <w:t>Fraxinus americana</w:t>
      </w:r>
      <w:r w:rsidRPr="00F90FF2">
        <w:rPr>
          <w:rFonts w:ascii="Times New Roman" w:eastAsia="Calibri" w:hAnsi="Times New Roman" w:cs="Times New Roman"/>
          <w:sz w:val="24"/>
          <w:szCs w:val="24"/>
        </w:rPr>
        <w:t xml:space="preserve"> L.), green ash (</w:t>
      </w:r>
      <w:r w:rsidRPr="00F90FF2">
        <w:rPr>
          <w:rFonts w:ascii="Times New Roman" w:eastAsia="Calibri" w:hAnsi="Times New Roman" w:cs="Times New Roman"/>
          <w:i/>
          <w:iCs/>
          <w:sz w:val="24"/>
          <w:szCs w:val="24"/>
        </w:rPr>
        <w:t>Fraxinus pennsylvanica</w:t>
      </w:r>
      <w:r w:rsidRPr="00F90FF2">
        <w:rPr>
          <w:rFonts w:ascii="Times New Roman" w:eastAsia="Calibri" w:hAnsi="Times New Roman" w:cs="Times New Roman"/>
          <w:sz w:val="24"/>
          <w:szCs w:val="24"/>
        </w:rPr>
        <w:t xml:space="preserve"> Marsh), and black ash (</w:t>
      </w:r>
      <w:r w:rsidRPr="00F90FF2">
        <w:rPr>
          <w:rFonts w:ascii="Times New Roman" w:eastAsia="Calibri" w:hAnsi="Times New Roman" w:cs="Times New Roman"/>
          <w:i/>
          <w:iCs/>
          <w:sz w:val="24"/>
          <w:szCs w:val="24"/>
        </w:rPr>
        <w:t>Fraxinus nigra</w:t>
      </w:r>
      <w:r w:rsidRPr="00F90FF2">
        <w:rPr>
          <w:rFonts w:ascii="Times New Roman" w:eastAsia="Calibri" w:hAnsi="Times New Roman" w:cs="Times New Roman"/>
          <w:sz w:val="24"/>
          <w:szCs w:val="24"/>
        </w:rPr>
        <w:t xml:space="preserve"> Marsh)</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E313C">
        <w:rPr>
          <w:rFonts w:ascii="Times New Roman" w:eastAsia="Calibri" w:hAnsi="Times New Roman" w:cs="Times New Roman"/>
          <w:sz w:val="24"/>
          <w:szCs w:val="24"/>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F90FF2">
        <w:rPr>
          <w:rFonts w:ascii="Times New Roman" w:eastAsia="Calibri" w:hAnsi="Times New Roman" w:cs="Times New Roman"/>
          <w:sz w:val="24"/>
          <w:szCs w:val="24"/>
        </w:rPr>
        <w:fldChar w:fldCharType="separate"/>
      </w:r>
      <w:r w:rsidR="00FE313C" w:rsidRPr="00FE313C">
        <w:rPr>
          <w:rFonts w:ascii="Times New Roman" w:hAnsi="Times New Roman" w:cs="Times New Roman"/>
          <w:sz w:val="24"/>
        </w:rPr>
        <w:t>(Burns and Honkala 1990)</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For example, mixed deciduous forests near the epicenter of the EAB invasion experienced more than 99% mortality of canopy ash by 2009</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t>Concurrent with the death of mature ash, viable seed production</w:t>
      </w:r>
      <w:r w:rsidR="00353360">
        <w:rPr>
          <w:rFonts w:ascii="Times New Roman" w:eastAsia="Calibri" w:hAnsi="Times New Roman" w:cs="Times New Roman"/>
          <w:sz w:val="24"/>
          <w:szCs w:val="24"/>
        </w:rPr>
        <w:t xml:space="preserve"> decline</w:t>
      </w:r>
      <w:ins w:id="31" w:author="Perry, Kayla" w:date="2025-06-23T08:12:00Z" w16du:dateUtc="2025-06-23T12:12:00Z">
        <w:r w:rsidR="00153EBB">
          <w:rPr>
            <w:rFonts w:ascii="Times New Roman" w:eastAsia="Calibri" w:hAnsi="Times New Roman" w:cs="Times New Roman"/>
            <w:sz w:val="24"/>
            <w:szCs w:val="24"/>
          </w:rPr>
          <w:t>d</w:t>
        </w:r>
      </w:ins>
      <w:del w:id="32" w:author="Perry, Kayla" w:date="2025-06-23T08:12:00Z" w16du:dateUtc="2025-06-23T12:12:00Z">
        <w:r w:rsidR="00353360" w:rsidDel="00153EBB">
          <w:rPr>
            <w:rFonts w:ascii="Times New Roman" w:eastAsia="Calibri" w:hAnsi="Times New Roman" w:cs="Times New Roman"/>
            <w:sz w:val="24"/>
            <w:szCs w:val="24"/>
          </w:rPr>
          <w:delText>s</w:delText>
        </w:r>
      </w:del>
      <w:r w:rsidR="00353360">
        <w:rPr>
          <w:rFonts w:ascii="Times New Roman" w:eastAsia="Calibri" w:hAnsi="Times New Roman" w:cs="Times New Roman"/>
          <w:sz w:val="24"/>
          <w:szCs w:val="24"/>
        </w:rPr>
        <w:t xml:space="preserve"> precipitously, </w:t>
      </w:r>
      <w:r w:rsidR="008654F5">
        <w:rPr>
          <w:rFonts w:ascii="Times New Roman" w:eastAsia="Calibri" w:hAnsi="Times New Roman" w:cs="Times New Roman"/>
          <w:sz w:val="24"/>
          <w:szCs w:val="24"/>
        </w:rPr>
        <w:t xml:space="preserve">which threatens to eliminate the genus </w:t>
      </w:r>
      <w:r w:rsidR="008654F5" w:rsidRPr="008654F5">
        <w:rPr>
          <w:rFonts w:ascii="Times New Roman" w:eastAsia="Calibri" w:hAnsi="Times New Roman" w:cs="Times New Roman"/>
          <w:i/>
          <w:iCs/>
          <w:sz w:val="24"/>
          <w:szCs w:val="24"/>
        </w:rPr>
        <w:t>Fraxinus</w:t>
      </w:r>
      <w:r w:rsidR="008654F5">
        <w:rPr>
          <w:rFonts w:ascii="Times New Roman" w:eastAsia="Calibri" w:hAnsi="Times New Roman" w:cs="Times New Roman"/>
          <w:sz w:val="24"/>
          <w:szCs w:val="24"/>
        </w:rPr>
        <w:t xml:space="preserve"> from forests</w:t>
      </w:r>
      <w:r w:rsidR="0004787B">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fldChar w:fldCharType="begin"/>
      </w:r>
      <w:r w:rsidR="0004787B">
        <w:rPr>
          <w:rFonts w:ascii="Times New Roman" w:eastAsia="Calibri" w:hAnsi="Times New Roman" w:cs="Times New Roman"/>
          <w:sz w:val="24"/>
          <w:szCs w:val="24"/>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F90FF2">
        <w:rPr>
          <w:rFonts w:ascii="Times New Roman" w:eastAsia="Calibri" w:hAnsi="Times New Roman" w:cs="Times New Roman"/>
          <w:sz w:val="24"/>
          <w:szCs w:val="24"/>
        </w:rPr>
        <w:fldChar w:fldCharType="separate"/>
      </w:r>
      <w:r w:rsidR="0004787B" w:rsidRPr="00F43F6A">
        <w:rPr>
          <w:rFonts w:ascii="Times New Roman" w:hAnsi="Times New Roman" w:cs="Times New Roman"/>
          <w:sz w:val="24"/>
        </w:rPr>
        <w:t>(Klooster et al. 2014)</w:t>
      </w:r>
      <w:r w:rsidR="0004787B" w:rsidRPr="00F90FF2">
        <w:rPr>
          <w:rFonts w:ascii="Times New Roman" w:eastAsia="Calibri" w:hAnsi="Times New Roman" w:cs="Times New Roman"/>
          <w:sz w:val="24"/>
          <w:szCs w:val="24"/>
        </w:rPr>
        <w:fldChar w:fldCharType="end"/>
      </w:r>
      <w:r w:rsidR="0004787B">
        <w:rPr>
          <w:rFonts w:ascii="Times New Roman" w:eastAsia="Calibri" w:hAnsi="Times New Roman" w:cs="Times New Roman"/>
          <w:sz w:val="24"/>
          <w:szCs w:val="24"/>
        </w:rPr>
        <w:t xml:space="preserve">. </w:t>
      </w:r>
      <w:r w:rsidR="007C4625" w:rsidRPr="00A43569">
        <w:rPr>
          <w:rFonts w:ascii="Times New Roman" w:hAnsi="Times New Roman" w:cs="Times New Roman"/>
          <w:sz w:val="24"/>
          <w:szCs w:val="24"/>
        </w:rPr>
        <w:t>To control EAB populations, several biological control agents</w:t>
      </w:r>
      <w:r w:rsidR="0096245D">
        <w:rPr>
          <w:rFonts w:ascii="Times New Roman" w:hAnsi="Times New Roman" w:cs="Times New Roman"/>
          <w:sz w:val="24"/>
          <w:szCs w:val="24"/>
        </w:rPr>
        <w:t xml:space="preserve"> native to east Asia</w:t>
      </w:r>
      <w:r w:rsidR="007C4625" w:rsidRPr="00A43569">
        <w:rPr>
          <w:rFonts w:ascii="Times New Roman" w:hAnsi="Times New Roman" w:cs="Times New Roman"/>
          <w:sz w:val="24"/>
          <w:szCs w:val="24"/>
        </w:rPr>
        <w:t xml:space="preserve"> have been </w:t>
      </w:r>
      <w:r w:rsidR="0096245D">
        <w:rPr>
          <w:rFonts w:ascii="Times New Roman" w:hAnsi="Times New Roman" w:cs="Times New Roman"/>
          <w:sz w:val="24"/>
          <w:szCs w:val="24"/>
        </w:rPr>
        <w:t>widely released in</w:t>
      </w:r>
      <w:r w:rsidR="007C4625" w:rsidRPr="00A43569">
        <w:rPr>
          <w:rFonts w:ascii="Times New Roman" w:hAnsi="Times New Roman" w:cs="Times New Roman"/>
          <w:sz w:val="24"/>
          <w:szCs w:val="24"/>
        </w:rPr>
        <w:t xml:space="preserve"> eastern North America</w:t>
      </w:r>
      <w:r w:rsidR="00984A1B">
        <w:rPr>
          <w:rFonts w:ascii="Times New Roman" w:hAnsi="Times New Roman" w:cs="Times New Roman"/>
          <w:sz w:val="24"/>
          <w:szCs w:val="24"/>
        </w:rPr>
        <w:t xml:space="preserve">. </w:t>
      </w:r>
      <w:r w:rsidR="00547EBF">
        <w:rPr>
          <w:rFonts w:ascii="Times New Roman" w:hAnsi="Times New Roman" w:cs="Times New Roman"/>
          <w:sz w:val="24"/>
          <w:szCs w:val="24"/>
        </w:rPr>
        <w:t xml:space="preserve">Three </w:t>
      </w:r>
      <w:del w:id="33" w:author="Perry, Kayla" w:date="2025-06-23T08:13:00Z" w16du:dateUtc="2025-06-23T12:13:00Z">
        <w:r w:rsidR="00547EBF" w:rsidDel="00DC6437">
          <w:rPr>
            <w:rFonts w:ascii="Times New Roman" w:hAnsi="Times New Roman" w:cs="Times New Roman"/>
            <w:sz w:val="24"/>
            <w:szCs w:val="24"/>
          </w:rPr>
          <w:delText>out of four</w:delText>
        </w:r>
        <w:r w:rsidR="00984A1B" w:rsidDel="0021320D">
          <w:rPr>
            <w:rFonts w:ascii="Times New Roman" w:hAnsi="Times New Roman" w:cs="Times New Roman"/>
            <w:sz w:val="24"/>
            <w:szCs w:val="24"/>
          </w:rPr>
          <w:delText xml:space="preserve"> </w:delText>
        </w:r>
      </w:del>
      <w:r w:rsidR="00984A1B">
        <w:rPr>
          <w:rFonts w:ascii="Times New Roman" w:hAnsi="Times New Roman" w:cs="Times New Roman"/>
          <w:sz w:val="24"/>
          <w:szCs w:val="24"/>
        </w:rPr>
        <w:t>p</w:t>
      </w:r>
      <w:r w:rsidR="009E2046">
        <w:rPr>
          <w:rFonts w:ascii="Times New Roman" w:hAnsi="Times New Roman" w:cs="Times New Roman"/>
          <w:sz w:val="24"/>
          <w:szCs w:val="24"/>
        </w:rPr>
        <w:t>arasitoid wasp</w:t>
      </w:r>
      <w:r w:rsidR="00547EBF">
        <w:rPr>
          <w:rFonts w:ascii="Times New Roman" w:hAnsi="Times New Roman" w:cs="Times New Roman"/>
          <w:sz w:val="24"/>
          <w:szCs w:val="24"/>
        </w:rPr>
        <w:t xml:space="preserve"> species</w:t>
      </w:r>
      <w:r w:rsidR="009E2046">
        <w:rPr>
          <w:rFonts w:ascii="Times New Roman" w:hAnsi="Times New Roman" w:cs="Times New Roman"/>
          <w:sz w:val="24"/>
          <w:szCs w:val="24"/>
        </w:rPr>
        <w:t xml:space="preserve"> have established</w:t>
      </w:r>
      <w:r w:rsidR="00A6288A">
        <w:rPr>
          <w:rFonts w:ascii="Times New Roman" w:hAnsi="Times New Roman" w:cs="Times New Roman"/>
          <w:sz w:val="24"/>
          <w:szCs w:val="24"/>
        </w:rPr>
        <w:t xml:space="preserve"> </w:t>
      </w:r>
      <w:r w:rsidR="000A2B68">
        <w:rPr>
          <w:rFonts w:ascii="Times New Roman" w:hAnsi="Times New Roman" w:cs="Times New Roman"/>
          <w:sz w:val="24"/>
          <w:szCs w:val="24"/>
        </w:rPr>
        <w:t xml:space="preserve">and </w:t>
      </w:r>
      <w:r w:rsidR="008732D2">
        <w:rPr>
          <w:rFonts w:ascii="Times New Roman" w:hAnsi="Times New Roman" w:cs="Times New Roman"/>
          <w:sz w:val="24"/>
          <w:szCs w:val="24"/>
        </w:rPr>
        <w:t>are</w:t>
      </w:r>
      <w:r w:rsidR="000A2B68">
        <w:rPr>
          <w:rFonts w:ascii="Times New Roman" w:hAnsi="Times New Roman" w:cs="Times New Roman"/>
          <w:sz w:val="24"/>
          <w:szCs w:val="24"/>
        </w:rPr>
        <w:t xml:space="preserve"> impact</w:t>
      </w:r>
      <w:r w:rsidR="008732D2">
        <w:rPr>
          <w:rFonts w:ascii="Times New Roman" w:hAnsi="Times New Roman" w:cs="Times New Roman"/>
          <w:sz w:val="24"/>
          <w:szCs w:val="24"/>
        </w:rPr>
        <w:t>ing</w:t>
      </w:r>
      <w:r w:rsidR="000A2B68">
        <w:rPr>
          <w:rFonts w:ascii="Times New Roman" w:hAnsi="Times New Roman" w:cs="Times New Roman"/>
          <w:sz w:val="24"/>
          <w:szCs w:val="24"/>
        </w:rPr>
        <w:t xml:space="preserve"> EAB</w:t>
      </w:r>
      <w:r w:rsidR="00547EBF">
        <w:rPr>
          <w:rFonts w:ascii="Times New Roman" w:hAnsi="Times New Roman" w:cs="Times New Roman"/>
          <w:sz w:val="24"/>
          <w:szCs w:val="24"/>
        </w:rPr>
        <w:t xml:space="preserve"> populations </w:t>
      </w:r>
      <w:r w:rsidR="00A6288A">
        <w:rPr>
          <w:rFonts w:ascii="Times New Roman" w:hAnsi="Times New Roman" w:cs="Times New Roman"/>
          <w:sz w:val="24"/>
          <w:szCs w:val="24"/>
        </w:rPr>
        <w:fldChar w:fldCharType="begin"/>
      </w:r>
      <w:r w:rsidR="001A0D48">
        <w:rPr>
          <w:rFonts w:ascii="Times New Roman" w:hAnsi="Times New Roman" w:cs="Times New Roman"/>
          <w:sz w:val="24"/>
          <w:szCs w:val="24"/>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Pr>
          <w:rFonts w:ascii="Times New Roman" w:hAnsi="Times New Roman" w:cs="Times New Roman"/>
          <w:sz w:val="24"/>
          <w:szCs w:val="24"/>
        </w:rPr>
        <w:fldChar w:fldCharType="separate"/>
      </w:r>
      <w:r w:rsidR="001A0D48" w:rsidRPr="001A0D48">
        <w:rPr>
          <w:rFonts w:ascii="Times New Roman" w:hAnsi="Times New Roman" w:cs="Times New Roman"/>
          <w:sz w:val="24"/>
        </w:rPr>
        <w:t>(Duan et al. 2015, 2023, Aker et al. 2022, Quinn et al. 2023)</w:t>
      </w:r>
      <w:r w:rsidR="00A6288A">
        <w:rPr>
          <w:rFonts w:ascii="Times New Roman" w:hAnsi="Times New Roman" w:cs="Times New Roman"/>
          <w:sz w:val="24"/>
          <w:szCs w:val="24"/>
        </w:rPr>
        <w:fldChar w:fldCharType="end"/>
      </w:r>
      <w:r w:rsidR="003178AE">
        <w:rPr>
          <w:rFonts w:ascii="Times New Roman" w:hAnsi="Times New Roman" w:cs="Times New Roman"/>
          <w:sz w:val="24"/>
          <w:szCs w:val="24"/>
        </w:rPr>
        <w:t>.</w:t>
      </w:r>
    </w:p>
    <w:p w14:paraId="4A91FDC5" w14:textId="5C6E4F6B" w:rsidR="00E37BF9" w:rsidRDefault="00E37BF9" w:rsidP="00F90FF2">
      <w:pPr>
        <w:rPr>
          <w:rFonts w:ascii="Times New Roman" w:eastAsia="Calibri" w:hAnsi="Times New Roman" w:cs="Times New Roman"/>
          <w:sz w:val="24"/>
          <w:szCs w:val="24"/>
        </w:rPr>
      </w:pPr>
    </w:p>
    <w:p w14:paraId="1233CB30" w14:textId="048DDDD5" w:rsidR="008C33D9" w:rsidRPr="00664ED4" w:rsidRDefault="00F90FF2">
      <w:pPr>
        <w:rPr>
          <w:rFonts w:ascii="Times New Roman" w:eastAsia="Calibri" w:hAnsi="Times New Roman" w:cs="Times New Roman"/>
          <w:sz w:val="24"/>
          <w:szCs w:val="24"/>
        </w:rPr>
      </w:pPr>
      <w:r w:rsidRPr="00F90FF2">
        <w:rPr>
          <w:rFonts w:ascii="Times New Roman" w:eastAsia="Calibri" w:hAnsi="Times New Roman" w:cs="Times New Roman"/>
          <w:sz w:val="24"/>
          <w:szCs w:val="24"/>
        </w:rPr>
        <w:lastRenderedPageBreak/>
        <w:t xml:space="preserve">Although the majority of mature ash have died, ash seedlings and saplings that </w:t>
      </w:r>
      <w:r w:rsidR="00A43452">
        <w:rPr>
          <w:rFonts w:ascii="Times New Roman" w:eastAsia="Calibri" w:hAnsi="Times New Roman" w:cs="Times New Roman"/>
          <w:sz w:val="24"/>
          <w:szCs w:val="24"/>
        </w:rPr>
        <w:t>were</w:t>
      </w:r>
      <w:r w:rsidRPr="00F90FF2">
        <w:rPr>
          <w:rFonts w:ascii="Times New Roman" w:eastAsia="Calibri" w:hAnsi="Times New Roman" w:cs="Times New Roman"/>
          <w:sz w:val="24"/>
          <w:szCs w:val="24"/>
        </w:rPr>
        <w:t xml:space="preserve"> too small to be colonized by EAB</w:t>
      </w:r>
      <w:r w:rsidR="00266794">
        <w:rPr>
          <w:rFonts w:ascii="Times New Roman" w:eastAsia="Calibri" w:hAnsi="Times New Roman" w:cs="Times New Roman"/>
          <w:sz w:val="24"/>
          <w:szCs w:val="24"/>
        </w:rPr>
        <w:t xml:space="preserve"> during the initial wave</w:t>
      </w:r>
      <w:r w:rsidR="009A7813">
        <w:rPr>
          <w:rFonts w:ascii="Times New Roman" w:eastAsia="Calibri" w:hAnsi="Times New Roman" w:cs="Times New Roman"/>
          <w:sz w:val="24"/>
          <w:szCs w:val="24"/>
        </w:rPr>
        <w:t xml:space="preserve"> of mortality</w:t>
      </w:r>
      <w:r w:rsidRPr="00F90FF2">
        <w:rPr>
          <w:rFonts w:ascii="Times New Roman" w:eastAsia="Calibri" w:hAnsi="Times New Roman" w:cs="Times New Roman"/>
          <w:sz w:val="24"/>
          <w:szCs w:val="24"/>
        </w:rPr>
        <w:t xml:space="preserve"> </w:t>
      </w:r>
      <w:r w:rsidR="00653401">
        <w:rPr>
          <w:rFonts w:ascii="Times New Roman" w:eastAsia="Calibri" w:hAnsi="Times New Roman" w:cs="Times New Roman"/>
          <w:sz w:val="24"/>
          <w:szCs w:val="24"/>
        </w:rPr>
        <w:t>are</w:t>
      </w:r>
      <w:r w:rsidRPr="00F90FF2">
        <w:rPr>
          <w:rFonts w:ascii="Times New Roman" w:eastAsia="Calibri" w:hAnsi="Times New Roman" w:cs="Times New Roman"/>
          <w:sz w:val="24"/>
          <w:szCs w:val="24"/>
        </w:rPr>
        <w:t xml:space="preserve"> abundant in </w:t>
      </w:r>
      <w:r w:rsidR="00B16F3B">
        <w:rPr>
          <w:rFonts w:ascii="Times New Roman" w:eastAsia="Calibri" w:hAnsi="Times New Roman" w:cs="Times New Roman"/>
          <w:sz w:val="24"/>
          <w:szCs w:val="24"/>
        </w:rPr>
        <w:t>many</w:t>
      </w:r>
      <w:r w:rsidRPr="00F90FF2">
        <w:rPr>
          <w:rFonts w:ascii="Times New Roman" w:eastAsia="Calibri" w:hAnsi="Times New Roman" w:cs="Times New Roman"/>
          <w:sz w:val="24"/>
          <w:szCs w:val="24"/>
        </w:rPr>
        <w:t xml:space="preserve"> forest understories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(Aubin et al. 2015, Ward et al. 2021)</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002261EA">
        <w:rPr>
          <w:rFonts w:ascii="Times New Roman" w:eastAsia="Calibri" w:hAnsi="Times New Roman" w:cs="Times New Roman"/>
          <w:sz w:val="24"/>
          <w:szCs w:val="24"/>
        </w:rPr>
        <w:t xml:space="preserve"> </w:t>
      </w:r>
      <w:r w:rsidR="00F23B53">
        <w:rPr>
          <w:rFonts w:ascii="Times New Roman" w:eastAsia="Calibri" w:hAnsi="Times New Roman" w:cs="Times New Roman"/>
          <w:sz w:val="24"/>
          <w:szCs w:val="24"/>
        </w:rPr>
        <w:t xml:space="preserve">If this regeneration grows large enough </w:t>
      </w:r>
      <w:r w:rsidR="00A276FE">
        <w:rPr>
          <w:rFonts w:ascii="Times New Roman" w:eastAsia="Calibri" w:hAnsi="Times New Roman" w:cs="Times New Roman"/>
          <w:sz w:val="24"/>
          <w:szCs w:val="24"/>
        </w:rPr>
        <w:t xml:space="preserve">to reproduce and generate viable seeds, then ash could remain a long-term component of </w:t>
      </w:r>
      <w:r w:rsidR="00A41040">
        <w:rPr>
          <w:rFonts w:ascii="Times New Roman" w:eastAsia="Calibri" w:hAnsi="Times New Roman" w:cs="Times New Roman"/>
          <w:sz w:val="24"/>
          <w:szCs w:val="24"/>
        </w:rPr>
        <w:t xml:space="preserve">eastern North American forests. However, </w:t>
      </w:r>
      <w:r w:rsidR="0022707B">
        <w:rPr>
          <w:rFonts w:ascii="Times New Roman" w:eastAsia="Calibri" w:hAnsi="Times New Roman" w:cs="Times New Roman"/>
          <w:sz w:val="24"/>
          <w:szCs w:val="24"/>
        </w:rPr>
        <w:t xml:space="preserve">EAB populations </w:t>
      </w:r>
      <w:r w:rsidR="003372A6">
        <w:rPr>
          <w:rFonts w:ascii="Times New Roman" w:eastAsia="Calibri" w:hAnsi="Times New Roman" w:cs="Times New Roman"/>
          <w:sz w:val="24"/>
          <w:szCs w:val="24"/>
        </w:rPr>
        <w:t xml:space="preserve">in post-outbreak forests </w:t>
      </w:r>
      <w:del w:id="34" w:author="Perry, Kayla" w:date="2025-06-23T08:14:00Z" w16du:dateUtc="2025-06-23T12:14:00Z">
        <w:r w:rsidR="003372A6" w:rsidDel="00E1670F">
          <w:rPr>
            <w:rFonts w:ascii="Times New Roman" w:eastAsia="Calibri" w:hAnsi="Times New Roman" w:cs="Times New Roman"/>
            <w:sz w:val="24"/>
            <w:szCs w:val="24"/>
          </w:rPr>
          <w:delText>do not disappear completely</w:delText>
        </w:r>
        <w:r w:rsidR="00FF1C24" w:rsidDel="00E1670F">
          <w:rPr>
            <w:rFonts w:ascii="Times New Roman" w:eastAsia="Calibri" w:hAnsi="Times New Roman" w:cs="Times New Roman"/>
            <w:sz w:val="24"/>
            <w:szCs w:val="24"/>
          </w:rPr>
          <w:delText xml:space="preserve"> </w:delText>
        </w:r>
        <w:r w:rsidR="003372A6" w:rsidDel="00E1670F">
          <w:rPr>
            <w:rFonts w:ascii="Times New Roman" w:eastAsia="Calibri" w:hAnsi="Times New Roman" w:cs="Times New Roman"/>
            <w:sz w:val="24"/>
            <w:szCs w:val="24"/>
          </w:rPr>
          <w:delText xml:space="preserve">but instead </w:delText>
        </w:r>
      </w:del>
      <w:r w:rsidR="003372A6">
        <w:rPr>
          <w:rFonts w:ascii="Times New Roman" w:eastAsia="Calibri" w:hAnsi="Times New Roman" w:cs="Times New Roman"/>
          <w:sz w:val="24"/>
          <w:szCs w:val="24"/>
        </w:rPr>
        <w:t>remain at low densities</w:t>
      </w:r>
      <w:r w:rsidR="00FF1C24">
        <w:rPr>
          <w:rFonts w:ascii="Times New Roman" w:eastAsia="Calibri" w:hAnsi="Times New Roman" w:cs="Times New Roman"/>
          <w:sz w:val="24"/>
          <w:szCs w:val="24"/>
        </w:rPr>
        <w:t>. A</w:t>
      </w:r>
      <w:r w:rsidR="0047651D">
        <w:rPr>
          <w:rFonts w:ascii="Times New Roman" w:eastAsia="Calibri" w:hAnsi="Times New Roman" w:cs="Times New Roman"/>
          <w:sz w:val="24"/>
          <w:szCs w:val="24"/>
        </w:rPr>
        <w:t>s</w:t>
      </w:r>
      <w:r w:rsidR="00A4396E">
        <w:rPr>
          <w:rFonts w:ascii="Times New Roman" w:eastAsia="Calibri" w:hAnsi="Times New Roman" w:cs="Times New Roman"/>
          <w:sz w:val="24"/>
          <w:szCs w:val="24"/>
        </w:rPr>
        <w:t xml:space="preserve"> </w:t>
      </w:r>
      <w:r w:rsidR="00A2650A">
        <w:rPr>
          <w:rFonts w:ascii="Times New Roman" w:hAnsi="Times New Roman" w:cs="Times New Roman"/>
          <w:sz w:val="24"/>
          <w:szCs w:val="24"/>
        </w:rPr>
        <w:t>ash saplings grow to larger sizes, they become susceptible</w:t>
      </w:r>
      <w:del w:id="35" w:author="Perry, Kayla" w:date="2025-06-23T08:15:00Z" w16du:dateUtc="2025-06-23T12:15:00Z">
        <w:r w:rsidR="00A2650A" w:rsidDel="00E1670F">
          <w:rPr>
            <w:rFonts w:ascii="Times New Roman" w:hAnsi="Times New Roman" w:cs="Times New Roman"/>
            <w:sz w:val="24"/>
            <w:szCs w:val="24"/>
          </w:rPr>
          <w:delText xml:space="preserve"> to EAB</w:delText>
        </w:r>
      </w:del>
      <w:r w:rsidR="00A2650A">
        <w:rPr>
          <w:rFonts w:ascii="Times New Roman" w:hAnsi="Times New Roman" w:cs="Times New Roman"/>
          <w:sz w:val="24"/>
          <w:szCs w:val="24"/>
        </w:rPr>
        <w:t xml:space="preserve">, increasing the likelihood that persisting populations of EAB will kill them </w:t>
      </w:r>
      <w:r w:rsidR="00A2650A">
        <w:rPr>
          <w:rFonts w:ascii="Times New Roman" w:hAnsi="Times New Roman" w:cs="Times New Roman"/>
          <w:sz w:val="24"/>
          <w:szCs w:val="24"/>
        </w:rPr>
        <w:fldChar w:fldCharType="begin"/>
      </w:r>
      <w:r w:rsidR="00A2650A">
        <w:rPr>
          <w:rFonts w:ascii="Times New Roman" w:hAnsi="Times New Roman" w:cs="Times New Roman"/>
          <w:sz w:val="24"/>
          <w:szCs w:val="24"/>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Pr>
          <w:rFonts w:ascii="Times New Roman" w:hAnsi="Times New Roman" w:cs="Times New Roman"/>
          <w:sz w:val="24"/>
          <w:szCs w:val="24"/>
        </w:rPr>
        <w:fldChar w:fldCharType="separate"/>
      </w:r>
      <w:r w:rsidR="00A2650A" w:rsidRPr="00C85398">
        <w:rPr>
          <w:rFonts w:ascii="Times New Roman" w:hAnsi="Times New Roman" w:cs="Times New Roman"/>
          <w:sz w:val="24"/>
        </w:rPr>
        <w:t>(Duan et al. 2017)</w:t>
      </w:r>
      <w:r w:rsidR="00A2650A">
        <w:rPr>
          <w:rFonts w:ascii="Times New Roman" w:hAnsi="Times New Roman" w:cs="Times New Roman"/>
          <w:sz w:val="24"/>
          <w:szCs w:val="24"/>
        </w:rPr>
        <w:fldChar w:fldCharType="end"/>
      </w:r>
      <w:r w:rsidR="00A2650A">
        <w:rPr>
          <w:rFonts w:ascii="Times New Roman" w:hAnsi="Times New Roman" w:cs="Times New Roman"/>
          <w:sz w:val="24"/>
          <w:szCs w:val="24"/>
        </w:rPr>
        <w:t>.</w:t>
      </w:r>
      <w:r w:rsidR="00664ED4">
        <w:rPr>
          <w:rFonts w:ascii="Times New Roman" w:eastAsia="Calibri" w:hAnsi="Times New Roman" w:cs="Times New Roman"/>
          <w:sz w:val="24"/>
          <w:szCs w:val="24"/>
        </w:rPr>
        <w:t xml:space="preserve"> </w:t>
      </w:r>
      <w:r w:rsidR="00FF1C24">
        <w:rPr>
          <w:rFonts w:ascii="Times New Roman" w:hAnsi="Times New Roman" w:cs="Times New Roman"/>
          <w:sz w:val="24"/>
          <w:szCs w:val="24"/>
        </w:rPr>
        <w:t>R</w:t>
      </w:r>
      <w:r w:rsidR="00F6438A" w:rsidRPr="00A43569">
        <w:rPr>
          <w:rFonts w:ascii="Times New Roman" w:hAnsi="Times New Roman" w:cs="Times New Roman"/>
          <w:sz w:val="24"/>
          <w:szCs w:val="24"/>
        </w:rPr>
        <w:t xml:space="preserve">ecent evidence </w:t>
      </w:r>
      <w:r w:rsidR="00A60609">
        <w:rPr>
          <w:rFonts w:ascii="Times New Roman" w:hAnsi="Times New Roman" w:cs="Times New Roman"/>
          <w:sz w:val="24"/>
          <w:szCs w:val="24"/>
        </w:rPr>
        <w:t xml:space="preserve">suggests </w:t>
      </w:r>
      <w:r w:rsidR="00F6438A" w:rsidRPr="00A43569">
        <w:rPr>
          <w:rFonts w:ascii="Times New Roman" w:hAnsi="Times New Roman" w:cs="Times New Roman"/>
          <w:sz w:val="24"/>
          <w:szCs w:val="24"/>
        </w:rPr>
        <w:t xml:space="preserve">that </w:t>
      </w:r>
      <w:r w:rsidR="00A60609">
        <w:rPr>
          <w:rFonts w:ascii="Times New Roman" w:hAnsi="Times New Roman" w:cs="Times New Roman"/>
          <w:sz w:val="24"/>
          <w:szCs w:val="24"/>
        </w:rPr>
        <w:t xml:space="preserve">the introduced </w:t>
      </w:r>
      <w:r w:rsidR="00F6438A" w:rsidRPr="00A43569">
        <w:rPr>
          <w:rFonts w:ascii="Times New Roman" w:hAnsi="Times New Roman" w:cs="Times New Roman"/>
          <w:sz w:val="24"/>
          <w:szCs w:val="24"/>
        </w:rPr>
        <w:t>parasitoids could provide enough EAB-population control to protect regenerating ash in post-outbreak forests</w:t>
      </w:r>
      <w:r w:rsidR="00F6438A">
        <w:rPr>
          <w:rFonts w:ascii="Times New Roman" w:hAnsi="Times New Roman" w:cs="Times New Roman"/>
          <w:sz w:val="24"/>
          <w:szCs w:val="24"/>
        </w:rPr>
        <w:t xml:space="preserve"> </w:t>
      </w:r>
      <w:r w:rsidR="00F6438A">
        <w:rPr>
          <w:rFonts w:ascii="Times New Roman" w:hAnsi="Times New Roman" w:cs="Times New Roman"/>
          <w:sz w:val="24"/>
          <w:szCs w:val="24"/>
        </w:rPr>
        <w:fldChar w:fldCharType="begin"/>
      </w:r>
      <w:r w:rsidR="00F6438A">
        <w:rPr>
          <w:rFonts w:ascii="Times New Roman" w:hAnsi="Times New Roman" w:cs="Times New Roman"/>
          <w:sz w:val="24"/>
          <w:szCs w:val="24"/>
        </w:rPr>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Pr>
          <w:rFonts w:ascii="Times New Roman" w:hAnsi="Times New Roman" w:cs="Times New Roman"/>
          <w:sz w:val="24"/>
          <w:szCs w:val="24"/>
        </w:rPr>
        <w:fldChar w:fldCharType="separate"/>
      </w:r>
      <w:r w:rsidR="00F6438A" w:rsidRPr="00E21BFA">
        <w:rPr>
          <w:rFonts w:ascii="Times New Roman" w:hAnsi="Times New Roman" w:cs="Times New Roman"/>
          <w:sz w:val="24"/>
        </w:rPr>
        <w:t>(Duan et al. 2015, McCullough 2019)</w:t>
      </w:r>
      <w:r w:rsidR="00F6438A">
        <w:rPr>
          <w:rFonts w:ascii="Times New Roman" w:hAnsi="Times New Roman" w:cs="Times New Roman"/>
          <w:sz w:val="24"/>
          <w:szCs w:val="24"/>
        </w:rPr>
        <w:fldChar w:fldCharType="end"/>
      </w:r>
      <w:r w:rsidR="00F6438A" w:rsidRPr="00A43569">
        <w:rPr>
          <w:rFonts w:ascii="Times New Roman" w:hAnsi="Times New Roman" w:cs="Times New Roman"/>
          <w:sz w:val="24"/>
          <w:szCs w:val="24"/>
        </w:rPr>
        <w:t>.</w:t>
      </w:r>
      <w:r w:rsidR="00A76490">
        <w:rPr>
          <w:rFonts w:ascii="Times New Roman" w:hAnsi="Times New Roman" w:cs="Times New Roman"/>
          <w:sz w:val="24"/>
          <w:szCs w:val="24"/>
        </w:rPr>
        <w:t xml:space="preserve"> </w:t>
      </w:r>
      <w:proofErr w:type="spellStart"/>
      <w:r w:rsidR="00A74B9D" w:rsidRPr="00684C03">
        <w:rPr>
          <w:rFonts w:ascii="Times New Roman" w:hAnsi="Times New Roman" w:cs="Times New Roman"/>
          <w:i/>
          <w:iCs/>
          <w:sz w:val="24"/>
          <w:szCs w:val="24"/>
        </w:rPr>
        <w:t>Tetrastichus</w:t>
      </w:r>
      <w:proofErr w:type="spellEnd"/>
      <w:r w:rsidR="00A74B9D" w:rsidRPr="00684C03">
        <w:rPr>
          <w:rFonts w:ascii="Times New Roman" w:hAnsi="Times New Roman" w:cs="Times New Roman"/>
          <w:i/>
          <w:iCs/>
          <w:sz w:val="24"/>
          <w:szCs w:val="24"/>
        </w:rPr>
        <w:t xml:space="preserve"> </w:t>
      </w:r>
      <w:proofErr w:type="spellStart"/>
      <w:r w:rsidR="00A74B9D" w:rsidRPr="00684C03">
        <w:rPr>
          <w:rFonts w:ascii="Times New Roman" w:hAnsi="Times New Roman" w:cs="Times New Roman"/>
          <w:i/>
          <w:iCs/>
          <w:sz w:val="24"/>
          <w:szCs w:val="24"/>
        </w:rPr>
        <w:t>planipennisi</w:t>
      </w:r>
      <w:proofErr w:type="spellEnd"/>
      <w:r w:rsidR="00A74B9D" w:rsidRPr="00A43569">
        <w:rPr>
          <w:rFonts w:ascii="Times New Roman" w:hAnsi="Times New Roman" w:cs="Times New Roman"/>
          <w:sz w:val="24"/>
          <w:szCs w:val="24"/>
        </w:rPr>
        <w:t xml:space="preserve"> </w:t>
      </w:r>
      <w:r w:rsidR="00335CA1">
        <w:rPr>
          <w:rFonts w:ascii="Times New Roman" w:hAnsi="Times New Roman" w:cs="Times New Roman"/>
          <w:sz w:val="24"/>
          <w:szCs w:val="24"/>
        </w:rPr>
        <w:t xml:space="preserve">Yang (Hymenoptera: </w:t>
      </w:r>
      <w:proofErr w:type="spellStart"/>
      <w:r w:rsidR="00335CA1">
        <w:rPr>
          <w:rFonts w:ascii="Times New Roman" w:hAnsi="Times New Roman" w:cs="Times New Roman"/>
          <w:sz w:val="24"/>
          <w:szCs w:val="24"/>
        </w:rPr>
        <w:t>Eulophidae</w:t>
      </w:r>
      <w:proofErr w:type="spellEnd"/>
      <w:r w:rsidR="00335CA1">
        <w:rPr>
          <w:rFonts w:ascii="Times New Roman" w:hAnsi="Times New Roman" w:cs="Times New Roman"/>
          <w:sz w:val="24"/>
          <w:szCs w:val="24"/>
        </w:rPr>
        <w:t>)</w:t>
      </w:r>
      <w:r w:rsidR="00A74B9D" w:rsidRPr="00A43569">
        <w:rPr>
          <w:rFonts w:ascii="Times New Roman" w:hAnsi="Times New Roman" w:cs="Times New Roman"/>
          <w:sz w:val="24"/>
          <w:szCs w:val="24"/>
        </w:rPr>
        <w:t xml:space="preserve"> parasitizes EAB larvae through the thinner bark of young ash trees (&lt;12 cm in diameter)</w:t>
      </w:r>
      <w:r w:rsidR="00A74B9D">
        <w:rPr>
          <w:rFonts w:ascii="Times New Roman" w:hAnsi="Times New Roman" w:cs="Times New Roman"/>
          <w:sz w:val="24"/>
          <w:szCs w:val="24"/>
        </w:rPr>
        <w:t xml:space="preserve"> </w:t>
      </w:r>
      <w:r w:rsidR="00A74B9D">
        <w:rPr>
          <w:rFonts w:ascii="Times New Roman" w:hAnsi="Times New Roman" w:cs="Times New Roman"/>
          <w:sz w:val="24"/>
          <w:szCs w:val="24"/>
        </w:rPr>
        <w:fldChar w:fldCharType="begin"/>
      </w:r>
      <w:r w:rsidR="00A74B9D">
        <w:rPr>
          <w:rFonts w:ascii="Times New Roman" w:hAnsi="Times New Roman" w:cs="Times New Roman"/>
          <w:sz w:val="24"/>
          <w:szCs w:val="24"/>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Pr>
          <w:rFonts w:ascii="Times New Roman" w:hAnsi="Times New Roman" w:cs="Times New Roman"/>
          <w:sz w:val="24"/>
          <w:szCs w:val="24"/>
        </w:rPr>
        <w:fldChar w:fldCharType="separate"/>
      </w:r>
      <w:r w:rsidR="00A74B9D" w:rsidRPr="00922817">
        <w:rPr>
          <w:rFonts w:ascii="Times New Roman" w:hAnsi="Times New Roman" w:cs="Times New Roman"/>
          <w:sz w:val="24"/>
        </w:rPr>
        <w:t>(Abell et al. 2012, Duan et al. 2023)</w:t>
      </w:r>
      <w:r w:rsidR="00A74B9D">
        <w:rPr>
          <w:rFonts w:ascii="Times New Roman" w:hAnsi="Times New Roman" w:cs="Times New Roman"/>
          <w:sz w:val="24"/>
          <w:szCs w:val="24"/>
        </w:rPr>
        <w:fldChar w:fldCharType="end"/>
      </w:r>
      <w:r w:rsidR="008C33D9">
        <w:rPr>
          <w:rFonts w:ascii="Times New Roman" w:hAnsi="Times New Roman" w:cs="Times New Roman"/>
          <w:sz w:val="24"/>
          <w:szCs w:val="24"/>
        </w:rPr>
        <w:t xml:space="preserve">, while the longer </w:t>
      </w:r>
      <w:r w:rsidR="008C33D9" w:rsidRPr="00A43569">
        <w:rPr>
          <w:rFonts w:ascii="Times New Roman" w:hAnsi="Times New Roman" w:cs="Times New Roman"/>
          <w:sz w:val="24"/>
          <w:szCs w:val="24"/>
        </w:rPr>
        <w:t xml:space="preserve">ovipositor of </w:t>
      </w:r>
      <w:proofErr w:type="spellStart"/>
      <w:r w:rsidR="001C039E" w:rsidRPr="008267E4">
        <w:rPr>
          <w:rFonts w:ascii="Times New Roman" w:hAnsi="Times New Roman" w:cs="Times New Roman"/>
          <w:i/>
          <w:iCs/>
          <w:sz w:val="24"/>
          <w:szCs w:val="24"/>
        </w:rPr>
        <w:t>Spathius</w:t>
      </w:r>
      <w:proofErr w:type="spellEnd"/>
      <w:r w:rsidR="001C039E" w:rsidRPr="008267E4">
        <w:rPr>
          <w:rFonts w:ascii="Times New Roman" w:hAnsi="Times New Roman" w:cs="Times New Roman"/>
          <w:i/>
          <w:iCs/>
          <w:sz w:val="24"/>
          <w:szCs w:val="24"/>
        </w:rPr>
        <w:t xml:space="preserve"> </w:t>
      </w:r>
      <w:proofErr w:type="spellStart"/>
      <w:r w:rsidR="001C039E" w:rsidRPr="008267E4">
        <w:rPr>
          <w:rFonts w:ascii="Times New Roman" w:hAnsi="Times New Roman" w:cs="Times New Roman"/>
          <w:i/>
          <w:iCs/>
          <w:sz w:val="24"/>
          <w:szCs w:val="24"/>
        </w:rPr>
        <w:t>galinae</w:t>
      </w:r>
      <w:proofErr w:type="spellEnd"/>
      <w:r w:rsidR="001C039E">
        <w:rPr>
          <w:rFonts w:ascii="Times New Roman" w:hAnsi="Times New Roman" w:cs="Times New Roman"/>
          <w:sz w:val="24"/>
          <w:szCs w:val="24"/>
        </w:rPr>
        <w:t xml:space="preserve"> </w:t>
      </w:r>
      <w:proofErr w:type="spellStart"/>
      <w:r w:rsidR="001C039E">
        <w:rPr>
          <w:rFonts w:ascii="Times New Roman" w:hAnsi="Times New Roman" w:cs="Times New Roman"/>
          <w:sz w:val="24"/>
          <w:szCs w:val="24"/>
        </w:rPr>
        <w:t>Belokobylskij</w:t>
      </w:r>
      <w:proofErr w:type="spellEnd"/>
      <w:r w:rsidR="001C039E">
        <w:rPr>
          <w:rFonts w:ascii="Times New Roman" w:hAnsi="Times New Roman" w:cs="Times New Roman"/>
          <w:sz w:val="24"/>
          <w:szCs w:val="24"/>
        </w:rPr>
        <w:t xml:space="preserve"> (Hymenoptera: Braconidae)</w:t>
      </w:r>
      <w:r w:rsidR="008C33D9" w:rsidRPr="00A43569">
        <w:rPr>
          <w:rFonts w:ascii="Times New Roman" w:hAnsi="Times New Roman" w:cs="Times New Roman"/>
          <w:sz w:val="24"/>
          <w:szCs w:val="24"/>
        </w:rPr>
        <w:t xml:space="preserve"> may allow it to parasitize EAB</w:t>
      </w:r>
      <w:r w:rsidR="00087EBF">
        <w:rPr>
          <w:rFonts w:ascii="Times New Roman" w:hAnsi="Times New Roman" w:cs="Times New Roman"/>
          <w:sz w:val="24"/>
          <w:szCs w:val="24"/>
        </w:rPr>
        <w:t xml:space="preserve"> larvae</w:t>
      </w:r>
      <w:r w:rsidR="008C33D9" w:rsidRPr="00A43569">
        <w:rPr>
          <w:rFonts w:ascii="Times New Roman" w:hAnsi="Times New Roman" w:cs="Times New Roman"/>
          <w:sz w:val="24"/>
          <w:szCs w:val="24"/>
        </w:rPr>
        <w:t xml:space="preserve"> within ash trees up to about 39 cm in diameter</w:t>
      </w:r>
      <w:r w:rsidR="008C33D9">
        <w:rPr>
          <w:rFonts w:ascii="Times New Roman" w:hAnsi="Times New Roman" w:cs="Times New Roman"/>
          <w:sz w:val="24"/>
          <w:szCs w:val="24"/>
        </w:rPr>
        <w:t xml:space="preserve"> </w:t>
      </w:r>
      <w:r w:rsidR="008C33D9">
        <w:rPr>
          <w:rFonts w:ascii="Times New Roman" w:hAnsi="Times New Roman" w:cs="Times New Roman"/>
          <w:sz w:val="24"/>
          <w:szCs w:val="24"/>
        </w:rPr>
        <w:fldChar w:fldCharType="begin"/>
      </w:r>
      <w:r w:rsidR="008C33D9">
        <w:rPr>
          <w:rFonts w:ascii="Times New Roman" w:hAnsi="Times New Roman" w:cs="Times New Roman"/>
          <w:sz w:val="24"/>
          <w:szCs w:val="24"/>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Pr>
          <w:rFonts w:ascii="Times New Roman" w:hAnsi="Times New Roman" w:cs="Times New Roman"/>
          <w:sz w:val="24"/>
          <w:szCs w:val="24"/>
        </w:rPr>
        <w:fldChar w:fldCharType="separate"/>
      </w:r>
      <w:r w:rsidR="008C33D9" w:rsidRPr="00780D47">
        <w:rPr>
          <w:rFonts w:ascii="Times New Roman" w:hAnsi="Times New Roman" w:cs="Times New Roman"/>
          <w:sz w:val="24"/>
        </w:rPr>
        <w:t>(Murphy et al. 2017)</w:t>
      </w:r>
      <w:r w:rsidR="008C33D9">
        <w:rPr>
          <w:rFonts w:ascii="Times New Roman" w:hAnsi="Times New Roman" w:cs="Times New Roman"/>
          <w:sz w:val="24"/>
          <w:szCs w:val="24"/>
        </w:rPr>
        <w:fldChar w:fldCharType="end"/>
      </w:r>
      <w:r w:rsidR="008C33D9">
        <w:rPr>
          <w:rFonts w:ascii="Times New Roman" w:hAnsi="Times New Roman" w:cs="Times New Roman"/>
          <w:sz w:val="24"/>
          <w:szCs w:val="24"/>
        </w:rPr>
        <w:t>.</w:t>
      </w:r>
      <w:r w:rsidR="0041084B">
        <w:rPr>
          <w:rFonts w:ascii="Times New Roman" w:hAnsi="Times New Roman" w:cs="Times New Roman"/>
          <w:sz w:val="24"/>
          <w:szCs w:val="24"/>
        </w:rPr>
        <w:t xml:space="preserve"> </w:t>
      </w:r>
      <w:r w:rsidR="009707E2">
        <w:rPr>
          <w:rFonts w:ascii="Times New Roman" w:hAnsi="Times New Roman" w:cs="Times New Roman"/>
          <w:sz w:val="24"/>
          <w:szCs w:val="24"/>
        </w:rPr>
        <w:t>The l</w:t>
      </w:r>
      <w:r w:rsidR="009707E2" w:rsidRPr="001A7A81">
        <w:rPr>
          <w:rFonts w:ascii="Times New Roman" w:hAnsi="Times New Roman" w:cs="Times New Roman"/>
          <w:sz w:val="24"/>
          <w:szCs w:val="24"/>
        </w:rPr>
        <w:t>ong-term persistence of ash</w:t>
      </w:r>
      <w:r w:rsidR="009707E2">
        <w:rPr>
          <w:rFonts w:ascii="Times New Roman" w:hAnsi="Times New Roman" w:cs="Times New Roman"/>
          <w:sz w:val="24"/>
          <w:szCs w:val="24"/>
        </w:rPr>
        <w:t xml:space="preserve"> populations in natural forests of North America</w:t>
      </w:r>
      <w:r w:rsidR="009707E2" w:rsidRPr="001A7A81">
        <w:rPr>
          <w:rFonts w:ascii="Times New Roman" w:hAnsi="Times New Roman" w:cs="Times New Roman"/>
          <w:sz w:val="24"/>
          <w:szCs w:val="24"/>
        </w:rPr>
        <w:t xml:space="preserve"> will depend on the dynamic interactions among the cohort of </w:t>
      </w:r>
      <w:r w:rsidR="009707E2">
        <w:rPr>
          <w:rFonts w:ascii="Times New Roman" w:hAnsi="Times New Roman" w:cs="Times New Roman"/>
          <w:sz w:val="24"/>
          <w:szCs w:val="24"/>
        </w:rPr>
        <w:t xml:space="preserve">immature </w:t>
      </w:r>
      <w:r w:rsidR="009707E2" w:rsidRPr="001A7A81">
        <w:rPr>
          <w:rFonts w:ascii="Times New Roman" w:hAnsi="Times New Roman" w:cs="Times New Roman"/>
          <w:sz w:val="24"/>
          <w:szCs w:val="24"/>
        </w:rPr>
        <w:t>ash</w:t>
      </w:r>
      <w:r w:rsidR="009707E2">
        <w:rPr>
          <w:rFonts w:ascii="Times New Roman" w:hAnsi="Times New Roman" w:cs="Times New Roman"/>
          <w:sz w:val="24"/>
          <w:szCs w:val="24"/>
        </w:rPr>
        <w:t xml:space="preserve"> in the forest understory</w:t>
      </w:r>
      <w:r w:rsidR="009707E2" w:rsidRPr="001A7A81">
        <w:rPr>
          <w:rFonts w:ascii="Times New Roman" w:hAnsi="Times New Roman" w:cs="Times New Roman"/>
          <w:sz w:val="24"/>
          <w:szCs w:val="24"/>
        </w:rPr>
        <w:t xml:space="preserve">, </w:t>
      </w:r>
      <w:r w:rsidR="00E12771">
        <w:rPr>
          <w:rFonts w:ascii="Times New Roman" w:hAnsi="Times New Roman" w:cs="Times New Roman"/>
          <w:sz w:val="24"/>
          <w:szCs w:val="24"/>
        </w:rPr>
        <w:t xml:space="preserve">competing </w:t>
      </w:r>
      <w:r w:rsidR="007939FE">
        <w:rPr>
          <w:rFonts w:ascii="Times New Roman" w:hAnsi="Times New Roman" w:cs="Times New Roman"/>
          <w:sz w:val="24"/>
          <w:szCs w:val="24"/>
        </w:rPr>
        <w:t xml:space="preserve">plants, </w:t>
      </w:r>
      <w:r w:rsidR="009707E2">
        <w:rPr>
          <w:rFonts w:ascii="Times New Roman" w:hAnsi="Times New Roman" w:cs="Times New Roman"/>
          <w:sz w:val="24"/>
          <w:szCs w:val="24"/>
        </w:rPr>
        <w:t xml:space="preserve">low-density </w:t>
      </w:r>
      <w:r w:rsidR="009707E2" w:rsidRPr="001A7A81">
        <w:rPr>
          <w:rFonts w:ascii="Times New Roman" w:hAnsi="Times New Roman" w:cs="Times New Roman"/>
          <w:sz w:val="24"/>
          <w:szCs w:val="24"/>
        </w:rPr>
        <w:t xml:space="preserve">EAB populations, and </w:t>
      </w:r>
      <w:r w:rsidR="00E12771">
        <w:rPr>
          <w:rFonts w:ascii="Times New Roman" w:hAnsi="Times New Roman" w:cs="Times New Roman"/>
          <w:sz w:val="24"/>
          <w:szCs w:val="24"/>
        </w:rPr>
        <w:t>introduced</w:t>
      </w:r>
      <w:r w:rsidR="009707E2" w:rsidRPr="001A7A81">
        <w:rPr>
          <w:rFonts w:ascii="Times New Roman" w:hAnsi="Times New Roman" w:cs="Times New Roman"/>
          <w:sz w:val="24"/>
          <w:szCs w:val="24"/>
        </w:rPr>
        <w:t xml:space="preserve"> </w:t>
      </w:r>
      <w:r w:rsidR="007939FE">
        <w:rPr>
          <w:rFonts w:ascii="Times New Roman" w:hAnsi="Times New Roman" w:cs="Times New Roman"/>
          <w:sz w:val="24"/>
          <w:szCs w:val="24"/>
        </w:rPr>
        <w:t>parasitoids</w:t>
      </w:r>
      <w:r w:rsidR="009707E2" w:rsidRPr="001A7A81">
        <w:rPr>
          <w:rFonts w:ascii="Times New Roman" w:hAnsi="Times New Roman" w:cs="Times New Roman"/>
          <w:sz w:val="24"/>
          <w:szCs w:val="24"/>
        </w:rPr>
        <w:t>.</w:t>
      </w:r>
    </w:p>
    <w:p w14:paraId="63F037FB" w14:textId="77777777" w:rsidR="008C33D9" w:rsidRDefault="008C33D9">
      <w:pPr>
        <w:rPr>
          <w:rFonts w:ascii="Times New Roman" w:hAnsi="Times New Roman" w:cs="Times New Roman"/>
          <w:sz w:val="24"/>
          <w:szCs w:val="24"/>
        </w:rPr>
      </w:pPr>
    </w:p>
    <w:p w14:paraId="35731442" w14:textId="02219AB7" w:rsidR="00756A04" w:rsidRDefault="0013422C">
      <w:pPr>
        <w:rPr>
          <w:rFonts w:ascii="Times New Roman" w:hAnsi="Times New Roman" w:cs="Times New Roman"/>
          <w:sz w:val="24"/>
          <w:szCs w:val="24"/>
        </w:rPr>
      </w:pPr>
      <w:r>
        <w:rPr>
          <w:rFonts w:ascii="Times New Roman" w:hAnsi="Times New Roman" w:cs="Times New Roman"/>
          <w:sz w:val="24"/>
          <w:szCs w:val="24"/>
        </w:rPr>
        <w:t xml:space="preserve">Although EAB attacks ash trees in a variety of habitats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Pr>
          <w:rFonts w:ascii="Times New Roman" w:hAnsi="Times New Roman" w:cs="Times New Roman"/>
          <w:sz w:val="24"/>
          <w:szCs w:val="24"/>
        </w:rPr>
        <w:fldChar w:fldCharType="separate"/>
      </w:r>
      <w:r w:rsidRPr="0013422C">
        <w:rPr>
          <w:rFonts w:ascii="Times New Roman" w:hAnsi="Times New Roman" w:cs="Times New Roman"/>
          <w:sz w:val="24"/>
        </w:rPr>
        <w:t>(Smith et al. 2015)</w:t>
      </w:r>
      <w:r>
        <w:rPr>
          <w:rFonts w:ascii="Times New Roman" w:hAnsi="Times New Roman" w:cs="Times New Roman"/>
          <w:sz w:val="24"/>
          <w:szCs w:val="24"/>
        </w:rPr>
        <w:fldChar w:fldCharType="end"/>
      </w:r>
      <w:r w:rsidR="00BD31E0">
        <w:rPr>
          <w:rFonts w:ascii="Times New Roman" w:hAnsi="Times New Roman" w:cs="Times New Roman"/>
          <w:sz w:val="24"/>
          <w:szCs w:val="24"/>
        </w:rPr>
        <w:t xml:space="preserve">, the long-term persistence </w:t>
      </w:r>
      <w:r w:rsidR="00573CFE">
        <w:rPr>
          <w:rFonts w:ascii="Times New Roman" w:hAnsi="Times New Roman" w:cs="Times New Roman"/>
          <w:sz w:val="24"/>
          <w:szCs w:val="24"/>
        </w:rPr>
        <w:t xml:space="preserve">or extirpation </w:t>
      </w:r>
      <w:r w:rsidR="00BD31E0">
        <w:rPr>
          <w:rFonts w:ascii="Times New Roman" w:hAnsi="Times New Roman" w:cs="Times New Roman"/>
          <w:sz w:val="24"/>
          <w:szCs w:val="24"/>
        </w:rPr>
        <w:t>of ash</w:t>
      </w:r>
      <w:r w:rsidR="003607C5">
        <w:rPr>
          <w:rFonts w:ascii="Times New Roman" w:hAnsi="Times New Roman" w:cs="Times New Roman"/>
          <w:sz w:val="24"/>
          <w:szCs w:val="24"/>
        </w:rPr>
        <w:t xml:space="preserve"> may occur </w:t>
      </w:r>
      <w:r w:rsidR="00E15638">
        <w:rPr>
          <w:rFonts w:ascii="Times New Roman" w:hAnsi="Times New Roman" w:cs="Times New Roman"/>
          <w:sz w:val="24"/>
          <w:szCs w:val="24"/>
        </w:rPr>
        <w:t xml:space="preserve">differently depending on </w:t>
      </w:r>
      <w:ins w:id="36" w:author="Perry, Kayla" w:date="2025-06-23T08:22:00Z" w16du:dateUtc="2025-06-23T12:22:00Z">
        <w:r w:rsidR="000D301F">
          <w:rPr>
            <w:rFonts w:ascii="Times New Roman" w:hAnsi="Times New Roman" w:cs="Times New Roman"/>
            <w:sz w:val="24"/>
            <w:szCs w:val="24"/>
          </w:rPr>
          <w:t>forest type</w:t>
        </w:r>
      </w:ins>
      <w:del w:id="37" w:author="Perry, Kayla" w:date="2025-06-23T08:22:00Z" w16du:dateUtc="2025-06-23T12:22:00Z">
        <w:r w:rsidR="00573CFE" w:rsidDel="000D301F">
          <w:rPr>
            <w:rFonts w:ascii="Times New Roman" w:hAnsi="Times New Roman" w:cs="Times New Roman"/>
            <w:sz w:val="24"/>
            <w:szCs w:val="24"/>
          </w:rPr>
          <w:delText>habitat</w:delText>
        </w:r>
      </w:del>
      <w:r w:rsidR="00791C6B">
        <w:rPr>
          <w:rFonts w:ascii="Times New Roman" w:hAnsi="Times New Roman" w:cs="Times New Roman"/>
          <w:sz w:val="24"/>
          <w:szCs w:val="24"/>
        </w:rPr>
        <w:t xml:space="preserve">. </w:t>
      </w:r>
      <w:r w:rsidR="002F68FB">
        <w:rPr>
          <w:rFonts w:ascii="Times New Roman" w:hAnsi="Times New Roman" w:cs="Times New Roman"/>
          <w:sz w:val="24"/>
          <w:szCs w:val="24"/>
        </w:rPr>
        <w:t xml:space="preserve">Ash trees </w:t>
      </w:r>
      <w:r w:rsidR="00E15638">
        <w:rPr>
          <w:rFonts w:ascii="Times New Roman" w:hAnsi="Times New Roman" w:cs="Times New Roman"/>
          <w:sz w:val="24"/>
          <w:szCs w:val="24"/>
        </w:rPr>
        <w:t xml:space="preserve">occupy </w:t>
      </w:r>
      <w:r w:rsidR="002F68FB">
        <w:rPr>
          <w:rFonts w:ascii="Times New Roman" w:hAnsi="Times New Roman" w:cs="Times New Roman"/>
          <w:sz w:val="24"/>
          <w:szCs w:val="24"/>
        </w:rPr>
        <w:t xml:space="preserve">a variety of </w:t>
      </w:r>
      <w:r w:rsidR="007D2B8C">
        <w:rPr>
          <w:rFonts w:ascii="Times New Roman" w:hAnsi="Times New Roman" w:cs="Times New Roman"/>
          <w:sz w:val="24"/>
          <w:szCs w:val="24"/>
        </w:rPr>
        <w:t>forests</w:t>
      </w:r>
      <w:r w:rsidR="00A11B54">
        <w:rPr>
          <w:rFonts w:ascii="Times New Roman" w:hAnsi="Times New Roman" w:cs="Times New Roman"/>
          <w:sz w:val="24"/>
          <w:szCs w:val="24"/>
        </w:rPr>
        <w:t xml:space="preserve">, including </w:t>
      </w:r>
      <w:r w:rsidR="00020128">
        <w:rPr>
          <w:rFonts w:ascii="Times New Roman" w:hAnsi="Times New Roman" w:cs="Times New Roman"/>
          <w:sz w:val="24"/>
          <w:szCs w:val="24"/>
        </w:rPr>
        <w:t>abandoned agricultural fields</w:t>
      </w:r>
      <w:r w:rsidR="005D0B4E">
        <w:rPr>
          <w:rFonts w:ascii="Times New Roman" w:hAnsi="Times New Roman" w:cs="Times New Roman"/>
          <w:sz w:val="24"/>
          <w:szCs w:val="24"/>
        </w:rPr>
        <w:t xml:space="preserve"> </w:t>
      </w:r>
      <w:r w:rsidR="005D0B4E">
        <w:rPr>
          <w:rFonts w:ascii="Times New Roman" w:hAnsi="Times New Roman" w:cs="Times New Roman"/>
          <w:sz w:val="24"/>
          <w:szCs w:val="24"/>
        </w:rPr>
        <w:fldChar w:fldCharType="begin"/>
      </w:r>
      <w:r w:rsidR="005D0B4E">
        <w:rPr>
          <w:rFonts w:ascii="Times New Roman" w:hAnsi="Times New Roman" w:cs="Times New Roman"/>
          <w:sz w:val="24"/>
          <w:szCs w:val="24"/>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Pr>
          <w:rFonts w:ascii="Times New Roman" w:hAnsi="Times New Roman" w:cs="Times New Roman"/>
          <w:sz w:val="24"/>
          <w:szCs w:val="24"/>
        </w:rPr>
        <w:fldChar w:fldCharType="separate"/>
      </w:r>
      <w:r w:rsidR="005D0B4E" w:rsidRPr="005D0B4E">
        <w:rPr>
          <w:rFonts w:ascii="Times New Roman" w:hAnsi="Times New Roman" w:cs="Times New Roman"/>
          <w:sz w:val="24"/>
        </w:rPr>
        <w:t>(Morris et al. 2023)</w:t>
      </w:r>
      <w:r w:rsidR="005D0B4E">
        <w:rPr>
          <w:rFonts w:ascii="Times New Roman" w:hAnsi="Times New Roman" w:cs="Times New Roman"/>
          <w:sz w:val="24"/>
          <w:szCs w:val="24"/>
        </w:rPr>
        <w:fldChar w:fldCharType="end"/>
      </w:r>
      <w:r w:rsidR="00020128">
        <w:rPr>
          <w:rFonts w:ascii="Times New Roman" w:hAnsi="Times New Roman" w:cs="Times New Roman"/>
          <w:sz w:val="24"/>
          <w:szCs w:val="24"/>
        </w:rPr>
        <w:t xml:space="preserve">, </w:t>
      </w:r>
      <w:r w:rsidR="00656FD4">
        <w:rPr>
          <w:rFonts w:ascii="Times New Roman" w:hAnsi="Times New Roman" w:cs="Times New Roman"/>
          <w:sz w:val="24"/>
          <w:szCs w:val="24"/>
        </w:rPr>
        <w:t xml:space="preserve">mixed </w:t>
      </w:r>
      <w:r w:rsidR="00611672">
        <w:rPr>
          <w:rFonts w:ascii="Times New Roman" w:hAnsi="Times New Roman" w:cs="Times New Roman"/>
          <w:sz w:val="24"/>
          <w:szCs w:val="24"/>
        </w:rPr>
        <w:t>hardwood forests</w:t>
      </w:r>
      <w:r w:rsidR="00C53834">
        <w:rPr>
          <w:rFonts w:ascii="Times New Roman" w:hAnsi="Times New Roman" w:cs="Times New Roman"/>
          <w:sz w:val="24"/>
          <w:szCs w:val="24"/>
        </w:rPr>
        <w:t xml:space="preserve"> </w:t>
      </w:r>
      <w:r w:rsidR="00611672">
        <w:rPr>
          <w:rFonts w:ascii="Times New Roman" w:hAnsi="Times New Roman" w:cs="Times New Roman"/>
          <w:sz w:val="24"/>
          <w:szCs w:val="24"/>
        </w:rPr>
        <w:fldChar w:fldCharType="begin"/>
      </w:r>
      <w:r w:rsidR="00611672">
        <w:rPr>
          <w:rFonts w:ascii="Times New Roman" w:hAnsi="Times New Roman" w:cs="Times New Roman"/>
          <w:sz w:val="24"/>
          <w:szCs w:val="24"/>
        </w:rPr>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Pr>
          <w:rFonts w:ascii="Times New Roman" w:hAnsi="Times New Roman" w:cs="Times New Roman"/>
          <w:sz w:val="24"/>
          <w:szCs w:val="24"/>
        </w:rPr>
        <w:fldChar w:fldCharType="separate"/>
      </w:r>
      <w:r w:rsidR="00611672" w:rsidRPr="00611672">
        <w:rPr>
          <w:rFonts w:ascii="Times New Roman" w:hAnsi="Times New Roman" w:cs="Times New Roman"/>
          <w:sz w:val="24"/>
        </w:rPr>
        <w:t>(Wagner and Todd 2015)</w:t>
      </w:r>
      <w:r w:rsidR="00611672">
        <w:rPr>
          <w:rFonts w:ascii="Times New Roman" w:hAnsi="Times New Roman" w:cs="Times New Roman"/>
          <w:sz w:val="24"/>
          <w:szCs w:val="24"/>
        </w:rPr>
        <w:fldChar w:fldCharType="end"/>
      </w:r>
      <w:r w:rsidR="00656FD4">
        <w:rPr>
          <w:rFonts w:ascii="Times New Roman" w:hAnsi="Times New Roman" w:cs="Times New Roman"/>
          <w:sz w:val="24"/>
          <w:szCs w:val="24"/>
        </w:rPr>
        <w:t xml:space="preserve">, </w:t>
      </w:r>
      <w:r w:rsidR="00C82B8C">
        <w:rPr>
          <w:rFonts w:ascii="Times New Roman" w:hAnsi="Times New Roman" w:cs="Times New Roman"/>
          <w:sz w:val="24"/>
          <w:szCs w:val="24"/>
        </w:rPr>
        <w:t>riparian areas along streams</w:t>
      </w:r>
      <w:r w:rsidR="00775739">
        <w:rPr>
          <w:rFonts w:ascii="Times New Roman" w:hAnsi="Times New Roman" w:cs="Times New Roman"/>
          <w:sz w:val="24"/>
          <w:szCs w:val="24"/>
        </w:rPr>
        <w:t xml:space="preserve"> </w:t>
      </w:r>
      <w:r w:rsidR="00054C76">
        <w:rPr>
          <w:rFonts w:ascii="Times New Roman" w:hAnsi="Times New Roman" w:cs="Times New Roman"/>
          <w:sz w:val="24"/>
          <w:szCs w:val="24"/>
        </w:rPr>
        <w:fldChar w:fldCharType="begin"/>
      </w:r>
      <w:r w:rsidR="00054C76">
        <w:rPr>
          <w:rFonts w:ascii="Times New Roman" w:hAnsi="Times New Roman" w:cs="Times New Roman"/>
          <w:sz w:val="24"/>
          <w:szCs w:val="24"/>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Pr>
          <w:rFonts w:ascii="Times New Roman" w:hAnsi="Times New Roman" w:cs="Times New Roman"/>
          <w:sz w:val="24"/>
          <w:szCs w:val="24"/>
        </w:rPr>
        <w:fldChar w:fldCharType="separate"/>
      </w:r>
      <w:r w:rsidR="00054C76" w:rsidRPr="00054C76">
        <w:rPr>
          <w:rFonts w:ascii="Times New Roman" w:hAnsi="Times New Roman" w:cs="Times New Roman"/>
          <w:sz w:val="24"/>
        </w:rPr>
        <w:t>(Engelken et al. 2020)</w:t>
      </w:r>
      <w:r w:rsidR="00054C76">
        <w:rPr>
          <w:rFonts w:ascii="Times New Roman" w:hAnsi="Times New Roman" w:cs="Times New Roman"/>
          <w:sz w:val="24"/>
          <w:szCs w:val="24"/>
        </w:rPr>
        <w:fldChar w:fldCharType="end"/>
      </w:r>
      <w:r w:rsidR="00C82B8C">
        <w:rPr>
          <w:rFonts w:ascii="Times New Roman" w:hAnsi="Times New Roman" w:cs="Times New Roman"/>
          <w:sz w:val="24"/>
          <w:szCs w:val="24"/>
        </w:rPr>
        <w:t xml:space="preserve">, river </w:t>
      </w:r>
      <w:r w:rsidR="00046310">
        <w:rPr>
          <w:rFonts w:ascii="Times New Roman" w:hAnsi="Times New Roman" w:cs="Times New Roman"/>
          <w:sz w:val="24"/>
          <w:szCs w:val="24"/>
        </w:rPr>
        <w:t xml:space="preserve">floodplains, and </w:t>
      </w:r>
      <w:r w:rsidR="007D34BA">
        <w:rPr>
          <w:rFonts w:ascii="Times New Roman" w:hAnsi="Times New Roman" w:cs="Times New Roman"/>
          <w:sz w:val="24"/>
          <w:szCs w:val="24"/>
        </w:rPr>
        <w:t>depressional areas such as</w:t>
      </w:r>
      <w:r w:rsidR="00484304">
        <w:rPr>
          <w:rFonts w:ascii="Times New Roman" w:hAnsi="Times New Roman" w:cs="Times New Roman"/>
          <w:sz w:val="24"/>
          <w:szCs w:val="24"/>
        </w:rPr>
        <w:t xml:space="preserve"> near</w:t>
      </w:r>
      <w:r w:rsidR="007D34BA">
        <w:rPr>
          <w:rFonts w:ascii="Times New Roman" w:hAnsi="Times New Roman" w:cs="Times New Roman"/>
          <w:sz w:val="24"/>
          <w:szCs w:val="24"/>
        </w:rPr>
        <w:t xml:space="preserve"> </w:t>
      </w:r>
      <w:r w:rsidR="00304262">
        <w:rPr>
          <w:rFonts w:ascii="Times New Roman" w:hAnsi="Times New Roman" w:cs="Times New Roman"/>
          <w:sz w:val="24"/>
          <w:szCs w:val="24"/>
        </w:rPr>
        <w:t xml:space="preserve">lakes </w:t>
      </w:r>
      <w:r w:rsidR="00A80462">
        <w:rPr>
          <w:rFonts w:ascii="Times New Roman" w:hAnsi="Times New Roman" w:cs="Times New Roman"/>
          <w:sz w:val="24"/>
          <w:szCs w:val="24"/>
        </w:rPr>
        <w:fldChar w:fldCharType="begin"/>
      </w:r>
      <w:r w:rsidR="00A80462">
        <w:rPr>
          <w:rFonts w:ascii="Times New Roman" w:hAnsi="Times New Roman" w:cs="Times New Roman"/>
          <w:sz w:val="24"/>
          <w:szCs w:val="24"/>
        </w:rPr>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Pr>
          <w:rFonts w:ascii="Times New Roman" w:hAnsi="Times New Roman" w:cs="Times New Roman"/>
          <w:sz w:val="24"/>
          <w:szCs w:val="24"/>
        </w:rPr>
        <w:fldChar w:fldCharType="separate"/>
      </w:r>
      <w:r w:rsidR="00A80462" w:rsidRPr="00A80462">
        <w:rPr>
          <w:rFonts w:ascii="Times New Roman" w:hAnsi="Times New Roman" w:cs="Times New Roman"/>
          <w:sz w:val="24"/>
        </w:rPr>
        <w:t>(Siegert et al. 2021, Abella et al. 2024)</w:t>
      </w:r>
      <w:r w:rsidR="00A80462">
        <w:rPr>
          <w:rFonts w:ascii="Times New Roman" w:hAnsi="Times New Roman" w:cs="Times New Roman"/>
          <w:sz w:val="24"/>
          <w:szCs w:val="24"/>
        </w:rPr>
        <w:fldChar w:fldCharType="end"/>
      </w:r>
      <w:r w:rsidR="007D34BA">
        <w:rPr>
          <w:rFonts w:ascii="Times New Roman" w:hAnsi="Times New Roman" w:cs="Times New Roman"/>
          <w:sz w:val="24"/>
          <w:szCs w:val="24"/>
        </w:rPr>
        <w:t>.</w:t>
      </w:r>
      <w:r w:rsidR="00E03CDC">
        <w:rPr>
          <w:rFonts w:ascii="Times New Roman" w:hAnsi="Times New Roman" w:cs="Times New Roman"/>
          <w:sz w:val="24"/>
          <w:szCs w:val="24"/>
        </w:rPr>
        <w:t xml:space="preserve"> </w:t>
      </w:r>
      <w:ins w:id="38" w:author="Perry, Kayla" w:date="2025-06-23T08:27:00Z" w16du:dateUtc="2025-06-23T12:27:00Z">
        <w:r w:rsidR="00943CDB">
          <w:rPr>
            <w:rFonts w:ascii="Times New Roman" w:hAnsi="Times New Roman" w:cs="Times New Roman"/>
            <w:sz w:val="24"/>
            <w:szCs w:val="24"/>
          </w:rPr>
          <w:t>Forests can be classified using a variety of habitat characteristics</w:t>
        </w:r>
        <w:r w:rsidR="0079741C">
          <w:rPr>
            <w:rFonts w:ascii="Times New Roman" w:hAnsi="Times New Roman" w:cs="Times New Roman"/>
            <w:sz w:val="24"/>
            <w:szCs w:val="24"/>
          </w:rPr>
          <w:t xml:space="preserve"> including </w:t>
        </w:r>
      </w:ins>
      <w:del w:id="39" w:author="Perry, Kayla" w:date="2025-06-23T08:27:00Z" w16du:dateUtc="2025-06-23T12:27:00Z">
        <w:r w:rsidR="0091351C" w:rsidDel="0079741C">
          <w:rPr>
            <w:rFonts w:ascii="Times New Roman" w:hAnsi="Times New Roman" w:cs="Times New Roman"/>
            <w:sz w:val="24"/>
            <w:szCs w:val="24"/>
          </w:rPr>
          <w:delText xml:space="preserve">A starting point for classifying these habitats is to </w:delText>
        </w:r>
        <w:r w:rsidR="00FF65DB" w:rsidDel="0079741C">
          <w:rPr>
            <w:rFonts w:ascii="Times New Roman" w:hAnsi="Times New Roman" w:cs="Times New Roman"/>
            <w:sz w:val="24"/>
            <w:szCs w:val="24"/>
          </w:rPr>
          <w:delText xml:space="preserve">determine their </w:delText>
        </w:r>
      </w:del>
      <w:r w:rsidR="00FF65DB">
        <w:rPr>
          <w:rFonts w:ascii="Times New Roman" w:hAnsi="Times New Roman" w:cs="Times New Roman"/>
          <w:sz w:val="24"/>
          <w:szCs w:val="24"/>
        </w:rPr>
        <w:t>hydrology</w:t>
      </w:r>
      <w:ins w:id="40" w:author="Perry, Kayla" w:date="2025-06-23T08:28:00Z" w16du:dateUtc="2025-06-23T12:28:00Z">
        <w:r w:rsidR="0079741C">
          <w:rPr>
            <w:rFonts w:ascii="Times New Roman" w:hAnsi="Times New Roman" w:cs="Times New Roman"/>
            <w:sz w:val="24"/>
            <w:szCs w:val="24"/>
          </w:rPr>
          <w:t>.</w:t>
        </w:r>
      </w:ins>
      <w:del w:id="41" w:author="Perry, Kayla" w:date="2025-06-23T08:27:00Z" w16du:dateUtc="2025-06-23T12:27:00Z">
        <w:r w:rsidR="002A37A8" w:rsidDel="0079741C">
          <w:rPr>
            <w:rFonts w:ascii="Times New Roman" w:hAnsi="Times New Roman" w:cs="Times New Roman"/>
            <w:sz w:val="24"/>
            <w:szCs w:val="24"/>
          </w:rPr>
          <w:delText>,</w:delText>
        </w:r>
      </w:del>
      <w:r w:rsidR="002A37A8">
        <w:rPr>
          <w:rFonts w:ascii="Times New Roman" w:hAnsi="Times New Roman" w:cs="Times New Roman"/>
          <w:sz w:val="24"/>
          <w:szCs w:val="24"/>
        </w:rPr>
        <w:t xml:space="preserve"> </w:t>
      </w:r>
      <w:del w:id="42" w:author="Perry, Kayla" w:date="2025-06-23T08:28:00Z" w16du:dateUtc="2025-06-23T12:28:00Z">
        <w:r w:rsidR="00231351" w:rsidDel="0079741C">
          <w:rPr>
            <w:rFonts w:ascii="Times New Roman" w:hAnsi="Times New Roman" w:cs="Times New Roman"/>
            <w:sz w:val="24"/>
            <w:szCs w:val="24"/>
          </w:rPr>
          <w:delText>because both d</w:delText>
        </w:r>
      </w:del>
      <w:proofErr w:type="spellStart"/>
      <w:r w:rsidR="00231351">
        <w:rPr>
          <w:rFonts w:ascii="Times New Roman" w:hAnsi="Times New Roman" w:cs="Times New Roman"/>
          <w:sz w:val="24"/>
          <w:szCs w:val="24"/>
        </w:rPr>
        <w:t>rought</w:t>
      </w:r>
      <w:proofErr w:type="spellEnd"/>
      <w:r w:rsidR="00231351">
        <w:rPr>
          <w:rFonts w:ascii="Times New Roman" w:hAnsi="Times New Roman" w:cs="Times New Roman"/>
          <w:sz w:val="24"/>
          <w:szCs w:val="24"/>
        </w:rPr>
        <w:t xml:space="preserve"> and waterlogging stress </w:t>
      </w:r>
      <w:r w:rsidR="006200E5">
        <w:rPr>
          <w:rFonts w:ascii="Times New Roman" w:hAnsi="Times New Roman" w:cs="Times New Roman"/>
          <w:sz w:val="24"/>
          <w:szCs w:val="24"/>
        </w:rPr>
        <w:t xml:space="preserve">influence tree survival and growth </w:t>
      </w:r>
      <w:r w:rsidR="006200E5">
        <w:rPr>
          <w:rFonts w:ascii="Times New Roman" w:hAnsi="Times New Roman" w:cs="Times New Roman"/>
          <w:sz w:val="24"/>
          <w:szCs w:val="24"/>
        </w:rPr>
        <w:fldChar w:fldCharType="begin"/>
      </w:r>
      <w:r w:rsidR="006200E5">
        <w:rPr>
          <w:rFonts w:ascii="Times New Roman" w:hAnsi="Times New Roman" w:cs="Times New Roman"/>
          <w:sz w:val="24"/>
          <w:szCs w:val="24"/>
        </w:rPr>
        <w:instrText xml:space="preserve"> ADDIN ZOTERO_ITEM CSL_CITATION {"citationID":"NH9333sG","properties":{"formattedCitation":"(Niinemets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Pr>
          <w:rFonts w:ascii="Times New Roman" w:hAnsi="Times New Roman" w:cs="Times New Roman"/>
          <w:sz w:val="24"/>
          <w:szCs w:val="24"/>
        </w:rPr>
        <w:fldChar w:fldCharType="separate"/>
      </w:r>
      <w:r w:rsidR="006200E5" w:rsidRPr="006200E5">
        <w:rPr>
          <w:rFonts w:ascii="Times New Roman" w:hAnsi="Times New Roman" w:cs="Times New Roman"/>
          <w:sz w:val="24"/>
        </w:rPr>
        <w:t>(Niinemets and Valladares 2006)</w:t>
      </w:r>
      <w:r w:rsidR="006200E5">
        <w:rPr>
          <w:rFonts w:ascii="Times New Roman" w:hAnsi="Times New Roman" w:cs="Times New Roman"/>
          <w:sz w:val="24"/>
          <w:szCs w:val="24"/>
        </w:rPr>
        <w:fldChar w:fldCharType="end"/>
      </w:r>
      <w:r w:rsidR="008C38B7">
        <w:rPr>
          <w:rFonts w:ascii="Times New Roman" w:hAnsi="Times New Roman" w:cs="Times New Roman"/>
          <w:sz w:val="24"/>
          <w:szCs w:val="24"/>
        </w:rPr>
        <w:t>, and different ash s</w:t>
      </w:r>
      <w:r w:rsidR="00D86916">
        <w:rPr>
          <w:rFonts w:ascii="Times New Roman" w:hAnsi="Times New Roman" w:cs="Times New Roman"/>
          <w:sz w:val="24"/>
          <w:szCs w:val="24"/>
        </w:rPr>
        <w:t>pecies</w:t>
      </w:r>
      <w:r w:rsidR="007D2B8C">
        <w:rPr>
          <w:rFonts w:ascii="Times New Roman" w:hAnsi="Times New Roman" w:cs="Times New Roman"/>
          <w:sz w:val="24"/>
          <w:szCs w:val="24"/>
        </w:rPr>
        <w:t xml:space="preserve"> have unique</w:t>
      </w:r>
      <w:r w:rsidR="00DF1BC6">
        <w:rPr>
          <w:rFonts w:ascii="Times New Roman" w:hAnsi="Times New Roman" w:cs="Times New Roman"/>
          <w:sz w:val="24"/>
          <w:szCs w:val="24"/>
        </w:rPr>
        <w:t xml:space="preserve"> hydrologic requirements</w:t>
      </w:r>
      <w:r w:rsidR="00242669">
        <w:rPr>
          <w:rFonts w:ascii="Times New Roman" w:hAnsi="Times New Roman" w:cs="Times New Roman"/>
          <w:sz w:val="24"/>
          <w:szCs w:val="24"/>
        </w:rPr>
        <w:t>.</w:t>
      </w:r>
      <w:r w:rsidR="00BB09C6">
        <w:rPr>
          <w:rFonts w:ascii="Times New Roman" w:hAnsi="Times New Roman" w:cs="Times New Roman"/>
          <w:sz w:val="24"/>
          <w:szCs w:val="24"/>
        </w:rPr>
        <w:t xml:space="preserve"> </w:t>
      </w:r>
      <w:r w:rsidR="00E65EBB">
        <w:rPr>
          <w:rFonts w:ascii="Times New Roman" w:hAnsi="Times New Roman" w:cs="Times New Roman"/>
          <w:sz w:val="24"/>
          <w:szCs w:val="24"/>
        </w:rPr>
        <w:t>Forest</w:t>
      </w:r>
      <w:r w:rsidR="009113AA">
        <w:rPr>
          <w:rFonts w:ascii="Times New Roman" w:hAnsi="Times New Roman" w:cs="Times New Roman"/>
          <w:sz w:val="24"/>
          <w:szCs w:val="24"/>
        </w:rPr>
        <w:t xml:space="preserve"> </w:t>
      </w:r>
      <w:r w:rsidR="00DF1BC6">
        <w:rPr>
          <w:rFonts w:ascii="Times New Roman" w:hAnsi="Times New Roman" w:cs="Times New Roman"/>
          <w:sz w:val="24"/>
          <w:szCs w:val="24"/>
        </w:rPr>
        <w:t>stands</w:t>
      </w:r>
      <w:r w:rsidR="009113AA">
        <w:rPr>
          <w:rFonts w:ascii="Times New Roman" w:hAnsi="Times New Roman" w:cs="Times New Roman"/>
          <w:sz w:val="24"/>
          <w:szCs w:val="24"/>
        </w:rPr>
        <w:t xml:space="preserve"> may be classified as xeric upland, </w:t>
      </w:r>
      <w:r w:rsidR="003E7755">
        <w:rPr>
          <w:rFonts w:ascii="Times New Roman" w:hAnsi="Times New Roman" w:cs="Times New Roman"/>
          <w:sz w:val="24"/>
          <w:szCs w:val="24"/>
        </w:rPr>
        <w:t>mesic riparian, or hydric swamp</w:t>
      </w:r>
      <w:r w:rsidR="00A17B43">
        <w:rPr>
          <w:rFonts w:ascii="Times New Roman" w:hAnsi="Times New Roman" w:cs="Times New Roman"/>
          <w:sz w:val="24"/>
          <w:szCs w:val="24"/>
        </w:rPr>
        <w:t>,</w:t>
      </w:r>
      <w:r w:rsidR="00814944">
        <w:rPr>
          <w:rFonts w:ascii="Times New Roman" w:hAnsi="Times New Roman" w:cs="Times New Roman"/>
          <w:sz w:val="24"/>
          <w:szCs w:val="24"/>
        </w:rPr>
        <w:t xml:space="preserve"> with hydric swamp forests experiencing </w:t>
      </w:r>
      <w:r w:rsidR="00FF7089">
        <w:rPr>
          <w:rFonts w:ascii="Times New Roman" w:hAnsi="Times New Roman" w:cs="Times New Roman"/>
          <w:sz w:val="24"/>
          <w:szCs w:val="24"/>
        </w:rPr>
        <w:t>flooding</w:t>
      </w:r>
      <w:r w:rsidR="00147286">
        <w:rPr>
          <w:rFonts w:ascii="Times New Roman" w:hAnsi="Times New Roman" w:cs="Times New Roman"/>
          <w:sz w:val="24"/>
          <w:szCs w:val="24"/>
        </w:rPr>
        <w:t xml:space="preserve"> above the soil surface for at least part of the year.</w:t>
      </w:r>
      <w:r w:rsidR="00EA42CF">
        <w:rPr>
          <w:rFonts w:ascii="Times New Roman" w:hAnsi="Times New Roman" w:cs="Times New Roman"/>
          <w:sz w:val="24"/>
          <w:szCs w:val="24"/>
        </w:rPr>
        <w:t xml:space="preserve"> </w:t>
      </w:r>
      <w:r w:rsidR="00845408">
        <w:rPr>
          <w:rFonts w:ascii="Times New Roman" w:hAnsi="Times New Roman" w:cs="Times New Roman"/>
          <w:sz w:val="24"/>
          <w:szCs w:val="24"/>
        </w:rPr>
        <w:t xml:space="preserve">Ash trees play an outsized role in the function of hydric forests. </w:t>
      </w:r>
      <w:r w:rsidR="00B1649A">
        <w:rPr>
          <w:rFonts w:ascii="Times New Roman" w:hAnsi="Times New Roman" w:cs="Times New Roman"/>
          <w:sz w:val="24"/>
          <w:szCs w:val="24"/>
        </w:rPr>
        <w:t>Black ash</w:t>
      </w:r>
      <w:r w:rsidR="00AF1235">
        <w:rPr>
          <w:rFonts w:ascii="Times New Roman" w:hAnsi="Times New Roman" w:cs="Times New Roman"/>
          <w:sz w:val="24"/>
          <w:szCs w:val="24"/>
        </w:rPr>
        <w:t xml:space="preserve"> </w:t>
      </w:r>
      <w:r w:rsidR="00CB045E">
        <w:rPr>
          <w:rFonts w:ascii="Times New Roman" w:hAnsi="Times New Roman" w:cs="Times New Roman"/>
          <w:sz w:val="24"/>
          <w:szCs w:val="24"/>
        </w:rPr>
        <w:t>is</w:t>
      </w:r>
      <w:r w:rsidR="00AF1235">
        <w:rPr>
          <w:rFonts w:ascii="Times New Roman" w:hAnsi="Times New Roman" w:cs="Times New Roman"/>
          <w:sz w:val="24"/>
          <w:szCs w:val="24"/>
        </w:rPr>
        <w:t xml:space="preserve"> often </w:t>
      </w:r>
      <w:r w:rsidR="00CB045E">
        <w:rPr>
          <w:rFonts w:ascii="Times New Roman" w:hAnsi="Times New Roman" w:cs="Times New Roman"/>
          <w:sz w:val="24"/>
          <w:szCs w:val="24"/>
        </w:rPr>
        <w:t xml:space="preserve">a </w:t>
      </w:r>
      <w:r w:rsidR="00AF1235">
        <w:rPr>
          <w:rFonts w:ascii="Times New Roman" w:hAnsi="Times New Roman" w:cs="Times New Roman"/>
          <w:sz w:val="24"/>
          <w:szCs w:val="24"/>
        </w:rPr>
        <w:t xml:space="preserve">dominant </w:t>
      </w:r>
      <w:r w:rsidR="00A33FCD">
        <w:rPr>
          <w:rFonts w:ascii="Times New Roman" w:hAnsi="Times New Roman" w:cs="Times New Roman"/>
          <w:sz w:val="24"/>
          <w:szCs w:val="24"/>
        </w:rPr>
        <w:t>species</w:t>
      </w:r>
      <w:r w:rsidR="00845408">
        <w:rPr>
          <w:rFonts w:ascii="Times New Roman" w:hAnsi="Times New Roman" w:cs="Times New Roman"/>
          <w:sz w:val="24"/>
          <w:szCs w:val="24"/>
        </w:rPr>
        <w:t xml:space="preserve"> i</w:t>
      </w:r>
      <w:r w:rsidR="002F5BE8">
        <w:rPr>
          <w:rFonts w:ascii="Times New Roman" w:hAnsi="Times New Roman" w:cs="Times New Roman"/>
          <w:sz w:val="24"/>
          <w:szCs w:val="24"/>
        </w:rPr>
        <w:t>n hydric forests</w:t>
      </w:r>
      <w:r w:rsidR="00B1649A">
        <w:rPr>
          <w:rFonts w:ascii="Times New Roman" w:hAnsi="Times New Roman" w:cs="Times New Roman"/>
          <w:sz w:val="24"/>
          <w:szCs w:val="24"/>
        </w:rPr>
        <w:t xml:space="preserve">, due to </w:t>
      </w:r>
      <w:r w:rsidR="00CB045E">
        <w:rPr>
          <w:rFonts w:ascii="Times New Roman" w:hAnsi="Times New Roman" w:cs="Times New Roman"/>
          <w:sz w:val="24"/>
          <w:szCs w:val="24"/>
        </w:rPr>
        <w:t>its</w:t>
      </w:r>
      <w:r w:rsidR="00B1649A">
        <w:rPr>
          <w:rFonts w:ascii="Times New Roman" w:hAnsi="Times New Roman" w:cs="Times New Roman"/>
          <w:sz w:val="24"/>
          <w:szCs w:val="24"/>
        </w:rPr>
        <w:t xml:space="preserve"> ability to </w:t>
      </w:r>
      <w:r w:rsidR="00BE5E74">
        <w:rPr>
          <w:rFonts w:ascii="Times New Roman" w:hAnsi="Times New Roman" w:cs="Times New Roman"/>
          <w:sz w:val="24"/>
          <w:szCs w:val="24"/>
        </w:rPr>
        <w:t xml:space="preserve">tolerate </w:t>
      </w:r>
      <w:r w:rsidR="00277711">
        <w:rPr>
          <w:rFonts w:ascii="Times New Roman" w:hAnsi="Times New Roman" w:cs="Times New Roman"/>
          <w:sz w:val="24"/>
          <w:szCs w:val="24"/>
        </w:rPr>
        <w:t>seasonal flooding and maintain high levels of transpiration</w:t>
      </w:r>
      <w:r w:rsidR="005E400B">
        <w:rPr>
          <w:rFonts w:ascii="Times New Roman" w:hAnsi="Times New Roman" w:cs="Times New Roman"/>
          <w:sz w:val="24"/>
          <w:szCs w:val="24"/>
        </w:rPr>
        <w:t>, which draws down the water table</w:t>
      </w:r>
      <w:r w:rsidR="00F67023">
        <w:rPr>
          <w:rFonts w:ascii="Times New Roman" w:hAnsi="Times New Roman" w:cs="Times New Roman"/>
          <w:sz w:val="24"/>
          <w:szCs w:val="24"/>
        </w:rPr>
        <w:t xml:space="preserve"> </w:t>
      </w:r>
      <w:r w:rsidR="00CB045E">
        <w:rPr>
          <w:rFonts w:ascii="Times New Roman" w:hAnsi="Times New Roman" w:cs="Times New Roman"/>
          <w:sz w:val="24"/>
          <w:szCs w:val="24"/>
        </w:rPr>
        <w:fldChar w:fldCharType="begin"/>
      </w:r>
      <w:r w:rsidR="00211381">
        <w:rPr>
          <w:rFonts w:ascii="Times New Roman" w:hAnsi="Times New Roman" w:cs="Times New Roman"/>
          <w:sz w:val="24"/>
          <w:szCs w:val="24"/>
        </w:rPr>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Pr>
          <w:rFonts w:ascii="Times New Roman" w:hAnsi="Times New Roman" w:cs="Times New Roman"/>
          <w:sz w:val="24"/>
          <w:szCs w:val="24"/>
        </w:rPr>
        <w:fldChar w:fldCharType="separate"/>
      </w:r>
      <w:r w:rsidR="00211381" w:rsidRPr="00211381">
        <w:rPr>
          <w:rFonts w:ascii="Times New Roman" w:hAnsi="Times New Roman" w:cs="Times New Roman"/>
          <w:sz w:val="24"/>
        </w:rPr>
        <w:t>(Telander et al. 2015, Kolka et al. 2018)</w:t>
      </w:r>
      <w:r w:rsidR="00CB045E">
        <w:rPr>
          <w:rFonts w:ascii="Times New Roman" w:hAnsi="Times New Roman" w:cs="Times New Roman"/>
          <w:sz w:val="24"/>
          <w:szCs w:val="24"/>
        </w:rPr>
        <w:fldChar w:fldCharType="end"/>
      </w:r>
      <w:r w:rsidR="005E400B">
        <w:rPr>
          <w:rFonts w:ascii="Times New Roman" w:hAnsi="Times New Roman" w:cs="Times New Roman"/>
          <w:sz w:val="24"/>
          <w:szCs w:val="24"/>
        </w:rPr>
        <w:t xml:space="preserve">. </w:t>
      </w:r>
      <w:r w:rsidR="001B6D03">
        <w:rPr>
          <w:rFonts w:ascii="Times New Roman" w:hAnsi="Times New Roman" w:cs="Times New Roman"/>
          <w:sz w:val="24"/>
          <w:szCs w:val="24"/>
        </w:rPr>
        <w:t xml:space="preserve">The </w:t>
      </w:r>
      <w:ins w:id="43" w:author="Perry, Kayla" w:date="2025-06-23T08:32:00Z" w16du:dateUtc="2025-06-23T12:32:00Z">
        <w:r w:rsidR="00AA6791">
          <w:rPr>
            <w:rFonts w:ascii="Times New Roman" w:hAnsi="Times New Roman" w:cs="Times New Roman"/>
            <w:sz w:val="24"/>
            <w:szCs w:val="24"/>
          </w:rPr>
          <w:t>long-term impacts of EAB</w:t>
        </w:r>
        <w:r w:rsidR="0058022D">
          <w:rPr>
            <w:rFonts w:ascii="Times New Roman" w:hAnsi="Times New Roman" w:cs="Times New Roman"/>
            <w:sz w:val="24"/>
            <w:szCs w:val="24"/>
          </w:rPr>
          <w:t xml:space="preserve"> </w:t>
        </w:r>
      </w:ins>
      <w:ins w:id="44" w:author="Perry, Kayla" w:date="2025-06-23T08:33:00Z" w16du:dateUtc="2025-06-23T12:33:00Z">
        <w:r w:rsidR="000D78C7">
          <w:rPr>
            <w:rFonts w:ascii="Times New Roman" w:hAnsi="Times New Roman" w:cs="Times New Roman"/>
            <w:sz w:val="24"/>
            <w:szCs w:val="24"/>
          </w:rPr>
          <w:t xml:space="preserve">on forest structure and function </w:t>
        </w:r>
      </w:ins>
      <w:del w:id="45" w:author="Perry, Kayla" w:date="2025-06-23T08:33:00Z" w16du:dateUtc="2025-06-23T12:33:00Z">
        <w:r w:rsidR="001B6D03" w:rsidDel="000D78C7">
          <w:rPr>
            <w:rFonts w:ascii="Times New Roman" w:hAnsi="Times New Roman" w:cs="Times New Roman"/>
            <w:sz w:val="24"/>
            <w:szCs w:val="24"/>
          </w:rPr>
          <w:delText>response of forest vegetati</w:delText>
        </w:r>
        <w:r w:rsidR="00373051" w:rsidDel="000D78C7">
          <w:rPr>
            <w:rFonts w:ascii="Times New Roman" w:hAnsi="Times New Roman" w:cs="Times New Roman"/>
            <w:sz w:val="24"/>
            <w:szCs w:val="24"/>
          </w:rPr>
          <w:delText xml:space="preserve">on to EAB invasion </w:delText>
        </w:r>
      </w:del>
      <w:r w:rsidR="00B86AC1">
        <w:rPr>
          <w:rFonts w:ascii="Times New Roman" w:hAnsi="Times New Roman" w:cs="Times New Roman"/>
          <w:sz w:val="24"/>
          <w:szCs w:val="24"/>
        </w:rPr>
        <w:t xml:space="preserve">may </w:t>
      </w:r>
      <w:del w:id="46" w:author="Perry, Kayla" w:date="2025-06-23T08:38:00Z" w16du:dateUtc="2025-06-23T12:38:00Z">
        <w:r w:rsidR="00B86AC1" w:rsidDel="00184208">
          <w:rPr>
            <w:rFonts w:ascii="Times New Roman" w:hAnsi="Times New Roman" w:cs="Times New Roman"/>
            <w:sz w:val="24"/>
            <w:szCs w:val="24"/>
          </w:rPr>
          <w:delText xml:space="preserve">be </w:delText>
        </w:r>
      </w:del>
      <w:ins w:id="47" w:author="Perry, Kayla" w:date="2025-06-23T08:34:00Z" w16du:dateUtc="2025-06-23T12:34:00Z">
        <w:r w:rsidR="004A5411">
          <w:rPr>
            <w:rFonts w:ascii="Times New Roman" w:hAnsi="Times New Roman" w:cs="Times New Roman"/>
            <w:sz w:val="24"/>
            <w:szCs w:val="24"/>
          </w:rPr>
          <w:t>differ</w:t>
        </w:r>
      </w:ins>
      <w:del w:id="48" w:author="Perry, Kayla" w:date="2025-06-23T08:34:00Z" w16du:dateUtc="2025-06-23T12:34:00Z">
        <w:r w:rsidR="00B86AC1" w:rsidDel="004A5411">
          <w:rPr>
            <w:rFonts w:ascii="Times New Roman" w:hAnsi="Times New Roman" w:cs="Times New Roman"/>
            <w:sz w:val="24"/>
            <w:szCs w:val="24"/>
          </w:rPr>
          <w:delText>unique</w:delText>
        </w:r>
      </w:del>
      <w:r w:rsidR="00B86AC1">
        <w:rPr>
          <w:rFonts w:ascii="Times New Roman" w:hAnsi="Times New Roman" w:cs="Times New Roman"/>
          <w:sz w:val="24"/>
          <w:szCs w:val="24"/>
        </w:rPr>
        <w:t xml:space="preserve"> in hydric </w:t>
      </w:r>
      <w:ins w:id="49" w:author="Perry, Kayla" w:date="2025-06-23T08:35:00Z" w16du:dateUtc="2025-06-23T12:35:00Z">
        <w:r w:rsidR="00D6119A">
          <w:rPr>
            <w:rFonts w:ascii="Times New Roman" w:hAnsi="Times New Roman" w:cs="Times New Roman"/>
            <w:sz w:val="24"/>
            <w:szCs w:val="24"/>
          </w:rPr>
          <w:t xml:space="preserve">than mesic and xeric </w:t>
        </w:r>
      </w:ins>
      <w:r w:rsidR="00B86AC1">
        <w:rPr>
          <w:rFonts w:ascii="Times New Roman" w:hAnsi="Times New Roman" w:cs="Times New Roman"/>
          <w:sz w:val="24"/>
          <w:szCs w:val="24"/>
        </w:rPr>
        <w:t xml:space="preserve">forests, </w:t>
      </w:r>
      <w:r w:rsidR="002B01B9">
        <w:rPr>
          <w:rFonts w:ascii="Times New Roman" w:hAnsi="Times New Roman" w:cs="Times New Roman"/>
          <w:sz w:val="24"/>
          <w:szCs w:val="24"/>
        </w:rPr>
        <w:t>due to the relative importance of</w:t>
      </w:r>
      <w:r w:rsidR="001F7C6C">
        <w:rPr>
          <w:rFonts w:ascii="Times New Roman" w:hAnsi="Times New Roman" w:cs="Times New Roman"/>
          <w:sz w:val="24"/>
          <w:szCs w:val="24"/>
        </w:rPr>
        <w:t xml:space="preserve"> ash in the canopy, the stress due to flooding, </w:t>
      </w:r>
      <w:commentRangeStart w:id="50"/>
      <w:r w:rsidR="004D414A">
        <w:rPr>
          <w:rFonts w:ascii="Times New Roman" w:hAnsi="Times New Roman" w:cs="Times New Roman"/>
          <w:sz w:val="24"/>
          <w:szCs w:val="24"/>
        </w:rPr>
        <w:t>the</w:t>
      </w:r>
      <w:r w:rsidR="005B5DB8">
        <w:rPr>
          <w:rFonts w:ascii="Times New Roman" w:hAnsi="Times New Roman" w:cs="Times New Roman"/>
          <w:sz w:val="24"/>
          <w:szCs w:val="24"/>
        </w:rPr>
        <w:t xml:space="preserve"> unique tree species composition, and the unique</w:t>
      </w:r>
      <w:r w:rsidR="006A72B9">
        <w:rPr>
          <w:rFonts w:ascii="Times New Roman" w:hAnsi="Times New Roman" w:cs="Times New Roman"/>
          <w:sz w:val="24"/>
          <w:szCs w:val="24"/>
        </w:rPr>
        <w:t xml:space="preserve"> collection of herbaceous and woody understory plants</w:t>
      </w:r>
      <w:commentRangeEnd w:id="50"/>
      <w:r w:rsidR="00BB7462">
        <w:rPr>
          <w:rStyle w:val="CommentReference"/>
        </w:rPr>
        <w:commentReference w:id="50"/>
      </w:r>
      <w:del w:id="51" w:author="Perry, Kayla" w:date="2025-06-23T08:36:00Z" w16du:dateUtc="2025-06-23T12:36:00Z">
        <w:r w:rsidR="006A72B9" w:rsidDel="00D464C3">
          <w:rPr>
            <w:rFonts w:ascii="Times New Roman" w:hAnsi="Times New Roman" w:cs="Times New Roman"/>
            <w:sz w:val="24"/>
            <w:szCs w:val="24"/>
          </w:rPr>
          <w:delText>, compared</w:delText>
        </w:r>
        <w:r w:rsidR="00EA1E3E" w:rsidDel="00D464C3">
          <w:rPr>
            <w:rFonts w:ascii="Times New Roman" w:hAnsi="Times New Roman" w:cs="Times New Roman"/>
            <w:sz w:val="24"/>
            <w:szCs w:val="24"/>
          </w:rPr>
          <w:delText xml:space="preserve"> to mesic and hydric</w:delText>
        </w:r>
        <w:r w:rsidR="004E0092" w:rsidDel="00D464C3">
          <w:rPr>
            <w:rFonts w:ascii="Times New Roman" w:hAnsi="Times New Roman" w:cs="Times New Roman"/>
            <w:sz w:val="24"/>
            <w:szCs w:val="24"/>
          </w:rPr>
          <w:delText xml:space="preserve"> forests</w:delText>
        </w:r>
      </w:del>
      <w:r w:rsidR="005B5DB8">
        <w:rPr>
          <w:rFonts w:ascii="Times New Roman" w:hAnsi="Times New Roman" w:cs="Times New Roman"/>
          <w:sz w:val="24"/>
          <w:szCs w:val="24"/>
        </w:rPr>
        <w:t xml:space="preserve"> </w:t>
      </w:r>
      <w:r w:rsidR="005B5DB8">
        <w:rPr>
          <w:rFonts w:ascii="Times New Roman" w:hAnsi="Times New Roman" w:cs="Times New Roman"/>
          <w:sz w:val="24"/>
          <w:szCs w:val="24"/>
        </w:rPr>
        <w:fldChar w:fldCharType="begin"/>
      </w:r>
      <w:r w:rsidR="005B5DB8">
        <w:rPr>
          <w:rFonts w:ascii="Times New Roman" w:hAnsi="Times New Roman" w:cs="Times New Roman"/>
          <w:sz w:val="24"/>
          <w:szCs w:val="24"/>
        </w:rPr>
        <w:instrText xml:space="preserve"> ADDIN ZOTERO_ITEM CSL_CITATION {"citationID":"oyI2lyvF","properties":{"formattedCitation":"(Smith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5B5DB8">
        <w:rPr>
          <w:rFonts w:ascii="Times New Roman" w:hAnsi="Times New Roman" w:cs="Times New Roman"/>
          <w:sz w:val="24"/>
          <w:szCs w:val="24"/>
        </w:rPr>
        <w:fldChar w:fldCharType="separate"/>
      </w:r>
      <w:r w:rsidR="005B5DB8" w:rsidRPr="005B5DB8">
        <w:rPr>
          <w:rFonts w:ascii="Times New Roman" w:hAnsi="Times New Roman" w:cs="Times New Roman"/>
          <w:sz w:val="24"/>
        </w:rPr>
        <w:t>(Smith 2006, Klooster 2012)</w:t>
      </w:r>
      <w:r w:rsidR="005B5DB8">
        <w:rPr>
          <w:rFonts w:ascii="Times New Roman" w:hAnsi="Times New Roman" w:cs="Times New Roman"/>
          <w:sz w:val="24"/>
          <w:szCs w:val="24"/>
        </w:rPr>
        <w:fldChar w:fldCharType="end"/>
      </w:r>
      <w:r w:rsidR="00BF7B8F">
        <w:rPr>
          <w:rFonts w:ascii="Times New Roman" w:hAnsi="Times New Roman" w:cs="Times New Roman"/>
          <w:sz w:val="24"/>
          <w:szCs w:val="24"/>
        </w:rPr>
        <w:t>.</w:t>
      </w:r>
      <w:r w:rsidR="00830BB7">
        <w:rPr>
          <w:rFonts w:ascii="Times New Roman" w:hAnsi="Times New Roman" w:cs="Times New Roman"/>
          <w:sz w:val="24"/>
          <w:szCs w:val="24"/>
        </w:rPr>
        <w:t xml:space="preserve"> </w:t>
      </w:r>
      <w:ins w:id="52" w:author="Perry, Kayla" w:date="2025-06-23T08:40:00Z" w16du:dateUtc="2025-06-23T12:40:00Z">
        <w:r w:rsidR="00A86045">
          <w:rPr>
            <w:rFonts w:ascii="Times New Roman" w:hAnsi="Times New Roman" w:cs="Times New Roman"/>
            <w:sz w:val="24"/>
            <w:szCs w:val="24"/>
          </w:rPr>
          <w:t xml:space="preserve">Understanding whether ash regeneration </w:t>
        </w:r>
        <w:r w:rsidR="00BE14AA">
          <w:rPr>
            <w:rFonts w:ascii="Times New Roman" w:hAnsi="Times New Roman" w:cs="Times New Roman"/>
            <w:sz w:val="24"/>
            <w:szCs w:val="24"/>
          </w:rPr>
          <w:t xml:space="preserve">is occurring among different forest types, and </w:t>
        </w:r>
      </w:ins>
      <w:del w:id="53" w:author="Perry, Kayla" w:date="2025-06-23T08:41:00Z" w16du:dateUtc="2025-06-23T12:41:00Z">
        <w:r w:rsidR="00AB2C6B" w:rsidDel="00BE14AA">
          <w:rPr>
            <w:rFonts w:ascii="Times New Roman" w:hAnsi="Times New Roman" w:cs="Times New Roman"/>
            <w:sz w:val="24"/>
            <w:szCs w:val="24"/>
          </w:rPr>
          <w:delText xml:space="preserve">Consequently, </w:delText>
        </w:r>
        <w:r w:rsidR="00CD1013" w:rsidDel="00BE14AA">
          <w:rPr>
            <w:rFonts w:ascii="Times New Roman" w:hAnsi="Times New Roman" w:cs="Times New Roman"/>
            <w:sz w:val="24"/>
            <w:szCs w:val="24"/>
          </w:rPr>
          <w:delText xml:space="preserve">research is warranted </w:delText>
        </w:r>
        <w:r w:rsidR="00F97587" w:rsidDel="00BE14AA">
          <w:rPr>
            <w:rFonts w:ascii="Times New Roman" w:hAnsi="Times New Roman" w:cs="Times New Roman"/>
            <w:sz w:val="24"/>
            <w:szCs w:val="24"/>
          </w:rPr>
          <w:delText>on</w:delText>
        </w:r>
        <w:r w:rsidR="00CD1013" w:rsidDel="00BE14AA">
          <w:rPr>
            <w:rFonts w:ascii="Times New Roman" w:hAnsi="Times New Roman" w:cs="Times New Roman"/>
            <w:sz w:val="24"/>
            <w:szCs w:val="24"/>
          </w:rPr>
          <w:delText xml:space="preserve"> </w:delText>
        </w:r>
      </w:del>
      <w:r w:rsidR="00470BB0">
        <w:rPr>
          <w:rFonts w:ascii="Times New Roman" w:hAnsi="Times New Roman" w:cs="Times New Roman"/>
          <w:sz w:val="24"/>
          <w:szCs w:val="24"/>
        </w:rPr>
        <w:t xml:space="preserve">whether </w:t>
      </w:r>
      <w:r w:rsidR="00874EAB">
        <w:rPr>
          <w:rFonts w:ascii="Times New Roman" w:hAnsi="Times New Roman" w:cs="Times New Roman"/>
          <w:sz w:val="24"/>
          <w:szCs w:val="24"/>
        </w:rPr>
        <w:t>ash</w:t>
      </w:r>
      <w:ins w:id="54" w:author="Perry, Kayla" w:date="2025-06-23T08:41:00Z" w16du:dateUtc="2025-06-23T12:41:00Z">
        <w:r w:rsidR="00BE14AA">
          <w:rPr>
            <w:rFonts w:ascii="Times New Roman" w:hAnsi="Times New Roman" w:cs="Times New Roman"/>
            <w:sz w:val="24"/>
            <w:szCs w:val="24"/>
          </w:rPr>
          <w:t xml:space="preserve"> populations are</w:t>
        </w:r>
      </w:ins>
      <w:del w:id="55" w:author="Perry, Kayla" w:date="2025-06-23T08:41:00Z" w16du:dateUtc="2025-06-23T12:41:00Z">
        <w:r w:rsidR="00874EAB" w:rsidDel="00BE14AA">
          <w:rPr>
            <w:rFonts w:ascii="Times New Roman" w:hAnsi="Times New Roman" w:cs="Times New Roman"/>
            <w:sz w:val="24"/>
            <w:szCs w:val="24"/>
          </w:rPr>
          <w:delText xml:space="preserve"> is</w:delText>
        </w:r>
      </w:del>
      <w:r w:rsidR="00874EAB">
        <w:rPr>
          <w:rFonts w:ascii="Times New Roman" w:hAnsi="Times New Roman" w:cs="Times New Roman"/>
          <w:sz w:val="24"/>
          <w:szCs w:val="24"/>
        </w:rPr>
        <w:t xml:space="preserve"> recovering in hydric forests</w:t>
      </w:r>
      <w:ins w:id="56" w:author="Perry, Kayla" w:date="2025-06-23T08:41:00Z" w16du:dateUtc="2025-06-23T12:41:00Z">
        <w:r w:rsidR="00AF665C">
          <w:rPr>
            <w:rFonts w:ascii="Times New Roman" w:hAnsi="Times New Roman" w:cs="Times New Roman"/>
            <w:sz w:val="24"/>
            <w:szCs w:val="24"/>
          </w:rPr>
          <w:t xml:space="preserve"> will inform conservation and restoration efforts in post-outbreak forests</w:t>
        </w:r>
      </w:ins>
      <w:del w:id="57" w:author="Perry, Kayla" w:date="2025-06-23T08:41:00Z" w16du:dateUtc="2025-06-23T12:41:00Z">
        <w:r w:rsidR="00874EAB" w:rsidDel="00AF665C">
          <w:rPr>
            <w:rFonts w:ascii="Times New Roman" w:hAnsi="Times New Roman" w:cs="Times New Roman"/>
            <w:sz w:val="24"/>
            <w:szCs w:val="24"/>
          </w:rPr>
          <w:delText xml:space="preserve">, and if not, which plant species are </w:delText>
        </w:r>
        <w:r w:rsidR="00C8577D" w:rsidDel="00AF665C">
          <w:rPr>
            <w:rFonts w:ascii="Times New Roman" w:hAnsi="Times New Roman" w:cs="Times New Roman"/>
            <w:sz w:val="24"/>
            <w:szCs w:val="24"/>
          </w:rPr>
          <w:delText>expanding to fill the gaps</w:delText>
        </w:r>
      </w:del>
      <w:r w:rsidR="00C8577D">
        <w:rPr>
          <w:rFonts w:ascii="Times New Roman" w:hAnsi="Times New Roman" w:cs="Times New Roman"/>
          <w:sz w:val="24"/>
          <w:szCs w:val="24"/>
        </w:rPr>
        <w:t>.</w:t>
      </w:r>
    </w:p>
    <w:p w14:paraId="7B7BD1B1" w14:textId="77777777" w:rsidR="00E425B4" w:rsidRDefault="00E425B4">
      <w:pPr>
        <w:rPr>
          <w:rFonts w:ascii="Times New Roman" w:hAnsi="Times New Roman" w:cs="Times New Roman"/>
          <w:sz w:val="24"/>
          <w:szCs w:val="24"/>
        </w:rPr>
      </w:pPr>
    </w:p>
    <w:p w14:paraId="318FFB11" w14:textId="160183AC" w:rsidR="00895F5E" w:rsidRPr="00301C4A" w:rsidRDefault="004137E4">
      <w:pPr>
        <w:rPr>
          <w:rFonts w:ascii="Times New Roman" w:hAnsi="Times New Roman" w:cs="Times New Roman"/>
          <w:color w:val="77206D" w:themeColor="accent5" w:themeShade="BF"/>
          <w:sz w:val="24"/>
          <w:szCs w:val="24"/>
        </w:rPr>
      </w:pPr>
      <w:r>
        <w:rPr>
          <w:rFonts w:ascii="Times New Roman" w:hAnsi="Times New Roman" w:cs="Times New Roman"/>
          <w:sz w:val="24"/>
          <w:szCs w:val="24"/>
        </w:rPr>
        <w:t xml:space="preserve">Given the uncertain future of ash </w:t>
      </w:r>
      <w:r w:rsidR="00C66B13">
        <w:rPr>
          <w:rFonts w:ascii="Times New Roman" w:hAnsi="Times New Roman" w:cs="Times New Roman"/>
          <w:sz w:val="24"/>
          <w:szCs w:val="24"/>
        </w:rPr>
        <w:t xml:space="preserve">in </w:t>
      </w:r>
      <w:r w:rsidR="000E5F86">
        <w:rPr>
          <w:rFonts w:ascii="Times New Roman" w:hAnsi="Times New Roman" w:cs="Times New Roman"/>
          <w:sz w:val="24"/>
          <w:szCs w:val="24"/>
        </w:rPr>
        <w:t>eastern</w:t>
      </w:r>
      <w:r w:rsidR="00E80FA8">
        <w:rPr>
          <w:rFonts w:ascii="Times New Roman" w:hAnsi="Times New Roman" w:cs="Times New Roman"/>
          <w:sz w:val="24"/>
          <w:szCs w:val="24"/>
        </w:rPr>
        <w:t xml:space="preserve"> North American</w:t>
      </w:r>
      <w:r w:rsidR="000E5F86">
        <w:rPr>
          <w:rFonts w:ascii="Times New Roman" w:hAnsi="Times New Roman" w:cs="Times New Roman"/>
          <w:sz w:val="24"/>
          <w:szCs w:val="24"/>
        </w:rPr>
        <w:t xml:space="preserve"> forests, </w:t>
      </w:r>
      <w:r w:rsidR="00522FC0">
        <w:rPr>
          <w:rFonts w:ascii="Times New Roman" w:hAnsi="Times New Roman" w:cs="Times New Roman"/>
          <w:sz w:val="24"/>
          <w:szCs w:val="24"/>
        </w:rPr>
        <w:t xml:space="preserve">it is important to understand the potential </w:t>
      </w:r>
      <w:r w:rsidR="0051500D">
        <w:rPr>
          <w:rFonts w:ascii="Times New Roman" w:hAnsi="Times New Roman" w:cs="Times New Roman"/>
          <w:sz w:val="24"/>
          <w:szCs w:val="24"/>
        </w:rPr>
        <w:t xml:space="preserve">for ash survival and regeneration </w:t>
      </w:r>
      <w:r w:rsidR="0051500D" w:rsidRPr="001A7A81">
        <w:rPr>
          <w:rFonts w:ascii="Times New Roman" w:hAnsi="Times New Roman" w:cs="Times New Roman"/>
          <w:sz w:val="24"/>
          <w:szCs w:val="24"/>
        </w:rPr>
        <w:t>in invaded forests with low</w:t>
      </w:r>
      <w:r w:rsidR="0051500D">
        <w:rPr>
          <w:rFonts w:ascii="Times New Roman" w:hAnsi="Times New Roman" w:cs="Times New Roman"/>
          <w:sz w:val="24"/>
          <w:szCs w:val="24"/>
        </w:rPr>
        <w:t>-</w:t>
      </w:r>
      <w:r w:rsidR="0051500D" w:rsidRPr="001A7A81">
        <w:rPr>
          <w:rFonts w:ascii="Times New Roman" w:hAnsi="Times New Roman" w:cs="Times New Roman"/>
          <w:sz w:val="24"/>
          <w:szCs w:val="24"/>
        </w:rPr>
        <w:t>density EAB populations</w:t>
      </w:r>
      <w:r w:rsidR="0051500D">
        <w:rPr>
          <w:rFonts w:ascii="Times New Roman" w:hAnsi="Times New Roman" w:cs="Times New Roman"/>
          <w:sz w:val="24"/>
          <w:szCs w:val="24"/>
        </w:rPr>
        <w:t xml:space="preserve"> and a history of biological control releases. </w:t>
      </w:r>
      <w:r w:rsidR="00D24AE8">
        <w:rPr>
          <w:rFonts w:ascii="Times New Roman" w:hAnsi="Times New Roman" w:cs="Times New Roman"/>
          <w:sz w:val="24"/>
          <w:szCs w:val="24"/>
        </w:rPr>
        <w:t xml:space="preserve">We resurveyed long-term forest research sites </w:t>
      </w:r>
      <w:r w:rsidR="00F824A0">
        <w:rPr>
          <w:rFonts w:ascii="Times New Roman" w:hAnsi="Times New Roman" w:cs="Times New Roman"/>
          <w:sz w:val="24"/>
          <w:szCs w:val="24"/>
        </w:rPr>
        <w:t xml:space="preserve">established during the early stages of ash mortality near the </w:t>
      </w:r>
      <w:r w:rsidR="002019C1">
        <w:rPr>
          <w:rFonts w:ascii="Times New Roman" w:hAnsi="Times New Roman" w:cs="Times New Roman"/>
          <w:sz w:val="24"/>
          <w:szCs w:val="24"/>
        </w:rPr>
        <w:t xml:space="preserve">epicenter </w:t>
      </w:r>
      <w:r w:rsidR="001714FB">
        <w:rPr>
          <w:rFonts w:ascii="Times New Roman" w:hAnsi="Times New Roman" w:cs="Times New Roman"/>
          <w:sz w:val="24"/>
          <w:szCs w:val="24"/>
        </w:rPr>
        <w:t xml:space="preserve">of </w:t>
      </w:r>
      <w:r w:rsidR="002019C1">
        <w:rPr>
          <w:rFonts w:ascii="Times New Roman" w:hAnsi="Times New Roman" w:cs="Times New Roman"/>
          <w:sz w:val="24"/>
          <w:szCs w:val="24"/>
        </w:rPr>
        <w:t xml:space="preserve">invasion to investigate </w:t>
      </w:r>
      <w:r>
        <w:rPr>
          <w:rFonts w:ascii="Times New Roman" w:hAnsi="Times New Roman" w:cs="Times New Roman"/>
          <w:sz w:val="24"/>
          <w:szCs w:val="24"/>
        </w:rPr>
        <w:t xml:space="preserve">the occurrence and health of ash </w:t>
      </w:r>
      <w:r w:rsidR="00E155A3">
        <w:rPr>
          <w:rFonts w:ascii="Times New Roman" w:hAnsi="Times New Roman" w:cs="Times New Roman"/>
          <w:sz w:val="24"/>
          <w:szCs w:val="24"/>
        </w:rPr>
        <w:t>populations</w:t>
      </w:r>
      <w:r w:rsidR="007A4301">
        <w:rPr>
          <w:rFonts w:ascii="Times New Roman" w:hAnsi="Times New Roman" w:cs="Times New Roman"/>
          <w:sz w:val="24"/>
          <w:szCs w:val="24"/>
        </w:rPr>
        <w:t xml:space="preserve"> more than two decades after </w:t>
      </w:r>
      <w:r w:rsidR="001714FB">
        <w:rPr>
          <w:rFonts w:ascii="Times New Roman" w:hAnsi="Times New Roman" w:cs="Times New Roman"/>
          <w:sz w:val="24"/>
          <w:szCs w:val="24"/>
        </w:rPr>
        <w:t>the detection of EAB</w:t>
      </w:r>
      <w:r w:rsidR="00800194">
        <w:rPr>
          <w:rFonts w:ascii="Times New Roman" w:hAnsi="Times New Roman" w:cs="Times New Roman"/>
          <w:sz w:val="24"/>
          <w:szCs w:val="24"/>
        </w:rPr>
        <w:t xml:space="preserve">. </w:t>
      </w:r>
      <w:r w:rsidR="00800194" w:rsidRPr="00541793">
        <w:rPr>
          <w:rFonts w:ascii="Times New Roman" w:hAnsi="Times New Roman" w:cs="Times New Roman"/>
          <w:color w:val="3A7C22" w:themeColor="accent6" w:themeShade="BF"/>
          <w:sz w:val="24"/>
          <w:szCs w:val="24"/>
        </w:rPr>
        <w:t xml:space="preserve">Our first objective was to quantify the abundance </w:t>
      </w:r>
      <w:r w:rsidR="0096386B" w:rsidRPr="00541793">
        <w:rPr>
          <w:rFonts w:ascii="Times New Roman" w:hAnsi="Times New Roman" w:cs="Times New Roman"/>
          <w:color w:val="3A7C22" w:themeColor="accent6" w:themeShade="BF"/>
          <w:sz w:val="24"/>
          <w:szCs w:val="24"/>
        </w:rPr>
        <w:t xml:space="preserve">and health </w:t>
      </w:r>
      <w:r w:rsidR="00800194" w:rsidRPr="00541793">
        <w:rPr>
          <w:rFonts w:ascii="Times New Roman" w:hAnsi="Times New Roman" w:cs="Times New Roman"/>
          <w:color w:val="3A7C22" w:themeColor="accent6" w:themeShade="BF"/>
          <w:sz w:val="24"/>
          <w:szCs w:val="24"/>
        </w:rPr>
        <w:t xml:space="preserve">of ash </w:t>
      </w:r>
      <w:r w:rsidR="00800194" w:rsidRPr="00541793">
        <w:rPr>
          <w:rFonts w:ascii="Times New Roman" w:hAnsi="Times New Roman" w:cs="Times New Roman"/>
          <w:color w:val="3A7C22" w:themeColor="accent6" w:themeShade="BF"/>
          <w:sz w:val="24"/>
          <w:szCs w:val="24"/>
        </w:rPr>
        <w:lastRenderedPageBreak/>
        <w:t>regeneration</w:t>
      </w:r>
      <w:r w:rsidR="000B6598" w:rsidRPr="00541793">
        <w:rPr>
          <w:rFonts w:ascii="Times New Roman" w:hAnsi="Times New Roman" w:cs="Times New Roman"/>
          <w:color w:val="3A7C22" w:themeColor="accent6" w:themeShade="BF"/>
          <w:sz w:val="24"/>
          <w:szCs w:val="24"/>
        </w:rPr>
        <w:t xml:space="preserve"> in hydric, mesic, and xeric forests.</w:t>
      </w:r>
      <w:r w:rsidR="00065D55" w:rsidRPr="00541793">
        <w:rPr>
          <w:rFonts w:ascii="Times New Roman" w:hAnsi="Times New Roman" w:cs="Times New Roman"/>
          <w:color w:val="3A7C22" w:themeColor="accent6" w:themeShade="BF"/>
          <w:sz w:val="24"/>
          <w:szCs w:val="24"/>
        </w:rPr>
        <w:t xml:space="preserve"> </w:t>
      </w:r>
      <w:r w:rsidR="0096386B" w:rsidRPr="0096386B">
        <w:rPr>
          <w:rFonts w:ascii="Times New Roman" w:eastAsia="Calibri" w:hAnsi="Times New Roman" w:cs="Times New Roman"/>
          <w:sz w:val="24"/>
          <w:szCs w:val="24"/>
        </w:rPr>
        <w:t>Because few reproductively mature ash remain alive in post-outbreak mixed forests</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96386B" w:rsidRPr="0096386B">
        <w:rPr>
          <w:rFonts w:ascii="Times New Roman" w:eastAsia="Calibri" w:hAnsi="Times New Roman" w:cs="Times New Roman"/>
          <w:sz w:val="24"/>
          <w:szCs w:val="24"/>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96386B" w:rsidRPr="0096386B">
        <w:rPr>
          <w:rFonts w:ascii="Times New Roman" w:eastAsia="Calibri" w:hAnsi="Times New Roman" w:cs="Times New Roman"/>
          <w:sz w:val="24"/>
        </w:rPr>
        <w:t>(Ward et al. 2021)</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and the ash seed bank depleted quickly</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w:t>
      </w:r>
      <w:r w:rsidR="0096386B">
        <w:rPr>
          <w:rFonts w:ascii="Times New Roman" w:eastAsia="Calibri" w:hAnsi="Times New Roman" w:cs="Times New Roman"/>
          <w:sz w:val="24"/>
          <w:szCs w:val="24"/>
        </w:rPr>
        <w:t>we</w:t>
      </w:r>
      <w:r w:rsidR="0096386B" w:rsidRPr="0096386B">
        <w:rPr>
          <w:rFonts w:ascii="Times New Roman" w:eastAsia="Calibri" w:hAnsi="Times New Roman" w:cs="Times New Roman"/>
          <w:sz w:val="24"/>
          <w:szCs w:val="24"/>
        </w:rPr>
        <w:t xml:space="preserve"> predict</w:t>
      </w:r>
      <w:r w:rsidR="0096386B">
        <w:rPr>
          <w:rFonts w:ascii="Times New Roman" w:eastAsia="Calibri" w:hAnsi="Times New Roman" w:cs="Times New Roman"/>
          <w:sz w:val="24"/>
          <w:szCs w:val="24"/>
        </w:rPr>
        <w:t>ed</w:t>
      </w:r>
      <w:r w:rsidR="0096386B" w:rsidRPr="0096386B">
        <w:rPr>
          <w:rFonts w:ascii="Times New Roman" w:eastAsia="Calibri" w:hAnsi="Times New Roman" w:cs="Times New Roman"/>
          <w:sz w:val="24"/>
          <w:szCs w:val="24"/>
        </w:rPr>
        <w:t xml:space="preserve"> that newly germinated</w:t>
      </w:r>
      <w:r w:rsidR="0096386B">
        <w:rPr>
          <w:rFonts w:ascii="Times New Roman" w:eastAsia="Calibri" w:hAnsi="Times New Roman" w:cs="Times New Roman"/>
          <w:sz w:val="24"/>
          <w:szCs w:val="24"/>
        </w:rPr>
        <w:t xml:space="preserve"> ash</w:t>
      </w:r>
      <w:r w:rsidR="0096386B" w:rsidRPr="0096386B">
        <w:rPr>
          <w:rFonts w:ascii="Times New Roman" w:eastAsia="Calibri" w:hAnsi="Times New Roman" w:cs="Times New Roman"/>
          <w:sz w:val="24"/>
          <w:szCs w:val="24"/>
        </w:rPr>
        <w:t xml:space="preserve"> seedlings w</w:t>
      </w:r>
      <w:r w:rsidR="0096386B">
        <w:rPr>
          <w:rFonts w:ascii="Times New Roman" w:eastAsia="Calibri" w:hAnsi="Times New Roman" w:cs="Times New Roman"/>
          <w:sz w:val="24"/>
          <w:szCs w:val="24"/>
        </w:rPr>
        <w:t>ould</w:t>
      </w:r>
      <w:r w:rsidR="0096386B" w:rsidRPr="0096386B">
        <w:rPr>
          <w:rFonts w:ascii="Times New Roman" w:eastAsia="Calibri" w:hAnsi="Times New Roman" w:cs="Times New Roman"/>
          <w:sz w:val="24"/>
          <w:szCs w:val="24"/>
        </w:rPr>
        <w:t xml:space="preserve"> be absent.</w:t>
      </w:r>
      <w:r w:rsidR="00F43F6A">
        <w:rPr>
          <w:rFonts w:ascii="Times New Roman" w:eastAsia="Calibri" w:hAnsi="Times New Roman" w:cs="Times New Roman"/>
          <w:sz w:val="24"/>
          <w:szCs w:val="24"/>
        </w:rPr>
        <w:t xml:space="preserve"> </w:t>
      </w:r>
      <w:r w:rsidR="003729C2">
        <w:rPr>
          <w:rFonts w:ascii="Times New Roman" w:eastAsia="Calibri" w:hAnsi="Times New Roman" w:cs="Times New Roman"/>
          <w:sz w:val="24"/>
          <w:szCs w:val="24"/>
        </w:rPr>
        <w:t>Furthermore,</w:t>
      </w:r>
      <w:r w:rsidR="00F25C1D">
        <w:rPr>
          <w:rFonts w:ascii="Times New Roman" w:eastAsia="Calibri" w:hAnsi="Times New Roman" w:cs="Times New Roman"/>
          <w:sz w:val="24"/>
          <w:szCs w:val="24"/>
        </w:rPr>
        <w:t xml:space="preserve"> we predicted a higher incidence of</w:t>
      </w:r>
      <w:r w:rsidR="00F43F6A" w:rsidRPr="00F43F6A">
        <w:rPr>
          <w:rFonts w:ascii="Times New Roman" w:eastAsia="Calibri" w:hAnsi="Times New Roman" w:cs="Times New Roman"/>
          <w:sz w:val="24"/>
          <w:szCs w:val="24"/>
        </w:rPr>
        <w:t xml:space="preserve"> signs and symptoms of EAB infestation </w:t>
      </w:r>
      <w:r w:rsidR="00F25C1D">
        <w:rPr>
          <w:rFonts w:ascii="Times New Roman" w:eastAsia="Calibri" w:hAnsi="Times New Roman" w:cs="Times New Roman"/>
          <w:sz w:val="24"/>
          <w:szCs w:val="24"/>
        </w:rPr>
        <w:t>o</w:t>
      </w:r>
      <w:r w:rsidR="00F43F6A" w:rsidRPr="00F43F6A">
        <w:rPr>
          <w:rFonts w:ascii="Times New Roman" w:eastAsia="Calibri" w:hAnsi="Times New Roman" w:cs="Times New Roman"/>
          <w:sz w:val="24"/>
          <w:szCs w:val="24"/>
        </w:rPr>
        <w:t>n trees of larger diameter</w:t>
      </w:r>
      <w:r w:rsidR="003729C2">
        <w:rPr>
          <w:rFonts w:ascii="Times New Roman" w:eastAsia="Calibri" w:hAnsi="Times New Roman" w:cs="Times New Roman"/>
          <w:sz w:val="24"/>
          <w:szCs w:val="24"/>
        </w:rPr>
        <w:t xml:space="preserve"> </w:t>
      </w:r>
      <w:r w:rsidR="00F43F6A" w:rsidRPr="00F43F6A">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F43F6A">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(Duan et al. 2017)</w:t>
      </w:r>
      <w:r w:rsidR="00F43F6A" w:rsidRPr="00F43F6A">
        <w:rPr>
          <w:rFonts w:ascii="Times New Roman" w:eastAsia="Calibri" w:hAnsi="Times New Roman" w:cs="Times New Roman"/>
          <w:sz w:val="24"/>
          <w:szCs w:val="24"/>
        </w:rPr>
        <w:fldChar w:fldCharType="end"/>
      </w:r>
      <w:r w:rsidR="003729C2">
        <w:rPr>
          <w:rFonts w:ascii="Times New Roman" w:eastAsia="Calibri" w:hAnsi="Times New Roman" w:cs="Times New Roman"/>
          <w:sz w:val="24"/>
          <w:szCs w:val="24"/>
        </w:rPr>
        <w:t>.</w:t>
      </w:r>
      <w:r w:rsidR="0006082E">
        <w:rPr>
          <w:rFonts w:ascii="Times New Roman" w:eastAsia="Calibri" w:hAnsi="Times New Roman" w:cs="Times New Roman"/>
          <w:sz w:val="24"/>
          <w:szCs w:val="24"/>
        </w:rPr>
        <w:t xml:space="preserve"> </w:t>
      </w:r>
      <w:r w:rsidR="00FB7A57" w:rsidRPr="00541793">
        <w:rPr>
          <w:rFonts w:ascii="Times New Roman" w:eastAsia="Calibri" w:hAnsi="Times New Roman" w:cs="Times New Roman"/>
          <w:color w:val="BF4E14" w:themeColor="accent2" w:themeShade="BF"/>
          <w:sz w:val="24"/>
          <w:szCs w:val="24"/>
        </w:rPr>
        <w:t xml:space="preserve">Our second objective was to evaluate whether </w:t>
      </w:r>
      <w:r w:rsidR="00010999" w:rsidRPr="00541793">
        <w:rPr>
          <w:rFonts w:ascii="Times New Roman" w:eastAsia="Calibri" w:hAnsi="Times New Roman" w:cs="Times New Roman"/>
          <w:color w:val="BF4E14" w:themeColor="accent2" w:themeShade="BF"/>
          <w:sz w:val="24"/>
          <w:szCs w:val="24"/>
        </w:rPr>
        <w:t>introduced parasitoid natural enemies of EAB could be recovered at our sites.</w:t>
      </w:r>
      <w:r w:rsidR="002222EF">
        <w:rPr>
          <w:rFonts w:ascii="Times New Roman" w:eastAsia="Calibri" w:hAnsi="Times New Roman" w:cs="Times New Roman"/>
          <w:sz w:val="24"/>
          <w:szCs w:val="24"/>
        </w:rPr>
        <w:t xml:space="preserve"> </w:t>
      </w:r>
      <w:r w:rsidR="002222EF" w:rsidRPr="00301C4A">
        <w:rPr>
          <w:rFonts w:ascii="Times New Roman" w:eastAsia="Calibri" w:hAnsi="Times New Roman" w:cs="Times New Roman"/>
          <w:color w:val="77206D" w:themeColor="accent5" w:themeShade="BF"/>
          <w:sz w:val="24"/>
          <w:szCs w:val="24"/>
        </w:rPr>
        <w:t>Our third objective was to determine</w:t>
      </w:r>
      <w:ins w:id="58" w:author="Perry, Kayla" w:date="2025-06-23T08:46:00Z" w16du:dateUtc="2025-06-23T12:46:00Z">
        <w:r w:rsidR="00B318C3">
          <w:rPr>
            <w:rFonts w:ascii="Times New Roman" w:eastAsia="Calibri" w:hAnsi="Times New Roman" w:cs="Times New Roman"/>
            <w:color w:val="77206D" w:themeColor="accent5" w:themeShade="BF"/>
            <w:sz w:val="24"/>
            <w:szCs w:val="24"/>
          </w:rPr>
          <w:t xml:space="preserve"> the responses of plant communities </w:t>
        </w:r>
        <w:r w:rsidR="00855798">
          <w:rPr>
            <w:rFonts w:ascii="Times New Roman" w:eastAsia="Calibri" w:hAnsi="Times New Roman" w:cs="Times New Roman"/>
            <w:color w:val="77206D" w:themeColor="accent5" w:themeShade="BF"/>
            <w:sz w:val="24"/>
            <w:szCs w:val="24"/>
          </w:rPr>
          <w:t>following the loss of ash in</w:t>
        </w:r>
      </w:ins>
      <w:del w:id="59" w:author="Perry, Kayla" w:date="2025-06-23T08:46:00Z" w16du:dateUtc="2025-06-23T12:46:00Z">
        <w:r w:rsidR="00961E18" w:rsidRPr="00301C4A" w:rsidDel="00855798">
          <w:rPr>
            <w:rFonts w:ascii="Times New Roman" w:eastAsia="Calibri" w:hAnsi="Times New Roman" w:cs="Times New Roman"/>
            <w:color w:val="77206D" w:themeColor="accent5" w:themeShade="BF"/>
            <w:sz w:val="24"/>
            <w:szCs w:val="24"/>
          </w:rPr>
          <w:delText>, withi</w:delText>
        </w:r>
        <w:r w:rsidR="00C537D9" w:rsidRPr="00301C4A" w:rsidDel="00855798">
          <w:rPr>
            <w:rFonts w:ascii="Times New Roman" w:eastAsia="Calibri" w:hAnsi="Times New Roman" w:cs="Times New Roman"/>
            <w:color w:val="77206D" w:themeColor="accent5" w:themeShade="BF"/>
            <w:sz w:val="24"/>
            <w:szCs w:val="24"/>
          </w:rPr>
          <w:delText>n</w:delText>
        </w:r>
      </w:del>
      <w:r w:rsidR="00C537D9" w:rsidRPr="00301C4A">
        <w:rPr>
          <w:rFonts w:ascii="Times New Roman" w:eastAsia="Calibri" w:hAnsi="Times New Roman" w:cs="Times New Roman"/>
          <w:color w:val="77206D" w:themeColor="accent5" w:themeShade="BF"/>
          <w:sz w:val="24"/>
          <w:szCs w:val="24"/>
        </w:rPr>
        <w:t xml:space="preserve"> </w:t>
      </w:r>
      <w:r w:rsidR="00D607E7" w:rsidRPr="00301C4A">
        <w:rPr>
          <w:rFonts w:ascii="Times New Roman" w:eastAsia="Calibri" w:hAnsi="Times New Roman" w:cs="Times New Roman"/>
          <w:color w:val="77206D" w:themeColor="accent5" w:themeShade="BF"/>
          <w:sz w:val="24"/>
          <w:szCs w:val="24"/>
        </w:rPr>
        <w:t>hydric forests,</w:t>
      </w:r>
      <w:r w:rsidR="002222EF" w:rsidRPr="00301C4A">
        <w:rPr>
          <w:rFonts w:ascii="Times New Roman" w:eastAsia="Calibri" w:hAnsi="Times New Roman" w:cs="Times New Roman"/>
          <w:color w:val="77206D" w:themeColor="accent5" w:themeShade="BF"/>
          <w:sz w:val="24"/>
          <w:szCs w:val="24"/>
        </w:rPr>
        <w:t xml:space="preserve"> </w:t>
      </w:r>
      <w:commentRangeStart w:id="60"/>
      <w:r w:rsidR="00B600B2">
        <w:rPr>
          <w:rFonts w:ascii="Times New Roman" w:eastAsia="Calibri" w:hAnsi="Times New Roman" w:cs="Times New Roman"/>
          <w:color w:val="77206D" w:themeColor="accent5" w:themeShade="BF"/>
          <w:sz w:val="24"/>
          <w:szCs w:val="24"/>
        </w:rPr>
        <w:t>whether any</w:t>
      </w:r>
      <w:r w:rsidR="002222EF" w:rsidRPr="00301C4A">
        <w:rPr>
          <w:rFonts w:ascii="Times New Roman" w:eastAsia="Calibri" w:hAnsi="Times New Roman" w:cs="Times New Roman"/>
          <w:color w:val="77206D" w:themeColor="accent5" w:themeShade="BF"/>
          <w:sz w:val="24"/>
          <w:szCs w:val="24"/>
        </w:rPr>
        <w:t xml:space="preserve"> plant taxa are replacing </w:t>
      </w:r>
      <w:r w:rsidR="003D6525" w:rsidRPr="00301C4A">
        <w:rPr>
          <w:rFonts w:ascii="Times New Roman" w:eastAsia="Calibri" w:hAnsi="Times New Roman" w:cs="Times New Roman"/>
          <w:color w:val="77206D" w:themeColor="accent5" w:themeShade="BF"/>
          <w:sz w:val="24"/>
          <w:szCs w:val="24"/>
        </w:rPr>
        <w:t>the space previously occupied by canopy ash trees</w:t>
      </w:r>
      <w:r w:rsidR="000E73B5" w:rsidRPr="00301C4A">
        <w:rPr>
          <w:rFonts w:ascii="Times New Roman" w:eastAsia="Calibri" w:hAnsi="Times New Roman" w:cs="Times New Roman"/>
          <w:color w:val="77206D" w:themeColor="accent5" w:themeShade="BF"/>
          <w:sz w:val="24"/>
          <w:szCs w:val="24"/>
        </w:rPr>
        <w:t>.</w:t>
      </w:r>
      <w:commentRangeEnd w:id="60"/>
      <w:r w:rsidR="00190A27">
        <w:rPr>
          <w:rStyle w:val="CommentReference"/>
        </w:rPr>
        <w:commentReference w:id="60"/>
      </w:r>
    </w:p>
    <w:p w14:paraId="07065573" w14:textId="77777777" w:rsidR="004137E4" w:rsidRDefault="004137E4">
      <w:pPr>
        <w:rPr>
          <w:rFonts w:ascii="Times New Roman" w:hAnsi="Times New Roman" w:cs="Times New Roman"/>
          <w:sz w:val="24"/>
          <w:szCs w:val="24"/>
        </w:rPr>
      </w:pPr>
    </w:p>
    <w:p w14:paraId="593FAD2B" w14:textId="71420606" w:rsidR="0012684A" w:rsidRPr="00E957CE" w:rsidRDefault="00E957CE">
      <w:pPr>
        <w:rPr>
          <w:rFonts w:ascii="Times New Roman" w:hAnsi="Times New Roman" w:cs="Times New Roman"/>
          <w:b/>
          <w:bCs/>
          <w:sz w:val="24"/>
          <w:szCs w:val="24"/>
        </w:rPr>
      </w:pPr>
      <w:r w:rsidRPr="00E957CE">
        <w:rPr>
          <w:rFonts w:ascii="Times New Roman" w:hAnsi="Times New Roman" w:cs="Times New Roman"/>
          <w:b/>
          <w:bCs/>
          <w:sz w:val="24"/>
          <w:szCs w:val="24"/>
        </w:rPr>
        <w:t>Methods:</w:t>
      </w:r>
    </w:p>
    <w:p w14:paraId="210A2DF5" w14:textId="77777777" w:rsidR="00E957CE" w:rsidRDefault="00E957CE">
      <w:pPr>
        <w:rPr>
          <w:rFonts w:ascii="Times New Roman" w:hAnsi="Times New Roman" w:cs="Times New Roman"/>
          <w:sz w:val="24"/>
          <w:szCs w:val="24"/>
        </w:rPr>
      </w:pPr>
    </w:p>
    <w:p w14:paraId="3A65DFFE" w14:textId="58CFEACD"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Study area</w:t>
      </w:r>
      <w:r w:rsidR="00954818">
        <w:rPr>
          <w:rFonts w:ascii="Times New Roman" w:hAnsi="Times New Roman" w:cs="Times New Roman"/>
          <w:sz w:val="24"/>
          <w:szCs w:val="24"/>
          <w:u w:val="single"/>
        </w:rPr>
        <w:t xml:space="preserve"> </w:t>
      </w:r>
    </w:p>
    <w:p w14:paraId="3C3CD4A7" w14:textId="1B79DDE9" w:rsidR="002B23A1" w:rsidRDefault="00C568CF" w:rsidP="002B23A1">
      <w:pPr>
        <w:rPr>
          <w:rFonts w:ascii="Times New Roman" w:hAnsi="Times New Roman" w:cs="Times New Roman"/>
          <w:sz w:val="24"/>
          <w:szCs w:val="24"/>
        </w:rPr>
      </w:pPr>
      <w:r>
        <w:rPr>
          <w:rFonts w:ascii="Times New Roman" w:hAnsi="Times New Roman" w:cs="Times New Roman"/>
          <w:sz w:val="24"/>
          <w:szCs w:val="24"/>
        </w:rPr>
        <w:t>This</w:t>
      </w:r>
      <w:r w:rsidR="00EF1380">
        <w:rPr>
          <w:rFonts w:ascii="Times New Roman" w:hAnsi="Times New Roman" w:cs="Times New Roman"/>
          <w:sz w:val="24"/>
          <w:szCs w:val="24"/>
        </w:rPr>
        <w:t xml:space="preserve"> study was conducted in</w:t>
      </w:r>
      <w:r w:rsidR="00A653E5">
        <w:rPr>
          <w:rFonts w:ascii="Times New Roman" w:hAnsi="Times New Roman" w:cs="Times New Roman"/>
          <w:sz w:val="24"/>
          <w:szCs w:val="24"/>
        </w:rPr>
        <w:t xml:space="preserve"> </w:t>
      </w:r>
      <w:r w:rsidR="00D50529">
        <w:rPr>
          <w:rFonts w:ascii="Times New Roman" w:hAnsi="Times New Roman" w:cs="Times New Roman"/>
          <w:sz w:val="24"/>
          <w:szCs w:val="24"/>
        </w:rPr>
        <w:t>37</w:t>
      </w:r>
      <w:r w:rsidR="00A653E5">
        <w:rPr>
          <w:rFonts w:ascii="Times New Roman" w:hAnsi="Times New Roman" w:cs="Times New Roman"/>
          <w:sz w:val="24"/>
          <w:szCs w:val="24"/>
        </w:rPr>
        <w:t xml:space="preserve"> transects</w:t>
      </w:r>
      <w:r w:rsidR="00D50529">
        <w:rPr>
          <w:rFonts w:ascii="Times New Roman" w:hAnsi="Times New Roman" w:cs="Times New Roman"/>
          <w:sz w:val="24"/>
          <w:szCs w:val="24"/>
        </w:rPr>
        <w:t xml:space="preserve"> previously established</w:t>
      </w:r>
      <w:r w:rsidR="005B5A89">
        <w:rPr>
          <w:rFonts w:ascii="Times New Roman" w:hAnsi="Times New Roman" w:cs="Times New Roman"/>
          <w:sz w:val="24"/>
          <w:szCs w:val="24"/>
        </w:rPr>
        <w:t xml:space="preserve"> in 2004-2008</w:t>
      </w:r>
      <w:r w:rsidR="00D83F11">
        <w:rPr>
          <w:rFonts w:ascii="Times New Roman" w:hAnsi="Times New Roman" w:cs="Times New Roman"/>
          <w:sz w:val="24"/>
          <w:szCs w:val="24"/>
        </w:rPr>
        <w:t xml:space="preserve"> in </w:t>
      </w:r>
      <w:r w:rsidR="00C8204B">
        <w:rPr>
          <w:rFonts w:ascii="Times New Roman" w:hAnsi="Times New Roman" w:cs="Times New Roman"/>
          <w:sz w:val="24"/>
          <w:szCs w:val="24"/>
        </w:rPr>
        <w:t xml:space="preserve">mixed hardwood </w:t>
      </w:r>
      <w:r w:rsidR="00CE1F33">
        <w:rPr>
          <w:rFonts w:ascii="Times New Roman" w:hAnsi="Times New Roman" w:cs="Times New Roman"/>
          <w:sz w:val="24"/>
          <w:szCs w:val="24"/>
        </w:rPr>
        <w:t>stands</w:t>
      </w:r>
      <w:r w:rsidR="00C8204B">
        <w:rPr>
          <w:rFonts w:ascii="Times New Roman" w:hAnsi="Times New Roman" w:cs="Times New Roman"/>
          <w:sz w:val="24"/>
          <w:szCs w:val="24"/>
        </w:rPr>
        <w:t xml:space="preserve"> </w:t>
      </w:r>
      <w:r w:rsidR="00A653E5">
        <w:rPr>
          <w:rFonts w:ascii="Times New Roman" w:hAnsi="Times New Roman" w:cs="Times New Roman"/>
          <w:sz w:val="24"/>
          <w:szCs w:val="24"/>
        </w:rPr>
        <w:t>on public land</w:t>
      </w:r>
      <w:r w:rsidR="007730FD">
        <w:rPr>
          <w:rFonts w:ascii="Times New Roman" w:hAnsi="Times New Roman" w:cs="Times New Roman"/>
          <w:sz w:val="24"/>
          <w:szCs w:val="24"/>
        </w:rPr>
        <w:t xml:space="preserve"> within the Upper Huron River Watershed</w:t>
      </w:r>
      <w:r w:rsidR="00EF1380">
        <w:rPr>
          <w:rFonts w:ascii="Times New Roman" w:hAnsi="Times New Roman" w:cs="Times New Roman"/>
          <w:sz w:val="24"/>
          <w:szCs w:val="24"/>
        </w:rPr>
        <w:t xml:space="preserve"> in southeast Michigan</w:t>
      </w:r>
      <w:r w:rsidR="00777ACE">
        <w:rPr>
          <w:rFonts w:ascii="Times New Roman" w:hAnsi="Times New Roman" w:cs="Times New Roman"/>
          <w:sz w:val="24"/>
          <w:szCs w:val="24"/>
        </w:rPr>
        <w:t xml:space="preserve"> </w:t>
      </w:r>
      <w:r w:rsidR="00904819">
        <w:rPr>
          <w:rFonts w:ascii="Times New Roman" w:hAnsi="Times New Roman" w:cs="Times New Roman"/>
          <w:sz w:val="24"/>
          <w:szCs w:val="24"/>
        </w:rPr>
        <w:t xml:space="preserve">(Table S1) </w:t>
      </w:r>
      <w:r w:rsidR="00777ACE">
        <w:rPr>
          <w:rFonts w:ascii="Times New Roman" w:hAnsi="Times New Roman" w:cs="Times New Roman"/>
          <w:sz w:val="24"/>
          <w:szCs w:val="24"/>
        </w:rPr>
        <w:t xml:space="preserve">(Smith 2006; Klooster et al. 2014; </w:t>
      </w:r>
      <w:r w:rsidR="00AC7F70">
        <w:rPr>
          <w:rFonts w:ascii="Times New Roman" w:hAnsi="Times New Roman" w:cs="Times New Roman"/>
          <w:sz w:val="24"/>
          <w:szCs w:val="24"/>
        </w:rPr>
        <w:t xml:space="preserve">Smith </w:t>
      </w:r>
      <w:r w:rsidR="00777ACE">
        <w:rPr>
          <w:rFonts w:ascii="Times New Roman" w:hAnsi="Times New Roman" w:cs="Times New Roman"/>
          <w:sz w:val="24"/>
          <w:szCs w:val="24"/>
        </w:rPr>
        <w:t>et al. 2015)</w:t>
      </w:r>
      <w:r w:rsidR="00EF1380">
        <w:rPr>
          <w:rFonts w:ascii="Times New Roman" w:hAnsi="Times New Roman" w:cs="Times New Roman"/>
          <w:sz w:val="24"/>
          <w:szCs w:val="24"/>
        </w:rPr>
        <w:t xml:space="preserve">. </w:t>
      </w:r>
      <w:r w:rsidR="004A206D">
        <w:rPr>
          <w:rFonts w:ascii="Times New Roman" w:hAnsi="Times New Roman" w:cs="Times New Roman"/>
          <w:sz w:val="24"/>
          <w:szCs w:val="24"/>
        </w:rPr>
        <w:t xml:space="preserve">Forest </w:t>
      </w:r>
      <w:r w:rsidR="00CE1F33">
        <w:rPr>
          <w:rFonts w:ascii="Times New Roman" w:hAnsi="Times New Roman" w:cs="Times New Roman"/>
          <w:sz w:val="24"/>
          <w:szCs w:val="24"/>
        </w:rPr>
        <w:t>transects</w:t>
      </w:r>
      <w:r w:rsidR="004A206D">
        <w:rPr>
          <w:rFonts w:ascii="Times New Roman" w:hAnsi="Times New Roman" w:cs="Times New Roman"/>
          <w:sz w:val="24"/>
          <w:szCs w:val="24"/>
        </w:rPr>
        <w:t xml:space="preserve"> were</w:t>
      </w:r>
      <w:r w:rsidR="000B3CD7">
        <w:rPr>
          <w:rFonts w:ascii="Times New Roman" w:hAnsi="Times New Roman" w:cs="Times New Roman"/>
          <w:sz w:val="24"/>
          <w:szCs w:val="24"/>
        </w:rPr>
        <w:t xml:space="preserve"> </w:t>
      </w:r>
      <w:ins w:id="61" w:author="Perry, Kayla" w:date="2025-06-23T08:50:00Z" w16du:dateUtc="2025-06-23T12:50:00Z">
        <w:r w:rsidR="00E54273">
          <w:rPr>
            <w:rFonts w:ascii="Times New Roman" w:hAnsi="Times New Roman" w:cs="Times New Roman"/>
            <w:sz w:val="24"/>
            <w:szCs w:val="24"/>
          </w:rPr>
          <w:t xml:space="preserve">established </w:t>
        </w:r>
      </w:ins>
      <w:del w:id="62" w:author="Perry, Kayla" w:date="2025-06-23T08:51:00Z" w16du:dateUtc="2025-06-23T12:51:00Z">
        <w:r w:rsidR="000B3CD7" w:rsidDel="00E54273">
          <w:rPr>
            <w:rFonts w:ascii="Times New Roman" w:hAnsi="Times New Roman" w:cs="Times New Roman"/>
            <w:sz w:val="24"/>
            <w:szCs w:val="24"/>
          </w:rPr>
          <w:delText>originally</w:delText>
        </w:r>
        <w:r w:rsidR="004A206D" w:rsidDel="00E54273">
          <w:rPr>
            <w:rFonts w:ascii="Times New Roman" w:hAnsi="Times New Roman" w:cs="Times New Roman"/>
            <w:sz w:val="24"/>
            <w:szCs w:val="24"/>
          </w:rPr>
          <w:delText xml:space="preserve"> selected </w:delText>
        </w:r>
      </w:del>
      <w:r w:rsidR="006E521C">
        <w:rPr>
          <w:rFonts w:ascii="Times New Roman" w:hAnsi="Times New Roman" w:cs="Times New Roman"/>
          <w:sz w:val="24"/>
          <w:szCs w:val="24"/>
        </w:rPr>
        <w:t>in</w:t>
      </w:r>
      <w:r w:rsidR="00D93214">
        <w:rPr>
          <w:rFonts w:ascii="Times New Roman" w:hAnsi="Times New Roman" w:cs="Times New Roman"/>
          <w:sz w:val="24"/>
          <w:szCs w:val="24"/>
        </w:rPr>
        <w:t xml:space="preserve"> the </w:t>
      </w:r>
      <w:r w:rsidR="002726FB">
        <w:rPr>
          <w:rFonts w:ascii="Times New Roman" w:hAnsi="Times New Roman" w:cs="Times New Roman"/>
          <w:sz w:val="24"/>
          <w:szCs w:val="24"/>
        </w:rPr>
        <w:t xml:space="preserve">Huron-Clinton Metroparks </w:t>
      </w:r>
      <w:r w:rsidR="002045C0">
        <w:rPr>
          <w:rFonts w:ascii="Times New Roman" w:hAnsi="Times New Roman" w:cs="Times New Roman"/>
          <w:sz w:val="24"/>
          <w:szCs w:val="24"/>
        </w:rPr>
        <w:t xml:space="preserve">(Indian Springs, </w:t>
      </w:r>
      <w:r w:rsidR="00C33285">
        <w:rPr>
          <w:rFonts w:ascii="Times New Roman" w:hAnsi="Times New Roman" w:cs="Times New Roman"/>
          <w:sz w:val="24"/>
          <w:szCs w:val="24"/>
        </w:rPr>
        <w:t xml:space="preserve">Kensington, and Hudson Mills) </w:t>
      </w:r>
      <w:r w:rsidR="002726FB">
        <w:rPr>
          <w:rFonts w:ascii="Times New Roman" w:hAnsi="Times New Roman" w:cs="Times New Roman"/>
          <w:sz w:val="24"/>
          <w:szCs w:val="24"/>
        </w:rPr>
        <w:t>and</w:t>
      </w:r>
      <w:del w:id="63" w:author="Perry, Kayla" w:date="2025-06-23T08:50:00Z" w16du:dateUtc="2025-06-23T12:50:00Z">
        <w:r w:rsidR="002726FB" w:rsidDel="00190A27">
          <w:rPr>
            <w:rFonts w:ascii="Times New Roman" w:hAnsi="Times New Roman" w:cs="Times New Roman"/>
            <w:sz w:val="24"/>
            <w:szCs w:val="24"/>
          </w:rPr>
          <w:delText xml:space="preserve"> </w:delText>
        </w:r>
      </w:del>
      <w:r w:rsidR="00C33285">
        <w:rPr>
          <w:rFonts w:ascii="Times New Roman" w:hAnsi="Times New Roman" w:cs="Times New Roman"/>
          <w:sz w:val="24"/>
          <w:szCs w:val="24"/>
        </w:rPr>
        <w:t xml:space="preserve"> </w:t>
      </w:r>
      <w:r w:rsidR="00D650DF">
        <w:rPr>
          <w:rFonts w:ascii="Times New Roman" w:hAnsi="Times New Roman" w:cs="Times New Roman"/>
          <w:sz w:val="24"/>
          <w:szCs w:val="24"/>
        </w:rPr>
        <w:t xml:space="preserve">Michigan </w:t>
      </w:r>
      <w:r w:rsidR="003C1C2B">
        <w:rPr>
          <w:rFonts w:ascii="Times New Roman" w:hAnsi="Times New Roman" w:cs="Times New Roman"/>
          <w:sz w:val="24"/>
          <w:szCs w:val="24"/>
        </w:rPr>
        <w:t>State Recreation Areas (</w:t>
      </w:r>
      <w:r w:rsidR="00381547">
        <w:rPr>
          <w:rFonts w:ascii="Times New Roman" w:hAnsi="Times New Roman" w:cs="Times New Roman"/>
          <w:sz w:val="24"/>
          <w:szCs w:val="24"/>
        </w:rPr>
        <w:t>Pontiac, Highland, Proud Lake, and Island Lake</w:t>
      </w:r>
      <w:r w:rsidR="0088348A">
        <w:rPr>
          <w:rFonts w:ascii="Times New Roman" w:hAnsi="Times New Roman" w:cs="Times New Roman"/>
          <w:sz w:val="24"/>
          <w:szCs w:val="24"/>
        </w:rPr>
        <w:t>)</w:t>
      </w:r>
      <w:r w:rsidR="00235153">
        <w:rPr>
          <w:rFonts w:ascii="Times New Roman" w:hAnsi="Times New Roman" w:cs="Times New Roman"/>
          <w:sz w:val="24"/>
          <w:szCs w:val="24"/>
        </w:rPr>
        <w:t xml:space="preserve"> (Figure 1a)</w:t>
      </w:r>
      <w:r w:rsidR="0088348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969A8" w:rsidRPr="007969A8">
        <w:rPr>
          <w:rFonts w:ascii="Times New Roman" w:hAnsi="Times New Roman" w:cs="Times New Roman"/>
          <w:sz w:val="24"/>
          <w:szCs w:val="24"/>
        </w:rPr>
        <w:t xml:space="preserve"> were initially characterized by the dominant ash species present (</w:t>
      </w:r>
      <w:r w:rsidR="007969A8" w:rsidRPr="0035211F">
        <w:rPr>
          <w:rFonts w:ascii="Times New Roman" w:hAnsi="Times New Roman" w:cs="Times New Roman"/>
          <w:i/>
          <w:iCs/>
          <w:sz w:val="24"/>
          <w:szCs w:val="24"/>
        </w:rPr>
        <w:t>F. americana</w:t>
      </w:r>
      <w:r w:rsidR="007969A8" w:rsidRPr="007969A8">
        <w:rPr>
          <w:rFonts w:ascii="Times New Roman" w:hAnsi="Times New Roman" w:cs="Times New Roman"/>
          <w:sz w:val="24"/>
          <w:szCs w:val="24"/>
        </w:rPr>
        <w:t xml:space="preserve">, </w:t>
      </w:r>
      <w:r w:rsidR="007969A8" w:rsidRPr="0035211F">
        <w:rPr>
          <w:rFonts w:ascii="Times New Roman" w:hAnsi="Times New Roman" w:cs="Times New Roman"/>
          <w:i/>
          <w:iCs/>
          <w:sz w:val="24"/>
          <w:szCs w:val="24"/>
        </w:rPr>
        <w:t>F. pennsylvanica</w:t>
      </w:r>
      <w:r w:rsidR="007969A8" w:rsidRPr="007969A8">
        <w:rPr>
          <w:rFonts w:ascii="Times New Roman" w:hAnsi="Times New Roman" w:cs="Times New Roman"/>
          <w:sz w:val="24"/>
          <w:szCs w:val="24"/>
        </w:rPr>
        <w:t xml:space="preserve">, or </w:t>
      </w:r>
      <w:r w:rsidR="007969A8" w:rsidRPr="0035211F">
        <w:rPr>
          <w:rFonts w:ascii="Times New Roman" w:hAnsi="Times New Roman" w:cs="Times New Roman"/>
          <w:i/>
          <w:iCs/>
          <w:sz w:val="24"/>
          <w:szCs w:val="24"/>
        </w:rPr>
        <w:t>F. nigra</w:t>
      </w:r>
      <w:r w:rsidR="007969A8" w:rsidRPr="007969A8">
        <w:rPr>
          <w:rFonts w:ascii="Times New Roman" w:hAnsi="Times New Roman" w:cs="Times New Roman"/>
          <w:sz w:val="24"/>
          <w:szCs w:val="24"/>
        </w:rPr>
        <w:t xml:space="preserve">) and </w:t>
      </w:r>
      <w:r w:rsidR="002B23A1">
        <w:rPr>
          <w:rFonts w:ascii="Times New Roman" w:hAnsi="Times New Roman" w:cs="Times New Roman"/>
          <w:sz w:val="24"/>
          <w:szCs w:val="24"/>
        </w:rPr>
        <w:t>hydrologic</w:t>
      </w:r>
      <w:r w:rsidR="007969A8" w:rsidRPr="007969A8">
        <w:rPr>
          <w:rFonts w:ascii="Times New Roman" w:hAnsi="Times New Roman" w:cs="Times New Roman"/>
          <w:sz w:val="24"/>
          <w:szCs w:val="24"/>
        </w:rPr>
        <w:t xml:space="preserve"> conditions (xeric, mesic, or hydric soils)</w:t>
      </w:r>
      <w:r w:rsidR="0035211F">
        <w:rPr>
          <w:rFonts w:ascii="Times New Roman" w:hAnsi="Times New Roman" w:cs="Times New Roman"/>
          <w:sz w:val="24"/>
          <w:szCs w:val="24"/>
        </w:rPr>
        <w:t>.</w:t>
      </w:r>
      <w:r w:rsidR="002B23A1">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244518">
        <w:rPr>
          <w:rFonts w:ascii="Times New Roman" w:hAnsi="Times New Roman" w:cs="Times New Roman"/>
          <w:sz w:val="24"/>
          <w:szCs w:val="24"/>
        </w:rPr>
        <w:t xml:space="preserve"> </w:t>
      </w:r>
      <w:r w:rsidR="005310F5">
        <w:rPr>
          <w:rFonts w:ascii="Times New Roman" w:hAnsi="Times New Roman" w:cs="Times New Roman"/>
          <w:sz w:val="24"/>
          <w:szCs w:val="24"/>
        </w:rPr>
        <w:t>in well-drained upland forests</w:t>
      </w:r>
      <w:r w:rsidR="009E69CD">
        <w:rPr>
          <w:rFonts w:ascii="Times New Roman" w:hAnsi="Times New Roman" w:cs="Times New Roman"/>
          <w:sz w:val="24"/>
          <w:szCs w:val="24"/>
        </w:rPr>
        <w:t xml:space="preserve"> with white ash</w:t>
      </w:r>
      <w:r w:rsidR="005310F5">
        <w:rPr>
          <w:rFonts w:ascii="Times New Roman" w:hAnsi="Times New Roman" w:cs="Times New Roman"/>
          <w:sz w:val="24"/>
          <w:szCs w:val="24"/>
        </w:rPr>
        <w:t xml:space="preserve"> were classified as xeric. </w:t>
      </w:r>
      <w:r w:rsidR="00CE1F33">
        <w:rPr>
          <w:rFonts w:ascii="Times New Roman" w:hAnsi="Times New Roman" w:cs="Times New Roman"/>
          <w:sz w:val="24"/>
          <w:szCs w:val="24"/>
        </w:rPr>
        <w:t>Transects</w:t>
      </w:r>
      <w:r w:rsidR="009E69CD">
        <w:rPr>
          <w:rFonts w:ascii="Times New Roman" w:hAnsi="Times New Roman" w:cs="Times New Roman"/>
          <w:sz w:val="24"/>
          <w:szCs w:val="24"/>
        </w:rPr>
        <w:t xml:space="preserve"> with moderately well-drained soils </w:t>
      </w:r>
      <w:r w:rsidR="00F269B2">
        <w:rPr>
          <w:rFonts w:ascii="Times New Roman" w:hAnsi="Times New Roman" w:cs="Times New Roman"/>
          <w:sz w:val="24"/>
          <w:szCs w:val="24"/>
        </w:rPr>
        <w:t xml:space="preserve">with </w:t>
      </w:r>
      <w:r w:rsidR="007F7E4C">
        <w:rPr>
          <w:rFonts w:ascii="Times New Roman" w:hAnsi="Times New Roman" w:cs="Times New Roman"/>
          <w:sz w:val="24"/>
          <w:szCs w:val="24"/>
        </w:rPr>
        <w:t xml:space="preserve">mostly </w:t>
      </w:r>
      <w:r w:rsidR="00F269B2">
        <w:rPr>
          <w:rFonts w:ascii="Times New Roman" w:hAnsi="Times New Roman" w:cs="Times New Roman"/>
          <w:sz w:val="24"/>
          <w:szCs w:val="24"/>
        </w:rPr>
        <w:t>green ash were classified as mesic</w:t>
      </w:r>
      <w:r w:rsidR="004A540B">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F96762">
        <w:rPr>
          <w:rFonts w:ascii="Times New Roman" w:hAnsi="Times New Roman" w:cs="Times New Roman"/>
          <w:sz w:val="24"/>
          <w:szCs w:val="24"/>
        </w:rPr>
        <w:t xml:space="preserve"> </w:t>
      </w:r>
      <w:r w:rsidR="0094380F">
        <w:rPr>
          <w:rFonts w:ascii="Times New Roman" w:hAnsi="Times New Roman" w:cs="Times New Roman"/>
          <w:sz w:val="24"/>
          <w:szCs w:val="24"/>
        </w:rPr>
        <w:t xml:space="preserve">in floodplains with water-saturated </w:t>
      </w:r>
      <w:proofErr w:type="gramStart"/>
      <w:r w:rsidR="0094380F">
        <w:rPr>
          <w:rFonts w:ascii="Times New Roman" w:hAnsi="Times New Roman" w:cs="Times New Roman"/>
          <w:sz w:val="24"/>
          <w:szCs w:val="24"/>
        </w:rPr>
        <w:t>soils</w:t>
      </w:r>
      <w:proofErr w:type="gramEnd"/>
      <w:r w:rsidR="00DC1118">
        <w:rPr>
          <w:rFonts w:ascii="Times New Roman" w:hAnsi="Times New Roman" w:cs="Times New Roman"/>
          <w:sz w:val="24"/>
          <w:szCs w:val="24"/>
        </w:rPr>
        <w:t xml:space="preserve">, </w:t>
      </w:r>
      <w:r w:rsidR="0094380F">
        <w:rPr>
          <w:rFonts w:ascii="Times New Roman" w:hAnsi="Times New Roman" w:cs="Times New Roman"/>
          <w:sz w:val="24"/>
          <w:szCs w:val="24"/>
        </w:rPr>
        <w:t xml:space="preserve">standing water for </w:t>
      </w:r>
      <w:r w:rsidR="00F54E9A">
        <w:rPr>
          <w:rFonts w:ascii="Times New Roman" w:hAnsi="Times New Roman" w:cs="Times New Roman"/>
          <w:sz w:val="24"/>
          <w:szCs w:val="24"/>
        </w:rPr>
        <w:t>part of the year</w:t>
      </w:r>
      <w:r w:rsidR="00DC1118">
        <w:rPr>
          <w:rFonts w:ascii="Times New Roman" w:hAnsi="Times New Roman" w:cs="Times New Roman"/>
          <w:sz w:val="24"/>
          <w:szCs w:val="24"/>
        </w:rPr>
        <w:t xml:space="preserve">, and black ash </w:t>
      </w:r>
      <w:r w:rsidR="008C50E0">
        <w:rPr>
          <w:rFonts w:ascii="Times New Roman" w:hAnsi="Times New Roman" w:cs="Times New Roman"/>
          <w:sz w:val="24"/>
          <w:szCs w:val="24"/>
        </w:rPr>
        <w:t xml:space="preserve">and/or green ash </w:t>
      </w:r>
      <w:r w:rsidR="00DC1118">
        <w:rPr>
          <w:rFonts w:ascii="Times New Roman" w:hAnsi="Times New Roman" w:cs="Times New Roman"/>
          <w:sz w:val="24"/>
          <w:szCs w:val="24"/>
        </w:rPr>
        <w:t>were classified as hydric.</w:t>
      </w:r>
      <w:r w:rsidR="009D0DD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F7E4C">
        <w:rPr>
          <w:rFonts w:ascii="Times New Roman" w:hAnsi="Times New Roman" w:cs="Times New Roman"/>
          <w:sz w:val="24"/>
          <w:szCs w:val="24"/>
        </w:rPr>
        <w:t xml:space="preserve"> were located 24-45 km from the epicenter of EAB invasion in Canton, Michigan (Siegert et al. 2014), and have a long history of EAB</w:t>
      </w:r>
      <w:ins w:id="64" w:author="Perry, Kayla" w:date="2025-06-23T09:15:00Z" w16du:dateUtc="2025-06-23T13:15:00Z">
        <w:r w:rsidR="0050247A">
          <w:rPr>
            <w:rFonts w:ascii="Times New Roman" w:hAnsi="Times New Roman" w:cs="Times New Roman"/>
            <w:sz w:val="24"/>
            <w:szCs w:val="24"/>
          </w:rPr>
          <w:t>.</w:t>
        </w:r>
      </w:ins>
      <w:del w:id="65" w:author="Perry, Kayla" w:date="2025-06-23T09:15:00Z" w16du:dateUtc="2025-06-23T13:15:00Z">
        <w:r w:rsidR="007F7E4C" w:rsidDel="0050247A">
          <w:rPr>
            <w:rFonts w:ascii="Times New Roman" w:hAnsi="Times New Roman" w:cs="Times New Roman"/>
            <w:sz w:val="24"/>
            <w:szCs w:val="24"/>
          </w:rPr>
          <w:delText>:</w:delText>
        </w:r>
      </w:del>
      <w:r w:rsidR="007F7E4C">
        <w:rPr>
          <w:rFonts w:ascii="Times New Roman" w:hAnsi="Times New Roman" w:cs="Times New Roman"/>
          <w:sz w:val="24"/>
          <w:szCs w:val="24"/>
        </w:rPr>
        <w:t xml:space="preserve"> EAB was present in most </w:t>
      </w:r>
      <w:r w:rsidR="00CB7784">
        <w:rPr>
          <w:rFonts w:ascii="Times New Roman" w:hAnsi="Times New Roman" w:cs="Times New Roman"/>
          <w:sz w:val="24"/>
          <w:szCs w:val="24"/>
        </w:rPr>
        <w:t xml:space="preserve">transects </w:t>
      </w:r>
      <w:r w:rsidR="007F7E4C">
        <w:rPr>
          <w:rFonts w:ascii="Times New Roman" w:hAnsi="Times New Roman" w:cs="Times New Roman"/>
          <w:sz w:val="24"/>
          <w:szCs w:val="24"/>
        </w:rPr>
        <w:t xml:space="preserve">in 2004-2005, and 99% of ash above 2.5 cm diameter were killed by 2009 </w:t>
      </w:r>
      <w:r w:rsidR="007F7E4C">
        <w:rPr>
          <w:rFonts w:ascii="Times New Roman" w:hAnsi="Times New Roman" w:cs="Times New Roman"/>
          <w:sz w:val="24"/>
          <w:szCs w:val="24"/>
        </w:rPr>
        <w:fldChar w:fldCharType="begin"/>
      </w:r>
      <w:r w:rsidR="007F7E4C">
        <w:rPr>
          <w:rFonts w:ascii="Times New Roman" w:hAnsi="Times New Roman" w:cs="Times New Roman"/>
          <w:sz w:val="24"/>
          <w:szCs w:val="24"/>
        </w:rPr>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Pr>
          <w:rFonts w:ascii="Times New Roman" w:hAnsi="Times New Roman" w:cs="Times New Roman"/>
          <w:sz w:val="24"/>
          <w:szCs w:val="24"/>
        </w:rPr>
        <w:fldChar w:fldCharType="separate"/>
      </w:r>
      <w:r w:rsidR="007F7E4C" w:rsidRPr="00612633">
        <w:rPr>
          <w:rFonts w:ascii="Times New Roman" w:hAnsi="Times New Roman" w:cs="Times New Roman"/>
          <w:sz w:val="24"/>
        </w:rPr>
        <w:t>(Klooster et al. 2014)</w:t>
      </w:r>
      <w:r w:rsidR="007F7E4C">
        <w:rPr>
          <w:rFonts w:ascii="Times New Roman" w:hAnsi="Times New Roman" w:cs="Times New Roman"/>
          <w:sz w:val="24"/>
          <w:szCs w:val="24"/>
        </w:rPr>
        <w:fldChar w:fldCharType="end"/>
      </w:r>
      <w:r w:rsidR="007F7E4C">
        <w:rPr>
          <w:rFonts w:ascii="Times New Roman" w:hAnsi="Times New Roman" w:cs="Times New Roman"/>
          <w:sz w:val="24"/>
          <w:szCs w:val="24"/>
        </w:rPr>
        <w:t xml:space="preserve">. </w:t>
      </w:r>
      <w:r w:rsidR="00B731F5">
        <w:rPr>
          <w:rFonts w:ascii="Times New Roman" w:hAnsi="Times New Roman" w:cs="Times New Roman"/>
          <w:sz w:val="24"/>
          <w:szCs w:val="24"/>
        </w:rPr>
        <w:t xml:space="preserve">Aside from hydrology, </w:t>
      </w:r>
      <w:r w:rsidR="00CB7784">
        <w:rPr>
          <w:rFonts w:ascii="Times New Roman" w:hAnsi="Times New Roman" w:cs="Times New Roman"/>
          <w:sz w:val="24"/>
          <w:szCs w:val="24"/>
        </w:rPr>
        <w:t>transects</w:t>
      </w:r>
      <w:r w:rsidR="00B731F5">
        <w:rPr>
          <w:rFonts w:ascii="Times New Roman" w:hAnsi="Times New Roman" w:cs="Times New Roman"/>
          <w:sz w:val="24"/>
          <w:szCs w:val="24"/>
        </w:rPr>
        <w:t xml:space="preserve"> also varied in</w:t>
      </w:r>
      <w:r w:rsidR="007F7E4C">
        <w:rPr>
          <w:rFonts w:ascii="Times New Roman" w:hAnsi="Times New Roman" w:cs="Times New Roman"/>
          <w:sz w:val="24"/>
          <w:szCs w:val="24"/>
        </w:rPr>
        <w:t xml:space="preserve"> total tree basal area and density, tree species diversity, and ash basal area and density</w:t>
      </w:r>
      <w:ins w:id="66" w:author="Perry, Kayla" w:date="2025-06-23T09:16:00Z" w16du:dateUtc="2025-06-23T13:16:00Z">
        <w:r w:rsidR="006356F2">
          <w:rPr>
            <w:rFonts w:ascii="Times New Roman" w:hAnsi="Times New Roman" w:cs="Times New Roman"/>
            <w:sz w:val="24"/>
            <w:szCs w:val="24"/>
          </w:rPr>
          <w:t xml:space="preserve"> (Smith et al. </w:t>
        </w:r>
        <w:r w:rsidR="008E2EF4">
          <w:rPr>
            <w:rFonts w:ascii="Times New Roman" w:hAnsi="Times New Roman" w:cs="Times New Roman"/>
            <w:sz w:val="24"/>
            <w:szCs w:val="24"/>
          </w:rPr>
          <w:t>2015)</w:t>
        </w:r>
      </w:ins>
      <w:r w:rsidR="007F7E4C">
        <w:rPr>
          <w:rFonts w:ascii="Times New Roman" w:hAnsi="Times New Roman" w:cs="Times New Roman"/>
          <w:sz w:val="24"/>
          <w:szCs w:val="24"/>
        </w:rPr>
        <w:t xml:space="preserve">. </w:t>
      </w:r>
      <w:r w:rsidR="00C02D06">
        <w:rPr>
          <w:rFonts w:ascii="Times New Roman" w:hAnsi="Times New Roman" w:cs="Times New Roman"/>
          <w:sz w:val="24"/>
          <w:szCs w:val="24"/>
        </w:rPr>
        <w:t xml:space="preserve">Other than ash, </w:t>
      </w:r>
      <w:r w:rsidR="003870DA">
        <w:rPr>
          <w:rFonts w:ascii="Times New Roman" w:hAnsi="Times New Roman" w:cs="Times New Roman"/>
          <w:sz w:val="24"/>
          <w:szCs w:val="24"/>
        </w:rPr>
        <w:t>common</w:t>
      </w:r>
      <w:r w:rsidR="00BC1D18">
        <w:rPr>
          <w:rFonts w:ascii="Times New Roman" w:hAnsi="Times New Roman" w:cs="Times New Roman"/>
          <w:sz w:val="24"/>
          <w:szCs w:val="24"/>
        </w:rPr>
        <w:t xml:space="preserve"> tree genera included </w:t>
      </w:r>
      <w:r w:rsidR="00FE47E0">
        <w:rPr>
          <w:rFonts w:ascii="Times New Roman" w:hAnsi="Times New Roman" w:cs="Times New Roman"/>
          <w:sz w:val="24"/>
          <w:szCs w:val="24"/>
        </w:rPr>
        <w:t>maple (</w:t>
      </w:r>
      <w:r w:rsidR="00FE47E0" w:rsidRPr="00E86E94">
        <w:rPr>
          <w:rFonts w:ascii="Times New Roman" w:hAnsi="Times New Roman" w:cs="Times New Roman"/>
          <w:i/>
          <w:iCs/>
          <w:sz w:val="24"/>
          <w:szCs w:val="24"/>
        </w:rPr>
        <w:t>Acer</w:t>
      </w:r>
      <w:r w:rsidR="00FE47E0">
        <w:rPr>
          <w:rFonts w:ascii="Times New Roman" w:hAnsi="Times New Roman" w:cs="Times New Roman"/>
          <w:sz w:val="24"/>
          <w:szCs w:val="24"/>
        </w:rPr>
        <w:t>), oak (</w:t>
      </w:r>
      <w:r w:rsidR="00FE47E0" w:rsidRPr="00E86E94">
        <w:rPr>
          <w:rFonts w:ascii="Times New Roman" w:hAnsi="Times New Roman" w:cs="Times New Roman"/>
          <w:i/>
          <w:iCs/>
          <w:sz w:val="24"/>
          <w:szCs w:val="24"/>
        </w:rPr>
        <w:t>Quercus</w:t>
      </w:r>
      <w:r w:rsidR="00FE47E0">
        <w:rPr>
          <w:rFonts w:ascii="Times New Roman" w:hAnsi="Times New Roman" w:cs="Times New Roman"/>
          <w:sz w:val="24"/>
          <w:szCs w:val="24"/>
        </w:rPr>
        <w:t>), cherry (</w:t>
      </w:r>
      <w:r w:rsidR="00FE47E0" w:rsidRPr="00E86E94">
        <w:rPr>
          <w:rFonts w:ascii="Times New Roman" w:hAnsi="Times New Roman" w:cs="Times New Roman"/>
          <w:i/>
          <w:iCs/>
          <w:sz w:val="24"/>
          <w:szCs w:val="24"/>
        </w:rPr>
        <w:t>Prunus</w:t>
      </w:r>
      <w:r w:rsidR="00FE47E0">
        <w:rPr>
          <w:rFonts w:ascii="Times New Roman" w:hAnsi="Times New Roman" w:cs="Times New Roman"/>
          <w:sz w:val="24"/>
          <w:szCs w:val="24"/>
        </w:rPr>
        <w:t>),</w:t>
      </w:r>
      <w:del w:id="67" w:author="Perry, Kayla" w:date="2025-06-23T09:16:00Z" w16du:dateUtc="2025-06-23T13:16:00Z">
        <w:r w:rsidR="00FE47E0" w:rsidDel="008E2EF4">
          <w:rPr>
            <w:rFonts w:ascii="Times New Roman" w:hAnsi="Times New Roman" w:cs="Times New Roman"/>
            <w:sz w:val="24"/>
            <w:szCs w:val="24"/>
          </w:rPr>
          <w:delText xml:space="preserve"> </w:delText>
        </w:r>
      </w:del>
      <w:r w:rsidR="00FE47E0">
        <w:rPr>
          <w:rFonts w:ascii="Times New Roman" w:hAnsi="Times New Roman" w:cs="Times New Roman"/>
          <w:sz w:val="24"/>
          <w:szCs w:val="24"/>
        </w:rPr>
        <w:t>hickory (</w:t>
      </w:r>
      <w:r w:rsidR="00FE47E0" w:rsidRPr="00E86E94">
        <w:rPr>
          <w:rFonts w:ascii="Times New Roman" w:hAnsi="Times New Roman" w:cs="Times New Roman"/>
          <w:i/>
          <w:iCs/>
          <w:sz w:val="24"/>
          <w:szCs w:val="24"/>
        </w:rPr>
        <w:t>Carya</w:t>
      </w:r>
      <w:r w:rsidR="00FE47E0">
        <w:rPr>
          <w:rFonts w:ascii="Times New Roman" w:hAnsi="Times New Roman" w:cs="Times New Roman"/>
          <w:sz w:val="24"/>
          <w:szCs w:val="24"/>
        </w:rPr>
        <w:t xml:space="preserve">), </w:t>
      </w:r>
      <w:proofErr w:type="spellStart"/>
      <w:r w:rsidR="00FE47E0">
        <w:rPr>
          <w:rFonts w:ascii="Times New Roman" w:hAnsi="Times New Roman" w:cs="Times New Roman"/>
          <w:sz w:val="24"/>
          <w:szCs w:val="24"/>
        </w:rPr>
        <w:t>tuliptree</w:t>
      </w:r>
      <w:proofErr w:type="spellEnd"/>
      <w:r w:rsidR="00FE47E0">
        <w:rPr>
          <w:rFonts w:ascii="Times New Roman" w:hAnsi="Times New Roman" w:cs="Times New Roman"/>
          <w:sz w:val="24"/>
          <w:szCs w:val="24"/>
        </w:rPr>
        <w:t xml:space="preserve"> (</w:t>
      </w:r>
      <w:r w:rsidR="00FE47E0" w:rsidRPr="00E86E94">
        <w:rPr>
          <w:rFonts w:ascii="Times New Roman" w:hAnsi="Times New Roman" w:cs="Times New Roman"/>
          <w:i/>
          <w:iCs/>
          <w:sz w:val="24"/>
          <w:szCs w:val="24"/>
        </w:rPr>
        <w:t>Liriodendron</w:t>
      </w:r>
      <w:r w:rsidR="00FE47E0">
        <w:rPr>
          <w:rFonts w:ascii="Times New Roman" w:hAnsi="Times New Roman" w:cs="Times New Roman"/>
          <w:sz w:val="24"/>
          <w:szCs w:val="24"/>
        </w:rPr>
        <w:t>), aspen and cottonwood (</w:t>
      </w:r>
      <w:r w:rsidR="00FE47E0" w:rsidRPr="00E86E94">
        <w:rPr>
          <w:rFonts w:ascii="Times New Roman" w:hAnsi="Times New Roman" w:cs="Times New Roman"/>
          <w:i/>
          <w:iCs/>
          <w:sz w:val="24"/>
          <w:szCs w:val="24"/>
        </w:rPr>
        <w:t>Populus</w:t>
      </w:r>
      <w:r w:rsidR="00FE47E0">
        <w:rPr>
          <w:rFonts w:ascii="Times New Roman" w:hAnsi="Times New Roman" w:cs="Times New Roman"/>
          <w:sz w:val="24"/>
          <w:szCs w:val="24"/>
        </w:rPr>
        <w:t>), elm (</w:t>
      </w:r>
      <w:r w:rsidR="00FE47E0" w:rsidRPr="00E86E94">
        <w:rPr>
          <w:rFonts w:ascii="Times New Roman" w:hAnsi="Times New Roman" w:cs="Times New Roman"/>
          <w:i/>
          <w:iCs/>
          <w:sz w:val="24"/>
          <w:szCs w:val="24"/>
        </w:rPr>
        <w:t>Ulmus</w:t>
      </w:r>
      <w:r w:rsidR="00FE47E0">
        <w:rPr>
          <w:rFonts w:ascii="Times New Roman" w:hAnsi="Times New Roman" w:cs="Times New Roman"/>
          <w:sz w:val="24"/>
          <w:szCs w:val="24"/>
        </w:rPr>
        <w:t>), basswood (</w:t>
      </w:r>
      <w:r w:rsidR="00FE47E0" w:rsidRPr="00E86E94">
        <w:rPr>
          <w:rFonts w:ascii="Times New Roman" w:hAnsi="Times New Roman" w:cs="Times New Roman"/>
          <w:i/>
          <w:iCs/>
          <w:sz w:val="24"/>
          <w:szCs w:val="24"/>
        </w:rPr>
        <w:t>Tilia</w:t>
      </w:r>
      <w:r w:rsidR="00FE47E0">
        <w:rPr>
          <w:rFonts w:ascii="Times New Roman" w:hAnsi="Times New Roman" w:cs="Times New Roman"/>
          <w:sz w:val="24"/>
          <w:szCs w:val="24"/>
        </w:rPr>
        <w:t>), hophornbeam (</w:t>
      </w:r>
      <w:r w:rsidR="00FE47E0" w:rsidRPr="00E86E94">
        <w:rPr>
          <w:rFonts w:ascii="Times New Roman" w:hAnsi="Times New Roman" w:cs="Times New Roman"/>
          <w:i/>
          <w:iCs/>
          <w:sz w:val="24"/>
          <w:szCs w:val="24"/>
        </w:rPr>
        <w:t>Ostrya</w:t>
      </w:r>
      <w:r w:rsidR="00FE47E0">
        <w:rPr>
          <w:rFonts w:ascii="Times New Roman" w:hAnsi="Times New Roman" w:cs="Times New Roman"/>
          <w:sz w:val="24"/>
          <w:szCs w:val="24"/>
        </w:rPr>
        <w:t xml:space="preserve">), and </w:t>
      </w:r>
      <w:proofErr w:type="spellStart"/>
      <w:r w:rsidR="00FE47E0">
        <w:rPr>
          <w:rFonts w:ascii="Times New Roman" w:hAnsi="Times New Roman" w:cs="Times New Roman"/>
          <w:sz w:val="24"/>
          <w:szCs w:val="24"/>
        </w:rPr>
        <w:t>musclewood</w:t>
      </w:r>
      <w:proofErr w:type="spellEnd"/>
      <w:r w:rsidR="00FE47E0">
        <w:rPr>
          <w:rFonts w:ascii="Times New Roman" w:hAnsi="Times New Roman" w:cs="Times New Roman"/>
          <w:sz w:val="24"/>
          <w:szCs w:val="24"/>
        </w:rPr>
        <w:t xml:space="preserve"> (</w:t>
      </w:r>
      <w:r w:rsidR="00FE47E0" w:rsidRPr="00E86E94">
        <w:rPr>
          <w:rFonts w:ascii="Times New Roman" w:hAnsi="Times New Roman" w:cs="Times New Roman"/>
          <w:i/>
          <w:iCs/>
          <w:sz w:val="24"/>
          <w:szCs w:val="24"/>
        </w:rPr>
        <w:t>Carpinus</w:t>
      </w:r>
      <w:r w:rsidR="00FE47E0">
        <w:rPr>
          <w:rFonts w:ascii="Times New Roman" w:hAnsi="Times New Roman" w:cs="Times New Roman"/>
          <w:sz w:val="24"/>
          <w:szCs w:val="24"/>
        </w:rPr>
        <w:t>)</w:t>
      </w:r>
      <w:r w:rsidR="00986D5F">
        <w:rPr>
          <w:rFonts w:ascii="Times New Roman" w:hAnsi="Times New Roman" w:cs="Times New Roman"/>
          <w:sz w:val="24"/>
          <w:szCs w:val="24"/>
        </w:rPr>
        <w:t xml:space="preserve"> (Smith et al. 2015)</w:t>
      </w:r>
      <w:r w:rsidR="00FE47E0">
        <w:rPr>
          <w:rFonts w:ascii="Times New Roman" w:hAnsi="Times New Roman" w:cs="Times New Roman"/>
          <w:sz w:val="24"/>
          <w:szCs w:val="24"/>
        </w:rPr>
        <w:t>.</w:t>
      </w:r>
      <w:r w:rsidR="008C50E0">
        <w:rPr>
          <w:rFonts w:ascii="Times New Roman" w:hAnsi="Times New Roman" w:cs="Times New Roman"/>
          <w:sz w:val="24"/>
          <w:szCs w:val="24"/>
        </w:rPr>
        <w:t xml:space="preserve"> </w:t>
      </w:r>
      <w:r w:rsidR="0077323F">
        <w:rPr>
          <w:rFonts w:ascii="Times New Roman" w:hAnsi="Times New Roman" w:cs="Times New Roman"/>
          <w:sz w:val="24"/>
          <w:szCs w:val="24"/>
        </w:rPr>
        <w:t xml:space="preserve">The </w:t>
      </w:r>
      <w:r w:rsidR="00CB7784">
        <w:rPr>
          <w:rFonts w:ascii="Times New Roman" w:hAnsi="Times New Roman" w:cs="Times New Roman"/>
          <w:sz w:val="24"/>
          <w:szCs w:val="24"/>
        </w:rPr>
        <w:t>region is</w:t>
      </w:r>
      <w:r w:rsidR="00BB3CF7">
        <w:rPr>
          <w:rFonts w:ascii="Times New Roman" w:hAnsi="Times New Roman" w:cs="Times New Roman"/>
          <w:sz w:val="24"/>
          <w:szCs w:val="24"/>
        </w:rPr>
        <w:t xml:space="preserve"> a post-glaciated landscape, with moraines forming the upland areas</w:t>
      </w:r>
      <w:r w:rsidR="00A23A16">
        <w:rPr>
          <w:rFonts w:ascii="Times New Roman" w:hAnsi="Times New Roman" w:cs="Times New Roman"/>
          <w:sz w:val="24"/>
          <w:szCs w:val="24"/>
        </w:rPr>
        <w:t xml:space="preserve">. In some cases, </w:t>
      </w:r>
      <w:r w:rsidR="001426AC">
        <w:rPr>
          <w:rFonts w:ascii="Times New Roman" w:hAnsi="Times New Roman" w:cs="Times New Roman"/>
          <w:sz w:val="24"/>
          <w:szCs w:val="24"/>
        </w:rPr>
        <w:t>precipitation</w:t>
      </w:r>
      <w:r w:rsidR="00A23A16">
        <w:rPr>
          <w:rFonts w:ascii="Times New Roman" w:hAnsi="Times New Roman" w:cs="Times New Roman"/>
          <w:sz w:val="24"/>
          <w:szCs w:val="24"/>
        </w:rPr>
        <w:t xml:space="preserve"> seeps through the moraines and </w:t>
      </w:r>
      <w:r w:rsidR="001426AC">
        <w:rPr>
          <w:rFonts w:ascii="Times New Roman" w:hAnsi="Times New Roman" w:cs="Times New Roman"/>
          <w:sz w:val="24"/>
          <w:szCs w:val="24"/>
        </w:rPr>
        <w:t>fills lowland areas with mineral rich water</w:t>
      </w:r>
      <w:r w:rsidR="002B23A1" w:rsidRPr="0088348A">
        <w:rPr>
          <w:rFonts w:ascii="Times New Roman" w:hAnsi="Times New Roman" w:cs="Times New Roman"/>
          <w:sz w:val="24"/>
          <w:szCs w:val="24"/>
        </w:rPr>
        <w:t xml:space="preserve"> (Kost and O’Connor 2003).</w:t>
      </w:r>
    </w:p>
    <w:p w14:paraId="46B94C59" w14:textId="77777777" w:rsidR="00E957CE" w:rsidRDefault="00E957CE">
      <w:pPr>
        <w:rPr>
          <w:rFonts w:ascii="Times New Roman" w:hAnsi="Times New Roman" w:cs="Times New Roman"/>
          <w:sz w:val="24"/>
          <w:szCs w:val="24"/>
          <w:u w:val="single"/>
        </w:rPr>
      </w:pPr>
    </w:p>
    <w:p w14:paraId="74360550" w14:textId="510D5AF4" w:rsidR="00EF1380" w:rsidRDefault="0095440A" w:rsidP="00916547">
      <w:pPr>
        <w:rPr>
          <w:rFonts w:ascii="Times New Roman" w:hAnsi="Times New Roman" w:cs="Times New Roman"/>
          <w:sz w:val="24"/>
          <w:szCs w:val="24"/>
        </w:rPr>
      </w:pPr>
      <w:r>
        <w:rPr>
          <w:rFonts w:ascii="Times New Roman" w:hAnsi="Times New Roman" w:cs="Times New Roman"/>
          <w:sz w:val="24"/>
          <w:szCs w:val="24"/>
        </w:rPr>
        <w:t xml:space="preserve">Within each </w:t>
      </w:r>
      <w:r w:rsidR="00CE1F33">
        <w:rPr>
          <w:rFonts w:ascii="Times New Roman" w:hAnsi="Times New Roman" w:cs="Times New Roman"/>
          <w:sz w:val="24"/>
          <w:szCs w:val="24"/>
        </w:rPr>
        <w:t>transect</w:t>
      </w:r>
      <w:r>
        <w:rPr>
          <w:rFonts w:ascii="Times New Roman" w:hAnsi="Times New Roman" w:cs="Times New Roman"/>
          <w:sz w:val="24"/>
          <w:szCs w:val="24"/>
        </w:rPr>
        <w:t xml:space="preserve">, </w:t>
      </w:r>
      <w:r w:rsidR="007E73DA">
        <w:rPr>
          <w:rFonts w:ascii="Times New Roman" w:hAnsi="Times New Roman" w:cs="Times New Roman"/>
          <w:sz w:val="24"/>
          <w:szCs w:val="24"/>
        </w:rPr>
        <w:t xml:space="preserve">three replicate 18 m radius circular plots (0.1 ha) </w:t>
      </w:r>
      <w:r>
        <w:rPr>
          <w:rFonts w:ascii="Times New Roman" w:hAnsi="Times New Roman" w:cs="Times New Roman"/>
          <w:sz w:val="24"/>
          <w:szCs w:val="24"/>
        </w:rPr>
        <w:t xml:space="preserve">were </w:t>
      </w:r>
      <w:ins w:id="68" w:author="Perry, Kayla" w:date="2025-06-23T09:17:00Z" w16du:dateUtc="2025-06-23T13:17:00Z">
        <w:r w:rsidR="0066649D">
          <w:rPr>
            <w:rFonts w:ascii="Times New Roman" w:hAnsi="Times New Roman" w:cs="Times New Roman"/>
            <w:sz w:val="24"/>
            <w:szCs w:val="24"/>
          </w:rPr>
          <w:t>established</w:t>
        </w:r>
      </w:ins>
      <w:del w:id="69" w:author="Perry, Kayla" w:date="2025-06-23T09:17:00Z" w16du:dateUtc="2025-06-23T13:17:00Z">
        <w:r w:rsidR="00235153" w:rsidDel="0066649D">
          <w:rPr>
            <w:rFonts w:ascii="Times New Roman" w:hAnsi="Times New Roman" w:cs="Times New Roman"/>
            <w:sz w:val="24"/>
            <w:szCs w:val="24"/>
          </w:rPr>
          <w:delText>defined</w:delText>
        </w:r>
      </w:del>
      <w:r w:rsidR="00235153">
        <w:rPr>
          <w:rFonts w:ascii="Times New Roman" w:hAnsi="Times New Roman" w:cs="Times New Roman"/>
          <w:sz w:val="24"/>
          <w:szCs w:val="24"/>
        </w:rPr>
        <w:t xml:space="preserve">, </w:t>
      </w:r>
      <w:r w:rsidR="007E73DA">
        <w:rPr>
          <w:rFonts w:ascii="Times New Roman" w:hAnsi="Times New Roman" w:cs="Times New Roman"/>
          <w:sz w:val="24"/>
          <w:szCs w:val="24"/>
        </w:rPr>
        <w:t xml:space="preserve">with </w:t>
      </w:r>
      <w:r w:rsidR="00127FA6">
        <w:rPr>
          <w:rFonts w:ascii="Times New Roman" w:hAnsi="Times New Roman" w:cs="Times New Roman"/>
          <w:sz w:val="24"/>
          <w:szCs w:val="24"/>
        </w:rPr>
        <w:t>a multiscale sampling design</w:t>
      </w:r>
      <w:r w:rsidR="00DF6D1B">
        <w:rPr>
          <w:rFonts w:ascii="Times New Roman" w:hAnsi="Times New Roman" w:cs="Times New Roman"/>
          <w:sz w:val="24"/>
          <w:szCs w:val="24"/>
        </w:rPr>
        <w:t xml:space="preserve"> to facilitate</w:t>
      </w:r>
      <w:r w:rsidR="007E73DA">
        <w:rPr>
          <w:rFonts w:ascii="Times New Roman" w:hAnsi="Times New Roman" w:cs="Times New Roman"/>
          <w:sz w:val="24"/>
          <w:szCs w:val="24"/>
        </w:rPr>
        <w:t xml:space="preserve"> vegetation</w:t>
      </w:r>
      <w:r w:rsidR="00DF6D1B">
        <w:rPr>
          <w:rFonts w:ascii="Times New Roman" w:hAnsi="Times New Roman" w:cs="Times New Roman"/>
          <w:sz w:val="24"/>
          <w:szCs w:val="24"/>
        </w:rPr>
        <w:t xml:space="preserve"> surveys</w:t>
      </w:r>
      <w:r w:rsidR="00445389">
        <w:rPr>
          <w:rFonts w:ascii="Times New Roman" w:hAnsi="Times New Roman" w:cs="Times New Roman"/>
          <w:sz w:val="24"/>
          <w:szCs w:val="24"/>
        </w:rPr>
        <w:t xml:space="preserve"> (Fig. 1</w:t>
      </w:r>
      <w:r w:rsidR="003F5B85">
        <w:rPr>
          <w:rFonts w:ascii="Times New Roman" w:hAnsi="Times New Roman" w:cs="Times New Roman"/>
          <w:sz w:val="24"/>
          <w:szCs w:val="24"/>
        </w:rPr>
        <w:t>b</w:t>
      </w:r>
      <w:r w:rsidR="00445389">
        <w:rPr>
          <w:rFonts w:ascii="Times New Roman" w:hAnsi="Times New Roman" w:cs="Times New Roman"/>
          <w:sz w:val="24"/>
          <w:szCs w:val="24"/>
        </w:rPr>
        <w:t>)</w:t>
      </w:r>
      <w:r w:rsidR="00F770C7">
        <w:rPr>
          <w:rFonts w:ascii="Times New Roman" w:hAnsi="Times New Roman" w:cs="Times New Roman"/>
          <w:sz w:val="24"/>
          <w:szCs w:val="24"/>
        </w:rPr>
        <w:t xml:space="preserve">. </w:t>
      </w:r>
      <w:r w:rsidR="007E73DA">
        <w:rPr>
          <w:rFonts w:ascii="Times New Roman" w:hAnsi="Times New Roman" w:cs="Times New Roman"/>
          <w:sz w:val="24"/>
          <w:szCs w:val="24"/>
        </w:rPr>
        <w:t xml:space="preserve">Each plot </w:t>
      </w:r>
      <w:ins w:id="70" w:author="Perry, Kayla" w:date="2025-06-23T09:17:00Z" w16du:dateUtc="2025-06-23T13:17:00Z">
        <w:r w:rsidR="0066649D">
          <w:rPr>
            <w:rFonts w:ascii="Times New Roman" w:hAnsi="Times New Roman" w:cs="Times New Roman"/>
            <w:sz w:val="24"/>
            <w:szCs w:val="24"/>
          </w:rPr>
          <w:t>was</w:t>
        </w:r>
      </w:ins>
      <w:del w:id="71" w:author="Perry, Kayla" w:date="2025-06-23T09:17:00Z" w16du:dateUtc="2025-06-23T13:17:00Z">
        <w:r w:rsidR="007E73DA" w:rsidDel="0066649D">
          <w:rPr>
            <w:rFonts w:ascii="Times New Roman" w:hAnsi="Times New Roman" w:cs="Times New Roman"/>
            <w:sz w:val="24"/>
            <w:szCs w:val="24"/>
          </w:rPr>
          <w:delText>is</w:delText>
        </w:r>
      </w:del>
      <w:r w:rsidR="007E73DA">
        <w:rPr>
          <w:rFonts w:ascii="Times New Roman" w:hAnsi="Times New Roman" w:cs="Times New Roman"/>
          <w:sz w:val="24"/>
          <w:szCs w:val="24"/>
        </w:rPr>
        <w:t xml:space="preserve"> composed of a</w:t>
      </w:r>
      <w:r w:rsidR="00364409" w:rsidRPr="00364409">
        <w:rPr>
          <w:rFonts w:ascii="Times New Roman" w:hAnsi="Times New Roman" w:cs="Times New Roman"/>
          <w:sz w:val="24"/>
          <w:szCs w:val="24"/>
        </w:rPr>
        <w:t xml:space="preserve">n 18 m radius main </w:t>
      </w:r>
      <w:r w:rsidR="00364409" w:rsidRPr="00364409" w:rsidDel="00445389">
        <w:rPr>
          <w:rFonts w:ascii="Times New Roman" w:hAnsi="Times New Roman" w:cs="Times New Roman"/>
          <w:sz w:val="24"/>
          <w:szCs w:val="24"/>
        </w:rPr>
        <w:t>plot</w:t>
      </w:r>
      <w:r w:rsidR="007E73DA">
        <w:rPr>
          <w:rFonts w:ascii="Times New Roman" w:hAnsi="Times New Roman" w:cs="Times New Roman"/>
          <w:sz w:val="24"/>
          <w:szCs w:val="24"/>
        </w:rPr>
        <w:t>, one</w:t>
      </w:r>
      <w:r w:rsidR="00F62D71">
        <w:rPr>
          <w:rFonts w:ascii="Times New Roman" w:hAnsi="Times New Roman" w:cs="Times New Roman"/>
          <w:sz w:val="24"/>
          <w:szCs w:val="24"/>
        </w:rPr>
        <w:t xml:space="preserve"> nested</w:t>
      </w:r>
      <w:r w:rsidR="00364409" w:rsidRPr="00364409">
        <w:rPr>
          <w:rFonts w:ascii="Times New Roman" w:hAnsi="Times New Roman" w:cs="Times New Roman"/>
          <w:sz w:val="24"/>
          <w:szCs w:val="24"/>
        </w:rPr>
        <w:t xml:space="preserve"> 8 m radius subplot, and four </w:t>
      </w:r>
      <w:commentRangeStart w:id="72"/>
      <w:r w:rsidR="00364409" w:rsidRPr="00364409">
        <w:rPr>
          <w:rFonts w:ascii="Times New Roman" w:hAnsi="Times New Roman" w:cs="Times New Roman"/>
          <w:sz w:val="24"/>
          <w:szCs w:val="24"/>
        </w:rPr>
        <w:t>4 m</w:t>
      </w:r>
      <w:r w:rsidR="00364409" w:rsidRPr="005C648E">
        <w:rPr>
          <w:rFonts w:ascii="Times New Roman" w:hAnsi="Times New Roman" w:cs="Times New Roman"/>
          <w:sz w:val="24"/>
          <w:szCs w:val="24"/>
          <w:vertAlign w:val="superscript"/>
        </w:rPr>
        <w:t>2</w:t>
      </w:r>
      <w:r w:rsidR="005C648E">
        <w:rPr>
          <w:rFonts w:ascii="Times New Roman" w:hAnsi="Times New Roman" w:cs="Times New Roman"/>
          <w:sz w:val="24"/>
          <w:szCs w:val="24"/>
        </w:rPr>
        <w:t xml:space="preserve"> </w:t>
      </w:r>
      <w:commentRangeEnd w:id="72"/>
      <w:r w:rsidR="001E7FC1">
        <w:rPr>
          <w:rStyle w:val="CommentReference"/>
        </w:rPr>
        <w:commentReference w:id="72"/>
      </w:r>
      <w:r w:rsidR="00364409" w:rsidRPr="00364409">
        <w:rPr>
          <w:rFonts w:ascii="Times New Roman" w:hAnsi="Times New Roman" w:cs="Times New Roman"/>
          <w:sz w:val="24"/>
          <w:szCs w:val="24"/>
        </w:rPr>
        <w:t>microplots, one in each cardinal direction.</w:t>
      </w:r>
      <w:r w:rsidR="001E7FC1">
        <w:rPr>
          <w:rFonts w:ascii="Times New Roman" w:hAnsi="Times New Roman" w:cs="Times New Roman"/>
          <w:sz w:val="24"/>
          <w:szCs w:val="24"/>
        </w:rPr>
        <w:t xml:space="preserve"> </w:t>
      </w:r>
      <w:r w:rsidR="00916547">
        <w:rPr>
          <w:rFonts w:ascii="Times New Roman" w:hAnsi="Times New Roman" w:cs="Times New Roman"/>
          <w:sz w:val="24"/>
          <w:szCs w:val="24"/>
        </w:rPr>
        <w:t>When established</w:t>
      </w:r>
      <w:r w:rsidR="00301C4A">
        <w:rPr>
          <w:rFonts w:ascii="Times New Roman" w:hAnsi="Times New Roman" w:cs="Times New Roman"/>
          <w:sz w:val="24"/>
          <w:szCs w:val="24"/>
        </w:rPr>
        <w:t xml:space="preserve"> in 2004-2008</w:t>
      </w:r>
      <w:r w:rsidR="00916547">
        <w:rPr>
          <w:rFonts w:ascii="Times New Roman" w:hAnsi="Times New Roman" w:cs="Times New Roman"/>
          <w:sz w:val="24"/>
          <w:szCs w:val="24"/>
        </w:rPr>
        <w:t xml:space="preserve">, all plots contained at least two </w:t>
      </w:r>
      <w:r w:rsidR="00301C4A">
        <w:rPr>
          <w:rFonts w:ascii="Times New Roman" w:hAnsi="Times New Roman" w:cs="Times New Roman"/>
          <w:sz w:val="24"/>
          <w:szCs w:val="24"/>
        </w:rPr>
        <w:t xml:space="preserve">mature </w:t>
      </w:r>
      <w:r w:rsidR="00916547">
        <w:rPr>
          <w:rFonts w:ascii="Times New Roman" w:hAnsi="Times New Roman" w:cs="Times New Roman"/>
          <w:sz w:val="24"/>
          <w:szCs w:val="24"/>
        </w:rPr>
        <w:t>ash</w:t>
      </w:r>
      <w:r w:rsidR="00301C4A">
        <w:rPr>
          <w:rFonts w:ascii="Times New Roman" w:hAnsi="Times New Roman" w:cs="Times New Roman"/>
          <w:sz w:val="24"/>
          <w:szCs w:val="24"/>
        </w:rPr>
        <w:t xml:space="preserve"> trees</w:t>
      </w:r>
      <w:r w:rsidR="00916547">
        <w:rPr>
          <w:rFonts w:ascii="Times New Roman" w:hAnsi="Times New Roman" w:cs="Times New Roman"/>
          <w:sz w:val="24"/>
          <w:szCs w:val="24"/>
        </w:rPr>
        <w:t>. A</w:t>
      </w:r>
      <w:r w:rsidR="00146D5E">
        <w:rPr>
          <w:rFonts w:ascii="Times New Roman" w:hAnsi="Times New Roman" w:cs="Times New Roman"/>
          <w:sz w:val="24"/>
          <w:szCs w:val="24"/>
        </w:rPr>
        <w:t>dditional details on plot establishment</w:t>
      </w:r>
      <w:r w:rsidR="00916547">
        <w:rPr>
          <w:rFonts w:ascii="Times New Roman" w:hAnsi="Times New Roman" w:cs="Times New Roman"/>
          <w:sz w:val="24"/>
          <w:szCs w:val="24"/>
        </w:rPr>
        <w:t xml:space="preserve"> and characterization</w:t>
      </w:r>
      <w:r w:rsidR="00146D5E">
        <w:rPr>
          <w:rFonts w:ascii="Times New Roman" w:hAnsi="Times New Roman" w:cs="Times New Roman"/>
          <w:sz w:val="24"/>
          <w:szCs w:val="24"/>
        </w:rPr>
        <w:t xml:space="preserve"> are provided in Smith </w:t>
      </w:r>
      <w:r w:rsidR="00082C75">
        <w:rPr>
          <w:rFonts w:ascii="Times New Roman" w:hAnsi="Times New Roman" w:cs="Times New Roman"/>
          <w:sz w:val="24"/>
          <w:szCs w:val="24"/>
        </w:rPr>
        <w:t>(</w:t>
      </w:r>
      <w:r w:rsidR="00146D5E">
        <w:rPr>
          <w:rFonts w:ascii="Times New Roman" w:hAnsi="Times New Roman" w:cs="Times New Roman"/>
          <w:sz w:val="24"/>
          <w:szCs w:val="24"/>
        </w:rPr>
        <w:t>2006</w:t>
      </w:r>
      <w:r w:rsidR="00082C75">
        <w:rPr>
          <w:rFonts w:ascii="Times New Roman" w:hAnsi="Times New Roman" w:cs="Times New Roman"/>
          <w:sz w:val="24"/>
          <w:szCs w:val="24"/>
        </w:rPr>
        <w:t>)</w:t>
      </w:r>
      <w:r w:rsidR="00146D5E">
        <w:rPr>
          <w:rFonts w:ascii="Times New Roman" w:hAnsi="Times New Roman" w:cs="Times New Roman"/>
          <w:sz w:val="24"/>
          <w:szCs w:val="24"/>
        </w:rPr>
        <w:t xml:space="preserve">. </w:t>
      </w:r>
      <w:r w:rsidR="00B94A1B">
        <w:rPr>
          <w:rFonts w:ascii="Times New Roman" w:hAnsi="Times New Roman" w:cs="Times New Roman"/>
          <w:sz w:val="24"/>
          <w:szCs w:val="24"/>
        </w:rPr>
        <w:t xml:space="preserve">In the main plot, subplot, and microplots, we </w:t>
      </w:r>
      <w:r w:rsidR="00253B80">
        <w:rPr>
          <w:rFonts w:ascii="Times New Roman" w:hAnsi="Times New Roman" w:cs="Times New Roman"/>
          <w:sz w:val="24"/>
          <w:szCs w:val="24"/>
        </w:rPr>
        <w:t xml:space="preserve">resurveyed </w:t>
      </w:r>
      <w:ins w:id="73" w:author="Perry, Kayla" w:date="2025-06-23T09:24:00Z" w16du:dateUtc="2025-06-23T13:24:00Z">
        <w:r w:rsidR="002B6BB7">
          <w:rPr>
            <w:rFonts w:ascii="Times New Roman" w:hAnsi="Times New Roman" w:cs="Times New Roman"/>
            <w:sz w:val="24"/>
            <w:szCs w:val="24"/>
          </w:rPr>
          <w:t xml:space="preserve">ash </w:t>
        </w:r>
      </w:ins>
      <w:r w:rsidR="00D14BB1">
        <w:rPr>
          <w:rFonts w:ascii="Times New Roman" w:hAnsi="Times New Roman" w:cs="Times New Roman"/>
          <w:sz w:val="24"/>
          <w:szCs w:val="24"/>
        </w:rPr>
        <w:t xml:space="preserve">trees, </w:t>
      </w:r>
      <w:del w:id="74" w:author="Perry, Kayla" w:date="2025-06-23T09:24:00Z" w16du:dateUtc="2025-06-23T13:24:00Z">
        <w:r w:rsidR="00D14BB1" w:rsidDel="002B6BB7">
          <w:rPr>
            <w:rFonts w:ascii="Times New Roman" w:hAnsi="Times New Roman" w:cs="Times New Roman"/>
            <w:sz w:val="24"/>
            <w:szCs w:val="24"/>
          </w:rPr>
          <w:delText xml:space="preserve">small trees and </w:delText>
        </w:r>
      </w:del>
      <w:r w:rsidR="00D14BB1">
        <w:rPr>
          <w:rFonts w:ascii="Times New Roman" w:hAnsi="Times New Roman" w:cs="Times New Roman"/>
          <w:sz w:val="24"/>
          <w:szCs w:val="24"/>
        </w:rPr>
        <w:t>saplings, and seedlings, respectively</w:t>
      </w:r>
      <w:r w:rsidR="533AAB43" w:rsidRPr="5D0745E2">
        <w:rPr>
          <w:rFonts w:ascii="Times New Roman" w:hAnsi="Times New Roman" w:cs="Times New Roman"/>
          <w:sz w:val="24"/>
          <w:szCs w:val="24"/>
        </w:rPr>
        <w:t>, during the growing seasons in 202</w:t>
      </w:r>
      <w:r w:rsidR="00AD7033">
        <w:rPr>
          <w:rFonts w:ascii="Times New Roman" w:hAnsi="Times New Roman" w:cs="Times New Roman"/>
          <w:sz w:val="24"/>
          <w:szCs w:val="24"/>
        </w:rPr>
        <w:t>4</w:t>
      </w:r>
      <w:r w:rsidR="533AAB43" w:rsidRPr="5D0745E2">
        <w:rPr>
          <w:rFonts w:ascii="Times New Roman" w:hAnsi="Times New Roman" w:cs="Times New Roman"/>
          <w:sz w:val="24"/>
          <w:szCs w:val="24"/>
        </w:rPr>
        <w:t xml:space="preserve"> and 202</w:t>
      </w:r>
      <w:r w:rsidR="009065EF">
        <w:rPr>
          <w:rFonts w:ascii="Times New Roman" w:hAnsi="Times New Roman" w:cs="Times New Roman"/>
          <w:sz w:val="24"/>
          <w:szCs w:val="24"/>
        </w:rPr>
        <w:t>5</w:t>
      </w:r>
      <w:r w:rsidR="00D14BB1" w:rsidRPr="5D0745E2">
        <w:rPr>
          <w:rFonts w:ascii="Times New Roman" w:hAnsi="Times New Roman" w:cs="Times New Roman"/>
          <w:sz w:val="24"/>
          <w:szCs w:val="24"/>
        </w:rPr>
        <w:t>.</w:t>
      </w:r>
    </w:p>
    <w:p w14:paraId="29068732" w14:textId="5B576D7A" w:rsidR="0076255C" w:rsidRPr="0059406C" w:rsidRDefault="005A1082" w:rsidP="00916547">
      <w:pPr>
        <w:rPr>
          <w:rFonts w:ascii="Times New Roman" w:hAnsi="Times New Roman" w:cs="Times New Roman"/>
          <w:sz w:val="24"/>
          <w:szCs w:val="24"/>
        </w:rPr>
      </w:pPr>
      <w:r w:rsidRPr="00787C94">
        <w:rPr>
          <w:rFonts w:ascii="Times New Roman" w:hAnsi="Times New Roman" w:cs="Times New Roman"/>
          <w:noProof/>
          <w:sz w:val="24"/>
          <w:szCs w:val="24"/>
          <w:u w:val="single"/>
        </w:rPr>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C257B6" w:rsidRDefault="005A1082">
      <w:pPr>
        <w:rPr>
          <w:rFonts w:ascii="Times New Roman" w:hAnsi="Times New Roman" w:cs="Times New Roman"/>
          <w:sz w:val="24"/>
          <w:szCs w:val="24"/>
          <w:u w:val="single"/>
        </w:rPr>
      </w:pPr>
      <w:r w:rsidRPr="00787C94">
        <w:rPr>
          <w:rFonts w:ascii="Times New Roman" w:hAnsi="Times New Roman" w:cs="Times New Roman"/>
          <w:noProof/>
          <w:sz w:val="24"/>
          <w:szCs w:val="24"/>
          <w:u w:val="single"/>
        </w:rPr>
        <w:lastRenderedPageBreak/>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76255C">
        <w:rPr>
          <w:rFonts w:ascii="Times New Roman" w:hAnsi="Times New Roman" w:cs="Times New Roman"/>
          <w:noProof/>
          <w:sz w:val="24"/>
          <w:szCs w:val="24"/>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4"/>
                    <a:stretch>
                      <a:fillRect/>
                    </a:stretch>
                  </pic:blipFill>
                  <pic:spPr>
                    <a:xfrm>
                      <a:off x="0" y="0"/>
                      <a:ext cx="3592485" cy="2217669"/>
                    </a:xfrm>
                    <a:prstGeom prst="rect">
                      <a:avLst/>
                    </a:prstGeom>
                  </pic:spPr>
                </pic:pic>
              </a:graphicData>
            </a:graphic>
          </wp:inline>
        </w:drawing>
      </w:r>
      <w:r w:rsidR="0076255C" w:rsidRPr="006369E5">
        <w:rPr>
          <w:rFonts w:ascii="Times New Roman" w:hAnsi="Times New Roman" w:cs="Times New Roman"/>
          <w:noProof/>
          <w:sz w:val="24"/>
          <w:szCs w:val="24"/>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591AD1" w:rsidRDefault="00787C94">
      <w:pPr>
        <w:rPr>
          <w:rFonts w:ascii="Times New Roman" w:hAnsi="Times New Roman" w:cs="Times New Roman"/>
          <w:sz w:val="24"/>
          <w:szCs w:val="24"/>
        </w:rPr>
      </w:pPr>
      <w:r w:rsidRPr="00787C94">
        <w:rPr>
          <w:rFonts w:ascii="Times New Roman" w:hAnsi="Times New Roman" w:cs="Times New Roman"/>
          <w:b/>
          <w:bCs/>
          <w:sz w:val="24"/>
          <w:szCs w:val="24"/>
        </w:rPr>
        <w:t>Figure</w:t>
      </w:r>
      <w:r>
        <w:rPr>
          <w:rFonts w:ascii="Times New Roman" w:hAnsi="Times New Roman" w:cs="Times New Roman"/>
          <w:b/>
          <w:bCs/>
          <w:sz w:val="24"/>
          <w:szCs w:val="24"/>
        </w:rPr>
        <w:t xml:space="preserve"> </w:t>
      </w:r>
      <w:r w:rsidR="003F5B85">
        <w:rPr>
          <w:rFonts w:ascii="Times New Roman" w:hAnsi="Times New Roman" w:cs="Times New Roman"/>
          <w:b/>
          <w:bCs/>
          <w:sz w:val="24"/>
          <w:szCs w:val="24"/>
        </w:rPr>
        <w:t>1</w:t>
      </w:r>
      <w:r>
        <w:rPr>
          <w:rFonts w:ascii="Times New Roman" w:hAnsi="Times New Roman" w:cs="Times New Roman"/>
          <w:b/>
          <w:bCs/>
          <w:sz w:val="24"/>
          <w:szCs w:val="24"/>
        </w:rPr>
        <w:t xml:space="preserve">. </w:t>
      </w:r>
      <w:r w:rsidR="00FE4870" w:rsidRPr="00FE4870">
        <w:rPr>
          <w:rFonts w:ascii="Times New Roman" w:hAnsi="Times New Roman" w:cs="Times New Roman"/>
          <w:sz w:val="24"/>
          <w:szCs w:val="24"/>
        </w:rPr>
        <w:t xml:space="preserve">A) </w:t>
      </w:r>
      <w:r w:rsidR="00FE4870">
        <w:rPr>
          <w:rFonts w:ascii="Times New Roman" w:hAnsi="Times New Roman" w:cs="Times New Roman"/>
          <w:sz w:val="24"/>
          <w:szCs w:val="24"/>
        </w:rPr>
        <w:t xml:space="preserve">Map of </w:t>
      </w:r>
      <w:r w:rsidR="00892675">
        <w:rPr>
          <w:rFonts w:ascii="Times New Roman" w:hAnsi="Times New Roman" w:cs="Times New Roman"/>
          <w:sz w:val="24"/>
          <w:szCs w:val="24"/>
        </w:rPr>
        <w:t>s</w:t>
      </w:r>
      <w:r w:rsidR="007C1437">
        <w:rPr>
          <w:rFonts w:ascii="Times New Roman" w:hAnsi="Times New Roman" w:cs="Times New Roman"/>
          <w:sz w:val="24"/>
          <w:szCs w:val="24"/>
        </w:rPr>
        <w:t xml:space="preserve">outheast Michigan, showing the locations </w:t>
      </w:r>
      <w:r w:rsidR="00FE4870">
        <w:rPr>
          <w:rFonts w:ascii="Times New Roman" w:hAnsi="Times New Roman" w:cs="Times New Roman"/>
          <w:sz w:val="24"/>
          <w:szCs w:val="24"/>
        </w:rPr>
        <w:t xml:space="preserve">of the seven parks where </w:t>
      </w:r>
      <w:r w:rsidR="007C1437">
        <w:rPr>
          <w:rFonts w:ascii="Times New Roman" w:hAnsi="Times New Roman" w:cs="Times New Roman"/>
          <w:sz w:val="24"/>
          <w:szCs w:val="24"/>
        </w:rPr>
        <w:t>forest stands we</w:t>
      </w:r>
      <w:r w:rsidR="00892675">
        <w:rPr>
          <w:rFonts w:ascii="Times New Roman" w:hAnsi="Times New Roman" w:cs="Times New Roman"/>
          <w:sz w:val="24"/>
          <w:szCs w:val="24"/>
        </w:rPr>
        <w:t xml:space="preserve">re surveyed. B) </w:t>
      </w:r>
      <w:r w:rsidR="00140059">
        <w:rPr>
          <w:rFonts w:ascii="Times New Roman" w:hAnsi="Times New Roman" w:cs="Times New Roman"/>
          <w:sz w:val="24"/>
          <w:szCs w:val="24"/>
        </w:rPr>
        <w:t xml:space="preserve">Plot design, showing the 18 m radius main plot, the 8 m radius nested subplot, and the </w:t>
      </w:r>
      <w:r w:rsidR="00591AD1">
        <w:rPr>
          <w:rFonts w:ascii="Times New Roman" w:hAnsi="Times New Roman" w:cs="Times New Roman"/>
          <w:sz w:val="24"/>
          <w:szCs w:val="24"/>
        </w:rPr>
        <w:t>four 4 m</w:t>
      </w:r>
      <w:r w:rsidR="00591AD1">
        <w:rPr>
          <w:rFonts w:ascii="Times New Roman" w:hAnsi="Times New Roman" w:cs="Times New Roman"/>
          <w:sz w:val="24"/>
          <w:szCs w:val="24"/>
          <w:vertAlign w:val="superscript"/>
        </w:rPr>
        <w:t>2</w:t>
      </w:r>
      <w:r w:rsidR="00591AD1">
        <w:rPr>
          <w:rFonts w:ascii="Times New Roman" w:hAnsi="Times New Roman" w:cs="Times New Roman"/>
          <w:sz w:val="24"/>
          <w:szCs w:val="24"/>
        </w:rPr>
        <w:t xml:space="preserve"> area microplots located in cardinal directions.</w:t>
      </w:r>
    </w:p>
    <w:p w14:paraId="4E6D35A3" w14:textId="77777777" w:rsidR="00D9286C" w:rsidRPr="00EF1380" w:rsidRDefault="00D9286C">
      <w:pPr>
        <w:rPr>
          <w:rFonts w:ascii="Times New Roman" w:hAnsi="Times New Roman" w:cs="Times New Roman"/>
          <w:sz w:val="24"/>
          <w:szCs w:val="24"/>
          <w:u w:val="single"/>
        </w:rPr>
      </w:pPr>
    </w:p>
    <w:p w14:paraId="099FF553" w14:textId="7EA16DE8"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 xml:space="preserve">Ash </w:t>
      </w:r>
      <w:r w:rsidR="00B64DF1">
        <w:rPr>
          <w:rFonts w:ascii="Times New Roman" w:hAnsi="Times New Roman" w:cs="Times New Roman"/>
          <w:sz w:val="24"/>
          <w:szCs w:val="24"/>
          <w:u w:val="single"/>
        </w:rPr>
        <w:t>abundance</w:t>
      </w:r>
      <w:r w:rsidR="00436916">
        <w:rPr>
          <w:rFonts w:ascii="Times New Roman" w:hAnsi="Times New Roman" w:cs="Times New Roman"/>
          <w:sz w:val="24"/>
          <w:szCs w:val="24"/>
          <w:u w:val="single"/>
        </w:rPr>
        <w:t xml:space="preserve"> and health</w:t>
      </w:r>
    </w:p>
    <w:p w14:paraId="3C1B3451" w14:textId="008C85C4" w:rsidR="001479A7" w:rsidRDefault="00436916" w:rsidP="00436916">
      <w:pPr>
        <w:rPr>
          <w:rFonts w:ascii="Times New Roman" w:hAnsi="Times New Roman" w:cs="Times New Roman"/>
          <w:sz w:val="24"/>
          <w:szCs w:val="24"/>
        </w:rPr>
      </w:pPr>
      <w:r w:rsidRPr="00436916">
        <w:rPr>
          <w:rFonts w:ascii="Times New Roman" w:hAnsi="Times New Roman" w:cs="Times New Roman"/>
          <w:sz w:val="24"/>
          <w:szCs w:val="24"/>
        </w:rPr>
        <w:t>To assess the abundance and health of ash</w:t>
      </w:r>
      <w:r w:rsidR="00E0450C">
        <w:rPr>
          <w:rFonts w:ascii="Times New Roman" w:hAnsi="Times New Roman" w:cs="Times New Roman"/>
          <w:sz w:val="24"/>
          <w:szCs w:val="24"/>
        </w:rPr>
        <w:t xml:space="preserve">, </w:t>
      </w:r>
      <w:r w:rsidR="00F9568B">
        <w:rPr>
          <w:rFonts w:ascii="Times New Roman" w:hAnsi="Times New Roman" w:cs="Times New Roman"/>
          <w:sz w:val="24"/>
          <w:szCs w:val="24"/>
        </w:rPr>
        <w:t>w</w:t>
      </w:r>
      <w:r w:rsidRPr="00436916">
        <w:rPr>
          <w:rFonts w:ascii="Times New Roman" w:hAnsi="Times New Roman" w:cs="Times New Roman"/>
          <w:sz w:val="24"/>
          <w:szCs w:val="24"/>
        </w:rPr>
        <w:t>e surveyed</w:t>
      </w:r>
      <w:r w:rsidR="00A468EC">
        <w:rPr>
          <w:rFonts w:ascii="Times New Roman" w:hAnsi="Times New Roman" w:cs="Times New Roman"/>
          <w:sz w:val="24"/>
          <w:szCs w:val="24"/>
        </w:rPr>
        <w:t xml:space="preserve"> </w:t>
      </w:r>
      <w:r w:rsidR="007644E5">
        <w:rPr>
          <w:rFonts w:ascii="Times New Roman" w:hAnsi="Times New Roman" w:cs="Times New Roman"/>
          <w:sz w:val="24"/>
          <w:szCs w:val="24"/>
        </w:rPr>
        <w:t xml:space="preserve">canopy </w:t>
      </w:r>
      <w:r w:rsidRPr="00436916">
        <w:rPr>
          <w:rFonts w:ascii="Times New Roman" w:hAnsi="Times New Roman" w:cs="Times New Roman"/>
          <w:sz w:val="24"/>
          <w:szCs w:val="24"/>
        </w:rPr>
        <w:t>ash</w:t>
      </w:r>
      <w:r w:rsidR="00A468EC">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7644E5">
        <w:rPr>
          <w:rFonts w:ascii="Times New Roman" w:hAnsi="Times New Roman" w:cs="Times New Roman"/>
          <w:sz w:val="24"/>
          <w:szCs w:val="24"/>
        </w:rPr>
        <w:t>(</w:t>
      </w:r>
      <w:r w:rsidR="00B40C0C" w:rsidRPr="00B40C0C">
        <w:rPr>
          <w:rFonts w:ascii="Times New Roman" w:hAnsi="Times New Roman" w:cs="Times New Roman"/>
          <w:sz w:val="24"/>
          <w:szCs w:val="24"/>
        </w:rPr>
        <w:t>≥</w:t>
      </w:r>
      <w:r w:rsidRPr="00436916">
        <w:rPr>
          <w:rFonts w:ascii="Times New Roman" w:hAnsi="Times New Roman" w:cs="Times New Roman"/>
          <w:sz w:val="24"/>
          <w:szCs w:val="24"/>
        </w:rPr>
        <w:t xml:space="preserve">10 cm </w:t>
      </w:r>
      <w:r w:rsidR="00B921F9">
        <w:rPr>
          <w:rFonts w:ascii="Times New Roman" w:hAnsi="Times New Roman" w:cs="Times New Roman"/>
          <w:sz w:val="24"/>
          <w:szCs w:val="24"/>
        </w:rPr>
        <w:t>diameter at breast height (DBH)</w:t>
      </w:r>
      <w:r w:rsidR="007644E5">
        <w:rPr>
          <w:rFonts w:ascii="Times New Roman" w:hAnsi="Times New Roman" w:cs="Times New Roman"/>
          <w:sz w:val="24"/>
          <w:szCs w:val="24"/>
        </w:rPr>
        <w:t>)</w:t>
      </w:r>
      <w:r w:rsidRPr="00436916">
        <w:rPr>
          <w:rFonts w:ascii="Times New Roman" w:hAnsi="Times New Roman" w:cs="Times New Roman"/>
          <w:sz w:val="24"/>
          <w:szCs w:val="24"/>
        </w:rPr>
        <w:t xml:space="preserve"> within </w:t>
      </w:r>
      <w:r w:rsidR="002E14C1">
        <w:rPr>
          <w:rFonts w:ascii="Times New Roman" w:hAnsi="Times New Roman" w:cs="Times New Roman"/>
          <w:sz w:val="24"/>
          <w:szCs w:val="24"/>
        </w:rPr>
        <w:t xml:space="preserve">the </w:t>
      </w:r>
      <w:r w:rsidRPr="00436916">
        <w:rPr>
          <w:rFonts w:ascii="Times New Roman" w:hAnsi="Times New Roman" w:cs="Times New Roman"/>
          <w:sz w:val="24"/>
          <w:szCs w:val="24"/>
        </w:rPr>
        <w:t>18 m radius main 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w:t>
      </w:r>
      <w:r w:rsidR="00F9568B">
        <w:rPr>
          <w:rFonts w:ascii="Times New Roman" w:hAnsi="Times New Roman" w:cs="Times New Roman"/>
          <w:sz w:val="24"/>
          <w:szCs w:val="24"/>
        </w:rPr>
        <w:t xml:space="preserve">understory </w:t>
      </w:r>
      <w:r w:rsidR="00A468EC">
        <w:rPr>
          <w:rFonts w:ascii="Times New Roman" w:hAnsi="Times New Roman" w:cs="Times New Roman"/>
          <w:sz w:val="24"/>
          <w:szCs w:val="24"/>
        </w:rPr>
        <w:t>ash</w:t>
      </w:r>
      <w:r w:rsidR="00F20962">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B921F9">
        <w:rPr>
          <w:rFonts w:ascii="Times New Roman" w:hAnsi="Times New Roman" w:cs="Times New Roman"/>
          <w:sz w:val="24"/>
          <w:szCs w:val="24"/>
        </w:rPr>
        <w:t>(</w:t>
      </w:r>
      <w:r w:rsidRPr="00436916">
        <w:rPr>
          <w:rFonts w:ascii="Times New Roman" w:hAnsi="Times New Roman" w:cs="Times New Roman"/>
          <w:sz w:val="24"/>
          <w:szCs w:val="24"/>
        </w:rPr>
        <w:t xml:space="preserve">2.5-10 cm DBH) and </w:t>
      </w:r>
      <w:r w:rsidR="001479A7">
        <w:rPr>
          <w:rFonts w:ascii="Times New Roman" w:hAnsi="Times New Roman" w:cs="Times New Roman"/>
          <w:sz w:val="24"/>
          <w:szCs w:val="24"/>
        </w:rPr>
        <w:t xml:space="preserve">living </w:t>
      </w:r>
      <w:r w:rsidRPr="00436916">
        <w:rPr>
          <w:rFonts w:ascii="Times New Roman" w:hAnsi="Times New Roman" w:cs="Times New Roman"/>
          <w:sz w:val="24"/>
          <w:szCs w:val="24"/>
        </w:rPr>
        <w:t>ash saplings (≥137 cm in height but &lt;2.5 cm DBH) within</w:t>
      </w:r>
      <w:r w:rsidR="00C41588">
        <w:rPr>
          <w:rFonts w:ascii="Times New Roman" w:hAnsi="Times New Roman" w:cs="Times New Roman"/>
          <w:sz w:val="24"/>
          <w:szCs w:val="24"/>
        </w:rPr>
        <w:t xml:space="preserve"> </w:t>
      </w:r>
      <w:r w:rsidR="002E14C1">
        <w:rPr>
          <w:rFonts w:ascii="Times New Roman" w:hAnsi="Times New Roman" w:cs="Times New Roman"/>
          <w:sz w:val="24"/>
          <w:szCs w:val="24"/>
        </w:rPr>
        <w:t>the</w:t>
      </w:r>
      <w:r w:rsidR="00C41588">
        <w:rPr>
          <w:rFonts w:ascii="Times New Roman" w:hAnsi="Times New Roman" w:cs="Times New Roman"/>
          <w:sz w:val="24"/>
          <w:szCs w:val="24"/>
        </w:rPr>
        <w:t xml:space="preserve"> central</w:t>
      </w:r>
      <w:r w:rsidRPr="00436916">
        <w:rPr>
          <w:rFonts w:ascii="Times New Roman" w:hAnsi="Times New Roman" w:cs="Times New Roman"/>
          <w:sz w:val="24"/>
          <w:szCs w:val="24"/>
        </w:rPr>
        <w:t xml:space="preserve"> 8 m radius subplot</w:t>
      </w:r>
      <w:r w:rsidR="002E14C1">
        <w:rPr>
          <w:rFonts w:ascii="Times New Roman" w:hAnsi="Times New Roman" w:cs="Times New Roman"/>
          <w:sz w:val="24"/>
          <w:szCs w:val="24"/>
        </w:rPr>
        <w:t>s</w:t>
      </w:r>
      <w:r w:rsidRPr="00436916">
        <w:rPr>
          <w:rFonts w:ascii="Times New Roman" w:hAnsi="Times New Roman" w:cs="Times New Roman"/>
          <w:sz w:val="24"/>
          <w:szCs w:val="24"/>
        </w:rPr>
        <w:t>, and ash seedlings (&lt;137 cm in height) within</w:t>
      </w:r>
      <w:r w:rsidR="002E14C1">
        <w:rPr>
          <w:rFonts w:ascii="Times New Roman" w:hAnsi="Times New Roman" w:cs="Times New Roman"/>
          <w:sz w:val="24"/>
          <w:szCs w:val="24"/>
        </w:rPr>
        <w:t xml:space="preserve"> the 4 m</w:t>
      </w:r>
      <w:r w:rsidR="002E14C1" w:rsidRPr="00965C72">
        <w:rPr>
          <w:rFonts w:ascii="Times New Roman" w:hAnsi="Times New Roman" w:cs="Times New Roman"/>
          <w:sz w:val="24"/>
          <w:szCs w:val="24"/>
          <w:vertAlign w:val="superscript"/>
        </w:rPr>
        <w:t>2</w:t>
      </w:r>
      <w:r w:rsidRPr="00436916">
        <w:rPr>
          <w:rFonts w:ascii="Times New Roman" w:hAnsi="Times New Roman" w:cs="Times New Roman"/>
          <w:sz w:val="24"/>
          <w:szCs w:val="24"/>
        </w:rPr>
        <w:t xml:space="preserve"> microplots.</w:t>
      </w:r>
      <w:r w:rsidR="00B40C0C">
        <w:rPr>
          <w:rFonts w:ascii="Times New Roman" w:hAnsi="Times New Roman" w:cs="Times New Roman"/>
          <w:sz w:val="24"/>
          <w:szCs w:val="24"/>
        </w:rPr>
        <w:t xml:space="preserve"> </w:t>
      </w:r>
      <w:r w:rsidR="00660F32">
        <w:rPr>
          <w:rFonts w:ascii="Times New Roman" w:hAnsi="Times New Roman" w:cs="Times New Roman"/>
          <w:sz w:val="24"/>
          <w:szCs w:val="24"/>
        </w:rPr>
        <w:t>W</w:t>
      </w:r>
      <w:r w:rsidR="00FD7517">
        <w:rPr>
          <w:rFonts w:ascii="Times New Roman" w:hAnsi="Times New Roman" w:cs="Times New Roman"/>
          <w:sz w:val="24"/>
          <w:szCs w:val="24"/>
        </w:rPr>
        <w:t>hile counting ash seedlings, we noted whether any seedlings</w:t>
      </w:r>
      <w:r w:rsidR="00C51E85">
        <w:rPr>
          <w:rFonts w:ascii="Times New Roman" w:hAnsi="Times New Roman" w:cs="Times New Roman"/>
          <w:sz w:val="24"/>
          <w:szCs w:val="24"/>
        </w:rPr>
        <w:t xml:space="preserve"> had cotyledons which would indicate they were newly germinated </w:t>
      </w:r>
      <w:r w:rsidR="001C5352">
        <w:rPr>
          <w:rFonts w:ascii="Times New Roman" w:hAnsi="Times New Roman" w:cs="Times New Roman"/>
          <w:sz w:val="24"/>
          <w:szCs w:val="24"/>
        </w:rPr>
        <w:fldChar w:fldCharType="begin"/>
      </w:r>
      <w:r w:rsidR="001C5352">
        <w:rPr>
          <w:rFonts w:ascii="Times New Roman" w:hAnsi="Times New Roman" w:cs="Times New Roman"/>
          <w:sz w:val="24"/>
          <w:szCs w:val="24"/>
        </w:rPr>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1C5352">
        <w:rPr>
          <w:rFonts w:ascii="Times New Roman" w:hAnsi="Times New Roman" w:cs="Times New Roman"/>
          <w:sz w:val="24"/>
          <w:szCs w:val="24"/>
        </w:rPr>
        <w:fldChar w:fldCharType="end"/>
      </w:r>
      <w:r w:rsidR="00C51E85">
        <w:rPr>
          <w:rFonts w:ascii="Times New Roman" w:hAnsi="Times New Roman" w:cs="Times New Roman"/>
          <w:sz w:val="24"/>
          <w:szCs w:val="24"/>
        </w:rPr>
        <w:t>.</w:t>
      </w:r>
      <w:r w:rsidR="00EB26A6">
        <w:rPr>
          <w:rFonts w:ascii="Times New Roman" w:hAnsi="Times New Roman" w:cs="Times New Roman"/>
          <w:sz w:val="24"/>
          <w:szCs w:val="24"/>
        </w:rPr>
        <w:t xml:space="preserve"> </w:t>
      </w:r>
      <w:r w:rsidR="00606192">
        <w:rPr>
          <w:rFonts w:ascii="Times New Roman" w:hAnsi="Times New Roman" w:cs="Times New Roman"/>
          <w:sz w:val="24"/>
          <w:szCs w:val="24"/>
        </w:rPr>
        <w:t xml:space="preserve">We </w:t>
      </w:r>
      <w:r w:rsidR="00D63444">
        <w:rPr>
          <w:rFonts w:ascii="Times New Roman" w:hAnsi="Times New Roman" w:cs="Times New Roman"/>
          <w:sz w:val="24"/>
          <w:szCs w:val="24"/>
        </w:rPr>
        <w:t>counted</w:t>
      </w:r>
      <w:r w:rsidR="00606192">
        <w:rPr>
          <w:rFonts w:ascii="Times New Roman" w:hAnsi="Times New Roman" w:cs="Times New Roman"/>
          <w:sz w:val="24"/>
          <w:szCs w:val="24"/>
        </w:rPr>
        <w:t xml:space="preserve"> seedlings in two height c</w:t>
      </w:r>
      <w:r w:rsidR="006F20AD">
        <w:rPr>
          <w:rFonts w:ascii="Times New Roman" w:hAnsi="Times New Roman" w:cs="Times New Roman"/>
          <w:sz w:val="24"/>
          <w:szCs w:val="24"/>
        </w:rPr>
        <w:t>ategories</w:t>
      </w:r>
      <w:r w:rsidR="00D63444">
        <w:rPr>
          <w:rFonts w:ascii="Times New Roman" w:hAnsi="Times New Roman" w:cs="Times New Roman"/>
          <w:sz w:val="24"/>
          <w:szCs w:val="24"/>
        </w:rPr>
        <w:t xml:space="preserve">, &lt;25 cm and &gt;25 cm, and estimated the percentage cover of </w:t>
      </w:r>
      <w:r w:rsidR="006F20AD">
        <w:rPr>
          <w:rFonts w:ascii="Times New Roman" w:hAnsi="Times New Roman" w:cs="Times New Roman"/>
          <w:sz w:val="24"/>
          <w:szCs w:val="24"/>
        </w:rPr>
        <w:t xml:space="preserve">total ash seedlings in microplots </w:t>
      </w:r>
      <w:r w:rsidR="006F20AD">
        <w:rPr>
          <w:rFonts w:ascii="Times New Roman" w:hAnsi="Times New Roman" w:cs="Times New Roman"/>
          <w:sz w:val="24"/>
          <w:szCs w:val="24"/>
        </w:rPr>
        <w:fldChar w:fldCharType="begin"/>
      </w:r>
      <w:r w:rsidR="006F20AD">
        <w:rPr>
          <w:rFonts w:ascii="Times New Roman" w:hAnsi="Times New Roman" w:cs="Times New Roman"/>
          <w:sz w:val="24"/>
          <w:szCs w:val="24"/>
        </w:rPr>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6F20AD">
        <w:rPr>
          <w:rFonts w:ascii="Times New Roman" w:hAnsi="Times New Roman" w:cs="Times New Roman"/>
          <w:sz w:val="24"/>
          <w:szCs w:val="24"/>
        </w:rPr>
        <w:fldChar w:fldCharType="end"/>
      </w:r>
      <w:r w:rsidR="006F20AD">
        <w:rPr>
          <w:rFonts w:ascii="Times New Roman" w:hAnsi="Times New Roman" w:cs="Times New Roman"/>
          <w:sz w:val="24"/>
          <w:szCs w:val="24"/>
        </w:rPr>
        <w:t>.</w:t>
      </w:r>
    </w:p>
    <w:p w14:paraId="3CAC518A" w14:textId="77777777" w:rsidR="001479A7" w:rsidRDefault="001479A7" w:rsidP="00436916">
      <w:pPr>
        <w:rPr>
          <w:rFonts w:ascii="Times New Roman" w:hAnsi="Times New Roman" w:cs="Times New Roman"/>
          <w:sz w:val="24"/>
          <w:szCs w:val="24"/>
        </w:rPr>
      </w:pPr>
    </w:p>
    <w:p w14:paraId="184E7E4A" w14:textId="4F7FA592" w:rsidR="00A62BAD" w:rsidRDefault="00176DE0" w:rsidP="00436916">
      <w:pPr>
        <w:rPr>
          <w:rFonts w:ascii="Times New Roman" w:hAnsi="Times New Roman" w:cs="Times New Roman"/>
          <w:sz w:val="24"/>
          <w:szCs w:val="24"/>
        </w:rPr>
      </w:pPr>
      <w:r>
        <w:rPr>
          <w:rFonts w:ascii="Times New Roman" w:hAnsi="Times New Roman" w:cs="Times New Roman"/>
          <w:sz w:val="24"/>
          <w:szCs w:val="24"/>
        </w:rPr>
        <w:t>When</w:t>
      </w:r>
      <w:r w:rsidR="0025574A">
        <w:rPr>
          <w:rFonts w:ascii="Times New Roman" w:hAnsi="Times New Roman" w:cs="Times New Roman"/>
          <w:sz w:val="24"/>
          <w:szCs w:val="24"/>
        </w:rPr>
        <w:t xml:space="preserve"> </w:t>
      </w:r>
      <w:r w:rsidR="00012880">
        <w:rPr>
          <w:rFonts w:ascii="Times New Roman" w:hAnsi="Times New Roman" w:cs="Times New Roman"/>
          <w:sz w:val="24"/>
          <w:szCs w:val="24"/>
        </w:rPr>
        <w:t xml:space="preserve">present, overstory and understory </w:t>
      </w:r>
      <w:r w:rsidR="002F61F8">
        <w:rPr>
          <w:rFonts w:ascii="Times New Roman" w:hAnsi="Times New Roman" w:cs="Times New Roman"/>
          <w:sz w:val="24"/>
          <w:szCs w:val="24"/>
        </w:rPr>
        <w:t xml:space="preserve">ash (&gt;2.5 cm DBH) were assessed individually for </w:t>
      </w:r>
      <w:r w:rsidR="005220BA">
        <w:rPr>
          <w:rFonts w:ascii="Times New Roman" w:hAnsi="Times New Roman" w:cs="Times New Roman"/>
          <w:sz w:val="24"/>
          <w:szCs w:val="24"/>
        </w:rPr>
        <w:t xml:space="preserve">DBH, species, and health. All DBH measurements were taken </w:t>
      </w:r>
      <w:r w:rsidR="005220BA" w:rsidRPr="00D156E0">
        <w:rPr>
          <w:rFonts w:ascii="Times New Roman" w:hAnsi="Times New Roman" w:cs="Times New Roman"/>
          <w:sz w:val="24"/>
          <w:szCs w:val="24"/>
        </w:rPr>
        <w:t>at a height of 137 cm</w:t>
      </w:r>
      <w:r w:rsidR="005220BA">
        <w:rPr>
          <w:rFonts w:ascii="Times New Roman" w:hAnsi="Times New Roman" w:cs="Times New Roman"/>
          <w:sz w:val="24"/>
          <w:szCs w:val="24"/>
        </w:rPr>
        <w:t xml:space="preserve"> </w:t>
      </w:r>
      <w:r w:rsidR="005220BA">
        <w:rPr>
          <w:rFonts w:ascii="Times New Roman" w:hAnsi="Times New Roman" w:cs="Times New Roman"/>
          <w:sz w:val="24"/>
          <w:szCs w:val="24"/>
        </w:rPr>
        <w:fldChar w:fldCharType="begin"/>
      </w:r>
      <w:r w:rsidR="005220BA">
        <w:rPr>
          <w:rFonts w:ascii="Times New Roman" w:hAnsi="Times New Roman" w:cs="Times New Roman"/>
          <w:sz w:val="24"/>
          <w:szCs w:val="24"/>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Pr>
          <w:rFonts w:ascii="Times New Roman" w:hAnsi="Times New Roman" w:cs="Times New Roman"/>
          <w:sz w:val="24"/>
          <w:szCs w:val="24"/>
        </w:rPr>
        <w:fldChar w:fldCharType="separate"/>
      </w:r>
      <w:r w:rsidR="00B83EC9" w:rsidRPr="00B83EC9">
        <w:rPr>
          <w:rFonts w:ascii="Times New Roman" w:hAnsi="Times New Roman" w:cs="Times New Roman"/>
          <w:sz w:val="24"/>
        </w:rPr>
        <w:t>(Ward et al. 2021)</w:t>
      </w:r>
      <w:r w:rsidR="005220BA">
        <w:rPr>
          <w:rFonts w:ascii="Times New Roman" w:hAnsi="Times New Roman" w:cs="Times New Roman"/>
          <w:sz w:val="24"/>
          <w:szCs w:val="24"/>
        </w:rPr>
        <w:fldChar w:fldCharType="end"/>
      </w:r>
      <w:r w:rsidR="005220BA">
        <w:rPr>
          <w:rFonts w:ascii="Times New Roman" w:hAnsi="Times New Roman" w:cs="Times New Roman"/>
          <w:sz w:val="24"/>
          <w:szCs w:val="24"/>
        </w:rPr>
        <w:t>.</w:t>
      </w:r>
      <w:r w:rsidR="002D5FC7">
        <w:rPr>
          <w:rFonts w:ascii="Times New Roman" w:hAnsi="Times New Roman" w:cs="Times New Roman"/>
          <w:sz w:val="24"/>
          <w:szCs w:val="24"/>
        </w:rPr>
        <w:t xml:space="preserve"> </w:t>
      </w:r>
      <w:r w:rsidR="2F8AEBCA" w:rsidRPr="5D0745E2">
        <w:rPr>
          <w:rFonts w:ascii="Times New Roman" w:hAnsi="Times New Roman" w:cs="Times New Roman"/>
          <w:sz w:val="24"/>
          <w:szCs w:val="24"/>
        </w:rPr>
        <w:t>Due to difficulties in distinguishing green and white ash, species designations were grouped into three categories: 1) black ash</w:t>
      </w:r>
      <w:r w:rsidR="03909489"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2) all other species of ash,</w:t>
      </w:r>
      <w:r w:rsidR="1D5E6D52" w:rsidRPr="5D0745E2">
        <w:rPr>
          <w:rFonts w:ascii="Times New Roman" w:hAnsi="Times New Roman" w:cs="Times New Roman"/>
          <w:sz w:val="24"/>
          <w:szCs w:val="24"/>
        </w:rPr>
        <w:t xml:space="preserve"> </w:t>
      </w:r>
      <w:r w:rsidR="2F8AEBCA" w:rsidRPr="5D0745E2">
        <w:rPr>
          <w:rFonts w:ascii="Times New Roman" w:hAnsi="Times New Roman" w:cs="Times New Roman"/>
          <w:sz w:val="24"/>
          <w:szCs w:val="24"/>
        </w:rPr>
        <w:t>including white ash, green ash, and potentially pumpkin ash</w:t>
      </w:r>
      <w:r w:rsidR="00497AF0">
        <w:rPr>
          <w:rFonts w:ascii="Times New Roman" w:hAnsi="Times New Roman" w:cs="Times New Roman"/>
          <w:sz w:val="24"/>
          <w:szCs w:val="24"/>
        </w:rPr>
        <w:t xml:space="preserve"> (</w:t>
      </w:r>
      <w:r w:rsidR="00497AF0" w:rsidRPr="00C11127">
        <w:rPr>
          <w:rFonts w:ascii="Times New Roman" w:hAnsi="Times New Roman" w:cs="Times New Roman"/>
          <w:i/>
          <w:iCs/>
          <w:sz w:val="24"/>
          <w:szCs w:val="24"/>
        </w:rPr>
        <w:t xml:space="preserve">Fraxinus </w:t>
      </w:r>
      <w:r w:rsidR="00C11127" w:rsidRPr="00C11127">
        <w:rPr>
          <w:rFonts w:ascii="Times New Roman" w:hAnsi="Times New Roman" w:cs="Times New Roman"/>
          <w:i/>
          <w:iCs/>
          <w:sz w:val="24"/>
          <w:szCs w:val="24"/>
        </w:rPr>
        <w:t>profunda</w:t>
      </w:r>
      <w:r w:rsidR="00C11127">
        <w:rPr>
          <w:rFonts w:ascii="Times New Roman" w:hAnsi="Times New Roman" w:cs="Times New Roman"/>
          <w:sz w:val="24"/>
          <w:szCs w:val="24"/>
        </w:rPr>
        <w:t>)</w:t>
      </w:r>
      <w:r w:rsidR="2524D184"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and 3) unknown ash species because the tree was dead. </w:t>
      </w:r>
      <w:r w:rsidR="00594822">
        <w:rPr>
          <w:rFonts w:ascii="Times New Roman" w:hAnsi="Times New Roman" w:cs="Times New Roman"/>
          <w:sz w:val="24"/>
          <w:szCs w:val="24"/>
        </w:rPr>
        <w:t xml:space="preserve">After recording ash species, </w:t>
      </w:r>
      <w:commentRangeStart w:id="75"/>
      <w:r w:rsidR="00594822">
        <w:rPr>
          <w:rFonts w:ascii="Times New Roman" w:hAnsi="Times New Roman" w:cs="Times New Roman"/>
          <w:sz w:val="24"/>
          <w:szCs w:val="24"/>
        </w:rPr>
        <w:t>we</w:t>
      </w:r>
      <w:commentRangeEnd w:id="75"/>
      <w:r w:rsidR="00196752">
        <w:rPr>
          <w:rStyle w:val="CommentReference"/>
        </w:rPr>
        <w:commentReference w:id="75"/>
      </w:r>
      <w:r w:rsidR="00594822">
        <w:rPr>
          <w:rFonts w:ascii="Times New Roman" w:hAnsi="Times New Roman" w:cs="Times New Roman"/>
          <w:sz w:val="24"/>
          <w:szCs w:val="24"/>
        </w:rPr>
        <w:t xml:space="preserve"> assessed the tree for signs and symptoms of EAB, including the presence of D-shaped emergence holes, </w:t>
      </w:r>
      <w:r w:rsidR="00594822" w:rsidRPr="5D0745E2">
        <w:rPr>
          <w:rFonts w:ascii="Times New Roman" w:hAnsi="Times New Roman" w:cs="Times New Roman"/>
          <w:sz w:val="24"/>
          <w:szCs w:val="24"/>
        </w:rPr>
        <w:t>woodpecker predation marks, bark splitting, epicormic sprouts, and basal sprouts.</w:t>
      </w:r>
      <w:r w:rsidR="00A62BAD">
        <w:rPr>
          <w:rFonts w:ascii="Times New Roman" w:hAnsi="Times New Roman" w:cs="Times New Roman"/>
          <w:sz w:val="24"/>
          <w:szCs w:val="24"/>
        </w:rPr>
        <w:t xml:space="preserve"> Furthermore, we rated the canopy condition using a 1 to 5 scale, </w:t>
      </w:r>
      <w:r w:rsidR="00A62BAD" w:rsidRPr="5D0745E2">
        <w:rPr>
          <w:rFonts w:ascii="Times New Roman" w:hAnsi="Times New Roman" w:cs="Times New Roman"/>
          <w:sz w:val="24"/>
          <w:szCs w:val="24"/>
        </w:rPr>
        <w:t>where 1 represent</w:t>
      </w:r>
      <w:r w:rsidR="00A62BAD">
        <w:rPr>
          <w:rFonts w:ascii="Times New Roman" w:hAnsi="Times New Roman" w:cs="Times New Roman"/>
          <w:sz w:val="24"/>
          <w:szCs w:val="24"/>
        </w:rPr>
        <w:t>ed a</w:t>
      </w:r>
      <w:r w:rsidR="00A62BAD" w:rsidRPr="5D0745E2">
        <w:rPr>
          <w:rFonts w:ascii="Times New Roman" w:hAnsi="Times New Roman" w:cs="Times New Roman"/>
          <w:sz w:val="24"/>
          <w:szCs w:val="24"/>
        </w:rPr>
        <w:t xml:space="preserve"> healthy canopy, 5 represent</w:t>
      </w:r>
      <w:r w:rsidR="00A62BAD">
        <w:rPr>
          <w:rFonts w:ascii="Times New Roman" w:hAnsi="Times New Roman" w:cs="Times New Roman"/>
          <w:sz w:val="24"/>
          <w:szCs w:val="24"/>
        </w:rPr>
        <w:t>ed</w:t>
      </w:r>
      <w:r w:rsidR="00A62BAD" w:rsidRPr="5D0745E2">
        <w:rPr>
          <w:rFonts w:ascii="Times New Roman" w:hAnsi="Times New Roman" w:cs="Times New Roman"/>
          <w:sz w:val="24"/>
          <w:szCs w:val="24"/>
        </w:rPr>
        <w:t xml:space="preserve"> complete defoliation of the canopy</w:t>
      </w:r>
      <w:r w:rsidR="00A62BAD">
        <w:rPr>
          <w:rFonts w:ascii="Times New Roman" w:hAnsi="Times New Roman" w:cs="Times New Roman"/>
          <w:sz w:val="24"/>
          <w:szCs w:val="24"/>
        </w:rPr>
        <w:t>, and 2-4 represented increasing stages of decline</w:t>
      </w:r>
      <w:r w:rsidR="00A62BAD" w:rsidRPr="5D0745E2">
        <w:rPr>
          <w:rFonts w:ascii="Times New Roman" w:hAnsi="Times New Roman" w:cs="Times New Roman"/>
          <w:sz w:val="24"/>
          <w:szCs w:val="24"/>
        </w:rPr>
        <w:t xml:space="preserve"> </w:t>
      </w:r>
      <w:r w:rsidR="00A62BAD" w:rsidRPr="5D0745E2">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5D0745E2">
        <w:rPr>
          <w:rFonts w:ascii="Times New Roman" w:hAnsi="Times New Roman" w:cs="Times New Roman"/>
          <w:sz w:val="24"/>
          <w:szCs w:val="24"/>
        </w:rPr>
        <w:fldChar w:fldCharType="separate"/>
      </w:r>
      <w:r w:rsidR="00B83EC9" w:rsidRPr="00B83EC9">
        <w:rPr>
          <w:rFonts w:ascii="Times New Roman" w:hAnsi="Times New Roman" w:cs="Times New Roman"/>
          <w:sz w:val="24"/>
        </w:rPr>
        <w:t>(Smith 2006, Klooster et al. 2014, Knight et al. 2014)</w:t>
      </w:r>
      <w:r w:rsidR="00A62BAD" w:rsidRPr="5D0745E2">
        <w:rPr>
          <w:rFonts w:ascii="Times New Roman" w:hAnsi="Times New Roman" w:cs="Times New Roman"/>
          <w:sz w:val="24"/>
          <w:szCs w:val="24"/>
        </w:rPr>
        <w:fldChar w:fldCharType="end"/>
      </w:r>
      <w:r w:rsidR="00A62BAD" w:rsidRPr="5D0745E2">
        <w:rPr>
          <w:rFonts w:ascii="Times New Roman" w:hAnsi="Times New Roman" w:cs="Times New Roman"/>
          <w:sz w:val="24"/>
          <w:szCs w:val="24"/>
        </w:rPr>
        <w:t>.</w:t>
      </w:r>
      <w:r w:rsidR="002C2C00">
        <w:rPr>
          <w:rFonts w:ascii="Times New Roman" w:hAnsi="Times New Roman" w:cs="Times New Roman"/>
          <w:sz w:val="24"/>
          <w:szCs w:val="24"/>
        </w:rPr>
        <w:t xml:space="preserve"> </w:t>
      </w:r>
      <w:r w:rsidR="00666EEF">
        <w:rPr>
          <w:rFonts w:ascii="Times New Roman" w:hAnsi="Times New Roman" w:cs="Times New Roman"/>
          <w:sz w:val="24"/>
          <w:szCs w:val="24"/>
        </w:rPr>
        <w:t>For statistical analyses, w</w:t>
      </w:r>
      <w:r w:rsidR="002C2C00">
        <w:rPr>
          <w:rFonts w:ascii="Times New Roman" w:hAnsi="Times New Roman" w:cs="Times New Roman"/>
          <w:sz w:val="24"/>
          <w:szCs w:val="24"/>
        </w:rPr>
        <w:t xml:space="preserve">e simplified the canopy condition variable into two </w:t>
      </w:r>
      <w:r w:rsidR="00666EEF">
        <w:rPr>
          <w:rFonts w:ascii="Times New Roman" w:hAnsi="Times New Roman" w:cs="Times New Roman"/>
          <w:sz w:val="24"/>
          <w:szCs w:val="24"/>
        </w:rPr>
        <w:t xml:space="preserve">binary variables, </w:t>
      </w:r>
      <w:r w:rsidR="00666EEF" w:rsidRPr="00666EEF">
        <w:rPr>
          <w:rFonts w:ascii="Times New Roman" w:hAnsi="Times New Roman" w:cs="Times New Roman"/>
          <w:i/>
          <w:iCs/>
          <w:sz w:val="24"/>
          <w:szCs w:val="24"/>
        </w:rPr>
        <w:t xml:space="preserve">ash tree </w:t>
      </w:r>
      <w:proofErr w:type="gramStart"/>
      <w:r w:rsidR="00666EEF" w:rsidRPr="00666EEF">
        <w:rPr>
          <w:rFonts w:ascii="Times New Roman" w:hAnsi="Times New Roman" w:cs="Times New Roman"/>
          <w:i/>
          <w:iCs/>
          <w:sz w:val="24"/>
          <w:szCs w:val="24"/>
        </w:rPr>
        <w:t>decline</w:t>
      </w:r>
      <w:proofErr w:type="gramEnd"/>
      <w:r w:rsidR="00666EEF">
        <w:rPr>
          <w:rFonts w:ascii="Times New Roman" w:hAnsi="Times New Roman" w:cs="Times New Roman"/>
          <w:sz w:val="24"/>
          <w:szCs w:val="24"/>
        </w:rPr>
        <w:t xml:space="preserve"> and </w:t>
      </w:r>
      <w:r w:rsidR="00666EEF" w:rsidRPr="00666EEF">
        <w:rPr>
          <w:rFonts w:ascii="Times New Roman" w:hAnsi="Times New Roman" w:cs="Times New Roman"/>
          <w:i/>
          <w:iCs/>
          <w:sz w:val="24"/>
          <w:szCs w:val="24"/>
        </w:rPr>
        <w:t>ash tree death</w:t>
      </w:r>
      <w:r w:rsidR="00F048AE">
        <w:rPr>
          <w:rFonts w:ascii="Times New Roman" w:hAnsi="Times New Roman" w:cs="Times New Roman"/>
          <w:sz w:val="24"/>
          <w:szCs w:val="24"/>
        </w:rPr>
        <w:t xml:space="preserve">. </w:t>
      </w:r>
      <w:r w:rsidR="00170247" w:rsidRPr="00AA1507">
        <w:rPr>
          <w:rFonts w:ascii="Times New Roman" w:hAnsi="Times New Roman" w:cs="Times New Roman"/>
          <w:i/>
          <w:iCs/>
          <w:sz w:val="24"/>
          <w:szCs w:val="24"/>
        </w:rPr>
        <w:t>Ash tree decline</w:t>
      </w:r>
      <w:r w:rsidR="00170247">
        <w:rPr>
          <w:rFonts w:ascii="Times New Roman" w:hAnsi="Times New Roman" w:cs="Times New Roman"/>
          <w:sz w:val="24"/>
          <w:szCs w:val="24"/>
        </w:rPr>
        <w:t xml:space="preserve"> was coded as 1 if the canopy condition showed any signs of decline (i.e. if canopy condition </w:t>
      </w:r>
      <w:r w:rsidR="00170247" w:rsidRPr="005527B9">
        <w:rPr>
          <w:rFonts w:ascii="Times New Roman" w:hAnsi="Times New Roman" w:cs="Times New Roman"/>
          <w:sz w:val="24"/>
          <w:szCs w:val="24"/>
        </w:rPr>
        <w:t>≥</w:t>
      </w:r>
      <w:r w:rsidR="00170247">
        <w:rPr>
          <w:rFonts w:ascii="Times New Roman" w:hAnsi="Times New Roman" w:cs="Times New Roman"/>
          <w:sz w:val="24"/>
          <w:szCs w:val="24"/>
        </w:rPr>
        <w:t xml:space="preserve"> 2) and 0 if the canopy condition = 1. </w:t>
      </w:r>
      <w:r w:rsidR="00170247" w:rsidRPr="00AA1507">
        <w:rPr>
          <w:rFonts w:ascii="Times New Roman" w:hAnsi="Times New Roman" w:cs="Times New Roman"/>
          <w:i/>
          <w:iCs/>
          <w:sz w:val="24"/>
          <w:szCs w:val="24"/>
        </w:rPr>
        <w:t>Ash tree death</w:t>
      </w:r>
      <w:r w:rsidR="00170247">
        <w:rPr>
          <w:rFonts w:ascii="Times New Roman" w:hAnsi="Times New Roman" w:cs="Times New Roman"/>
          <w:sz w:val="24"/>
          <w:szCs w:val="24"/>
        </w:rPr>
        <w:t xml:space="preserve"> was coded as 1 if canopy condition = 5, and 0 otherwise</w:t>
      </w:r>
      <w:r w:rsidR="00053B67">
        <w:rPr>
          <w:rFonts w:ascii="Times New Roman" w:hAnsi="Times New Roman" w:cs="Times New Roman"/>
          <w:sz w:val="24"/>
          <w:szCs w:val="24"/>
        </w:rPr>
        <w:t xml:space="preserve"> </w:t>
      </w:r>
      <w:r w:rsidR="00053B67">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Pr>
          <w:rFonts w:ascii="Times New Roman" w:hAnsi="Times New Roman" w:cs="Times New Roman"/>
          <w:sz w:val="24"/>
          <w:szCs w:val="24"/>
        </w:rPr>
        <w:fldChar w:fldCharType="separate"/>
      </w:r>
      <w:r w:rsidR="00053B67" w:rsidRPr="00053B67">
        <w:rPr>
          <w:rFonts w:ascii="Times New Roman" w:hAnsi="Times New Roman" w:cs="Times New Roman"/>
          <w:sz w:val="24"/>
        </w:rPr>
        <w:t>(</w:t>
      </w:r>
      <w:r w:rsidR="00DB46DC">
        <w:rPr>
          <w:rFonts w:ascii="Times New Roman" w:hAnsi="Times New Roman" w:cs="Times New Roman"/>
          <w:sz w:val="24"/>
        </w:rPr>
        <w:t xml:space="preserve">adapted from </w:t>
      </w:r>
      <w:r w:rsidR="00053B67" w:rsidRPr="00053B67">
        <w:rPr>
          <w:rFonts w:ascii="Times New Roman" w:hAnsi="Times New Roman" w:cs="Times New Roman"/>
          <w:sz w:val="24"/>
        </w:rPr>
        <w:t>Hoven et al. 2020)</w:t>
      </w:r>
      <w:r w:rsidR="00053B67">
        <w:rPr>
          <w:rFonts w:ascii="Times New Roman" w:hAnsi="Times New Roman" w:cs="Times New Roman"/>
          <w:sz w:val="24"/>
          <w:szCs w:val="24"/>
        </w:rPr>
        <w:fldChar w:fldCharType="end"/>
      </w:r>
      <w:r w:rsidR="00170247">
        <w:rPr>
          <w:rFonts w:ascii="Times New Roman" w:hAnsi="Times New Roman" w:cs="Times New Roman"/>
          <w:sz w:val="24"/>
          <w:szCs w:val="24"/>
        </w:rPr>
        <w:t>.</w:t>
      </w:r>
    </w:p>
    <w:p w14:paraId="27FBE844" w14:textId="77777777" w:rsidR="00E2519E" w:rsidRDefault="00E2519E">
      <w:pPr>
        <w:rPr>
          <w:rFonts w:ascii="Times New Roman" w:hAnsi="Times New Roman" w:cs="Times New Roman"/>
          <w:sz w:val="24"/>
          <w:szCs w:val="24"/>
        </w:rPr>
      </w:pPr>
    </w:p>
    <w:p w14:paraId="73653B54" w14:textId="288CC9B4" w:rsidR="00436916" w:rsidRDefault="515F6813">
      <w:pPr>
        <w:rPr>
          <w:rFonts w:ascii="Times New Roman" w:hAnsi="Times New Roman" w:cs="Times New Roman"/>
          <w:sz w:val="24"/>
          <w:szCs w:val="24"/>
          <w:u w:val="single"/>
        </w:rPr>
      </w:pPr>
      <w:commentRangeStart w:id="76"/>
      <w:r w:rsidRPr="5D0745E2">
        <w:rPr>
          <w:rFonts w:ascii="Times New Roman" w:hAnsi="Times New Roman" w:cs="Times New Roman"/>
          <w:sz w:val="24"/>
          <w:szCs w:val="24"/>
          <w:u w:val="single"/>
        </w:rPr>
        <w:t>EAB trapping</w:t>
      </w:r>
    </w:p>
    <w:p w14:paraId="771FDFA4" w14:textId="26869410" w:rsidR="00941381" w:rsidRDefault="008B2590">
      <w:pPr>
        <w:rPr>
          <w:rFonts w:ascii="Times New Roman" w:hAnsi="Times New Roman" w:cs="Times New Roman"/>
          <w:sz w:val="24"/>
          <w:szCs w:val="24"/>
        </w:rPr>
      </w:pPr>
      <w:r>
        <w:rPr>
          <w:rFonts w:ascii="Times New Roman" w:hAnsi="Times New Roman" w:cs="Times New Roman"/>
          <w:sz w:val="24"/>
          <w:szCs w:val="24"/>
        </w:rPr>
        <w:t xml:space="preserve">We </w:t>
      </w:r>
      <w:r w:rsidR="00E2519E">
        <w:rPr>
          <w:rFonts w:ascii="Times New Roman" w:hAnsi="Times New Roman" w:cs="Times New Roman"/>
          <w:sz w:val="24"/>
          <w:szCs w:val="24"/>
        </w:rPr>
        <w:t xml:space="preserve">used </w:t>
      </w:r>
      <w:r w:rsidR="00CF3621">
        <w:rPr>
          <w:rFonts w:ascii="Times New Roman" w:hAnsi="Times New Roman" w:cs="Times New Roman"/>
          <w:sz w:val="24"/>
          <w:szCs w:val="24"/>
        </w:rPr>
        <w:t>purple-prism traps and multi-funnel</w:t>
      </w:r>
      <w:r w:rsidR="00E2519E">
        <w:rPr>
          <w:rFonts w:ascii="Times New Roman" w:hAnsi="Times New Roman" w:cs="Times New Roman"/>
          <w:sz w:val="24"/>
          <w:szCs w:val="24"/>
        </w:rPr>
        <w:t xml:space="preserve"> </w:t>
      </w:r>
      <w:r w:rsidR="00CF3621">
        <w:rPr>
          <w:rFonts w:ascii="Times New Roman" w:hAnsi="Times New Roman" w:cs="Times New Roman"/>
          <w:sz w:val="24"/>
          <w:szCs w:val="24"/>
        </w:rPr>
        <w:t xml:space="preserve">traps </w:t>
      </w:r>
      <w:r w:rsidR="00E2519E">
        <w:rPr>
          <w:rFonts w:ascii="Times New Roman" w:hAnsi="Times New Roman" w:cs="Times New Roman"/>
          <w:sz w:val="24"/>
          <w:szCs w:val="24"/>
        </w:rPr>
        <w:t xml:space="preserve">to </w:t>
      </w:r>
      <w:r w:rsidR="00771A66">
        <w:rPr>
          <w:rFonts w:ascii="Times New Roman" w:hAnsi="Times New Roman" w:cs="Times New Roman"/>
          <w:sz w:val="24"/>
          <w:szCs w:val="24"/>
        </w:rPr>
        <w:t xml:space="preserve">assess EAB presence at </w:t>
      </w:r>
      <w:r w:rsidR="00FC1E9B">
        <w:rPr>
          <w:rFonts w:ascii="Times New Roman" w:hAnsi="Times New Roman" w:cs="Times New Roman"/>
          <w:sz w:val="24"/>
          <w:szCs w:val="24"/>
        </w:rPr>
        <w:t>six of the seven</w:t>
      </w:r>
      <w:r w:rsidR="00771A66">
        <w:rPr>
          <w:rFonts w:ascii="Times New Roman" w:hAnsi="Times New Roman" w:cs="Times New Roman"/>
          <w:sz w:val="24"/>
          <w:szCs w:val="24"/>
        </w:rPr>
        <w:t xml:space="preserve"> </w:t>
      </w:r>
      <w:r w:rsidR="00CF3621">
        <w:rPr>
          <w:rFonts w:ascii="Times New Roman" w:hAnsi="Times New Roman" w:cs="Times New Roman"/>
          <w:sz w:val="24"/>
          <w:szCs w:val="24"/>
        </w:rPr>
        <w:t xml:space="preserve">study </w:t>
      </w:r>
      <w:r w:rsidR="00771A66">
        <w:rPr>
          <w:rFonts w:ascii="Times New Roman" w:hAnsi="Times New Roman" w:cs="Times New Roman"/>
          <w:sz w:val="24"/>
          <w:szCs w:val="24"/>
        </w:rPr>
        <w:t>parks</w:t>
      </w:r>
      <w:r w:rsidR="005432A3">
        <w:rPr>
          <w:rFonts w:ascii="Times New Roman" w:hAnsi="Times New Roman" w:cs="Times New Roman"/>
          <w:sz w:val="24"/>
          <w:szCs w:val="24"/>
        </w:rPr>
        <w:t xml:space="preserve"> (Supplementary Information, Table S2)</w:t>
      </w:r>
      <w:r w:rsidR="006C01C2">
        <w:rPr>
          <w:rFonts w:ascii="Times New Roman" w:hAnsi="Times New Roman" w:cs="Times New Roman"/>
          <w:sz w:val="24"/>
          <w:szCs w:val="24"/>
        </w:rPr>
        <w:t>.</w:t>
      </w:r>
    </w:p>
    <w:p w14:paraId="6BF227D3" w14:textId="566E5826" w:rsidR="5D0745E2" w:rsidRDefault="5D0745E2" w:rsidP="5D0745E2">
      <w:pPr>
        <w:rPr>
          <w:rFonts w:ascii="Times New Roman" w:hAnsi="Times New Roman" w:cs="Times New Roman"/>
          <w:sz w:val="24"/>
          <w:szCs w:val="24"/>
          <w:u w:val="single"/>
        </w:rPr>
      </w:pPr>
    </w:p>
    <w:p w14:paraId="1F5D9AC3" w14:textId="6503215F" w:rsidR="515F6813" w:rsidRDefault="515F6813"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lastRenderedPageBreak/>
        <w:t>Parasitoid sampling</w:t>
      </w:r>
    </w:p>
    <w:p w14:paraId="0226F01A" w14:textId="26754A8C" w:rsidR="5D0745E2" w:rsidRPr="0088108D" w:rsidRDefault="0088108D" w:rsidP="5D0745E2">
      <w:pPr>
        <w:rPr>
          <w:rFonts w:ascii="Times New Roman" w:hAnsi="Times New Roman" w:cs="Times New Roman"/>
          <w:sz w:val="24"/>
          <w:szCs w:val="24"/>
        </w:rPr>
      </w:pPr>
      <w:r>
        <w:rPr>
          <w:rFonts w:ascii="Times New Roman" w:hAnsi="Times New Roman" w:cs="Times New Roman"/>
          <w:sz w:val="24"/>
          <w:szCs w:val="24"/>
        </w:rPr>
        <w:t>We used yellow pan trapping to determine whether EAB’s introduced biological co</w:t>
      </w:r>
      <w:r w:rsidR="00ED089E">
        <w:rPr>
          <w:rFonts w:ascii="Times New Roman" w:hAnsi="Times New Roman" w:cs="Times New Roman"/>
          <w:sz w:val="24"/>
          <w:szCs w:val="24"/>
        </w:rPr>
        <w:t>ntrol agents were present</w:t>
      </w:r>
      <w:r w:rsidR="00B1252B">
        <w:rPr>
          <w:rFonts w:ascii="Times New Roman" w:hAnsi="Times New Roman" w:cs="Times New Roman"/>
          <w:sz w:val="24"/>
          <w:szCs w:val="24"/>
        </w:rPr>
        <w:t xml:space="preserve"> at one of the parks, Pontiac Lake (Supplementary Information, Table S3</w:t>
      </w:r>
      <w:r w:rsidR="00F57AC7">
        <w:rPr>
          <w:rFonts w:ascii="Times New Roman" w:hAnsi="Times New Roman" w:cs="Times New Roman"/>
          <w:sz w:val="24"/>
          <w:szCs w:val="24"/>
        </w:rPr>
        <w:t>, Figure S3</w:t>
      </w:r>
      <w:r w:rsidR="00B1252B">
        <w:rPr>
          <w:rFonts w:ascii="Times New Roman" w:hAnsi="Times New Roman" w:cs="Times New Roman"/>
          <w:sz w:val="24"/>
          <w:szCs w:val="24"/>
        </w:rPr>
        <w:t>)</w:t>
      </w:r>
      <w:r w:rsidR="006C01C2">
        <w:rPr>
          <w:rFonts w:ascii="Times New Roman" w:hAnsi="Times New Roman" w:cs="Times New Roman"/>
          <w:sz w:val="24"/>
          <w:szCs w:val="24"/>
        </w:rPr>
        <w:t>.</w:t>
      </w:r>
      <w:commentRangeEnd w:id="76"/>
      <w:r w:rsidR="0055655E">
        <w:rPr>
          <w:rStyle w:val="CommentReference"/>
        </w:rPr>
        <w:commentReference w:id="76"/>
      </w:r>
    </w:p>
    <w:p w14:paraId="1659E44A" w14:textId="77777777" w:rsidR="0057223C" w:rsidRDefault="0057223C" w:rsidP="5D0745E2">
      <w:pPr>
        <w:rPr>
          <w:rFonts w:ascii="Times New Roman" w:hAnsi="Times New Roman" w:cs="Times New Roman"/>
          <w:sz w:val="24"/>
          <w:szCs w:val="24"/>
          <w:u w:val="single"/>
        </w:rPr>
      </w:pPr>
    </w:p>
    <w:p w14:paraId="1AF01E9C" w14:textId="36154F79" w:rsidR="004505A3" w:rsidRDefault="007644E5" w:rsidP="5D0745E2">
      <w:pPr>
        <w:rPr>
          <w:rFonts w:ascii="Times New Roman" w:hAnsi="Times New Roman" w:cs="Times New Roman"/>
          <w:sz w:val="24"/>
          <w:szCs w:val="24"/>
          <w:u w:val="single"/>
        </w:rPr>
      </w:pPr>
      <w:r>
        <w:rPr>
          <w:rFonts w:ascii="Times New Roman" w:hAnsi="Times New Roman" w:cs="Times New Roman"/>
          <w:sz w:val="24"/>
          <w:szCs w:val="24"/>
          <w:u w:val="single"/>
        </w:rPr>
        <w:t>Vegetation responses</w:t>
      </w:r>
      <w:r w:rsidR="00B600B2">
        <w:rPr>
          <w:rFonts w:ascii="Times New Roman" w:hAnsi="Times New Roman" w:cs="Times New Roman"/>
          <w:sz w:val="24"/>
          <w:szCs w:val="24"/>
          <w:u w:val="single"/>
        </w:rPr>
        <w:t xml:space="preserve"> in hydric stands</w:t>
      </w:r>
    </w:p>
    <w:p w14:paraId="2517A456" w14:textId="77777777" w:rsidR="004505A3" w:rsidRDefault="004505A3" w:rsidP="5D0745E2">
      <w:pPr>
        <w:rPr>
          <w:rFonts w:ascii="Times New Roman" w:hAnsi="Times New Roman" w:cs="Times New Roman"/>
          <w:sz w:val="24"/>
          <w:szCs w:val="24"/>
          <w:u w:val="single"/>
        </w:rPr>
      </w:pPr>
    </w:p>
    <w:p w14:paraId="5BE8C4DD" w14:textId="03C76F2F" w:rsidR="00B600B2" w:rsidRPr="0039533A" w:rsidRDefault="0039533A" w:rsidP="5D0745E2">
      <w:pPr>
        <w:rPr>
          <w:rFonts w:ascii="Times New Roman" w:hAnsi="Times New Roman" w:cs="Times New Roman"/>
          <w:sz w:val="24"/>
          <w:szCs w:val="24"/>
        </w:rPr>
      </w:pPr>
      <w:r>
        <w:rPr>
          <w:rFonts w:ascii="Times New Roman" w:hAnsi="Times New Roman" w:cs="Times New Roman"/>
          <w:sz w:val="24"/>
          <w:szCs w:val="24"/>
        </w:rPr>
        <w:t>To investigate</w:t>
      </w:r>
      <w:r w:rsidR="00E928A6">
        <w:rPr>
          <w:rFonts w:ascii="Times New Roman" w:hAnsi="Times New Roman" w:cs="Times New Roman"/>
          <w:sz w:val="24"/>
          <w:szCs w:val="24"/>
        </w:rPr>
        <w:t xml:space="preserve"> whether non-ash tree species </w:t>
      </w:r>
      <w:r w:rsidR="003F5ED3">
        <w:rPr>
          <w:rFonts w:ascii="Times New Roman" w:hAnsi="Times New Roman" w:cs="Times New Roman"/>
          <w:sz w:val="24"/>
          <w:szCs w:val="24"/>
        </w:rPr>
        <w:t xml:space="preserve">responded </w:t>
      </w:r>
      <w:r w:rsidR="00CA443D">
        <w:rPr>
          <w:rFonts w:ascii="Times New Roman" w:hAnsi="Times New Roman" w:cs="Times New Roman"/>
          <w:sz w:val="24"/>
          <w:szCs w:val="24"/>
        </w:rPr>
        <w:t>to canopy ash mortality, we surveyed overstory (</w:t>
      </w:r>
      <w:r w:rsidR="00FF027D">
        <w:rPr>
          <w:rFonts w:ascii="Times New Roman" w:hAnsi="Times New Roman" w:cs="Times New Roman"/>
          <w:sz w:val="24"/>
          <w:szCs w:val="24"/>
        </w:rPr>
        <w:t xml:space="preserve">here defined as </w:t>
      </w:r>
      <w:r w:rsidR="00FF027D" w:rsidRPr="00B40C0C">
        <w:rPr>
          <w:rFonts w:ascii="Times New Roman" w:hAnsi="Times New Roman" w:cs="Times New Roman"/>
          <w:sz w:val="24"/>
          <w:szCs w:val="24"/>
        </w:rPr>
        <w:t>≥</w:t>
      </w:r>
      <w:r w:rsidR="00FF027D">
        <w:rPr>
          <w:rFonts w:ascii="Times New Roman" w:hAnsi="Times New Roman" w:cs="Times New Roman"/>
          <w:sz w:val="24"/>
          <w:szCs w:val="24"/>
        </w:rPr>
        <w:t>12.5 cm DBH) and understory (</w:t>
      </w:r>
      <w:r w:rsidR="00D506C9">
        <w:rPr>
          <w:rFonts w:ascii="Times New Roman" w:hAnsi="Times New Roman" w:cs="Times New Roman"/>
          <w:sz w:val="24"/>
          <w:szCs w:val="24"/>
        </w:rPr>
        <w:t>2.5-12.5 cm DBH) trees</w:t>
      </w:r>
      <w:r w:rsidR="006B202E">
        <w:rPr>
          <w:rFonts w:ascii="Times New Roman" w:hAnsi="Times New Roman" w:cs="Times New Roman"/>
          <w:sz w:val="24"/>
          <w:szCs w:val="24"/>
        </w:rPr>
        <w:t xml:space="preserve"> in the </w:t>
      </w:r>
      <w:r w:rsidR="00870DD2">
        <w:rPr>
          <w:rFonts w:ascii="Times New Roman" w:hAnsi="Times New Roman" w:cs="Times New Roman"/>
          <w:sz w:val="24"/>
          <w:szCs w:val="24"/>
        </w:rPr>
        <w:t xml:space="preserve">18 m radius </w:t>
      </w:r>
      <w:r w:rsidR="006B202E">
        <w:rPr>
          <w:rFonts w:ascii="Times New Roman" w:hAnsi="Times New Roman" w:cs="Times New Roman"/>
          <w:sz w:val="24"/>
          <w:szCs w:val="24"/>
        </w:rPr>
        <w:t>main plot and</w:t>
      </w:r>
      <w:r w:rsidR="00870DD2">
        <w:rPr>
          <w:rFonts w:ascii="Times New Roman" w:hAnsi="Times New Roman" w:cs="Times New Roman"/>
          <w:sz w:val="24"/>
          <w:szCs w:val="24"/>
        </w:rPr>
        <w:t xml:space="preserve"> 8 m radius</w:t>
      </w:r>
      <w:r w:rsidR="006B202E">
        <w:rPr>
          <w:rFonts w:ascii="Times New Roman" w:hAnsi="Times New Roman" w:cs="Times New Roman"/>
          <w:sz w:val="24"/>
          <w:szCs w:val="24"/>
        </w:rPr>
        <w:t xml:space="preserve"> subplot, respectively. </w:t>
      </w:r>
      <w:r w:rsidR="00206215">
        <w:rPr>
          <w:rFonts w:ascii="Times New Roman" w:hAnsi="Times New Roman" w:cs="Times New Roman"/>
          <w:sz w:val="24"/>
          <w:szCs w:val="24"/>
        </w:rPr>
        <w:t xml:space="preserve">We </w:t>
      </w:r>
      <w:r w:rsidR="00B712F0">
        <w:rPr>
          <w:rFonts w:ascii="Times New Roman" w:hAnsi="Times New Roman" w:cs="Times New Roman"/>
          <w:sz w:val="24"/>
          <w:szCs w:val="24"/>
        </w:rPr>
        <w:t xml:space="preserve">conducted our survey within the 10 hydric </w:t>
      </w:r>
      <w:ins w:id="77" w:author="Perry, Kayla" w:date="2025-06-23T09:28:00Z" w16du:dateUtc="2025-06-23T13:28:00Z">
        <w:r w:rsidR="00D46D27">
          <w:rPr>
            <w:rFonts w:ascii="Times New Roman" w:hAnsi="Times New Roman" w:cs="Times New Roman"/>
            <w:sz w:val="24"/>
            <w:szCs w:val="24"/>
          </w:rPr>
          <w:t>transects</w:t>
        </w:r>
      </w:ins>
      <w:del w:id="78" w:author="Perry, Kayla" w:date="2025-06-23T09:28:00Z" w16du:dateUtc="2025-06-23T13:28:00Z">
        <w:r w:rsidR="00B712F0" w:rsidDel="00D46D27">
          <w:rPr>
            <w:rFonts w:ascii="Times New Roman" w:hAnsi="Times New Roman" w:cs="Times New Roman"/>
            <w:sz w:val="24"/>
            <w:szCs w:val="24"/>
          </w:rPr>
          <w:delText>stands</w:delText>
        </w:r>
      </w:del>
      <w:r w:rsidR="00B712F0">
        <w:rPr>
          <w:rFonts w:ascii="Times New Roman" w:hAnsi="Times New Roman" w:cs="Times New Roman"/>
          <w:sz w:val="24"/>
          <w:szCs w:val="24"/>
        </w:rPr>
        <w:t xml:space="preserve"> (30 plots)</w:t>
      </w:r>
      <w:r w:rsidR="000C38DC">
        <w:rPr>
          <w:rFonts w:ascii="Times New Roman" w:hAnsi="Times New Roman" w:cs="Times New Roman"/>
          <w:sz w:val="24"/>
          <w:szCs w:val="24"/>
        </w:rPr>
        <w:t>.</w:t>
      </w:r>
      <w:r w:rsidR="00870DD2">
        <w:rPr>
          <w:rFonts w:ascii="Times New Roman" w:hAnsi="Times New Roman" w:cs="Times New Roman"/>
          <w:sz w:val="24"/>
          <w:szCs w:val="24"/>
        </w:rPr>
        <w:t xml:space="preserve"> </w:t>
      </w:r>
      <w:r w:rsidR="00FE0DA0">
        <w:rPr>
          <w:rFonts w:ascii="Times New Roman" w:hAnsi="Times New Roman" w:cs="Times New Roman"/>
          <w:sz w:val="24"/>
          <w:szCs w:val="24"/>
        </w:rPr>
        <w:t xml:space="preserve">Trees were identified </w:t>
      </w:r>
      <w:proofErr w:type="gramStart"/>
      <w:r w:rsidR="00FE0DA0">
        <w:rPr>
          <w:rFonts w:ascii="Times New Roman" w:hAnsi="Times New Roman" w:cs="Times New Roman"/>
          <w:sz w:val="24"/>
          <w:szCs w:val="24"/>
        </w:rPr>
        <w:t>to</w:t>
      </w:r>
      <w:proofErr w:type="gramEnd"/>
      <w:r w:rsidR="00FE0DA0">
        <w:rPr>
          <w:rFonts w:ascii="Times New Roman" w:hAnsi="Times New Roman" w:cs="Times New Roman"/>
          <w:sz w:val="24"/>
          <w:szCs w:val="24"/>
        </w:rPr>
        <w:t xml:space="preserve"> species if possible and rated as living or dead</w:t>
      </w:r>
      <w:r w:rsidR="00ED23CD">
        <w:rPr>
          <w:rFonts w:ascii="Times New Roman" w:hAnsi="Times New Roman" w:cs="Times New Roman"/>
          <w:sz w:val="24"/>
          <w:szCs w:val="24"/>
        </w:rPr>
        <w:t xml:space="preserve"> (if the canopy was dead not including trunk sprouts).</w:t>
      </w:r>
      <w:r w:rsidR="000C38DC">
        <w:rPr>
          <w:rFonts w:ascii="Times New Roman" w:hAnsi="Times New Roman" w:cs="Times New Roman"/>
          <w:sz w:val="24"/>
          <w:szCs w:val="24"/>
        </w:rPr>
        <w:t xml:space="preserve"> </w:t>
      </w:r>
      <w:r w:rsidR="004F4571">
        <w:rPr>
          <w:rFonts w:ascii="Times New Roman" w:hAnsi="Times New Roman" w:cs="Times New Roman"/>
          <w:sz w:val="24"/>
          <w:szCs w:val="24"/>
        </w:rPr>
        <w:t xml:space="preserve">Trees </w:t>
      </w:r>
      <w:r w:rsidR="00BF41D9">
        <w:rPr>
          <w:rFonts w:ascii="Times New Roman" w:hAnsi="Times New Roman" w:cs="Times New Roman"/>
          <w:sz w:val="24"/>
          <w:szCs w:val="24"/>
        </w:rPr>
        <w:t>that divided into</w:t>
      </w:r>
      <w:r w:rsidR="004F4571">
        <w:rPr>
          <w:rFonts w:ascii="Times New Roman" w:hAnsi="Times New Roman" w:cs="Times New Roman"/>
          <w:sz w:val="24"/>
          <w:szCs w:val="24"/>
        </w:rPr>
        <w:t xml:space="preserve"> two or more branches </w:t>
      </w:r>
      <w:r w:rsidR="00A44B81">
        <w:rPr>
          <w:rFonts w:ascii="Times New Roman" w:hAnsi="Times New Roman" w:cs="Times New Roman"/>
          <w:sz w:val="24"/>
          <w:szCs w:val="24"/>
        </w:rPr>
        <w:t>below breast height (137 cm) were considered as the same tree</w:t>
      </w:r>
      <w:r w:rsidR="00BF41D9">
        <w:rPr>
          <w:rFonts w:ascii="Times New Roman" w:hAnsi="Times New Roman" w:cs="Times New Roman"/>
          <w:sz w:val="24"/>
          <w:szCs w:val="24"/>
        </w:rPr>
        <w:t xml:space="preserve"> </w:t>
      </w:r>
      <w:r w:rsidR="00AF79B0">
        <w:rPr>
          <w:rFonts w:ascii="Times New Roman" w:hAnsi="Times New Roman" w:cs="Times New Roman"/>
          <w:sz w:val="24"/>
          <w:szCs w:val="24"/>
        </w:rPr>
        <w:t xml:space="preserve">and were counted if their sum of diameters was </w:t>
      </w:r>
      <w:r w:rsidR="00292570">
        <w:rPr>
          <w:rFonts w:ascii="Times New Roman" w:hAnsi="Times New Roman" w:cs="Times New Roman"/>
          <w:sz w:val="24"/>
          <w:szCs w:val="24"/>
        </w:rPr>
        <w:t xml:space="preserve">greater than the threshold (12.5 cm for the main plot </w:t>
      </w:r>
      <w:r w:rsidR="00AA6C12">
        <w:rPr>
          <w:rFonts w:ascii="Times New Roman" w:hAnsi="Times New Roman" w:cs="Times New Roman"/>
          <w:sz w:val="24"/>
          <w:szCs w:val="24"/>
        </w:rPr>
        <w:t>or 2.5 cm for the subplot).</w:t>
      </w:r>
      <w:r w:rsidR="00186C82">
        <w:rPr>
          <w:rFonts w:ascii="Times New Roman" w:hAnsi="Times New Roman" w:cs="Times New Roman"/>
          <w:sz w:val="24"/>
          <w:szCs w:val="24"/>
        </w:rPr>
        <w:t xml:space="preserve"> </w:t>
      </w:r>
      <w:r w:rsidR="00E253F3">
        <w:rPr>
          <w:rFonts w:ascii="Times New Roman" w:hAnsi="Times New Roman" w:cs="Times New Roman"/>
          <w:sz w:val="24"/>
          <w:szCs w:val="24"/>
        </w:rPr>
        <w:t xml:space="preserve">Stems putatively connected below ground by root systems </w:t>
      </w:r>
      <w:r w:rsidR="00F115A6">
        <w:rPr>
          <w:rFonts w:ascii="Times New Roman" w:hAnsi="Times New Roman" w:cs="Times New Roman"/>
          <w:sz w:val="24"/>
          <w:szCs w:val="24"/>
        </w:rPr>
        <w:t xml:space="preserve">were considered </w:t>
      </w:r>
      <w:r w:rsidR="00941DDB">
        <w:rPr>
          <w:rFonts w:ascii="Times New Roman" w:hAnsi="Times New Roman" w:cs="Times New Roman"/>
          <w:sz w:val="24"/>
          <w:szCs w:val="24"/>
        </w:rPr>
        <w:t xml:space="preserve">as separate trees </w:t>
      </w:r>
      <w:r w:rsidR="00941DDB">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Pr>
          <w:rFonts w:ascii="Times New Roman" w:hAnsi="Times New Roman" w:cs="Times New Roman"/>
          <w:sz w:val="24"/>
          <w:szCs w:val="24"/>
        </w:rPr>
        <w:fldChar w:fldCharType="separate"/>
      </w:r>
      <w:r w:rsidR="00941DDB" w:rsidRPr="00941DDB">
        <w:rPr>
          <w:rFonts w:ascii="Times New Roman" w:hAnsi="Times New Roman" w:cs="Times New Roman"/>
          <w:sz w:val="24"/>
        </w:rPr>
        <w:t>(Abella et al. 2019)</w:t>
      </w:r>
      <w:r w:rsidR="00941DDB">
        <w:rPr>
          <w:rFonts w:ascii="Times New Roman" w:hAnsi="Times New Roman" w:cs="Times New Roman"/>
          <w:sz w:val="24"/>
          <w:szCs w:val="24"/>
        </w:rPr>
        <w:fldChar w:fldCharType="end"/>
      </w:r>
      <w:r w:rsidR="00F115A6">
        <w:rPr>
          <w:rFonts w:ascii="Times New Roman" w:hAnsi="Times New Roman" w:cs="Times New Roman"/>
          <w:sz w:val="24"/>
          <w:szCs w:val="24"/>
        </w:rPr>
        <w:t>.</w:t>
      </w:r>
      <w:r w:rsidR="00987CA7">
        <w:rPr>
          <w:rFonts w:ascii="Times New Roman" w:hAnsi="Times New Roman" w:cs="Times New Roman"/>
          <w:sz w:val="24"/>
          <w:szCs w:val="24"/>
        </w:rPr>
        <w:t xml:space="preserve"> </w:t>
      </w:r>
      <w:commentRangeStart w:id="79"/>
      <w:commentRangeStart w:id="80"/>
      <w:r w:rsidR="00FA69E2">
        <w:rPr>
          <w:rFonts w:ascii="Times New Roman" w:hAnsi="Times New Roman" w:cs="Times New Roman"/>
          <w:sz w:val="24"/>
          <w:szCs w:val="24"/>
        </w:rPr>
        <w:t>The shrubs poison sumac (</w:t>
      </w:r>
      <w:r w:rsidR="00FA69E2" w:rsidRPr="00CC73AD">
        <w:rPr>
          <w:rFonts w:ascii="Times New Roman" w:hAnsi="Times New Roman" w:cs="Times New Roman"/>
          <w:i/>
          <w:iCs/>
          <w:sz w:val="24"/>
          <w:szCs w:val="24"/>
        </w:rPr>
        <w:t>Toxicodendron vernix</w:t>
      </w:r>
      <w:r w:rsidR="00FA69E2">
        <w:rPr>
          <w:rFonts w:ascii="Times New Roman" w:hAnsi="Times New Roman" w:cs="Times New Roman"/>
          <w:sz w:val="24"/>
          <w:szCs w:val="24"/>
        </w:rPr>
        <w:t>), autumn olive</w:t>
      </w:r>
      <w:r w:rsidR="00E71C21">
        <w:rPr>
          <w:rFonts w:ascii="Times New Roman" w:hAnsi="Times New Roman" w:cs="Times New Roman"/>
          <w:sz w:val="24"/>
          <w:szCs w:val="24"/>
        </w:rPr>
        <w:t xml:space="preserve"> (</w:t>
      </w:r>
      <w:proofErr w:type="spellStart"/>
      <w:r w:rsidR="00E71C21" w:rsidRPr="00CC73AD">
        <w:rPr>
          <w:rFonts w:ascii="Times New Roman" w:hAnsi="Times New Roman" w:cs="Times New Roman"/>
          <w:i/>
          <w:iCs/>
          <w:sz w:val="24"/>
          <w:szCs w:val="24"/>
        </w:rPr>
        <w:t>Eleagnus</w:t>
      </w:r>
      <w:proofErr w:type="spellEnd"/>
      <w:r w:rsidR="00E71C21" w:rsidRPr="00CC73AD">
        <w:rPr>
          <w:rFonts w:ascii="Times New Roman" w:hAnsi="Times New Roman" w:cs="Times New Roman"/>
          <w:i/>
          <w:iCs/>
          <w:sz w:val="24"/>
          <w:szCs w:val="24"/>
        </w:rPr>
        <w:t xml:space="preserve"> </w:t>
      </w:r>
      <w:proofErr w:type="spellStart"/>
      <w:r w:rsidR="00E71C21" w:rsidRPr="00CC73AD">
        <w:rPr>
          <w:rFonts w:ascii="Times New Roman" w:hAnsi="Times New Roman" w:cs="Times New Roman"/>
          <w:i/>
          <w:iCs/>
          <w:sz w:val="24"/>
          <w:szCs w:val="24"/>
        </w:rPr>
        <w:t>umbellata</w:t>
      </w:r>
      <w:proofErr w:type="spellEnd"/>
      <w:r w:rsidR="00E71C21">
        <w:rPr>
          <w:rFonts w:ascii="Times New Roman" w:hAnsi="Times New Roman" w:cs="Times New Roman"/>
          <w:sz w:val="24"/>
          <w:szCs w:val="24"/>
        </w:rPr>
        <w:t>)</w:t>
      </w:r>
      <w:r w:rsidR="00FA69E2">
        <w:rPr>
          <w:rFonts w:ascii="Times New Roman" w:hAnsi="Times New Roman" w:cs="Times New Roman"/>
          <w:sz w:val="24"/>
          <w:szCs w:val="24"/>
        </w:rPr>
        <w:t xml:space="preserve">, </w:t>
      </w:r>
      <w:r w:rsidR="00E71C21">
        <w:rPr>
          <w:rFonts w:ascii="Times New Roman" w:hAnsi="Times New Roman" w:cs="Times New Roman"/>
          <w:sz w:val="24"/>
          <w:szCs w:val="24"/>
        </w:rPr>
        <w:t>spicebush (</w:t>
      </w:r>
      <w:r w:rsidR="00E71C21" w:rsidRPr="00CC73AD">
        <w:rPr>
          <w:rFonts w:ascii="Times New Roman" w:hAnsi="Times New Roman" w:cs="Times New Roman"/>
          <w:i/>
          <w:iCs/>
          <w:sz w:val="24"/>
          <w:szCs w:val="24"/>
        </w:rPr>
        <w:t>Lindera benzoin</w:t>
      </w:r>
      <w:r w:rsidR="00E71C21">
        <w:rPr>
          <w:rFonts w:ascii="Times New Roman" w:hAnsi="Times New Roman" w:cs="Times New Roman"/>
          <w:sz w:val="24"/>
          <w:szCs w:val="24"/>
        </w:rPr>
        <w:t>)</w:t>
      </w:r>
      <w:r w:rsidR="003377F2">
        <w:rPr>
          <w:rFonts w:ascii="Times New Roman" w:hAnsi="Times New Roman" w:cs="Times New Roman"/>
          <w:sz w:val="24"/>
          <w:szCs w:val="24"/>
        </w:rPr>
        <w:t>, and winterberry (</w:t>
      </w:r>
      <w:r w:rsidR="003377F2" w:rsidRPr="00CC73AD">
        <w:rPr>
          <w:rFonts w:ascii="Times New Roman" w:hAnsi="Times New Roman" w:cs="Times New Roman"/>
          <w:i/>
          <w:iCs/>
          <w:sz w:val="24"/>
          <w:szCs w:val="24"/>
        </w:rPr>
        <w:t xml:space="preserve">Ilex </w:t>
      </w:r>
      <w:proofErr w:type="spellStart"/>
      <w:r w:rsidR="003377F2" w:rsidRPr="00CC73AD">
        <w:rPr>
          <w:rFonts w:ascii="Times New Roman" w:hAnsi="Times New Roman" w:cs="Times New Roman"/>
          <w:i/>
          <w:iCs/>
          <w:sz w:val="24"/>
          <w:szCs w:val="24"/>
        </w:rPr>
        <w:t>verticillata</w:t>
      </w:r>
      <w:proofErr w:type="spellEnd"/>
      <w:r w:rsidR="003377F2">
        <w:rPr>
          <w:rFonts w:ascii="Times New Roman" w:hAnsi="Times New Roman" w:cs="Times New Roman"/>
          <w:sz w:val="24"/>
          <w:szCs w:val="24"/>
        </w:rPr>
        <w:t xml:space="preserve">) were </w:t>
      </w:r>
      <w:r w:rsidR="00544A26">
        <w:rPr>
          <w:rFonts w:ascii="Times New Roman" w:hAnsi="Times New Roman" w:cs="Times New Roman"/>
          <w:sz w:val="24"/>
          <w:szCs w:val="24"/>
        </w:rPr>
        <w:t xml:space="preserve">not recorded in the DBH survey but were </w:t>
      </w:r>
      <w:r w:rsidR="000E36F5">
        <w:rPr>
          <w:rFonts w:ascii="Times New Roman" w:hAnsi="Times New Roman" w:cs="Times New Roman"/>
          <w:sz w:val="24"/>
          <w:szCs w:val="24"/>
        </w:rPr>
        <w:t xml:space="preserve">instead </w:t>
      </w:r>
      <w:r w:rsidR="00544A26">
        <w:rPr>
          <w:rFonts w:ascii="Times New Roman" w:hAnsi="Times New Roman" w:cs="Times New Roman"/>
          <w:sz w:val="24"/>
          <w:szCs w:val="24"/>
        </w:rPr>
        <w:t xml:space="preserve">quantified </w:t>
      </w:r>
      <w:r w:rsidR="00916181">
        <w:rPr>
          <w:rFonts w:ascii="Times New Roman" w:hAnsi="Times New Roman" w:cs="Times New Roman"/>
          <w:sz w:val="24"/>
          <w:szCs w:val="24"/>
        </w:rPr>
        <w:t xml:space="preserve">using a visual survey of percentage cover. </w:t>
      </w:r>
      <w:proofErr w:type="gramStart"/>
      <w:r w:rsidR="00916181">
        <w:rPr>
          <w:rFonts w:ascii="Times New Roman" w:hAnsi="Times New Roman" w:cs="Times New Roman"/>
          <w:sz w:val="24"/>
          <w:szCs w:val="24"/>
        </w:rPr>
        <w:t>Percentage</w:t>
      </w:r>
      <w:proofErr w:type="gramEnd"/>
      <w:r w:rsidR="00916181">
        <w:rPr>
          <w:rFonts w:ascii="Times New Roman" w:hAnsi="Times New Roman" w:cs="Times New Roman"/>
          <w:sz w:val="24"/>
          <w:szCs w:val="24"/>
        </w:rPr>
        <w:t xml:space="preserve"> cover </w:t>
      </w:r>
      <w:r w:rsidR="00F82DBD">
        <w:rPr>
          <w:rFonts w:ascii="Times New Roman" w:hAnsi="Times New Roman" w:cs="Times New Roman"/>
          <w:sz w:val="24"/>
          <w:szCs w:val="24"/>
        </w:rPr>
        <w:t xml:space="preserve">was estimated </w:t>
      </w:r>
      <w:r w:rsidR="00916181">
        <w:rPr>
          <w:rFonts w:ascii="Times New Roman" w:hAnsi="Times New Roman" w:cs="Times New Roman"/>
          <w:sz w:val="24"/>
          <w:szCs w:val="24"/>
        </w:rPr>
        <w:t xml:space="preserve">for the </w:t>
      </w:r>
      <w:proofErr w:type="gramStart"/>
      <w:r w:rsidR="00916181">
        <w:rPr>
          <w:rFonts w:ascii="Times New Roman" w:hAnsi="Times New Roman" w:cs="Times New Roman"/>
          <w:sz w:val="24"/>
          <w:szCs w:val="24"/>
        </w:rPr>
        <w:t>aforementioned shrubs</w:t>
      </w:r>
      <w:proofErr w:type="gramEnd"/>
      <w:r w:rsidR="00916181">
        <w:rPr>
          <w:rFonts w:ascii="Times New Roman" w:hAnsi="Times New Roman" w:cs="Times New Roman"/>
          <w:sz w:val="24"/>
          <w:szCs w:val="24"/>
        </w:rPr>
        <w:t xml:space="preserve"> </w:t>
      </w:r>
      <w:r w:rsidR="00F82DBD">
        <w:rPr>
          <w:rFonts w:ascii="Times New Roman" w:hAnsi="Times New Roman" w:cs="Times New Roman"/>
          <w:sz w:val="24"/>
          <w:szCs w:val="24"/>
        </w:rPr>
        <w:t xml:space="preserve">as well as </w:t>
      </w:r>
      <w:r w:rsidR="00F94F76">
        <w:rPr>
          <w:rFonts w:ascii="Times New Roman" w:hAnsi="Times New Roman" w:cs="Times New Roman"/>
          <w:sz w:val="24"/>
          <w:szCs w:val="24"/>
        </w:rPr>
        <w:t xml:space="preserve">for </w:t>
      </w:r>
      <w:r w:rsidR="00CC73AD">
        <w:rPr>
          <w:rFonts w:ascii="Times New Roman" w:hAnsi="Times New Roman" w:cs="Times New Roman"/>
          <w:sz w:val="24"/>
          <w:szCs w:val="24"/>
        </w:rPr>
        <w:t>glossy buckthorn (</w:t>
      </w:r>
      <w:r w:rsidR="00CC73AD" w:rsidRPr="00CC73AD">
        <w:rPr>
          <w:rFonts w:ascii="Times New Roman" w:hAnsi="Times New Roman" w:cs="Times New Roman"/>
          <w:i/>
          <w:iCs/>
          <w:sz w:val="24"/>
          <w:szCs w:val="24"/>
        </w:rPr>
        <w:t>Frangula alnus</w:t>
      </w:r>
      <w:r w:rsidR="00CC73AD">
        <w:rPr>
          <w:rFonts w:ascii="Times New Roman" w:hAnsi="Times New Roman" w:cs="Times New Roman"/>
          <w:sz w:val="24"/>
          <w:szCs w:val="24"/>
        </w:rPr>
        <w:t xml:space="preserve">), </w:t>
      </w:r>
      <w:r w:rsidR="00F94F76">
        <w:rPr>
          <w:rFonts w:ascii="Times New Roman" w:hAnsi="Times New Roman" w:cs="Times New Roman"/>
          <w:sz w:val="24"/>
          <w:szCs w:val="24"/>
        </w:rPr>
        <w:t xml:space="preserve">graminoids (grasses, </w:t>
      </w:r>
      <w:r w:rsidR="00FD4FD2">
        <w:rPr>
          <w:rFonts w:ascii="Times New Roman" w:hAnsi="Times New Roman" w:cs="Times New Roman"/>
          <w:sz w:val="24"/>
          <w:szCs w:val="24"/>
        </w:rPr>
        <w:t>cattails, and sedges), skunk cabbage</w:t>
      </w:r>
      <w:r w:rsidR="006C67A7">
        <w:rPr>
          <w:rFonts w:ascii="Times New Roman" w:hAnsi="Times New Roman" w:cs="Times New Roman"/>
          <w:sz w:val="24"/>
          <w:szCs w:val="24"/>
        </w:rPr>
        <w:t xml:space="preserve"> (</w:t>
      </w:r>
      <w:proofErr w:type="spellStart"/>
      <w:r w:rsidR="006C67A7" w:rsidRPr="006C67A7">
        <w:rPr>
          <w:rFonts w:ascii="Times New Roman" w:hAnsi="Times New Roman" w:cs="Times New Roman"/>
          <w:i/>
          <w:iCs/>
          <w:sz w:val="24"/>
          <w:szCs w:val="24"/>
        </w:rPr>
        <w:t>Symplocarpus</w:t>
      </w:r>
      <w:proofErr w:type="spellEnd"/>
      <w:r w:rsidR="006C67A7" w:rsidRPr="006C67A7">
        <w:rPr>
          <w:rFonts w:ascii="Times New Roman" w:hAnsi="Times New Roman" w:cs="Times New Roman"/>
          <w:i/>
          <w:iCs/>
          <w:sz w:val="24"/>
          <w:szCs w:val="24"/>
        </w:rPr>
        <w:t xml:space="preserve"> foetidus</w:t>
      </w:r>
      <w:r w:rsidR="006C67A7">
        <w:rPr>
          <w:rFonts w:ascii="Times New Roman" w:hAnsi="Times New Roman" w:cs="Times New Roman"/>
          <w:sz w:val="24"/>
          <w:szCs w:val="24"/>
        </w:rPr>
        <w:t>)</w:t>
      </w:r>
      <w:r w:rsidR="00FD4FD2">
        <w:rPr>
          <w:rFonts w:ascii="Times New Roman" w:hAnsi="Times New Roman" w:cs="Times New Roman"/>
          <w:sz w:val="24"/>
          <w:szCs w:val="24"/>
        </w:rPr>
        <w:t>,</w:t>
      </w:r>
      <w:r w:rsidR="00EC25E1">
        <w:rPr>
          <w:rFonts w:ascii="Times New Roman" w:hAnsi="Times New Roman" w:cs="Times New Roman"/>
          <w:sz w:val="24"/>
          <w:szCs w:val="24"/>
        </w:rPr>
        <w:t xml:space="preserve"> </w:t>
      </w:r>
      <w:commentRangeEnd w:id="79"/>
      <w:r w:rsidR="00BD7673">
        <w:rPr>
          <w:rStyle w:val="CommentReference"/>
        </w:rPr>
        <w:commentReference w:id="79"/>
      </w:r>
      <w:commentRangeEnd w:id="80"/>
      <w:r w:rsidR="008840B6">
        <w:rPr>
          <w:rStyle w:val="CommentReference"/>
        </w:rPr>
        <w:commentReference w:id="80"/>
      </w:r>
      <w:r w:rsidR="00EC25E1">
        <w:rPr>
          <w:rFonts w:ascii="Times New Roman" w:hAnsi="Times New Roman" w:cs="Times New Roman"/>
          <w:sz w:val="24"/>
          <w:szCs w:val="24"/>
        </w:rPr>
        <w:t>fern</w:t>
      </w:r>
      <w:r w:rsidR="00F82DBD">
        <w:rPr>
          <w:rFonts w:ascii="Times New Roman" w:hAnsi="Times New Roman" w:cs="Times New Roman"/>
          <w:sz w:val="24"/>
          <w:szCs w:val="24"/>
        </w:rPr>
        <w:t xml:space="preserve">s, and standing water. </w:t>
      </w:r>
      <w:del w:id="81" w:author="Perry, Kayla" w:date="2025-06-23T09:34:00Z" w16du:dateUtc="2025-06-23T13:34:00Z">
        <w:r w:rsidR="00102C45" w:rsidDel="00BD7673">
          <w:rPr>
            <w:rFonts w:ascii="Times New Roman" w:hAnsi="Times New Roman" w:cs="Times New Roman"/>
            <w:sz w:val="24"/>
            <w:szCs w:val="24"/>
          </w:rPr>
          <w:delText xml:space="preserve">One researcher (A. Tayal) stood </w:delText>
        </w:r>
        <w:r w:rsidR="009565EB" w:rsidDel="00BD7673">
          <w:rPr>
            <w:rFonts w:ascii="Times New Roman" w:hAnsi="Times New Roman" w:cs="Times New Roman"/>
            <w:sz w:val="24"/>
            <w:szCs w:val="24"/>
          </w:rPr>
          <w:delText>at 8 m from center in the NE, SE, SW, and NW directions</w:delText>
        </w:r>
        <w:r w:rsidR="00EC292B" w:rsidDel="00BD7673">
          <w:rPr>
            <w:rFonts w:ascii="Times New Roman" w:hAnsi="Times New Roman" w:cs="Times New Roman"/>
            <w:sz w:val="24"/>
            <w:szCs w:val="24"/>
          </w:rPr>
          <w:delText xml:space="preserve"> and made estimates of </w:delText>
        </w:r>
      </w:del>
      <w:ins w:id="82" w:author="Perry, Kayla" w:date="2025-06-23T09:34:00Z" w16du:dateUtc="2025-06-23T13:34:00Z">
        <w:r w:rsidR="00BD7673">
          <w:rPr>
            <w:rFonts w:ascii="Times New Roman" w:hAnsi="Times New Roman" w:cs="Times New Roman"/>
            <w:sz w:val="24"/>
            <w:szCs w:val="24"/>
          </w:rPr>
          <w:t xml:space="preserve"> </w:t>
        </w:r>
      </w:ins>
      <w:proofErr w:type="gramStart"/>
      <w:ins w:id="83" w:author="Perry, Kayla" w:date="2025-06-23T09:30:00Z" w16du:dateUtc="2025-06-23T13:30:00Z">
        <w:r w:rsidR="00A6690A">
          <w:rPr>
            <w:rFonts w:ascii="Times New Roman" w:hAnsi="Times New Roman" w:cs="Times New Roman"/>
            <w:sz w:val="24"/>
            <w:szCs w:val="24"/>
          </w:rPr>
          <w:t>Percentage</w:t>
        </w:r>
        <w:proofErr w:type="gramEnd"/>
        <w:r w:rsidR="00A6690A">
          <w:rPr>
            <w:rFonts w:ascii="Times New Roman" w:hAnsi="Times New Roman" w:cs="Times New Roman"/>
            <w:sz w:val="24"/>
            <w:szCs w:val="24"/>
          </w:rPr>
          <w:t xml:space="preserve"> </w:t>
        </w:r>
      </w:ins>
      <w:r w:rsidR="00EC292B">
        <w:rPr>
          <w:rFonts w:ascii="Times New Roman" w:hAnsi="Times New Roman" w:cs="Times New Roman"/>
          <w:sz w:val="24"/>
          <w:szCs w:val="24"/>
        </w:rPr>
        <w:t>cover</w:t>
      </w:r>
      <w:ins w:id="84" w:author="Perry, Kayla" w:date="2025-06-23T09:30:00Z" w16du:dateUtc="2025-06-23T13:30:00Z">
        <w:r w:rsidR="00A6690A">
          <w:rPr>
            <w:rFonts w:ascii="Times New Roman" w:hAnsi="Times New Roman" w:cs="Times New Roman"/>
            <w:sz w:val="24"/>
            <w:szCs w:val="24"/>
          </w:rPr>
          <w:t xml:space="preserve"> </w:t>
        </w:r>
      </w:ins>
      <w:ins w:id="85" w:author="Perry, Kayla" w:date="2025-06-23T09:31:00Z" w16du:dateUtc="2025-06-23T13:31:00Z">
        <w:r w:rsidR="003F2F66">
          <w:rPr>
            <w:rFonts w:ascii="Times New Roman" w:hAnsi="Times New Roman" w:cs="Times New Roman"/>
            <w:sz w:val="24"/>
            <w:szCs w:val="24"/>
          </w:rPr>
          <w:t xml:space="preserve">was estimated </w:t>
        </w:r>
      </w:ins>
      <w:ins w:id="86" w:author="Perry, Kayla" w:date="2025-06-23T09:33:00Z" w16du:dateUtc="2025-06-23T13:33:00Z">
        <w:r w:rsidR="00840DED">
          <w:rPr>
            <w:rFonts w:ascii="Times New Roman" w:hAnsi="Times New Roman" w:cs="Times New Roman"/>
            <w:sz w:val="24"/>
            <w:szCs w:val="24"/>
          </w:rPr>
          <w:t xml:space="preserve">for each of these categories </w:t>
        </w:r>
      </w:ins>
      <w:ins w:id="87" w:author="Perry, Kayla" w:date="2025-06-23T09:31:00Z" w16du:dateUtc="2025-06-23T13:31:00Z">
        <w:r w:rsidR="003F2F66">
          <w:rPr>
            <w:rFonts w:ascii="Times New Roman" w:hAnsi="Times New Roman" w:cs="Times New Roman"/>
            <w:sz w:val="24"/>
            <w:szCs w:val="24"/>
          </w:rPr>
          <w:t xml:space="preserve">by </w:t>
        </w:r>
        <w:r w:rsidR="00965098">
          <w:rPr>
            <w:rFonts w:ascii="Times New Roman" w:hAnsi="Times New Roman" w:cs="Times New Roman"/>
            <w:sz w:val="24"/>
            <w:szCs w:val="24"/>
          </w:rPr>
          <w:t xml:space="preserve">standing at 8 m in the NE, SE, SW, and NW </w:t>
        </w:r>
        <w:r w:rsidR="001E0A40">
          <w:rPr>
            <w:rFonts w:ascii="Times New Roman" w:hAnsi="Times New Roman" w:cs="Times New Roman"/>
            <w:sz w:val="24"/>
            <w:szCs w:val="24"/>
          </w:rPr>
          <w:t>quadrants</w:t>
        </w:r>
      </w:ins>
      <w:del w:id="88" w:author="Perry, Kayla" w:date="2025-06-23T09:32:00Z" w16du:dateUtc="2025-06-23T13:32:00Z">
        <w:r w:rsidR="00EC292B" w:rsidDel="00BE1F57">
          <w:rPr>
            <w:rFonts w:ascii="Times New Roman" w:hAnsi="Times New Roman" w:cs="Times New Roman"/>
            <w:sz w:val="24"/>
            <w:szCs w:val="24"/>
          </w:rPr>
          <w:delText xml:space="preserve"> for </w:delText>
        </w:r>
        <w:r w:rsidR="004014D3" w:rsidDel="00BE1F57">
          <w:rPr>
            <w:rFonts w:ascii="Times New Roman" w:hAnsi="Times New Roman" w:cs="Times New Roman"/>
            <w:sz w:val="24"/>
            <w:szCs w:val="24"/>
          </w:rPr>
          <w:delText>each respective quadrant</w:delText>
        </w:r>
      </w:del>
      <w:r w:rsidR="004014D3">
        <w:rPr>
          <w:rFonts w:ascii="Times New Roman" w:hAnsi="Times New Roman" w:cs="Times New Roman"/>
          <w:sz w:val="24"/>
          <w:szCs w:val="24"/>
        </w:rPr>
        <w:t xml:space="preserve"> of the 18 m radius plot.</w:t>
      </w:r>
      <w:ins w:id="89" w:author="Perry, Kayla" w:date="2025-06-23T09:33:00Z" w16du:dateUtc="2025-06-23T13:33:00Z">
        <w:r w:rsidR="00840DED">
          <w:rPr>
            <w:rFonts w:ascii="Times New Roman" w:hAnsi="Times New Roman" w:cs="Times New Roman"/>
            <w:sz w:val="24"/>
            <w:szCs w:val="24"/>
          </w:rPr>
          <w:t xml:space="preserve"> </w:t>
        </w:r>
        <w:r w:rsidR="00BD7673">
          <w:rPr>
            <w:rFonts w:ascii="Times New Roman" w:hAnsi="Times New Roman" w:cs="Times New Roman"/>
            <w:sz w:val="24"/>
            <w:szCs w:val="24"/>
          </w:rPr>
          <w:t>Each of the estimates was totaled for a plot-level estimat</w:t>
        </w:r>
      </w:ins>
      <w:ins w:id="90" w:author="Perry, Kayla" w:date="2025-06-23T09:34:00Z" w16du:dateUtc="2025-06-23T13:34:00Z">
        <w:r w:rsidR="00BD7673">
          <w:rPr>
            <w:rFonts w:ascii="Times New Roman" w:hAnsi="Times New Roman" w:cs="Times New Roman"/>
            <w:sz w:val="24"/>
            <w:szCs w:val="24"/>
          </w:rPr>
          <w:t>e.</w:t>
        </w:r>
      </w:ins>
    </w:p>
    <w:p w14:paraId="0D130D67" w14:textId="77777777" w:rsidR="00B600B2" w:rsidRDefault="00B600B2" w:rsidP="5D0745E2">
      <w:pPr>
        <w:rPr>
          <w:rFonts w:ascii="Times New Roman" w:hAnsi="Times New Roman" w:cs="Times New Roman"/>
          <w:sz w:val="24"/>
          <w:szCs w:val="24"/>
          <w:u w:val="single"/>
        </w:rPr>
      </w:pPr>
    </w:p>
    <w:p w14:paraId="53107125" w14:textId="3C34B05F" w:rsidR="5D0745E2" w:rsidRDefault="00E957CE"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Statistic</w:t>
      </w:r>
      <w:r w:rsidR="31FC5E20" w:rsidRPr="5D0745E2">
        <w:rPr>
          <w:rFonts w:ascii="Times New Roman" w:hAnsi="Times New Roman" w:cs="Times New Roman"/>
          <w:sz w:val="24"/>
          <w:szCs w:val="24"/>
          <w:u w:val="single"/>
        </w:rPr>
        <w:t>al analysis</w:t>
      </w:r>
    </w:p>
    <w:p w14:paraId="24503401" w14:textId="04E7C041" w:rsidR="00B34224" w:rsidRPr="00B34224" w:rsidRDefault="00DB5E5A" w:rsidP="00B34224">
      <w:pPr>
        <w:rPr>
          <w:rFonts w:ascii="Times New Roman" w:hAnsi="Times New Roman" w:cs="Times New Roman"/>
          <w:sz w:val="24"/>
          <w:szCs w:val="24"/>
        </w:rPr>
      </w:pPr>
      <w:r>
        <w:rPr>
          <w:rFonts w:ascii="Times New Roman" w:hAnsi="Times New Roman" w:cs="Times New Roman"/>
          <w:sz w:val="24"/>
          <w:szCs w:val="24"/>
        </w:rPr>
        <w:t>Counts of ash canopy and understory trees, saplings, and seedlings were</w:t>
      </w:r>
      <w:ins w:id="91" w:author="Perry, Kayla" w:date="2025-06-23T09:44:00Z" w16du:dateUtc="2025-06-23T13:44:00Z">
        <w:r w:rsidR="0086017F">
          <w:rPr>
            <w:rFonts w:ascii="Times New Roman" w:hAnsi="Times New Roman" w:cs="Times New Roman"/>
            <w:sz w:val="24"/>
            <w:szCs w:val="24"/>
          </w:rPr>
          <w:t xml:space="preserve"> summed across plots and</w:t>
        </w:r>
      </w:ins>
      <w:r w:rsidR="00917E3E">
        <w:rPr>
          <w:rFonts w:ascii="Times New Roman" w:hAnsi="Times New Roman" w:cs="Times New Roman"/>
          <w:sz w:val="24"/>
          <w:szCs w:val="24"/>
        </w:rPr>
        <w:t xml:space="preserve"> reported at the transect level.</w:t>
      </w:r>
      <w:r w:rsidR="00784636">
        <w:rPr>
          <w:rFonts w:ascii="Times New Roman" w:hAnsi="Times New Roman" w:cs="Times New Roman"/>
          <w:sz w:val="24"/>
          <w:szCs w:val="24"/>
        </w:rPr>
        <w:t xml:space="preserve"> </w:t>
      </w:r>
      <w:commentRangeStart w:id="92"/>
      <w:commentRangeStart w:id="93"/>
      <w:commentRangeStart w:id="94"/>
      <w:r w:rsidR="00D94F2D">
        <w:rPr>
          <w:rFonts w:ascii="Times New Roman" w:hAnsi="Times New Roman" w:cs="Times New Roman"/>
          <w:sz w:val="24"/>
          <w:szCs w:val="24"/>
        </w:rPr>
        <w:t xml:space="preserve">While </w:t>
      </w:r>
      <w:r w:rsidR="00222CA1">
        <w:rPr>
          <w:rFonts w:ascii="Times New Roman" w:hAnsi="Times New Roman" w:cs="Times New Roman"/>
          <w:sz w:val="24"/>
          <w:szCs w:val="24"/>
        </w:rPr>
        <w:t>counts of ash were used for statistical tests, we al</w:t>
      </w:r>
      <w:r w:rsidR="009A2544">
        <w:rPr>
          <w:rFonts w:ascii="Times New Roman" w:hAnsi="Times New Roman" w:cs="Times New Roman"/>
          <w:sz w:val="24"/>
          <w:szCs w:val="24"/>
        </w:rPr>
        <w:t xml:space="preserve">so calculated stem densities for each size class by </w:t>
      </w:r>
      <w:r w:rsidR="009A2544" w:rsidRPr="00B34224">
        <w:rPr>
          <w:rFonts w:ascii="Times New Roman" w:hAnsi="Times New Roman" w:cs="Times New Roman"/>
          <w:sz w:val="24"/>
          <w:szCs w:val="24"/>
        </w:rPr>
        <w:t>dividing the number of stems by the area over which they were counted</w:t>
      </w:r>
      <w:r w:rsidR="009A2544">
        <w:rPr>
          <w:rFonts w:ascii="Times New Roman" w:hAnsi="Times New Roman" w:cs="Times New Roman"/>
          <w:sz w:val="24"/>
          <w:szCs w:val="24"/>
        </w:rPr>
        <w:t xml:space="preserve">. </w:t>
      </w:r>
      <w:commentRangeStart w:id="95"/>
      <w:commentRangeStart w:id="96"/>
      <w:commentRangeStart w:id="97"/>
      <w:commentRangeEnd w:id="95"/>
      <w:r w:rsidR="006C34B4">
        <w:rPr>
          <w:rStyle w:val="CommentReference"/>
        </w:rPr>
        <w:commentReference w:id="95"/>
      </w:r>
      <w:commentRangeEnd w:id="96"/>
      <w:r w:rsidR="00E87A29">
        <w:rPr>
          <w:rStyle w:val="CommentReference"/>
        </w:rPr>
        <w:commentReference w:id="96"/>
      </w:r>
      <w:commentRangeEnd w:id="92"/>
      <w:commentRangeEnd w:id="97"/>
      <w:r w:rsidR="007F78A2">
        <w:rPr>
          <w:rStyle w:val="CommentReference"/>
        </w:rPr>
        <w:commentReference w:id="97"/>
      </w:r>
      <w:r w:rsidR="005C6745">
        <w:rPr>
          <w:rStyle w:val="CommentReference"/>
        </w:rPr>
        <w:commentReference w:id="92"/>
      </w:r>
      <w:commentRangeEnd w:id="93"/>
      <w:r w:rsidR="00A273E0">
        <w:rPr>
          <w:rStyle w:val="CommentReference"/>
        </w:rPr>
        <w:commentReference w:id="93"/>
      </w:r>
      <w:commentRangeEnd w:id="94"/>
      <w:r w:rsidR="00637C9D">
        <w:rPr>
          <w:rStyle w:val="CommentReference"/>
        </w:rPr>
        <w:commentReference w:id="94"/>
      </w:r>
      <w:r w:rsidR="00B34224" w:rsidRPr="00B34224">
        <w:rPr>
          <w:rFonts w:ascii="Times New Roman" w:hAnsi="Times New Roman" w:cs="Times New Roman"/>
          <w:sz w:val="24"/>
          <w:szCs w:val="24"/>
        </w:rPr>
        <w:t>For ash</w:t>
      </w:r>
      <w:r w:rsidR="008336D6">
        <w:rPr>
          <w:rFonts w:ascii="Times New Roman" w:hAnsi="Times New Roman" w:cs="Times New Roman"/>
          <w:sz w:val="24"/>
          <w:szCs w:val="24"/>
        </w:rPr>
        <w:t xml:space="preserve"> canopy and understory</w:t>
      </w:r>
      <w:r w:rsidR="00B34224" w:rsidRPr="00B34224">
        <w:rPr>
          <w:rFonts w:ascii="Times New Roman" w:hAnsi="Times New Roman" w:cs="Times New Roman"/>
          <w:sz w:val="24"/>
          <w:szCs w:val="24"/>
        </w:rPr>
        <w:t xml:space="preserve"> trees, density of standing dead ash trees (canopy condition = 5) </w:t>
      </w:r>
      <w:r w:rsidR="00E52CB0">
        <w:rPr>
          <w:rFonts w:ascii="Times New Roman" w:hAnsi="Times New Roman" w:cs="Times New Roman"/>
          <w:sz w:val="24"/>
          <w:szCs w:val="24"/>
        </w:rPr>
        <w:t>was</w:t>
      </w:r>
      <w:r w:rsidR="00B34224" w:rsidRPr="00B34224">
        <w:rPr>
          <w:rFonts w:ascii="Times New Roman" w:hAnsi="Times New Roman" w:cs="Times New Roman"/>
          <w:sz w:val="24"/>
          <w:szCs w:val="24"/>
        </w:rPr>
        <w:t xml:space="preserve"> calculated separately from density of living ash trees (canopy condition &lt; 5). </w:t>
      </w:r>
      <w:r w:rsidR="00E52CB0" w:rsidRPr="00B34224">
        <w:rPr>
          <w:rFonts w:ascii="Times New Roman" w:hAnsi="Times New Roman" w:cs="Times New Roman"/>
          <w:sz w:val="24"/>
          <w:szCs w:val="24"/>
        </w:rPr>
        <w:t xml:space="preserve">Basal area was calculated for </w:t>
      </w:r>
      <w:r w:rsidR="00E52CB0">
        <w:rPr>
          <w:rFonts w:ascii="Times New Roman" w:hAnsi="Times New Roman" w:cs="Times New Roman"/>
          <w:sz w:val="24"/>
          <w:szCs w:val="24"/>
        </w:rPr>
        <w:t xml:space="preserve">living canopy and understory ash </w:t>
      </w:r>
      <w:r w:rsidR="00E52CB0" w:rsidRPr="00B34224">
        <w:rPr>
          <w:rFonts w:ascii="Times New Roman" w:hAnsi="Times New Roman" w:cs="Times New Roman"/>
          <w:sz w:val="24"/>
          <w:szCs w:val="24"/>
        </w:rPr>
        <w:t>using the formula Σ(π</w:t>
      </w:r>
      <w:r w:rsidR="00E52CB0">
        <w:rPr>
          <w:rFonts w:ascii="Times New Roman" w:hAnsi="Times New Roman" w:cs="Times New Roman"/>
          <w:sz w:val="24"/>
          <w:szCs w:val="24"/>
        </w:rPr>
        <w:t>*</w:t>
      </w:r>
      <w:r w:rsidR="00E52CB0" w:rsidRPr="00B34224">
        <w:rPr>
          <w:rFonts w:ascii="Times New Roman" w:hAnsi="Times New Roman" w:cs="Times New Roman"/>
          <w:sz w:val="24"/>
          <w:szCs w:val="24"/>
        </w:rPr>
        <w:t>(d/2)</w:t>
      </w:r>
      <w:r w:rsidR="00E52CB0" w:rsidRPr="00B34224">
        <w:rPr>
          <w:rFonts w:ascii="Times New Roman" w:hAnsi="Times New Roman" w:cs="Times New Roman"/>
          <w:sz w:val="24"/>
          <w:szCs w:val="24"/>
          <w:vertAlign w:val="superscript"/>
        </w:rPr>
        <w:t>2</w:t>
      </w:r>
      <w:r w:rsidR="00E52CB0" w:rsidRPr="00B34224">
        <w:rPr>
          <w:rFonts w:ascii="Times New Roman" w:hAnsi="Times New Roman" w:cs="Times New Roman"/>
          <w:sz w:val="24"/>
          <w:szCs w:val="24"/>
        </w:rPr>
        <w:t xml:space="preserve">), where d is the DBH of </w:t>
      </w:r>
      <w:r w:rsidR="00E52CB0">
        <w:rPr>
          <w:rFonts w:ascii="Times New Roman" w:hAnsi="Times New Roman" w:cs="Times New Roman"/>
          <w:sz w:val="24"/>
          <w:szCs w:val="24"/>
        </w:rPr>
        <w:t xml:space="preserve">each individual </w:t>
      </w:r>
      <w:r w:rsidR="00E52CB0" w:rsidRPr="00B34224">
        <w:rPr>
          <w:rFonts w:ascii="Times New Roman" w:hAnsi="Times New Roman" w:cs="Times New Roman"/>
          <w:sz w:val="24"/>
          <w:szCs w:val="24"/>
        </w:rPr>
        <w:t>tree</w:t>
      </w:r>
      <w:r w:rsidR="00E52CB0">
        <w:rPr>
          <w:rFonts w:ascii="Times New Roman" w:hAnsi="Times New Roman" w:cs="Times New Roman"/>
          <w:sz w:val="24"/>
          <w:szCs w:val="24"/>
        </w:rPr>
        <w:t xml:space="preserve"> </w:t>
      </w:r>
      <w:r w:rsidR="00E52CB0">
        <w:rPr>
          <w:rFonts w:ascii="Times New Roman" w:hAnsi="Times New Roman" w:cs="Times New Roman"/>
          <w:sz w:val="24"/>
          <w:szCs w:val="24"/>
        </w:rPr>
        <w:fldChar w:fldCharType="begin"/>
      </w:r>
      <w:r w:rsidR="00E52CB0">
        <w:rPr>
          <w:rFonts w:ascii="Times New Roman" w:hAnsi="Times New Roman" w:cs="Times New Roman"/>
          <w:sz w:val="24"/>
          <w:szCs w:val="24"/>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Pr>
          <w:rFonts w:ascii="Times New Roman" w:hAnsi="Times New Roman" w:cs="Times New Roman"/>
          <w:sz w:val="24"/>
          <w:szCs w:val="24"/>
        </w:rPr>
        <w:fldChar w:fldCharType="separate"/>
      </w:r>
      <w:r w:rsidR="00E52CB0" w:rsidRPr="00450806">
        <w:rPr>
          <w:rFonts w:ascii="Times New Roman" w:hAnsi="Times New Roman" w:cs="Times New Roman"/>
          <w:sz w:val="24"/>
        </w:rPr>
        <w:t>(Hoven et al. 2020)</w:t>
      </w:r>
      <w:r w:rsidR="00E52CB0">
        <w:rPr>
          <w:rFonts w:ascii="Times New Roman" w:hAnsi="Times New Roman" w:cs="Times New Roman"/>
          <w:sz w:val="24"/>
          <w:szCs w:val="24"/>
        </w:rPr>
        <w:fldChar w:fldCharType="end"/>
      </w:r>
      <w:r w:rsidR="00E52CB0" w:rsidRPr="00B34224">
        <w:rPr>
          <w:rFonts w:ascii="Times New Roman" w:hAnsi="Times New Roman" w:cs="Times New Roman"/>
          <w:sz w:val="24"/>
          <w:szCs w:val="24"/>
        </w:rPr>
        <w:t>.</w:t>
      </w:r>
      <w:r w:rsidR="00D7058C">
        <w:rPr>
          <w:rFonts w:ascii="Times New Roman" w:hAnsi="Times New Roman" w:cs="Times New Roman"/>
          <w:sz w:val="24"/>
          <w:szCs w:val="24"/>
        </w:rPr>
        <w:t xml:space="preserve"> </w:t>
      </w:r>
      <w:r w:rsidR="00B34224" w:rsidRPr="00B34224">
        <w:rPr>
          <w:rFonts w:ascii="Times New Roman" w:hAnsi="Times New Roman" w:cs="Times New Roman"/>
          <w:sz w:val="24"/>
          <w:szCs w:val="24"/>
        </w:rPr>
        <w:t>Basal area was reported in units of m</w:t>
      </w:r>
      <w:r w:rsidR="00B34224" w:rsidRPr="00B34224">
        <w:rPr>
          <w:rFonts w:ascii="Times New Roman" w:hAnsi="Times New Roman" w:cs="Times New Roman"/>
          <w:sz w:val="24"/>
          <w:szCs w:val="24"/>
          <w:vertAlign w:val="superscript"/>
        </w:rPr>
        <w:t>2</w:t>
      </w:r>
      <w:r w:rsidR="00B34224" w:rsidRPr="00B34224">
        <w:rPr>
          <w:rFonts w:ascii="Times New Roman" w:hAnsi="Times New Roman" w:cs="Times New Roman"/>
          <w:sz w:val="24"/>
          <w:szCs w:val="24"/>
        </w:rPr>
        <w:t>/hectare.</w:t>
      </w:r>
      <w:r w:rsidR="00582BF7">
        <w:rPr>
          <w:rFonts w:ascii="Times New Roman" w:hAnsi="Times New Roman" w:cs="Times New Roman"/>
          <w:sz w:val="24"/>
          <w:szCs w:val="24"/>
        </w:rPr>
        <w:t xml:space="preserve"> </w:t>
      </w:r>
      <w:r w:rsidR="009C360A">
        <w:rPr>
          <w:rFonts w:ascii="Times New Roman" w:hAnsi="Times New Roman" w:cs="Times New Roman"/>
          <w:sz w:val="24"/>
          <w:szCs w:val="24"/>
        </w:rPr>
        <w:t xml:space="preserve">Due to a low number of observations, the density and basal area of canopy ash (&gt; 10 cm </w:t>
      </w:r>
      <w:r w:rsidR="00F57AC7">
        <w:rPr>
          <w:rFonts w:ascii="Times New Roman" w:hAnsi="Times New Roman" w:cs="Times New Roman"/>
          <w:sz w:val="24"/>
          <w:szCs w:val="24"/>
        </w:rPr>
        <w:t>DBH</w:t>
      </w:r>
      <w:r w:rsidR="009C360A">
        <w:rPr>
          <w:rFonts w:ascii="Times New Roman" w:hAnsi="Times New Roman" w:cs="Times New Roman"/>
          <w:sz w:val="24"/>
          <w:szCs w:val="24"/>
        </w:rPr>
        <w:t xml:space="preserve">) </w:t>
      </w:r>
      <w:r w:rsidR="00C7777B">
        <w:rPr>
          <w:rFonts w:ascii="Times New Roman" w:hAnsi="Times New Roman" w:cs="Times New Roman"/>
          <w:sz w:val="24"/>
          <w:szCs w:val="24"/>
        </w:rPr>
        <w:t>were not tested statistically</w:t>
      </w:r>
      <w:commentRangeStart w:id="98"/>
      <w:commentRangeStart w:id="99"/>
      <w:r w:rsidR="00C7777B">
        <w:rPr>
          <w:rFonts w:ascii="Times New Roman" w:hAnsi="Times New Roman" w:cs="Times New Roman"/>
          <w:sz w:val="24"/>
          <w:szCs w:val="24"/>
        </w:rPr>
        <w:t>.</w:t>
      </w:r>
      <w:commentRangeEnd w:id="98"/>
      <w:r w:rsidR="00AF5140">
        <w:rPr>
          <w:rStyle w:val="CommentReference"/>
        </w:rPr>
        <w:commentReference w:id="98"/>
      </w:r>
      <w:commentRangeEnd w:id="99"/>
      <w:r w:rsidR="005264C9">
        <w:rPr>
          <w:rStyle w:val="CommentReference"/>
        </w:rPr>
        <w:commentReference w:id="99"/>
      </w:r>
    </w:p>
    <w:p w14:paraId="33E7DCC9" w14:textId="5BB6C281" w:rsidR="00B34224" w:rsidRPr="00B34224" w:rsidRDefault="00B34224" w:rsidP="00B34224">
      <w:pPr>
        <w:rPr>
          <w:rFonts w:ascii="Times New Roman" w:hAnsi="Times New Roman" w:cs="Times New Roman"/>
          <w:sz w:val="24"/>
          <w:szCs w:val="24"/>
        </w:rPr>
      </w:pPr>
    </w:p>
    <w:p w14:paraId="610DDD5D" w14:textId="5A32491D"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t xml:space="preserve">We used the existing categorization of transects </w:t>
      </w:r>
      <w:commentRangeStart w:id="100"/>
      <w:commentRangeStart w:id="101"/>
      <w:r w:rsidRPr="00B34224">
        <w:rPr>
          <w:rFonts w:ascii="Times New Roman" w:hAnsi="Times New Roman" w:cs="Times New Roman"/>
          <w:sz w:val="24"/>
          <w:szCs w:val="24"/>
        </w:rPr>
        <w:t>(n=30) by hydrological class (xeric (18 transects), mesic (7 transects), and hydric (5 transects)</w:t>
      </w:r>
      <w:commentRangeEnd w:id="100"/>
      <w:r w:rsidR="00233640">
        <w:rPr>
          <w:rStyle w:val="CommentReference"/>
        </w:rPr>
        <w:commentReference w:id="100"/>
      </w:r>
      <w:commentRangeEnd w:id="101"/>
      <w:r w:rsidR="007A7FC8">
        <w:rPr>
          <w:rStyle w:val="CommentReference"/>
        </w:rPr>
        <w:commentReference w:id="101"/>
      </w:r>
      <w:r w:rsidR="003832BB">
        <w:rPr>
          <w:rFonts w:ascii="Times New Roman" w:hAnsi="Times New Roman" w:cs="Times New Roman"/>
          <w:sz w:val="24"/>
          <w:szCs w:val="24"/>
        </w:rPr>
        <w:t>, Table S1</w:t>
      </w:r>
      <w:r w:rsidRPr="00B34224">
        <w:rPr>
          <w:rFonts w:ascii="Times New Roman" w:hAnsi="Times New Roman" w:cs="Times New Roman"/>
          <w:sz w:val="24"/>
          <w:szCs w:val="24"/>
        </w:rPr>
        <w:t xml:space="preserve">) to test whether the abundance of ash differs based on soil moisture level. Our response variables were number of short ash seedlings (count), number of tall ash seedlings (count), mean percentage cover of ash seedlings (continuous), number of ash saplings (count), and </w:t>
      </w:r>
      <w:commentRangeStart w:id="102"/>
      <w:commentRangeStart w:id="103"/>
      <w:commentRangeStart w:id="104"/>
      <w:r w:rsidRPr="00B34224">
        <w:rPr>
          <w:rFonts w:ascii="Times New Roman" w:hAnsi="Times New Roman" w:cs="Times New Roman"/>
          <w:sz w:val="24"/>
          <w:szCs w:val="24"/>
        </w:rPr>
        <w:t xml:space="preserve">number of living </w:t>
      </w:r>
      <w:r w:rsidR="00813550">
        <w:rPr>
          <w:rFonts w:ascii="Times New Roman" w:hAnsi="Times New Roman" w:cs="Times New Roman"/>
          <w:sz w:val="24"/>
          <w:szCs w:val="24"/>
        </w:rPr>
        <w:t>understory</w:t>
      </w:r>
      <w:r w:rsidRPr="00B34224">
        <w:rPr>
          <w:rFonts w:ascii="Times New Roman" w:hAnsi="Times New Roman" w:cs="Times New Roman"/>
          <w:sz w:val="24"/>
          <w:szCs w:val="24"/>
        </w:rPr>
        <w:t xml:space="preserve"> ash trees (count)</w:t>
      </w:r>
      <w:commentRangeEnd w:id="102"/>
      <w:r w:rsidR="00101A33">
        <w:rPr>
          <w:rStyle w:val="CommentReference"/>
        </w:rPr>
        <w:commentReference w:id="102"/>
      </w:r>
      <w:commentRangeEnd w:id="103"/>
      <w:r w:rsidR="009A42CC">
        <w:rPr>
          <w:rStyle w:val="CommentReference"/>
        </w:rPr>
        <w:commentReference w:id="103"/>
      </w:r>
      <w:commentRangeEnd w:id="104"/>
      <w:r w:rsidR="00990084">
        <w:rPr>
          <w:rStyle w:val="CommentReference"/>
        </w:rPr>
        <w:commentReference w:id="104"/>
      </w:r>
      <w:r w:rsidRPr="00B34224">
        <w:rPr>
          <w:rFonts w:ascii="Times New Roman" w:hAnsi="Times New Roman" w:cs="Times New Roman"/>
          <w:sz w:val="24"/>
          <w:szCs w:val="24"/>
        </w:rPr>
        <w:t xml:space="preserve">. We created separate models for each response variable. Hydrological class (xeric, mesic, or hydric) was treated as the fixed effect and Park where transect </w:t>
      </w:r>
      <w:r w:rsidR="00813550">
        <w:rPr>
          <w:rFonts w:ascii="Times New Roman" w:hAnsi="Times New Roman" w:cs="Times New Roman"/>
          <w:sz w:val="24"/>
          <w:szCs w:val="24"/>
        </w:rPr>
        <w:t>was</w:t>
      </w:r>
      <w:r w:rsidRPr="00B34224">
        <w:rPr>
          <w:rFonts w:ascii="Times New Roman" w:hAnsi="Times New Roman" w:cs="Times New Roman"/>
          <w:sz w:val="24"/>
          <w:szCs w:val="24"/>
        </w:rPr>
        <w:t xml:space="preserve"> located as random intercepts to account for unique site conditions at each of the seven parks. For each response variable which is count data, we first tried a Poisson generalized linear mixed-effects model (GLMM) </w:t>
      </w:r>
      <w:r w:rsidRPr="00B34224">
        <w:rPr>
          <w:rFonts w:ascii="Times New Roman" w:hAnsi="Times New Roman" w:cs="Times New Roman"/>
          <w:sz w:val="24"/>
          <w:szCs w:val="24"/>
        </w:rPr>
        <w:lastRenderedPageBreak/>
        <w:t>with a log link function, implemented using the package ‘lme4’ in R</w:t>
      </w:r>
      <w:r w:rsidR="000F1512">
        <w:rPr>
          <w:rFonts w:ascii="Times New Roman" w:hAnsi="Times New Roman" w:cs="Times New Roman"/>
          <w:sz w:val="24"/>
          <w:szCs w:val="24"/>
        </w:rPr>
        <w:t xml:space="preserve"> </w:t>
      </w:r>
      <w:r w:rsidR="00E40AB0">
        <w:rPr>
          <w:rFonts w:ascii="Times New Roman" w:hAnsi="Times New Roman" w:cs="Times New Roman"/>
          <w:sz w:val="24"/>
          <w:szCs w:val="24"/>
        </w:rPr>
        <w:fldChar w:fldCharType="begin"/>
      </w:r>
      <w:r w:rsidR="00E40AB0">
        <w:rPr>
          <w:rFonts w:ascii="Times New Roman" w:hAnsi="Times New Roman" w:cs="Times New Roman"/>
          <w:sz w:val="24"/>
          <w:szCs w:val="24"/>
        </w:rPr>
        <w:instrText xml:space="preserve"> ADDIN ZOTERO_ITEM CSL_CITATION {"citationID":"FCzz9F5D","properties":{"formattedCitation":"(Bates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E40AB0">
        <w:rPr>
          <w:rFonts w:ascii="Times New Roman" w:hAnsi="Times New Roman" w:cs="Times New Roman"/>
          <w:sz w:val="24"/>
          <w:szCs w:val="24"/>
        </w:rPr>
        <w:fldChar w:fldCharType="separate"/>
      </w:r>
      <w:r w:rsidR="00B83EC9" w:rsidRPr="00B83EC9">
        <w:rPr>
          <w:rFonts w:ascii="Times New Roman" w:hAnsi="Times New Roman" w:cs="Times New Roman"/>
          <w:sz w:val="24"/>
        </w:rPr>
        <w:t>(Bates et al. 2015)</w:t>
      </w:r>
      <w:r w:rsidR="00E40AB0">
        <w:rPr>
          <w:rFonts w:ascii="Times New Roman" w:hAnsi="Times New Roman" w:cs="Times New Roman"/>
          <w:sz w:val="24"/>
          <w:szCs w:val="24"/>
        </w:rPr>
        <w:fldChar w:fldCharType="end"/>
      </w:r>
      <w:r w:rsidRPr="00B34224">
        <w:rPr>
          <w:rFonts w:ascii="Times New Roman" w:hAnsi="Times New Roman" w:cs="Times New Roman"/>
          <w:sz w:val="24"/>
          <w:szCs w:val="24"/>
        </w:rPr>
        <w:t>. We used the package ‘</w:t>
      </w:r>
      <w:proofErr w:type="spellStart"/>
      <w:r w:rsidRPr="00B34224">
        <w:rPr>
          <w:rFonts w:ascii="Times New Roman" w:hAnsi="Times New Roman" w:cs="Times New Roman"/>
          <w:sz w:val="24"/>
          <w:szCs w:val="24"/>
        </w:rPr>
        <w:t>DHARMa</w:t>
      </w:r>
      <w:proofErr w:type="spellEnd"/>
      <w:r w:rsidRPr="00B34224">
        <w:rPr>
          <w:rFonts w:ascii="Times New Roman" w:hAnsi="Times New Roman" w:cs="Times New Roman"/>
          <w:sz w:val="24"/>
          <w:szCs w:val="24"/>
        </w:rPr>
        <w:t>’ to determine if the observed data was adequately modelled by the GLMM</w:t>
      </w:r>
      <w:r w:rsidR="000F1512">
        <w:rPr>
          <w:rFonts w:ascii="Times New Roman" w:hAnsi="Times New Roman" w:cs="Times New Roman"/>
          <w:sz w:val="24"/>
          <w:szCs w:val="24"/>
        </w:rPr>
        <w:t xml:space="preserve"> </w:t>
      </w:r>
      <w:r w:rsidR="00C37D29">
        <w:rPr>
          <w:rFonts w:ascii="Times New Roman" w:hAnsi="Times New Roman" w:cs="Times New Roman"/>
          <w:sz w:val="24"/>
          <w:szCs w:val="24"/>
        </w:rPr>
        <w:fldChar w:fldCharType="begin"/>
      </w:r>
      <w:r w:rsidR="00C37D29">
        <w:rPr>
          <w:rFonts w:ascii="Times New Roman" w:hAnsi="Times New Roman" w:cs="Times New Roman"/>
          <w:sz w:val="24"/>
          <w:szCs w:val="24"/>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Pr>
          <w:rFonts w:ascii="Times New Roman" w:hAnsi="Times New Roman" w:cs="Times New Roman"/>
          <w:sz w:val="24"/>
          <w:szCs w:val="24"/>
        </w:rPr>
        <w:fldChar w:fldCharType="separate"/>
      </w:r>
      <w:r w:rsidR="00B83EC9" w:rsidRPr="00B83EC9">
        <w:rPr>
          <w:rFonts w:ascii="Times New Roman" w:hAnsi="Times New Roman" w:cs="Times New Roman"/>
          <w:sz w:val="24"/>
        </w:rPr>
        <w:t>(Hartig 2024)</w:t>
      </w:r>
      <w:r w:rsidR="00C37D29">
        <w:rPr>
          <w:rFonts w:ascii="Times New Roman" w:hAnsi="Times New Roman" w:cs="Times New Roman"/>
          <w:sz w:val="24"/>
          <w:szCs w:val="24"/>
        </w:rPr>
        <w:fldChar w:fldCharType="end"/>
      </w:r>
      <w:r w:rsidRPr="00B34224">
        <w:rPr>
          <w:rFonts w:ascii="Times New Roman" w:hAnsi="Times New Roman" w:cs="Times New Roman"/>
          <w:sz w:val="24"/>
          <w:szCs w:val="24"/>
        </w:rPr>
        <w:t xml:space="preserve">.  Whenever </w:t>
      </w:r>
      <w:proofErr w:type="gramStart"/>
      <w:r w:rsidRPr="00B34224">
        <w:rPr>
          <w:rFonts w:ascii="Times New Roman" w:hAnsi="Times New Roman" w:cs="Times New Roman"/>
          <w:sz w:val="24"/>
          <w:szCs w:val="24"/>
        </w:rPr>
        <w:t>the Poisson</w:t>
      </w:r>
      <w:proofErr w:type="gramEnd"/>
      <w:r w:rsidRPr="00B34224">
        <w:rPr>
          <w:rFonts w:ascii="Times New Roman" w:hAnsi="Times New Roman" w:cs="Times New Roman"/>
          <w:sz w:val="24"/>
          <w:szCs w:val="24"/>
        </w:rPr>
        <w:t xml:space="preserve"> GLMM was determined to be overdispersed, we created a new model using the negative binomial error structure. This was implemented using the ‘lme4’ and ‘MASS’ packages in R</w:t>
      </w:r>
      <w:r w:rsidR="001A740B">
        <w:rPr>
          <w:rFonts w:ascii="Times New Roman" w:hAnsi="Times New Roman" w:cs="Times New Roman"/>
          <w:sz w:val="24"/>
          <w:szCs w:val="24"/>
        </w:rPr>
        <w:t xml:space="preserve"> </w:t>
      </w:r>
      <w:r w:rsidR="00F43E7E">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F43E7E">
        <w:rPr>
          <w:rFonts w:ascii="Times New Roman" w:hAnsi="Times New Roman" w:cs="Times New Roman"/>
          <w:sz w:val="24"/>
          <w:szCs w:val="24"/>
        </w:rPr>
        <w:fldChar w:fldCharType="separate"/>
      </w:r>
      <w:r w:rsidR="00B83EC9" w:rsidRPr="00B83EC9">
        <w:rPr>
          <w:rFonts w:ascii="Times New Roman" w:hAnsi="Times New Roman" w:cs="Times New Roman"/>
          <w:sz w:val="24"/>
        </w:rPr>
        <w:t>(Venables et al. 2002)</w:t>
      </w:r>
      <w:r w:rsidR="00F43E7E">
        <w:rPr>
          <w:rFonts w:ascii="Times New Roman" w:hAnsi="Times New Roman" w:cs="Times New Roman"/>
          <w:sz w:val="24"/>
          <w:szCs w:val="24"/>
        </w:rPr>
        <w:fldChar w:fldCharType="end"/>
      </w:r>
      <w:r w:rsidRPr="00B34224">
        <w:rPr>
          <w:rFonts w:ascii="Times New Roman" w:hAnsi="Times New Roman" w:cs="Times New Roman"/>
          <w:sz w:val="24"/>
          <w:szCs w:val="24"/>
        </w:rPr>
        <w:t xml:space="preserve">. We similarly observed the residuals of the negative binomial GLMM to verify model fit. We compared the </w:t>
      </w:r>
      <w:r w:rsidR="00FE01FA">
        <w:rPr>
          <w:rFonts w:ascii="Times New Roman" w:hAnsi="Times New Roman" w:cs="Times New Roman"/>
          <w:sz w:val="24"/>
          <w:szCs w:val="24"/>
        </w:rPr>
        <w:t>Akaike Information Criterion (</w:t>
      </w:r>
      <w:r w:rsidRPr="00B34224">
        <w:rPr>
          <w:rFonts w:ascii="Times New Roman" w:hAnsi="Times New Roman" w:cs="Times New Roman"/>
          <w:sz w:val="24"/>
          <w:szCs w:val="24"/>
        </w:rPr>
        <w:t>AIC</w:t>
      </w:r>
      <w:r w:rsidR="00FE01FA">
        <w:rPr>
          <w:rFonts w:ascii="Times New Roman" w:hAnsi="Times New Roman" w:cs="Times New Roman"/>
          <w:sz w:val="24"/>
          <w:szCs w:val="24"/>
        </w:rPr>
        <w:t>)</w:t>
      </w:r>
      <w:r w:rsidRPr="00B34224">
        <w:rPr>
          <w:rFonts w:ascii="Times New Roman" w:hAnsi="Times New Roman" w:cs="Times New Roman"/>
          <w:sz w:val="24"/>
          <w:szCs w:val="24"/>
        </w:rPr>
        <w:t xml:space="preserve"> between </w:t>
      </w:r>
      <w:proofErr w:type="gramStart"/>
      <w:r w:rsidRPr="00B34224">
        <w:rPr>
          <w:rFonts w:ascii="Times New Roman" w:hAnsi="Times New Roman" w:cs="Times New Roman"/>
          <w:sz w:val="24"/>
          <w:szCs w:val="24"/>
        </w:rPr>
        <w:t>the Poisson</w:t>
      </w:r>
      <w:proofErr w:type="gramEnd"/>
      <w:r w:rsidRPr="00B34224">
        <w:rPr>
          <w:rFonts w:ascii="Times New Roman" w:hAnsi="Times New Roman" w:cs="Times New Roman"/>
          <w:sz w:val="24"/>
          <w:szCs w:val="24"/>
        </w:rPr>
        <w:t xml:space="preserve"> and negative binomial models to verify </w:t>
      </w:r>
      <w:proofErr w:type="gramStart"/>
      <w:r w:rsidRPr="00B34224">
        <w:rPr>
          <w:rFonts w:ascii="Times New Roman" w:hAnsi="Times New Roman" w:cs="Times New Roman"/>
          <w:sz w:val="24"/>
          <w:szCs w:val="24"/>
        </w:rPr>
        <w:t>an improvement</w:t>
      </w:r>
      <w:proofErr w:type="gramEnd"/>
      <w:r w:rsidRPr="00B34224">
        <w:rPr>
          <w:rFonts w:ascii="Times New Roman" w:hAnsi="Times New Roman" w:cs="Times New Roman"/>
          <w:sz w:val="24"/>
          <w:szCs w:val="24"/>
        </w:rPr>
        <w:t xml:space="preserve"> in </w:t>
      </w:r>
      <w:r w:rsidR="002E4025">
        <w:rPr>
          <w:rFonts w:ascii="Times New Roman" w:hAnsi="Times New Roman" w:cs="Times New Roman"/>
          <w:sz w:val="24"/>
          <w:szCs w:val="24"/>
        </w:rPr>
        <w:t>fit</w:t>
      </w:r>
      <w:r w:rsidRPr="00B34224">
        <w:rPr>
          <w:rFonts w:ascii="Times New Roman" w:hAnsi="Times New Roman" w:cs="Times New Roman"/>
          <w:sz w:val="24"/>
          <w:szCs w:val="24"/>
        </w:rPr>
        <w:t xml:space="preserve">. The models for number of saplings and number of </w:t>
      </w:r>
      <w:r w:rsidR="00C84AF5">
        <w:rPr>
          <w:rFonts w:ascii="Times New Roman" w:hAnsi="Times New Roman" w:cs="Times New Roman"/>
          <w:sz w:val="24"/>
          <w:szCs w:val="24"/>
        </w:rPr>
        <w:t>understory</w:t>
      </w:r>
      <w:r w:rsidRPr="00B34224">
        <w:rPr>
          <w:rFonts w:ascii="Times New Roman" w:hAnsi="Times New Roman" w:cs="Times New Roman"/>
          <w:sz w:val="24"/>
          <w:szCs w:val="24"/>
        </w:rPr>
        <w:t xml:space="preserve"> trees were a singular fit or did not converge, so we dropped the random effect of </w:t>
      </w:r>
      <w:del w:id="105" w:author="Perry, Kayla" w:date="2025-06-23T09:49:00Z" w16du:dateUtc="2025-06-23T13:49:00Z">
        <w:r w:rsidRPr="00B34224" w:rsidDel="00505350">
          <w:rPr>
            <w:rFonts w:ascii="Times New Roman" w:hAnsi="Times New Roman" w:cs="Times New Roman"/>
            <w:sz w:val="24"/>
            <w:szCs w:val="24"/>
          </w:rPr>
          <w:delText xml:space="preserve">Park </w:delText>
        </w:r>
      </w:del>
      <w:ins w:id="106" w:author="Perry, Kayla" w:date="2025-06-23T09:49:00Z" w16du:dateUtc="2025-06-23T13:49:00Z">
        <w:r w:rsidR="00505350">
          <w:rPr>
            <w:rFonts w:ascii="Times New Roman" w:hAnsi="Times New Roman" w:cs="Times New Roman"/>
            <w:sz w:val="24"/>
            <w:szCs w:val="24"/>
          </w:rPr>
          <w:t>p</w:t>
        </w:r>
        <w:r w:rsidR="00505350" w:rsidRPr="00B34224">
          <w:rPr>
            <w:rFonts w:ascii="Times New Roman" w:hAnsi="Times New Roman" w:cs="Times New Roman"/>
            <w:sz w:val="24"/>
            <w:szCs w:val="24"/>
          </w:rPr>
          <w:t xml:space="preserve">ark </w:t>
        </w:r>
      </w:ins>
      <w:r w:rsidRPr="00B34224">
        <w:rPr>
          <w:rFonts w:ascii="Times New Roman" w:hAnsi="Times New Roman" w:cs="Times New Roman"/>
          <w:sz w:val="24"/>
          <w:szCs w:val="24"/>
        </w:rPr>
        <w:t>for th</w:t>
      </w:r>
      <w:r w:rsidR="00FE01FA">
        <w:rPr>
          <w:rFonts w:ascii="Times New Roman" w:hAnsi="Times New Roman" w:cs="Times New Roman"/>
          <w:sz w:val="24"/>
          <w:szCs w:val="24"/>
        </w:rPr>
        <w:t>e</w:t>
      </w:r>
      <w:r w:rsidRPr="00B34224">
        <w:rPr>
          <w:rFonts w:ascii="Times New Roman" w:hAnsi="Times New Roman" w:cs="Times New Roman"/>
          <w:sz w:val="24"/>
          <w:szCs w:val="24"/>
        </w:rPr>
        <w:t>se response variables.</w:t>
      </w:r>
      <w:r w:rsidR="003213B7">
        <w:rPr>
          <w:rFonts w:ascii="Times New Roman" w:hAnsi="Times New Roman" w:cs="Times New Roman"/>
          <w:sz w:val="24"/>
          <w:szCs w:val="24"/>
        </w:rPr>
        <w:t xml:space="preserve"> </w:t>
      </w:r>
      <w:r w:rsidR="001A01B1">
        <w:rPr>
          <w:rFonts w:ascii="Times New Roman" w:hAnsi="Times New Roman" w:cs="Times New Roman"/>
          <w:sz w:val="24"/>
          <w:szCs w:val="24"/>
        </w:rPr>
        <w:t xml:space="preserve">The Anova function in the </w:t>
      </w:r>
      <w:r w:rsidR="001A01B1" w:rsidRPr="00B34224">
        <w:rPr>
          <w:rFonts w:ascii="Times New Roman" w:hAnsi="Times New Roman" w:cs="Times New Roman"/>
          <w:sz w:val="24"/>
          <w:szCs w:val="24"/>
        </w:rPr>
        <w:t xml:space="preserve">R package </w:t>
      </w:r>
      <w:del w:id="107" w:author="Perry, Kayla" w:date="2025-06-23T09:47:00Z" w16du:dateUtc="2025-06-23T13:47:00Z">
        <w:r w:rsidR="001A01B1" w:rsidRPr="00B34224" w:rsidDel="0043525F">
          <w:rPr>
            <w:rFonts w:ascii="Times New Roman" w:hAnsi="Times New Roman" w:cs="Times New Roman"/>
            <w:sz w:val="24"/>
            <w:szCs w:val="24"/>
          </w:rPr>
          <w:delText>“</w:delText>
        </w:r>
      </w:del>
      <w:ins w:id="108" w:author="Perry, Kayla" w:date="2025-06-23T09:47:00Z" w16du:dateUtc="2025-06-23T13:47:00Z">
        <w:r w:rsidR="0043525F">
          <w:rPr>
            <w:rFonts w:ascii="Times New Roman" w:hAnsi="Times New Roman" w:cs="Times New Roman"/>
            <w:sz w:val="24"/>
            <w:szCs w:val="24"/>
          </w:rPr>
          <w:t>’</w:t>
        </w:r>
      </w:ins>
      <w:r w:rsidR="001A01B1" w:rsidRPr="00B34224">
        <w:rPr>
          <w:rFonts w:ascii="Times New Roman" w:hAnsi="Times New Roman" w:cs="Times New Roman"/>
          <w:sz w:val="24"/>
          <w:szCs w:val="24"/>
        </w:rPr>
        <w:t>car</w:t>
      </w:r>
      <w:del w:id="109" w:author="Perry, Kayla" w:date="2025-06-23T09:47:00Z" w16du:dateUtc="2025-06-23T13:47:00Z">
        <w:r w:rsidR="001A01B1" w:rsidRPr="00B34224" w:rsidDel="0043525F">
          <w:rPr>
            <w:rFonts w:ascii="Times New Roman" w:hAnsi="Times New Roman" w:cs="Times New Roman"/>
            <w:sz w:val="24"/>
            <w:szCs w:val="24"/>
          </w:rPr>
          <w:delText>”</w:delText>
        </w:r>
        <w:r w:rsidR="002F4B1E" w:rsidDel="0043525F">
          <w:rPr>
            <w:rFonts w:ascii="Times New Roman" w:hAnsi="Times New Roman" w:cs="Times New Roman"/>
            <w:sz w:val="24"/>
            <w:szCs w:val="24"/>
          </w:rPr>
          <w:delText xml:space="preserve"> </w:delText>
        </w:r>
      </w:del>
      <w:ins w:id="110" w:author="Perry, Kayla" w:date="2025-06-23T09:47:00Z" w16du:dateUtc="2025-06-23T13:47:00Z">
        <w:r w:rsidR="0043525F">
          <w:rPr>
            <w:rFonts w:ascii="Times New Roman" w:hAnsi="Times New Roman" w:cs="Times New Roman"/>
            <w:sz w:val="24"/>
            <w:szCs w:val="24"/>
          </w:rPr>
          <w:t xml:space="preserve">‘ </w:t>
        </w:r>
      </w:ins>
      <w:r w:rsidR="00804728">
        <w:rPr>
          <w:rFonts w:ascii="Times New Roman" w:hAnsi="Times New Roman" w:cs="Times New Roman"/>
          <w:sz w:val="24"/>
          <w:szCs w:val="24"/>
        </w:rPr>
        <w:fldChar w:fldCharType="begin"/>
      </w:r>
      <w:r w:rsidR="00804728">
        <w:rPr>
          <w:rFonts w:ascii="Times New Roman" w:hAnsi="Times New Roman" w:cs="Times New Roman"/>
          <w:sz w:val="24"/>
          <w:szCs w:val="24"/>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Pr>
          <w:rFonts w:ascii="Times New Roman" w:hAnsi="Times New Roman" w:cs="Times New Roman"/>
          <w:sz w:val="24"/>
          <w:szCs w:val="24"/>
        </w:rPr>
        <w:fldChar w:fldCharType="separate"/>
      </w:r>
      <w:r w:rsidR="00B83EC9" w:rsidRPr="00B83EC9">
        <w:rPr>
          <w:rFonts w:ascii="Times New Roman" w:hAnsi="Times New Roman" w:cs="Times New Roman"/>
          <w:sz w:val="24"/>
        </w:rPr>
        <w:t>(Fox and Weisberg 2019)</w:t>
      </w:r>
      <w:r w:rsidR="00804728">
        <w:rPr>
          <w:rFonts w:ascii="Times New Roman" w:hAnsi="Times New Roman" w:cs="Times New Roman"/>
          <w:sz w:val="24"/>
          <w:szCs w:val="24"/>
        </w:rPr>
        <w:fldChar w:fldCharType="end"/>
      </w:r>
      <w:r w:rsidR="00804728">
        <w:rPr>
          <w:rFonts w:ascii="Times New Roman" w:hAnsi="Times New Roman" w:cs="Times New Roman"/>
          <w:sz w:val="24"/>
          <w:szCs w:val="24"/>
        </w:rPr>
        <w:t xml:space="preserve"> </w:t>
      </w:r>
      <w:r w:rsidR="002F4B1E">
        <w:rPr>
          <w:rFonts w:ascii="Times New Roman" w:hAnsi="Times New Roman" w:cs="Times New Roman"/>
          <w:sz w:val="24"/>
          <w:szCs w:val="24"/>
        </w:rPr>
        <w:t>was used</w:t>
      </w:r>
      <w:r w:rsidR="001A01B1" w:rsidRPr="00B34224">
        <w:rPr>
          <w:rFonts w:ascii="Times New Roman" w:hAnsi="Times New Roman" w:cs="Times New Roman"/>
          <w:sz w:val="24"/>
          <w:szCs w:val="24"/>
        </w:rPr>
        <w:t xml:space="preserve"> to test for differences in the response variables among hydrological classes</w:t>
      </w:r>
      <w:r w:rsidR="002F4B1E">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w:t>
      </w:r>
      <w:proofErr w:type="spellStart"/>
      <w:r w:rsidR="00921F51" w:rsidRPr="00B34224">
        <w:rPr>
          <w:rFonts w:ascii="Times New Roman" w:hAnsi="Times New Roman" w:cs="Times New Roman"/>
          <w:sz w:val="24"/>
          <w:szCs w:val="24"/>
        </w:rPr>
        <w:t>emmeans</w:t>
      </w:r>
      <w:proofErr w:type="spellEnd"/>
      <w:r w:rsidR="0009065F">
        <w:rPr>
          <w:rFonts w:ascii="Times New Roman" w:hAnsi="Times New Roman" w:cs="Times New Roman"/>
          <w:sz w:val="24"/>
          <w:szCs w:val="24"/>
        </w:rPr>
        <w:t>’</w:t>
      </w:r>
      <w:r w:rsidR="00E94FE5">
        <w:rPr>
          <w:rFonts w:ascii="Times New Roman" w:hAnsi="Times New Roman" w:cs="Times New Roman"/>
          <w:sz w:val="24"/>
          <w:szCs w:val="24"/>
        </w:rPr>
        <w:t xml:space="preserve"> </w:t>
      </w:r>
      <w:r w:rsidR="00E94FE5">
        <w:rPr>
          <w:rFonts w:ascii="Times New Roman" w:hAnsi="Times New Roman" w:cs="Times New Roman"/>
          <w:sz w:val="24"/>
          <w:szCs w:val="24"/>
        </w:rPr>
        <w:fldChar w:fldCharType="begin"/>
      </w:r>
      <w:r w:rsidR="00E94FE5">
        <w:rPr>
          <w:rFonts w:ascii="Times New Roman" w:hAnsi="Times New Roman" w:cs="Times New Roman"/>
          <w:sz w:val="24"/>
          <w:szCs w:val="24"/>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Pr>
          <w:rFonts w:ascii="Times New Roman" w:hAnsi="Times New Roman" w:cs="Times New Roman"/>
          <w:sz w:val="24"/>
          <w:szCs w:val="24"/>
        </w:rPr>
        <w:fldChar w:fldCharType="separate"/>
      </w:r>
      <w:r w:rsidR="00B83EC9" w:rsidRPr="00B83EC9">
        <w:rPr>
          <w:rFonts w:ascii="Times New Roman" w:hAnsi="Times New Roman" w:cs="Times New Roman"/>
          <w:sz w:val="24"/>
        </w:rPr>
        <w:t>(Lenth 2024)</w:t>
      </w:r>
      <w:r w:rsidR="00E94FE5">
        <w:rPr>
          <w:rFonts w:ascii="Times New Roman" w:hAnsi="Times New Roman" w:cs="Times New Roman"/>
          <w:sz w:val="24"/>
          <w:szCs w:val="24"/>
        </w:rPr>
        <w:fldChar w:fldCharType="end"/>
      </w:r>
      <w:r w:rsidR="001A01B1" w:rsidRPr="00B34224">
        <w:rPr>
          <w:rFonts w:ascii="Times New Roman" w:hAnsi="Times New Roman" w:cs="Times New Roman"/>
          <w:sz w:val="24"/>
          <w:szCs w:val="24"/>
        </w:rPr>
        <w:t>.</w:t>
      </w:r>
    </w:p>
    <w:p w14:paraId="6BF22A86" w14:textId="77777777" w:rsidR="00B34224" w:rsidRPr="00B34224" w:rsidRDefault="00B34224" w:rsidP="00B34224">
      <w:pPr>
        <w:rPr>
          <w:rFonts w:ascii="Times New Roman" w:hAnsi="Times New Roman" w:cs="Times New Roman"/>
          <w:sz w:val="24"/>
          <w:szCs w:val="24"/>
        </w:rPr>
      </w:pPr>
    </w:p>
    <w:p w14:paraId="7B26ABEB" w14:textId="20A22E29"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t xml:space="preserve">To </w:t>
      </w:r>
      <w:r w:rsidR="00014A35">
        <w:rPr>
          <w:rFonts w:ascii="Times New Roman" w:hAnsi="Times New Roman" w:cs="Times New Roman"/>
          <w:sz w:val="24"/>
          <w:szCs w:val="24"/>
        </w:rPr>
        <w:t xml:space="preserve">assess differences in the percentage cover of ash seedlings </w:t>
      </w:r>
      <w:ins w:id="111" w:author="Perry, Kayla" w:date="2025-06-23T09:48:00Z" w16du:dateUtc="2025-06-23T13:48:00Z">
        <w:r w:rsidR="00F33354">
          <w:rPr>
            <w:rFonts w:ascii="Times New Roman" w:hAnsi="Times New Roman" w:cs="Times New Roman"/>
            <w:sz w:val="24"/>
            <w:szCs w:val="24"/>
          </w:rPr>
          <w:t>among</w:t>
        </w:r>
      </w:ins>
      <w:del w:id="112" w:author="Perry, Kayla" w:date="2025-06-23T09:48:00Z" w16du:dateUtc="2025-06-23T13:48:00Z">
        <w:r w:rsidR="00014A35" w:rsidDel="00F33354">
          <w:rPr>
            <w:rFonts w:ascii="Times New Roman" w:hAnsi="Times New Roman" w:cs="Times New Roman"/>
            <w:sz w:val="24"/>
            <w:szCs w:val="24"/>
          </w:rPr>
          <w:delText>along</w:delText>
        </w:r>
      </w:del>
      <w:r w:rsidR="00014A35">
        <w:rPr>
          <w:rFonts w:ascii="Times New Roman" w:hAnsi="Times New Roman" w:cs="Times New Roman"/>
          <w:sz w:val="24"/>
          <w:szCs w:val="24"/>
        </w:rPr>
        <w:t xml:space="preserve"> </w:t>
      </w:r>
      <w:r w:rsidR="002B0986">
        <w:rPr>
          <w:rFonts w:ascii="Times New Roman" w:hAnsi="Times New Roman" w:cs="Times New Roman"/>
          <w:sz w:val="24"/>
          <w:szCs w:val="24"/>
        </w:rPr>
        <w:t xml:space="preserve">hydrological classes, </w:t>
      </w:r>
      <w:r w:rsidR="006052E1">
        <w:rPr>
          <w:rFonts w:ascii="Times New Roman" w:hAnsi="Times New Roman" w:cs="Times New Roman"/>
          <w:sz w:val="24"/>
          <w:szCs w:val="24"/>
        </w:rPr>
        <w:t xml:space="preserve">the mean </w:t>
      </w:r>
      <w:r w:rsidR="006052E1" w:rsidRPr="00B34224">
        <w:rPr>
          <w:rFonts w:ascii="Times New Roman" w:hAnsi="Times New Roman" w:cs="Times New Roman"/>
          <w:sz w:val="24"/>
          <w:szCs w:val="24"/>
        </w:rPr>
        <w:t xml:space="preserve">percentage cover of ash seedlings </w:t>
      </w:r>
      <w:r w:rsidR="006052E1">
        <w:rPr>
          <w:rFonts w:ascii="Times New Roman" w:hAnsi="Times New Roman" w:cs="Times New Roman"/>
          <w:sz w:val="24"/>
          <w:szCs w:val="24"/>
        </w:rPr>
        <w:t>was calculated by averaging values across the 12 microplots in a transect</w:t>
      </w:r>
      <w:r w:rsidR="00A91628">
        <w:rPr>
          <w:rFonts w:ascii="Times New Roman" w:hAnsi="Times New Roman" w:cs="Times New Roman"/>
          <w:sz w:val="24"/>
          <w:szCs w:val="24"/>
        </w:rPr>
        <w:t xml:space="preserve"> (i.e., four microplots per plot </w:t>
      </w:r>
      <w:r w:rsidR="001E0257">
        <w:rPr>
          <w:rFonts w:ascii="Times New Roman" w:hAnsi="Times New Roman" w:cs="Times New Roman"/>
          <w:sz w:val="24"/>
          <w:szCs w:val="24"/>
        </w:rPr>
        <w:t>*</w:t>
      </w:r>
      <w:r w:rsidR="00A91628">
        <w:rPr>
          <w:rFonts w:ascii="Times New Roman" w:hAnsi="Times New Roman" w:cs="Times New Roman"/>
          <w:sz w:val="24"/>
          <w:szCs w:val="24"/>
        </w:rPr>
        <w:t xml:space="preserve"> three plots). </w:t>
      </w:r>
      <w:r w:rsidR="000A5F2B">
        <w:rPr>
          <w:rFonts w:ascii="Times New Roman" w:hAnsi="Times New Roman" w:cs="Times New Roman"/>
          <w:sz w:val="24"/>
          <w:szCs w:val="24"/>
        </w:rPr>
        <w:t xml:space="preserve">Due to issues with homoscedasticity of residuals, </w:t>
      </w:r>
      <w:r w:rsidR="000A5F2B" w:rsidRPr="00B34224">
        <w:rPr>
          <w:rFonts w:ascii="Times New Roman" w:hAnsi="Times New Roman" w:cs="Times New Roman"/>
          <w:sz w:val="24"/>
          <w:szCs w:val="24"/>
        </w:rPr>
        <w:t>we transformed the response variable using the formula y’ = ln(y + 1), where y is the mean percentage cover.</w:t>
      </w:r>
      <w:r w:rsidR="000A5F2B">
        <w:rPr>
          <w:rFonts w:ascii="Times New Roman" w:hAnsi="Times New Roman" w:cs="Times New Roman"/>
          <w:sz w:val="24"/>
          <w:szCs w:val="24"/>
        </w:rPr>
        <w:t xml:space="preserve"> </w:t>
      </w:r>
      <w:r w:rsidRPr="00B34224">
        <w:rPr>
          <w:rFonts w:ascii="Times New Roman" w:hAnsi="Times New Roman" w:cs="Times New Roman"/>
          <w:sz w:val="24"/>
          <w:szCs w:val="24"/>
        </w:rPr>
        <w:t>We</w:t>
      </w:r>
      <w:r w:rsidR="004A47A2">
        <w:rPr>
          <w:rFonts w:ascii="Times New Roman" w:hAnsi="Times New Roman" w:cs="Times New Roman"/>
          <w:sz w:val="24"/>
          <w:szCs w:val="24"/>
        </w:rPr>
        <w:t xml:space="preserve"> developed </w:t>
      </w:r>
      <w:r w:rsidRPr="00B34224">
        <w:rPr>
          <w:rFonts w:ascii="Times New Roman" w:hAnsi="Times New Roman" w:cs="Times New Roman"/>
          <w:sz w:val="24"/>
          <w:szCs w:val="24"/>
        </w:rPr>
        <w:t>a</w:t>
      </w:r>
      <w:r w:rsidR="004A47A2">
        <w:rPr>
          <w:rFonts w:ascii="Times New Roman" w:hAnsi="Times New Roman" w:cs="Times New Roman"/>
          <w:sz w:val="24"/>
          <w:szCs w:val="24"/>
        </w:rPr>
        <w:t xml:space="preserve"> </w:t>
      </w:r>
      <w:r w:rsidRPr="00B34224">
        <w:rPr>
          <w:rFonts w:ascii="Times New Roman" w:hAnsi="Times New Roman" w:cs="Times New Roman"/>
          <w:sz w:val="24"/>
          <w:szCs w:val="24"/>
        </w:rPr>
        <w:t xml:space="preserve">linear mixed-effects model </w:t>
      </w:r>
      <w:r w:rsidR="007C072D">
        <w:rPr>
          <w:rFonts w:ascii="Times New Roman" w:hAnsi="Times New Roman" w:cs="Times New Roman"/>
          <w:sz w:val="24"/>
          <w:szCs w:val="24"/>
        </w:rPr>
        <w:t xml:space="preserve">using the R package </w:t>
      </w:r>
      <w:r w:rsidR="00F509FF">
        <w:rPr>
          <w:rFonts w:ascii="Times New Roman" w:hAnsi="Times New Roman" w:cs="Times New Roman"/>
          <w:sz w:val="24"/>
          <w:szCs w:val="24"/>
        </w:rPr>
        <w:t>‘lme4’</w:t>
      </w:r>
      <w:r w:rsidR="007C072D">
        <w:rPr>
          <w:rFonts w:ascii="Times New Roman" w:hAnsi="Times New Roman" w:cs="Times New Roman"/>
          <w:sz w:val="24"/>
          <w:szCs w:val="24"/>
        </w:rPr>
        <w:t xml:space="preserve"> </w:t>
      </w:r>
      <w:ins w:id="113" w:author="Perry, Kayla" w:date="2025-06-23T09:49:00Z" w16du:dateUtc="2025-06-23T13:49:00Z">
        <w:r w:rsidR="00000EC2">
          <w:rPr>
            <w:rFonts w:ascii="Times New Roman" w:hAnsi="Times New Roman" w:cs="Times New Roman"/>
            <w:sz w:val="24"/>
            <w:szCs w:val="24"/>
          </w:rPr>
          <w:fldChar w:fldCharType="begin"/>
        </w:r>
        <w:r w:rsidR="00000EC2">
          <w:rPr>
            <w:rFonts w:ascii="Times New Roman" w:hAnsi="Times New Roman" w:cs="Times New Roman"/>
            <w:sz w:val="24"/>
            <w:szCs w:val="24"/>
          </w:rPr>
          <w:instrText xml:space="preserve"> ADDIN ZOTERO_ITEM CSL_CITATION {"citationID":"FCzz9F5D","properties":{"formattedCitation":"(Bates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(Bates et al. 2015)</w:t>
        </w:r>
        <w:r w:rsidR="00000EC2">
          <w:rPr>
            <w:rFonts w:ascii="Times New Roman" w:hAnsi="Times New Roman" w:cs="Times New Roman"/>
            <w:sz w:val="24"/>
            <w:szCs w:val="24"/>
          </w:rPr>
          <w:fldChar w:fldCharType="end"/>
        </w:r>
        <w:r w:rsidR="00000EC2">
          <w:rPr>
            <w:rFonts w:ascii="Times New Roman" w:hAnsi="Times New Roman" w:cs="Times New Roman"/>
            <w:sz w:val="24"/>
            <w:szCs w:val="24"/>
          </w:rPr>
          <w:t xml:space="preserve"> </w:t>
        </w:r>
      </w:ins>
      <w:r w:rsidR="00ED6CCB">
        <w:rPr>
          <w:rFonts w:ascii="Times New Roman" w:hAnsi="Times New Roman" w:cs="Times New Roman"/>
          <w:sz w:val="24"/>
          <w:szCs w:val="24"/>
        </w:rPr>
        <w:t>with the transformed mean percentage cover of ash seedlings as the response variable, h</w:t>
      </w:r>
      <w:r w:rsidR="00ED6CCB" w:rsidRPr="00B34224">
        <w:rPr>
          <w:rFonts w:ascii="Times New Roman" w:hAnsi="Times New Roman" w:cs="Times New Roman"/>
          <w:sz w:val="24"/>
          <w:szCs w:val="24"/>
        </w:rPr>
        <w:t>ydrological class (xeric, mesic, or hydric) as the fixed effect</w:t>
      </w:r>
      <w:r w:rsidR="0083586A">
        <w:rPr>
          <w:rFonts w:ascii="Times New Roman" w:hAnsi="Times New Roman" w:cs="Times New Roman"/>
          <w:sz w:val="24"/>
          <w:szCs w:val="24"/>
        </w:rPr>
        <w:t xml:space="preserve"> predictor,</w:t>
      </w:r>
      <w:r w:rsidR="00ED6CCB" w:rsidRPr="00B34224">
        <w:rPr>
          <w:rFonts w:ascii="Times New Roman" w:hAnsi="Times New Roman" w:cs="Times New Roman"/>
          <w:sz w:val="24"/>
          <w:szCs w:val="24"/>
        </w:rPr>
        <w:t xml:space="preserve"> and </w:t>
      </w:r>
      <w:del w:id="114" w:author="Perry, Kayla" w:date="2025-06-23T09:49:00Z" w16du:dateUtc="2025-06-23T13:49:00Z">
        <w:r w:rsidR="00ED6CCB" w:rsidRPr="00B34224" w:rsidDel="00505350">
          <w:rPr>
            <w:rFonts w:ascii="Times New Roman" w:hAnsi="Times New Roman" w:cs="Times New Roman"/>
            <w:sz w:val="24"/>
            <w:szCs w:val="24"/>
          </w:rPr>
          <w:delText xml:space="preserve">Park </w:delText>
        </w:r>
      </w:del>
      <w:ins w:id="115" w:author="Perry, Kayla" w:date="2025-06-23T09:49:00Z" w16du:dateUtc="2025-06-23T13:49:00Z">
        <w:r w:rsidR="00505350">
          <w:rPr>
            <w:rFonts w:ascii="Times New Roman" w:hAnsi="Times New Roman" w:cs="Times New Roman"/>
            <w:sz w:val="24"/>
            <w:szCs w:val="24"/>
          </w:rPr>
          <w:t>p</w:t>
        </w:r>
        <w:r w:rsidR="00505350" w:rsidRPr="00B34224">
          <w:rPr>
            <w:rFonts w:ascii="Times New Roman" w:hAnsi="Times New Roman" w:cs="Times New Roman"/>
            <w:sz w:val="24"/>
            <w:szCs w:val="24"/>
          </w:rPr>
          <w:t xml:space="preserve">ark </w:t>
        </w:r>
      </w:ins>
      <w:r w:rsidR="00ED6CCB" w:rsidRPr="00B34224">
        <w:rPr>
          <w:rFonts w:ascii="Times New Roman" w:hAnsi="Times New Roman" w:cs="Times New Roman"/>
          <w:sz w:val="24"/>
          <w:szCs w:val="24"/>
        </w:rPr>
        <w:t>as random intercepts</w:t>
      </w:r>
      <w:r w:rsidR="0083586A">
        <w:rPr>
          <w:rFonts w:ascii="Times New Roman" w:hAnsi="Times New Roman" w:cs="Times New Roman"/>
          <w:sz w:val="24"/>
          <w:szCs w:val="24"/>
        </w:rPr>
        <w:t xml:space="preserve">. </w:t>
      </w:r>
      <w:r w:rsidR="00921F51">
        <w:rPr>
          <w:rFonts w:ascii="Times New Roman" w:hAnsi="Times New Roman" w:cs="Times New Roman"/>
          <w:sz w:val="24"/>
          <w:szCs w:val="24"/>
        </w:rPr>
        <w:t xml:space="preserve"> The Anova function in the </w:t>
      </w:r>
      <w:r w:rsidR="00921F51" w:rsidRPr="00B34224">
        <w:rPr>
          <w:rFonts w:ascii="Times New Roman" w:hAnsi="Times New Roman" w:cs="Times New Roman"/>
          <w:sz w:val="24"/>
          <w:szCs w:val="24"/>
        </w:rPr>
        <w:t xml:space="preserve">R package </w:t>
      </w:r>
      <w:r w:rsidR="005A32B7">
        <w:rPr>
          <w:rFonts w:ascii="Times New Roman" w:hAnsi="Times New Roman" w:cs="Times New Roman"/>
          <w:sz w:val="24"/>
          <w:szCs w:val="24"/>
        </w:rPr>
        <w:t>‘</w:t>
      </w:r>
      <w:r w:rsidR="00921F51" w:rsidRPr="00B34224">
        <w:rPr>
          <w:rFonts w:ascii="Times New Roman" w:hAnsi="Times New Roman" w:cs="Times New Roman"/>
          <w:sz w:val="24"/>
          <w:szCs w:val="24"/>
        </w:rPr>
        <w:t>car</w:t>
      </w:r>
      <w:r w:rsidR="005A32B7">
        <w:rPr>
          <w:rFonts w:ascii="Times New Roman" w:hAnsi="Times New Roman" w:cs="Times New Roman"/>
          <w:sz w:val="24"/>
          <w:szCs w:val="24"/>
        </w:rPr>
        <w:t>’</w:t>
      </w:r>
      <w:r w:rsidR="00921F51">
        <w:rPr>
          <w:rFonts w:ascii="Times New Roman" w:hAnsi="Times New Roman" w:cs="Times New Roman"/>
          <w:sz w:val="24"/>
          <w:szCs w:val="24"/>
        </w:rPr>
        <w:t xml:space="preserve"> </w:t>
      </w:r>
      <w:ins w:id="116" w:author="Perry, Kayla" w:date="2025-06-23T09:50:00Z" w16du:dateUtc="2025-06-23T13:50:00Z">
        <w:r w:rsidR="00000EC2">
          <w:rPr>
            <w:rFonts w:ascii="Times New Roman" w:hAnsi="Times New Roman" w:cs="Times New Roman"/>
            <w:sz w:val="24"/>
            <w:szCs w:val="24"/>
          </w:rPr>
          <w:fldChar w:fldCharType="begin"/>
        </w:r>
        <w:r w:rsidR="00000EC2">
          <w:rPr>
            <w:rFonts w:ascii="Times New Roman" w:hAnsi="Times New Roman" w:cs="Times New Roman"/>
            <w:sz w:val="24"/>
            <w:szCs w:val="24"/>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(Fox and Weisberg 2019)</w:t>
        </w:r>
        <w:r w:rsidR="00000EC2">
          <w:rPr>
            <w:rFonts w:ascii="Times New Roman" w:hAnsi="Times New Roman" w:cs="Times New Roman"/>
            <w:sz w:val="24"/>
            <w:szCs w:val="24"/>
          </w:rPr>
          <w:fldChar w:fldCharType="end"/>
        </w:r>
        <w:r w:rsidR="00000EC2">
          <w:rPr>
            <w:rFonts w:ascii="Times New Roman" w:hAnsi="Times New Roman" w:cs="Times New Roman"/>
            <w:sz w:val="24"/>
            <w:szCs w:val="24"/>
          </w:rPr>
          <w:t xml:space="preserve"> </w:t>
        </w:r>
      </w:ins>
      <w:r w:rsidR="00921F51">
        <w:rPr>
          <w:rFonts w:ascii="Times New Roman" w:hAnsi="Times New Roman" w:cs="Times New Roman"/>
          <w:sz w:val="24"/>
          <w:szCs w:val="24"/>
        </w:rPr>
        <w:t>was used</w:t>
      </w:r>
      <w:r w:rsidR="00921F51" w:rsidRPr="00B34224">
        <w:rPr>
          <w:rFonts w:ascii="Times New Roman" w:hAnsi="Times New Roman" w:cs="Times New Roman"/>
          <w:sz w:val="24"/>
          <w:szCs w:val="24"/>
        </w:rPr>
        <w:t xml:space="preserve"> to test for differences in the</w:t>
      </w:r>
      <w:r w:rsidR="00921F51">
        <w:rPr>
          <w:rFonts w:ascii="Times New Roman" w:hAnsi="Times New Roman" w:cs="Times New Roman"/>
          <w:sz w:val="24"/>
          <w:szCs w:val="24"/>
        </w:rPr>
        <w:t xml:space="preserve"> percentage cover of ash seedlings</w:t>
      </w:r>
      <w:r w:rsidR="00921F51" w:rsidRPr="00B34224">
        <w:rPr>
          <w:rFonts w:ascii="Times New Roman" w:hAnsi="Times New Roman" w:cs="Times New Roman"/>
          <w:sz w:val="24"/>
          <w:szCs w:val="24"/>
        </w:rPr>
        <w:t xml:space="preserve"> among hydrological classes</w:t>
      </w:r>
      <w:r w:rsidR="00921F51">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w:t>
      </w:r>
      <w:proofErr w:type="spellStart"/>
      <w:r w:rsidR="00921F51" w:rsidRPr="00B34224">
        <w:rPr>
          <w:rFonts w:ascii="Times New Roman" w:hAnsi="Times New Roman" w:cs="Times New Roman"/>
          <w:sz w:val="24"/>
          <w:szCs w:val="24"/>
        </w:rPr>
        <w:t>emmeans</w:t>
      </w:r>
      <w:proofErr w:type="spellEnd"/>
      <w:r w:rsidR="00921F51" w:rsidRPr="00B34224">
        <w:rPr>
          <w:rFonts w:ascii="Times New Roman" w:hAnsi="Times New Roman" w:cs="Times New Roman"/>
          <w:sz w:val="24"/>
          <w:szCs w:val="24"/>
        </w:rPr>
        <w:t>’</w:t>
      </w:r>
      <w:ins w:id="117" w:author="Perry, Kayla" w:date="2025-06-23T09:50:00Z" w16du:dateUtc="2025-06-23T13:50:00Z">
        <w:r w:rsidR="00000EC2">
          <w:rPr>
            <w:rFonts w:ascii="Times New Roman" w:hAnsi="Times New Roman" w:cs="Times New Roman"/>
            <w:sz w:val="24"/>
            <w:szCs w:val="24"/>
          </w:rPr>
          <w:t xml:space="preserve"> </w:t>
        </w:r>
        <w:r w:rsidR="00000EC2">
          <w:rPr>
            <w:rFonts w:ascii="Times New Roman" w:hAnsi="Times New Roman" w:cs="Times New Roman"/>
            <w:sz w:val="24"/>
            <w:szCs w:val="24"/>
          </w:rPr>
          <w:fldChar w:fldCharType="begin"/>
        </w:r>
        <w:r w:rsidR="00000EC2">
          <w:rPr>
            <w:rFonts w:ascii="Times New Roman" w:hAnsi="Times New Roman" w:cs="Times New Roman"/>
            <w:sz w:val="24"/>
            <w:szCs w:val="24"/>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000EC2">
          <w:rPr>
            <w:rFonts w:ascii="Times New Roman" w:hAnsi="Times New Roman" w:cs="Times New Roman"/>
            <w:sz w:val="24"/>
            <w:szCs w:val="24"/>
          </w:rPr>
          <w:fldChar w:fldCharType="separate"/>
        </w:r>
        <w:r w:rsidR="00000EC2" w:rsidRPr="00B83EC9">
          <w:rPr>
            <w:rFonts w:ascii="Times New Roman" w:hAnsi="Times New Roman" w:cs="Times New Roman"/>
            <w:sz w:val="24"/>
          </w:rPr>
          <w:t>(Lenth 2024)</w:t>
        </w:r>
        <w:r w:rsidR="00000EC2">
          <w:rPr>
            <w:rFonts w:ascii="Times New Roman" w:hAnsi="Times New Roman" w:cs="Times New Roman"/>
            <w:sz w:val="24"/>
            <w:szCs w:val="24"/>
          </w:rPr>
          <w:fldChar w:fldCharType="end"/>
        </w:r>
      </w:ins>
      <w:r w:rsidR="00921F51" w:rsidRPr="00B34224">
        <w:rPr>
          <w:rFonts w:ascii="Times New Roman" w:hAnsi="Times New Roman" w:cs="Times New Roman"/>
          <w:sz w:val="24"/>
          <w:szCs w:val="24"/>
        </w:rPr>
        <w:t>.</w:t>
      </w:r>
    </w:p>
    <w:p w14:paraId="57DE5F2E" w14:textId="77777777" w:rsidR="00CB0F11" w:rsidRDefault="00CB0F11">
      <w:pPr>
        <w:rPr>
          <w:rFonts w:ascii="Times New Roman" w:hAnsi="Times New Roman" w:cs="Times New Roman"/>
          <w:sz w:val="24"/>
          <w:szCs w:val="24"/>
          <w:u w:val="single"/>
        </w:rPr>
      </w:pPr>
    </w:p>
    <w:p w14:paraId="530B5234" w14:textId="683EF85B" w:rsidR="00215066" w:rsidRDefault="00BD4F26" w:rsidP="00262184">
      <w:pPr>
        <w:rPr>
          <w:rFonts w:ascii="Times New Roman" w:hAnsi="Times New Roman" w:cs="Times New Roman"/>
          <w:sz w:val="24"/>
          <w:szCs w:val="24"/>
        </w:rPr>
      </w:pPr>
      <w:r>
        <w:rPr>
          <w:rFonts w:ascii="Times New Roman" w:hAnsi="Times New Roman" w:cs="Times New Roman"/>
          <w:sz w:val="24"/>
          <w:szCs w:val="24"/>
        </w:rPr>
        <w:t>We hypothesized th</w:t>
      </w:r>
      <w:r w:rsidR="00262184" w:rsidRPr="00262184">
        <w:rPr>
          <w:rFonts w:ascii="Times New Roman" w:hAnsi="Times New Roman" w:cs="Times New Roman"/>
          <w:sz w:val="24"/>
          <w:szCs w:val="24"/>
        </w:rPr>
        <w:t xml:space="preserve">at </w:t>
      </w:r>
      <w:proofErr w:type="gramStart"/>
      <w:r w:rsidR="00262184" w:rsidRPr="00262184">
        <w:rPr>
          <w:rFonts w:ascii="Times New Roman" w:hAnsi="Times New Roman" w:cs="Times New Roman"/>
          <w:sz w:val="24"/>
          <w:szCs w:val="24"/>
        </w:rPr>
        <w:t>ash</w:t>
      </w:r>
      <w:proofErr w:type="gramEnd"/>
      <w:r w:rsidR="00262184" w:rsidRPr="00262184">
        <w:rPr>
          <w:rFonts w:ascii="Times New Roman" w:hAnsi="Times New Roman" w:cs="Times New Roman"/>
          <w:sz w:val="24"/>
          <w:szCs w:val="24"/>
        </w:rPr>
        <w:t xml:space="preserve"> tree diameter </w:t>
      </w:r>
      <w:r>
        <w:rPr>
          <w:rFonts w:ascii="Times New Roman" w:hAnsi="Times New Roman" w:cs="Times New Roman"/>
          <w:sz w:val="24"/>
          <w:szCs w:val="24"/>
        </w:rPr>
        <w:t>would be</w:t>
      </w:r>
      <w:r w:rsidR="00262184" w:rsidRPr="00262184">
        <w:rPr>
          <w:rFonts w:ascii="Times New Roman" w:hAnsi="Times New Roman" w:cs="Times New Roman"/>
          <w:sz w:val="24"/>
          <w:szCs w:val="24"/>
        </w:rPr>
        <w:t xml:space="preserve"> positively correlated with signs and symptoms of EAB attack</w:t>
      </w:r>
      <w:r>
        <w:rPr>
          <w:rFonts w:ascii="Times New Roman" w:hAnsi="Times New Roman" w:cs="Times New Roman"/>
          <w:sz w:val="24"/>
          <w:szCs w:val="24"/>
        </w:rPr>
        <w:t xml:space="preserve">. To test this hypothesis, </w:t>
      </w:r>
      <w:r w:rsidR="00262184" w:rsidRPr="00262184">
        <w:rPr>
          <w:rFonts w:ascii="Times New Roman" w:hAnsi="Times New Roman" w:cs="Times New Roman"/>
          <w:sz w:val="24"/>
          <w:szCs w:val="24"/>
        </w:rPr>
        <w:t>we used</w:t>
      </w:r>
      <w:r w:rsidR="00BA6C99">
        <w:rPr>
          <w:rFonts w:ascii="Times New Roman" w:hAnsi="Times New Roman" w:cs="Times New Roman"/>
          <w:sz w:val="24"/>
          <w:szCs w:val="24"/>
        </w:rPr>
        <w:t xml:space="preserve"> </w:t>
      </w:r>
      <w:r w:rsidR="00262184" w:rsidRPr="00262184">
        <w:rPr>
          <w:rFonts w:ascii="Times New Roman" w:hAnsi="Times New Roman" w:cs="Times New Roman"/>
          <w:sz w:val="24"/>
          <w:szCs w:val="24"/>
        </w:rPr>
        <w:t>generalized linear mixed-effects models with</w:t>
      </w:r>
      <w:r w:rsidR="00BA6C99">
        <w:rPr>
          <w:rFonts w:ascii="Times New Roman" w:hAnsi="Times New Roman" w:cs="Times New Roman"/>
          <w:sz w:val="24"/>
          <w:szCs w:val="24"/>
        </w:rPr>
        <w:t xml:space="preserve"> binomial error structure</w:t>
      </w:r>
      <w:r w:rsidR="00A6043F">
        <w:rPr>
          <w:rFonts w:ascii="Times New Roman" w:hAnsi="Times New Roman" w:cs="Times New Roman"/>
          <w:sz w:val="24"/>
          <w:szCs w:val="24"/>
        </w:rPr>
        <w:t xml:space="preserve"> and a logit link function</w:t>
      </w:r>
      <w:r>
        <w:rPr>
          <w:rFonts w:ascii="Times New Roman" w:hAnsi="Times New Roman" w:cs="Times New Roman"/>
          <w:sz w:val="24"/>
          <w:szCs w:val="24"/>
        </w:rPr>
        <w:t xml:space="preserve">, implemented using </w:t>
      </w:r>
      <w:r w:rsidR="00645539">
        <w:rPr>
          <w:rFonts w:ascii="Times New Roman" w:hAnsi="Times New Roman" w:cs="Times New Roman"/>
          <w:sz w:val="24"/>
          <w:szCs w:val="24"/>
        </w:rPr>
        <w:t xml:space="preserve">the package </w:t>
      </w:r>
      <w:ins w:id="118" w:author="Perry, Kayla" w:date="2025-06-23T09:50:00Z" w16du:dateUtc="2025-06-23T13:50:00Z">
        <w:r w:rsidR="00D73E2F">
          <w:rPr>
            <w:rFonts w:ascii="Times New Roman" w:hAnsi="Times New Roman" w:cs="Times New Roman"/>
            <w:sz w:val="24"/>
            <w:szCs w:val="24"/>
          </w:rPr>
          <w:t xml:space="preserve">‘lme4’ </w:t>
        </w:r>
        <w:r w:rsidR="00D73E2F">
          <w:rPr>
            <w:rFonts w:ascii="Times New Roman" w:hAnsi="Times New Roman" w:cs="Times New Roman"/>
            <w:sz w:val="24"/>
            <w:szCs w:val="24"/>
          </w:rPr>
          <w:fldChar w:fldCharType="begin"/>
        </w:r>
        <w:r w:rsidR="00D73E2F">
          <w:rPr>
            <w:rFonts w:ascii="Times New Roman" w:hAnsi="Times New Roman" w:cs="Times New Roman"/>
            <w:sz w:val="24"/>
            <w:szCs w:val="24"/>
          </w:rPr>
          <w:instrText xml:space="preserve"> ADDIN ZOTERO_ITEM CSL_CITATION {"citationID":"FCzz9F5D","properties":{"formattedCitation":"(Bates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Pr>
            <w:rFonts w:ascii="Times New Roman" w:hAnsi="Times New Roman" w:cs="Times New Roman"/>
            <w:sz w:val="24"/>
            <w:szCs w:val="24"/>
          </w:rPr>
          <w:fldChar w:fldCharType="separate"/>
        </w:r>
        <w:r w:rsidR="00D73E2F" w:rsidRPr="00B83EC9">
          <w:rPr>
            <w:rFonts w:ascii="Times New Roman" w:hAnsi="Times New Roman" w:cs="Times New Roman"/>
            <w:sz w:val="24"/>
          </w:rPr>
          <w:t>(Bates et al. 2015)</w:t>
        </w:r>
        <w:r w:rsidR="00D73E2F">
          <w:rPr>
            <w:rFonts w:ascii="Times New Roman" w:hAnsi="Times New Roman" w:cs="Times New Roman"/>
            <w:sz w:val="24"/>
            <w:szCs w:val="24"/>
          </w:rPr>
          <w:fldChar w:fldCharType="end"/>
        </w:r>
      </w:ins>
      <w:del w:id="119" w:author="Perry, Kayla" w:date="2025-06-23T09:50:00Z" w16du:dateUtc="2025-06-23T13:50:00Z">
        <w:r w:rsidR="00645539" w:rsidDel="00D73E2F">
          <w:rPr>
            <w:rFonts w:ascii="Times New Roman" w:hAnsi="Times New Roman" w:cs="Times New Roman"/>
            <w:sz w:val="24"/>
            <w:szCs w:val="24"/>
          </w:rPr>
          <w:delText>“lme4”</w:delText>
        </w:r>
      </w:del>
      <w:r w:rsidR="00262184" w:rsidRPr="00262184">
        <w:rPr>
          <w:rFonts w:ascii="Times New Roman" w:hAnsi="Times New Roman" w:cs="Times New Roman"/>
          <w:sz w:val="24"/>
          <w:szCs w:val="24"/>
        </w:rPr>
        <w:t xml:space="preserve">. </w:t>
      </w:r>
      <w:commentRangeStart w:id="120"/>
      <w:r w:rsidR="001117A2">
        <w:rPr>
          <w:rFonts w:ascii="Times New Roman" w:hAnsi="Times New Roman" w:cs="Times New Roman"/>
          <w:sz w:val="24"/>
          <w:szCs w:val="24"/>
        </w:rPr>
        <w:t xml:space="preserve">Each model included a binary </w:t>
      </w:r>
      <w:r w:rsidR="0053560C">
        <w:rPr>
          <w:rFonts w:ascii="Times New Roman" w:hAnsi="Times New Roman" w:cs="Times New Roman"/>
          <w:sz w:val="24"/>
          <w:szCs w:val="24"/>
        </w:rPr>
        <w:t xml:space="preserve">response variable such as </w:t>
      </w:r>
      <w:r w:rsidR="00DB6958" w:rsidRPr="00F30018">
        <w:rPr>
          <w:rFonts w:ascii="Times New Roman" w:hAnsi="Times New Roman" w:cs="Times New Roman"/>
          <w:i/>
          <w:iCs/>
          <w:sz w:val="24"/>
          <w:szCs w:val="24"/>
        </w:rPr>
        <w:t>presence of bark splitting</w:t>
      </w:r>
      <w:r w:rsidR="00F30018">
        <w:rPr>
          <w:rFonts w:ascii="Times New Roman" w:hAnsi="Times New Roman" w:cs="Times New Roman"/>
          <w:sz w:val="24"/>
          <w:szCs w:val="24"/>
        </w:rPr>
        <w:t>.</w:t>
      </w:r>
      <w:commentRangeEnd w:id="120"/>
      <w:r w:rsidR="009A514B">
        <w:rPr>
          <w:rStyle w:val="CommentReference"/>
        </w:rPr>
        <w:commentReference w:id="120"/>
      </w:r>
      <w:r w:rsidR="00F30018">
        <w:rPr>
          <w:rFonts w:ascii="Times New Roman" w:hAnsi="Times New Roman" w:cs="Times New Roman"/>
          <w:sz w:val="24"/>
          <w:szCs w:val="24"/>
        </w:rPr>
        <w:t xml:space="preserve"> </w:t>
      </w:r>
      <w:r w:rsidR="00193B26">
        <w:rPr>
          <w:rFonts w:ascii="Times New Roman" w:hAnsi="Times New Roman" w:cs="Times New Roman"/>
          <w:sz w:val="24"/>
          <w:szCs w:val="24"/>
        </w:rPr>
        <w:t xml:space="preserve">The fixed effect predictor variable was always </w:t>
      </w:r>
      <w:proofErr w:type="gramStart"/>
      <w:r w:rsidR="00193B26">
        <w:rPr>
          <w:rFonts w:ascii="Times New Roman" w:hAnsi="Times New Roman" w:cs="Times New Roman"/>
          <w:sz w:val="24"/>
          <w:szCs w:val="24"/>
        </w:rPr>
        <w:t>tree</w:t>
      </w:r>
      <w:proofErr w:type="gramEnd"/>
      <w:r w:rsidR="00193B26">
        <w:rPr>
          <w:rFonts w:ascii="Times New Roman" w:hAnsi="Times New Roman" w:cs="Times New Roman"/>
          <w:sz w:val="24"/>
          <w:szCs w:val="24"/>
        </w:rPr>
        <w:t xml:space="preserve"> diameter at breast height (DBH).</w:t>
      </w:r>
      <w:r w:rsidR="00291804">
        <w:rPr>
          <w:rFonts w:ascii="Times New Roman" w:hAnsi="Times New Roman" w:cs="Times New Roman"/>
          <w:sz w:val="24"/>
          <w:szCs w:val="24"/>
        </w:rPr>
        <w:t xml:space="preserve"> </w:t>
      </w:r>
      <w:r w:rsidR="00262184" w:rsidRPr="00262184">
        <w:rPr>
          <w:rFonts w:ascii="Times New Roman" w:hAnsi="Times New Roman" w:cs="Times New Roman"/>
          <w:sz w:val="24"/>
          <w:szCs w:val="24"/>
        </w:rPr>
        <w:t xml:space="preserve">We included plot as a random intercept to account for non-independence of trees in a plot. </w:t>
      </w:r>
      <w:r w:rsidR="00004FD1">
        <w:rPr>
          <w:rFonts w:ascii="Times New Roman" w:hAnsi="Times New Roman" w:cs="Times New Roman"/>
          <w:sz w:val="24"/>
          <w:szCs w:val="24"/>
        </w:rPr>
        <w:t>We</w:t>
      </w:r>
      <w:r w:rsidR="003458EC">
        <w:rPr>
          <w:rFonts w:ascii="Times New Roman" w:hAnsi="Times New Roman" w:cs="Times New Roman"/>
          <w:sz w:val="24"/>
          <w:szCs w:val="24"/>
        </w:rPr>
        <w:t xml:space="preserve"> used a Z-test to</w:t>
      </w:r>
      <w:r w:rsidR="00560B9B">
        <w:rPr>
          <w:rFonts w:ascii="Times New Roman" w:hAnsi="Times New Roman" w:cs="Times New Roman"/>
          <w:sz w:val="24"/>
          <w:szCs w:val="24"/>
        </w:rPr>
        <w:t xml:space="preserve"> test</w:t>
      </w:r>
      <w:r w:rsidR="00004FD1">
        <w:rPr>
          <w:rFonts w:ascii="Times New Roman" w:hAnsi="Times New Roman" w:cs="Times New Roman"/>
          <w:sz w:val="24"/>
          <w:szCs w:val="24"/>
        </w:rPr>
        <w:t xml:space="preserve"> </w:t>
      </w:r>
      <w:r w:rsidR="003458EC">
        <w:rPr>
          <w:rFonts w:ascii="Times New Roman" w:hAnsi="Times New Roman" w:cs="Times New Roman"/>
          <w:sz w:val="24"/>
          <w:szCs w:val="24"/>
        </w:rPr>
        <w:t>the null hypothesis that the slope coefficient was equal to zero</w:t>
      </w:r>
      <w:r w:rsidR="00AA5DDD">
        <w:rPr>
          <w:rFonts w:ascii="Times New Roman" w:hAnsi="Times New Roman" w:cs="Times New Roman"/>
          <w:sz w:val="24"/>
          <w:szCs w:val="24"/>
        </w:rPr>
        <w:t xml:space="preserve">. </w:t>
      </w:r>
      <w:r w:rsidR="00560B9B">
        <w:rPr>
          <w:rFonts w:ascii="Times New Roman" w:hAnsi="Times New Roman" w:cs="Times New Roman"/>
          <w:sz w:val="24"/>
          <w:szCs w:val="24"/>
        </w:rPr>
        <w:t xml:space="preserve">For our analysis, </w:t>
      </w:r>
      <w:r w:rsidR="00BD4BB9">
        <w:rPr>
          <w:rFonts w:ascii="Times New Roman" w:hAnsi="Times New Roman" w:cs="Times New Roman"/>
          <w:sz w:val="24"/>
          <w:szCs w:val="24"/>
        </w:rPr>
        <w:t xml:space="preserve">we pooled understory </w:t>
      </w:r>
      <w:r w:rsidR="00E445B5">
        <w:rPr>
          <w:rFonts w:ascii="Times New Roman" w:hAnsi="Times New Roman" w:cs="Times New Roman"/>
          <w:sz w:val="24"/>
          <w:szCs w:val="24"/>
        </w:rPr>
        <w:t>and overstory</w:t>
      </w:r>
      <w:r w:rsidR="0033057B">
        <w:rPr>
          <w:rFonts w:ascii="Times New Roman" w:hAnsi="Times New Roman" w:cs="Times New Roman"/>
          <w:sz w:val="24"/>
          <w:szCs w:val="24"/>
        </w:rPr>
        <w:t xml:space="preserve"> ash trees</w:t>
      </w:r>
      <w:r w:rsidR="00E445B5">
        <w:rPr>
          <w:rFonts w:ascii="Times New Roman" w:hAnsi="Times New Roman" w:cs="Times New Roman"/>
          <w:sz w:val="24"/>
          <w:szCs w:val="24"/>
        </w:rPr>
        <w:t>, then</w:t>
      </w:r>
      <w:r w:rsidR="00262184" w:rsidRPr="00262184">
        <w:rPr>
          <w:rFonts w:ascii="Times New Roman" w:hAnsi="Times New Roman" w:cs="Times New Roman"/>
          <w:sz w:val="24"/>
          <w:szCs w:val="24"/>
        </w:rPr>
        <w:t xml:space="preserve"> excluded any tree belonging to a plot where less than 10 trees were found, which gave us a sample size of 274 trees. We further removed two trees which had missing </w:t>
      </w:r>
      <w:proofErr w:type="gramStart"/>
      <w:r w:rsidR="00262184" w:rsidRPr="00262184">
        <w:rPr>
          <w:rFonts w:ascii="Times New Roman" w:hAnsi="Times New Roman" w:cs="Times New Roman"/>
          <w:sz w:val="24"/>
          <w:szCs w:val="24"/>
        </w:rPr>
        <w:t>values</w:t>
      </w:r>
      <w:proofErr w:type="gramEnd"/>
      <w:r w:rsidR="00C24DE1">
        <w:rPr>
          <w:rFonts w:ascii="Times New Roman" w:hAnsi="Times New Roman" w:cs="Times New Roman"/>
          <w:sz w:val="24"/>
          <w:szCs w:val="24"/>
        </w:rPr>
        <w:t xml:space="preserve">, bringing </w:t>
      </w:r>
      <w:r w:rsidR="00262184" w:rsidRPr="00262184">
        <w:rPr>
          <w:rFonts w:ascii="Times New Roman" w:hAnsi="Times New Roman" w:cs="Times New Roman"/>
          <w:sz w:val="24"/>
          <w:szCs w:val="24"/>
        </w:rPr>
        <w:t>our sample size to 272 trees. To assess the accuracy of the models, we created binned categories of tree diameter and calculated the proportion of trees in each bin that showed the sign or symptom. We observed whether our model line passed through the proportions for each bin</w:t>
      </w:r>
      <w:r w:rsidR="00B13D05">
        <w:rPr>
          <w:rFonts w:ascii="Times New Roman" w:hAnsi="Times New Roman" w:cs="Times New Roman"/>
          <w:sz w:val="24"/>
          <w:szCs w:val="24"/>
        </w:rPr>
        <w:t xml:space="preserve">, which would indicate a good model fit. </w:t>
      </w:r>
      <w:r w:rsidR="00FE5829">
        <w:rPr>
          <w:rFonts w:ascii="Times New Roman" w:hAnsi="Times New Roman" w:cs="Times New Roman"/>
          <w:sz w:val="24"/>
          <w:szCs w:val="24"/>
        </w:rPr>
        <w:t>To</w:t>
      </w:r>
      <w:r w:rsidR="00E7441A">
        <w:rPr>
          <w:rFonts w:ascii="Times New Roman" w:hAnsi="Times New Roman" w:cs="Times New Roman"/>
          <w:sz w:val="24"/>
          <w:szCs w:val="24"/>
        </w:rPr>
        <w:t xml:space="preserve"> </w:t>
      </w:r>
      <w:r w:rsidR="00EE3D53">
        <w:rPr>
          <w:rFonts w:ascii="Times New Roman" w:hAnsi="Times New Roman" w:cs="Times New Roman"/>
          <w:sz w:val="24"/>
          <w:szCs w:val="24"/>
        </w:rPr>
        <w:t xml:space="preserve">verify that our results did not depend on the data sub-setting </w:t>
      </w:r>
      <w:proofErr w:type="gramStart"/>
      <w:r w:rsidR="00EE3D53">
        <w:rPr>
          <w:rFonts w:ascii="Times New Roman" w:hAnsi="Times New Roman" w:cs="Times New Roman"/>
          <w:sz w:val="24"/>
          <w:szCs w:val="24"/>
        </w:rPr>
        <w:t>criterion</w:t>
      </w:r>
      <w:proofErr w:type="gramEnd"/>
      <w:r w:rsidR="00E7441A">
        <w:rPr>
          <w:rFonts w:ascii="Times New Roman" w:hAnsi="Times New Roman" w:cs="Times New Roman"/>
          <w:sz w:val="24"/>
          <w:szCs w:val="24"/>
        </w:rPr>
        <w:t xml:space="preserve">, we </w:t>
      </w:r>
      <w:r w:rsidR="005B6D8C">
        <w:rPr>
          <w:rFonts w:ascii="Times New Roman" w:hAnsi="Times New Roman" w:cs="Times New Roman"/>
          <w:sz w:val="24"/>
          <w:szCs w:val="24"/>
        </w:rPr>
        <w:t xml:space="preserve">re-ran the models </w:t>
      </w:r>
      <w:r w:rsidR="0048027E">
        <w:rPr>
          <w:rFonts w:ascii="Times New Roman" w:hAnsi="Times New Roman" w:cs="Times New Roman"/>
          <w:sz w:val="24"/>
          <w:szCs w:val="24"/>
        </w:rPr>
        <w:t xml:space="preserve">after </w:t>
      </w:r>
      <w:r w:rsidR="009D7259">
        <w:rPr>
          <w:rFonts w:ascii="Times New Roman" w:hAnsi="Times New Roman" w:cs="Times New Roman"/>
          <w:sz w:val="24"/>
          <w:szCs w:val="24"/>
        </w:rPr>
        <w:t xml:space="preserve">only </w:t>
      </w:r>
      <w:r w:rsidR="005F4306">
        <w:rPr>
          <w:rFonts w:ascii="Times New Roman" w:hAnsi="Times New Roman" w:cs="Times New Roman"/>
          <w:sz w:val="24"/>
          <w:szCs w:val="24"/>
        </w:rPr>
        <w:t>excluding trees belonging to plots where less than 5 trees were found.</w:t>
      </w:r>
      <w:r w:rsidR="0092390C">
        <w:rPr>
          <w:rFonts w:ascii="Times New Roman" w:hAnsi="Times New Roman" w:cs="Times New Roman"/>
          <w:sz w:val="24"/>
          <w:szCs w:val="24"/>
        </w:rPr>
        <w:t xml:space="preserve"> </w:t>
      </w:r>
      <w:r w:rsidR="00B13D05">
        <w:rPr>
          <w:rFonts w:ascii="Times New Roman" w:hAnsi="Times New Roman" w:cs="Times New Roman"/>
          <w:sz w:val="24"/>
          <w:szCs w:val="24"/>
        </w:rPr>
        <w:t xml:space="preserve">This </w:t>
      </w:r>
      <w:r w:rsidR="003B1DAB">
        <w:rPr>
          <w:rFonts w:ascii="Times New Roman" w:hAnsi="Times New Roman" w:cs="Times New Roman"/>
          <w:sz w:val="24"/>
          <w:szCs w:val="24"/>
        </w:rPr>
        <w:t>adjusted criterion added 20 trees to the model,</w:t>
      </w:r>
      <w:r w:rsidR="007171DE">
        <w:rPr>
          <w:rFonts w:ascii="Times New Roman" w:hAnsi="Times New Roman" w:cs="Times New Roman"/>
          <w:sz w:val="24"/>
          <w:szCs w:val="24"/>
        </w:rPr>
        <w:t xml:space="preserve"> </w:t>
      </w:r>
      <w:r w:rsidR="00F45252">
        <w:rPr>
          <w:rFonts w:ascii="Times New Roman" w:hAnsi="Times New Roman" w:cs="Times New Roman"/>
          <w:sz w:val="24"/>
          <w:szCs w:val="24"/>
        </w:rPr>
        <w:t>but did not change any of the results</w:t>
      </w:r>
      <w:r w:rsidR="007171DE">
        <w:rPr>
          <w:rFonts w:ascii="Times New Roman" w:hAnsi="Times New Roman" w:cs="Times New Roman"/>
          <w:sz w:val="24"/>
          <w:szCs w:val="24"/>
        </w:rPr>
        <w:t xml:space="preserve"> (Table S4).</w:t>
      </w:r>
    </w:p>
    <w:p w14:paraId="1FC1C570" w14:textId="77777777" w:rsidR="00B23AF8" w:rsidRDefault="00B23AF8" w:rsidP="00262184">
      <w:pPr>
        <w:rPr>
          <w:rFonts w:ascii="Times New Roman" w:hAnsi="Times New Roman" w:cs="Times New Roman"/>
          <w:sz w:val="24"/>
          <w:szCs w:val="24"/>
        </w:rPr>
      </w:pPr>
    </w:p>
    <w:p w14:paraId="5AEA9AE1" w14:textId="451B4CE7" w:rsidR="008E4B78" w:rsidRPr="008E4B78" w:rsidRDefault="008E4B78" w:rsidP="00262184">
      <w:pPr>
        <w:rPr>
          <w:rFonts w:ascii="Times New Roman" w:hAnsi="Times New Roman" w:cs="Times New Roman"/>
          <w:b/>
          <w:bCs/>
          <w:sz w:val="24"/>
          <w:szCs w:val="24"/>
        </w:rPr>
      </w:pPr>
      <w:commentRangeStart w:id="121"/>
      <w:r w:rsidRPr="008E4B78">
        <w:rPr>
          <w:rFonts w:ascii="Times New Roman" w:hAnsi="Times New Roman" w:cs="Times New Roman"/>
          <w:b/>
          <w:bCs/>
          <w:sz w:val="24"/>
          <w:szCs w:val="24"/>
        </w:rPr>
        <w:t>Results:</w:t>
      </w:r>
      <w:commentRangeEnd w:id="121"/>
      <w:r w:rsidR="0094650A">
        <w:rPr>
          <w:rStyle w:val="CommentReference"/>
        </w:rPr>
        <w:commentReference w:id="121"/>
      </w:r>
    </w:p>
    <w:p w14:paraId="3EE0C654" w14:textId="77777777" w:rsidR="00262184" w:rsidRDefault="00262184">
      <w:pPr>
        <w:rPr>
          <w:rFonts w:ascii="Times New Roman" w:hAnsi="Times New Roman" w:cs="Times New Roman"/>
          <w:sz w:val="24"/>
          <w:szCs w:val="24"/>
        </w:rPr>
      </w:pPr>
    </w:p>
    <w:p w14:paraId="35FA7421" w14:textId="24D77BF8" w:rsidR="007A2EE4" w:rsidRDefault="008F0F46">
      <w:pPr>
        <w:rPr>
          <w:rFonts w:ascii="Times New Roman" w:hAnsi="Times New Roman" w:cs="Times New Roman"/>
          <w:sz w:val="24"/>
          <w:szCs w:val="24"/>
        </w:rPr>
      </w:pPr>
      <w:r>
        <w:rPr>
          <w:rFonts w:ascii="Times New Roman" w:hAnsi="Times New Roman" w:cs="Times New Roman"/>
          <w:sz w:val="24"/>
          <w:szCs w:val="24"/>
        </w:rPr>
        <w:t xml:space="preserve">In our survey of the </w:t>
      </w:r>
      <w:r w:rsidR="00390D68">
        <w:rPr>
          <w:rFonts w:ascii="Times New Roman" w:hAnsi="Times New Roman" w:cs="Times New Roman"/>
          <w:sz w:val="24"/>
          <w:szCs w:val="24"/>
        </w:rPr>
        <w:t>9</w:t>
      </w:r>
      <w:r w:rsidR="00004DE5">
        <w:rPr>
          <w:rFonts w:ascii="Times New Roman" w:hAnsi="Times New Roman" w:cs="Times New Roman"/>
          <w:sz w:val="24"/>
          <w:szCs w:val="24"/>
        </w:rPr>
        <w:t>7</w:t>
      </w:r>
      <w:r w:rsidR="00390D68">
        <w:rPr>
          <w:rFonts w:ascii="Times New Roman" w:hAnsi="Times New Roman" w:cs="Times New Roman"/>
          <w:sz w:val="24"/>
          <w:szCs w:val="24"/>
        </w:rPr>
        <w:t xml:space="preserve"> plots</w:t>
      </w:r>
      <w:r w:rsidR="00FA71CF">
        <w:rPr>
          <w:rFonts w:ascii="Times New Roman" w:hAnsi="Times New Roman" w:cs="Times New Roman"/>
          <w:sz w:val="24"/>
          <w:szCs w:val="24"/>
        </w:rPr>
        <w:t>, we found ash (</w:t>
      </w:r>
      <w:r w:rsidR="00FA71CF" w:rsidRPr="00FA71CF">
        <w:rPr>
          <w:rFonts w:ascii="Times New Roman" w:hAnsi="Times New Roman" w:cs="Times New Roman"/>
          <w:i/>
          <w:iCs/>
          <w:sz w:val="24"/>
          <w:szCs w:val="24"/>
        </w:rPr>
        <w:t>Fraxinus</w:t>
      </w:r>
      <w:r w:rsidR="00FA71CF">
        <w:rPr>
          <w:rFonts w:ascii="Times New Roman" w:hAnsi="Times New Roman" w:cs="Times New Roman"/>
          <w:sz w:val="24"/>
          <w:szCs w:val="24"/>
        </w:rPr>
        <w:t xml:space="preserve">) in </w:t>
      </w:r>
      <w:r w:rsidR="00004DE5">
        <w:rPr>
          <w:rFonts w:ascii="Times New Roman" w:hAnsi="Times New Roman" w:cs="Times New Roman"/>
          <w:sz w:val="24"/>
          <w:szCs w:val="24"/>
        </w:rPr>
        <w:t>all but 5 plots</w:t>
      </w:r>
      <w:r w:rsidR="00420834">
        <w:rPr>
          <w:rFonts w:ascii="Times New Roman" w:hAnsi="Times New Roman" w:cs="Times New Roman"/>
          <w:sz w:val="24"/>
          <w:szCs w:val="24"/>
        </w:rPr>
        <w:t>.</w:t>
      </w:r>
      <w:r w:rsidR="00F315C4">
        <w:rPr>
          <w:rFonts w:ascii="Times New Roman" w:hAnsi="Times New Roman" w:cs="Times New Roman"/>
          <w:sz w:val="24"/>
          <w:szCs w:val="24"/>
        </w:rPr>
        <w:t xml:space="preserve"> </w:t>
      </w:r>
      <w:r w:rsidR="007A2EE4">
        <w:rPr>
          <w:rFonts w:ascii="Times New Roman" w:hAnsi="Times New Roman" w:cs="Times New Roman"/>
          <w:sz w:val="24"/>
          <w:szCs w:val="24"/>
        </w:rPr>
        <w:t xml:space="preserve">We found </w:t>
      </w:r>
      <w:r w:rsidR="00CF3A55">
        <w:rPr>
          <w:rFonts w:ascii="Times New Roman" w:hAnsi="Times New Roman" w:cs="Times New Roman"/>
          <w:sz w:val="24"/>
          <w:szCs w:val="24"/>
        </w:rPr>
        <w:t xml:space="preserve">2886 </w:t>
      </w:r>
      <w:r w:rsidR="00ED3199">
        <w:rPr>
          <w:rFonts w:ascii="Times New Roman" w:hAnsi="Times New Roman" w:cs="Times New Roman"/>
          <w:sz w:val="24"/>
          <w:szCs w:val="24"/>
        </w:rPr>
        <w:t xml:space="preserve">ash seedlings, </w:t>
      </w:r>
      <w:r w:rsidR="004B2B2D">
        <w:rPr>
          <w:rFonts w:ascii="Times New Roman" w:hAnsi="Times New Roman" w:cs="Times New Roman"/>
          <w:sz w:val="24"/>
          <w:szCs w:val="24"/>
        </w:rPr>
        <w:t xml:space="preserve">994 </w:t>
      </w:r>
      <w:r w:rsidR="00ED3199">
        <w:rPr>
          <w:rFonts w:ascii="Times New Roman" w:hAnsi="Times New Roman" w:cs="Times New Roman"/>
          <w:sz w:val="24"/>
          <w:szCs w:val="24"/>
        </w:rPr>
        <w:t xml:space="preserve">ash saplings, </w:t>
      </w:r>
      <w:r w:rsidR="00861837">
        <w:rPr>
          <w:rFonts w:ascii="Times New Roman" w:hAnsi="Times New Roman" w:cs="Times New Roman"/>
          <w:sz w:val="24"/>
          <w:szCs w:val="24"/>
        </w:rPr>
        <w:t xml:space="preserve">264 living </w:t>
      </w:r>
      <w:r w:rsidR="005048B9">
        <w:rPr>
          <w:rFonts w:ascii="Times New Roman" w:hAnsi="Times New Roman" w:cs="Times New Roman"/>
          <w:sz w:val="24"/>
          <w:szCs w:val="24"/>
        </w:rPr>
        <w:t xml:space="preserve">and 49 dead </w:t>
      </w:r>
      <w:r w:rsidR="00ED3199">
        <w:rPr>
          <w:rFonts w:ascii="Times New Roman" w:hAnsi="Times New Roman" w:cs="Times New Roman"/>
          <w:sz w:val="24"/>
          <w:szCs w:val="24"/>
        </w:rPr>
        <w:t xml:space="preserve">understory </w:t>
      </w:r>
      <w:r w:rsidR="005048B9">
        <w:rPr>
          <w:rFonts w:ascii="Times New Roman" w:hAnsi="Times New Roman" w:cs="Times New Roman"/>
          <w:sz w:val="24"/>
          <w:szCs w:val="24"/>
        </w:rPr>
        <w:t xml:space="preserve">ash </w:t>
      </w:r>
      <w:r w:rsidR="00ED3199">
        <w:rPr>
          <w:rFonts w:ascii="Times New Roman" w:hAnsi="Times New Roman" w:cs="Times New Roman"/>
          <w:sz w:val="24"/>
          <w:szCs w:val="24"/>
        </w:rPr>
        <w:t>trees</w:t>
      </w:r>
      <w:r w:rsidR="00861837">
        <w:rPr>
          <w:rFonts w:ascii="Times New Roman" w:hAnsi="Times New Roman" w:cs="Times New Roman"/>
          <w:sz w:val="24"/>
          <w:szCs w:val="24"/>
        </w:rPr>
        <w:t xml:space="preserve">, </w:t>
      </w:r>
      <w:r w:rsidR="005048B9">
        <w:rPr>
          <w:rFonts w:ascii="Times New Roman" w:hAnsi="Times New Roman" w:cs="Times New Roman"/>
          <w:sz w:val="24"/>
          <w:szCs w:val="24"/>
        </w:rPr>
        <w:t>an</w:t>
      </w:r>
      <w:r w:rsidR="004042F7">
        <w:rPr>
          <w:rFonts w:ascii="Times New Roman" w:hAnsi="Times New Roman" w:cs="Times New Roman"/>
          <w:sz w:val="24"/>
          <w:szCs w:val="24"/>
        </w:rPr>
        <w:t xml:space="preserve">d 7 living and 2 dead </w:t>
      </w:r>
      <w:r w:rsidR="004042F7">
        <w:rPr>
          <w:rFonts w:ascii="Times New Roman" w:hAnsi="Times New Roman" w:cs="Times New Roman"/>
          <w:sz w:val="24"/>
          <w:szCs w:val="24"/>
        </w:rPr>
        <w:lastRenderedPageBreak/>
        <w:t>canopy ash trees</w:t>
      </w:r>
      <w:r w:rsidR="000C6EC6">
        <w:rPr>
          <w:rFonts w:ascii="Times New Roman" w:hAnsi="Times New Roman" w:cs="Times New Roman"/>
          <w:sz w:val="24"/>
          <w:szCs w:val="24"/>
        </w:rPr>
        <w:t xml:space="preserve">. Of the ash seedlings, none had cotyledons, and thus no seedlings were newly germinated in 2024. </w:t>
      </w:r>
      <w:r w:rsidR="00F375B3">
        <w:rPr>
          <w:rFonts w:ascii="Times New Roman" w:hAnsi="Times New Roman" w:cs="Times New Roman"/>
          <w:sz w:val="24"/>
          <w:szCs w:val="24"/>
        </w:rPr>
        <w:t xml:space="preserve">However, in 2024 we did find </w:t>
      </w:r>
      <w:r w:rsidR="001650C6">
        <w:rPr>
          <w:rFonts w:ascii="Times New Roman" w:hAnsi="Times New Roman" w:cs="Times New Roman"/>
          <w:sz w:val="24"/>
          <w:szCs w:val="24"/>
        </w:rPr>
        <w:t xml:space="preserve">isolated examples of </w:t>
      </w:r>
      <w:proofErr w:type="gramStart"/>
      <w:r w:rsidR="00F375B3">
        <w:rPr>
          <w:rFonts w:ascii="Times New Roman" w:hAnsi="Times New Roman" w:cs="Times New Roman"/>
          <w:sz w:val="24"/>
          <w:szCs w:val="24"/>
        </w:rPr>
        <w:t>ash</w:t>
      </w:r>
      <w:proofErr w:type="gramEnd"/>
      <w:r w:rsidR="00F375B3">
        <w:rPr>
          <w:rFonts w:ascii="Times New Roman" w:hAnsi="Times New Roman" w:cs="Times New Roman"/>
          <w:sz w:val="24"/>
          <w:szCs w:val="24"/>
        </w:rPr>
        <w:t xml:space="preserve"> </w:t>
      </w:r>
      <w:proofErr w:type="gramStart"/>
      <w:r w:rsidR="00F375B3">
        <w:rPr>
          <w:rFonts w:ascii="Times New Roman" w:hAnsi="Times New Roman" w:cs="Times New Roman"/>
          <w:sz w:val="24"/>
          <w:szCs w:val="24"/>
        </w:rPr>
        <w:t>seed</w:t>
      </w:r>
      <w:r w:rsidR="00F7371C">
        <w:rPr>
          <w:rFonts w:ascii="Times New Roman" w:hAnsi="Times New Roman" w:cs="Times New Roman"/>
          <w:sz w:val="24"/>
          <w:szCs w:val="24"/>
        </w:rPr>
        <w:t xml:space="preserve"> production</w:t>
      </w:r>
      <w:proofErr w:type="gramEnd"/>
      <w:r w:rsidR="00F7371C">
        <w:rPr>
          <w:rFonts w:ascii="Times New Roman" w:hAnsi="Times New Roman" w:cs="Times New Roman"/>
          <w:sz w:val="24"/>
          <w:szCs w:val="24"/>
        </w:rPr>
        <w:t xml:space="preserve"> </w:t>
      </w:r>
      <w:r w:rsidR="008A1BFB">
        <w:rPr>
          <w:rFonts w:ascii="Times New Roman" w:hAnsi="Times New Roman" w:cs="Times New Roman"/>
          <w:sz w:val="24"/>
          <w:szCs w:val="24"/>
        </w:rPr>
        <w:t>by</w:t>
      </w:r>
      <w:r w:rsidR="00F7371C">
        <w:rPr>
          <w:rFonts w:ascii="Times New Roman" w:hAnsi="Times New Roman" w:cs="Times New Roman"/>
          <w:sz w:val="24"/>
          <w:szCs w:val="24"/>
        </w:rPr>
        <w:t xml:space="preserve"> four trees </w:t>
      </w:r>
      <w:r w:rsidR="00FE213C">
        <w:rPr>
          <w:rFonts w:ascii="Times New Roman" w:hAnsi="Times New Roman" w:cs="Times New Roman"/>
          <w:sz w:val="24"/>
          <w:szCs w:val="24"/>
        </w:rPr>
        <w:t xml:space="preserve">in the </w:t>
      </w:r>
      <w:proofErr w:type="gramStart"/>
      <w:r w:rsidR="00FE213C">
        <w:rPr>
          <w:rFonts w:ascii="Times New Roman" w:hAnsi="Times New Roman" w:cs="Times New Roman"/>
          <w:sz w:val="24"/>
          <w:szCs w:val="24"/>
        </w:rPr>
        <w:t>vicinity</w:t>
      </w:r>
      <w:proofErr w:type="gramEnd"/>
      <w:r w:rsidR="00FE213C">
        <w:rPr>
          <w:rFonts w:ascii="Times New Roman" w:hAnsi="Times New Roman" w:cs="Times New Roman"/>
          <w:sz w:val="24"/>
          <w:szCs w:val="24"/>
        </w:rPr>
        <w:t xml:space="preserve"> our study plots. </w:t>
      </w:r>
      <w:r w:rsidR="008D55B5">
        <w:rPr>
          <w:rFonts w:ascii="Times New Roman" w:hAnsi="Times New Roman" w:cs="Times New Roman"/>
          <w:sz w:val="24"/>
          <w:szCs w:val="24"/>
        </w:rPr>
        <w:t xml:space="preserve">These trees were located at Indian Springs </w:t>
      </w:r>
      <w:proofErr w:type="spellStart"/>
      <w:r w:rsidR="008D55B5">
        <w:rPr>
          <w:rFonts w:ascii="Times New Roman" w:hAnsi="Times New Roman" w:cs="Times New Roman"/>
          <w:sz w:val="24"/>
          <w:szCs w:val="24"/>
        </w:rPr>
        <w:t>Metropark</w:t>
      </w:r>
      <w:proofErr w:type="spellEnd"/>
      <w:r w:rsidR="008D55B5">
        <w:rPr>
          <w:rFonts w:ascii="Times New Roman" w:hAnsi="Times New Roman" w:cs="Times New Roman"/>
          <w:sz w:val="24"/>
          <w:szCs w:val="24"/>
        </w:rPr>
        <w:t xml:space="preserve"> and Proud Lake Recreation Area</w:t>
      </w:r>
      <w:r w:rsidR="001650C6">
        <w:rPr>
          <w:rFonts w:ascii="Times New Roman" w:hAnsi="Times New Roman" w:cs="Times New Roman"/>
          <w:sz w:val="24"/>
          <w:szCs w:val="24"/>
        </w:rPr>
        <w:t>.</w:t>
      </w:r>
      <w:r w:rsidR="008D55B5">
        <w:rPr>
          <w:rFonts w:ascii="Times New Roman" w:hAnsi="Times New Roman" w:cs="Times New Roman"/>
          <w:sz w:val="24"/>
          <w:szCs w:val="24"/>
        </w:rPr>
        <w:t xml:space="preserve"> </w:t>
      </w:r>
      <w:r w:rsidR="001650C6">
        <w:rPr>
          <w:rFonts w:ascii="Times New Roman" w:hAnsi="Times New Roman" w:cs="Times New Roman"/>
          <w:sz w:val="24"/>
          <w:szCs w:val="24"/>
        </w:rPr>
        <w:t>T</w:t>
      </w:r>
      <w:r w:rsidR="00B10959">
        <w:rPr>
          <w:rFonts w:ascii="Times New Roman" w:hAnsi="Times New Roman" w:cs="Times New Roman"/>
          <w:sz w:val="24"/>
          <w:szCs w:val="24"/>
        </w:rPr>
        <w:t xml:space="preserve">hree out of four were black ash </w:t>
      </w:r>
      <w:r w:rsidR="001650C6">
        <w:rPr>
          <w:rFonts w:ascii="Times New Roman" w:hAnsi="Times New Roman" w:cs="Times New Roman"/>
          <w:sz w:val="24"/>
          <w:szCs w:val="24"/>
        </w:rPr>
        <w:t xml:space="preserve">in hydric plots, </w:t>
      </w:r>
      <w:r w:rsidR="00B10959">
        <w:rPr>
          <w:rFonts w:ascii="Times New Roman" w:hAnsi="Times New Roman" w:cs="Times New Roman"/>
          <w:sz w:val="24"/>
          <w:szCs w:val="24"/>
        </w:rPr>
        <w:t xml:space="preserve">and </w:t>
      </w:r>
      <w:r w:rsidR="005803E8">
        <w:rPr>
          <w:rFonts w:ascii="Times New Roman" w:hAnsi="Times New Roman" w:cs="Times New Roman"/>
          <w:sz w:val="24"/>
          <w:szCs w:val="24"/>
        </w:rPr>
        <w:t xml:space="preserve">the diameter of the three seed-producing black ash trees ranged from </w:t>
      </w:r>
      <w:r w:rsidR="001650C6">
        <w:rPr>
          <w:rFonts w:ascii="Times New Roman" w:hAnsi="Times New Roman" w:cs="Times New Roman"/>
          <w:sz w:val="24"/>
          <w:szCs w:val="24"/>
        </w:rPr>
        <w:t>6.57 cm to 11.5 cm.</w:t>
      </w:r>
      <w:r w:rsidR="00762253">
        <w:rPr>
          <w:rFonts w:ascii="Times New Roman" w:hAnsi="Times New Roman" w:cs="Times New Roman"/>
          <w:sz w:val="24"/>
          <w:szCs w:val="24"/>
        </w:rPr>
        <w:t xml:space="preserve"> </w:t>
      </w:r>
    </w:p>
    <w:p w14:paraId="6B395C3C" w14:textId="77777777" w:rsidR="007A2EE4" w:rsidRDefault="007A2EE4">
      <w:pPr>
        <w:rPr>
          <w:rFonts w:ascii="Times New Roman" w:hAnsi="Times New Roman" w:cs="Times New Roman"/>
          <w:sz w:val="24"/>
          <w:szCs w:val="24"/>
        </w:rPr>
      </w:pPr>
    </w:p>
    <w:p w14:paraId="10B656B4" w14:textId="3943979B" w:rsidR="00912018" w:rsidRDefault="00F315C4">
      <w:pPr>
        <w:rPr>
          <w:rFonts w:ascii="Times New Roman" w:hAnsi="Times New Roman" w:cs="Times New Roman"/>
          <w:sz w:val="24"/>
          <w:szCs w:val="24"/>
        </w:rPr>
      </w:pPr>
      <w:r>
        <w:rPr>
          <w:rFonts w:ascii="Times New Roman" w:hAnsi="Times New Roman" w:cs="Times New Roman"/>
          <w:sz w:val="24"/>
          <w:szCs w:val="24"/>
        </w:rPr>
        <w:t>I</w:t>
      </w:r>
      <w:r w:rsidR="00C93D93">
        <w:rPr>
          <w:rFonts w:ascii="Times New Roman" w:hAnsi="Times New Roman" w:cs="Times New Roman"/>
          <w:sz w:val="24"/>
          <w:szCs w:val="24"/>
        </w:rPr>
        <w:t xml:space="preserve">n our 2024 EAB trapping survey, the 12 prism traps caught a total of </w:t>
      </w:r>
      <w:r w:rsidR="008873E1">
        <w:rPr>
          <w:rFonts w:ascii="Times New Roman" w:hAnsi="Times New Roman" w:cs="Times New Roman"/>
          <w:sz w:val="24"/>
          <w:szCs w:val="24"/>
        </w:rPr>
        <w:t>18</w:t>
      </w:r>
      <w:r w:rsidR="00090029">
        <w:rPr>
          <w:rFonts w:ascii="Times New Roman" w:hAnsi="Times New Roman" w:cs="Times New Roman"/>
          <w:sz w:val="24"/>
          <w:szCs w:val="24"/>
        </w:rPr>
        <w:t xml:space="preserve"> EAB adults</w:t>
      </w:r>
      <w:r w:rsidR="004B6E21">
        <w:rPr>
          <w:rFonts w:ascii="Times New Roman" w:hAnsi="Times New Roman" w:cs="Times New Roman"/>
          <w:sz w:val="24"/>
          <w:szCs w:val="24"/>
        </w:rPr>
        <w:t xml:space="preserve"> over the </w:t>
      </w:r>
      <w:r w:rsidR="003E7954">
        <w:rPr>
          <w:rFonts w:ascii="Times New Roman" w:hAnsi="Times New Roman" w:cs="Times New Roman"/>
          <w:sz w:val="24"/>
          <w:szCs w:val="24"/>
        </w:rPr>
        <w:t>~</w:t>
      </w:r>
      <w:proofErr w:type="gramStart"/>
      <w:r w:rsidR="003E7954">
        <w:rPr>
          <w:rFonts w:ascii="Times New Roman" w:hAnsi="Times New Roman" w:cs="Times New Roman"/>
          <w:sz w:val="24"/>
          <w:szCs w:val="24"/>
        </w:rPr>
        <w:t>2 month</w:t>
      </w:r>
      <w:proofErr w:type="gramEnd"/>
      <w:r w:rsidR="003E7954">
        <w:rPr>
          <w:rFonts w:ascii="Times New Roman" w:hAnsi="Times New Roman" w:cs="Times New Roman"/>
          <w:sz w:val="24"/>
          <w:szCs w:val="24"/>
        </w:rPr>
        <w:t xml:space="preserve"> trapping period.</w:t>
      </w:r>
      <w:r w:rsidR="0084016B">
        <w:rPr>
          <w:rFonts w:ascii="Times New Roman" w:hAnsi="Times New Roman" w:cs="Times New Roman"/>
          <w:sz w:val="24"/>
          <w:szCs w:val="24"/>
        </w:rPr>
        <w:t xml:space="preserve"> Most of the EAB individuals captured were from Kensington </w:t>
      </w:r>
      <w:proofErr w:type="spellStart"/>
      <w:r w:rsidR="0084016B">
        <w:rPr>
          <w:rFonts w:ascii="Times New Roman" w:hAnsi="Times New Roman" w:cs="Times New Roman"/>
          <w:sz w:val="24"/>
          <w:szCs w:val="24"/>
        </w:rPr>
        <w:t>Metropark</w:t>
      </w:r>
      <w:proofErr w:type="spellEnd"/>
      <w:r w:rsidR="0084016B">
        <w:rPr>
          <w:rFonts w:ascii="Times New Roman" w:hAnsi="Times New Roman" w:cs="Times New Roman"/>
          <w:sz w:val="24"/>
          <w:szCs w:val="24"/>
        </w:rPr>
        <w:t xml:space="preserve">, </w:t>
      </w:r>
      <w:r w:rsidR="00913EA6">
        <w:rPr>
          <w:rFonts w:ascii="Times New Roman" w:hAnsi="Times New Roman" w:cs="Times New Roman"/>
          <w:sz w:val="24"/>
          <w:szCs w:val="24"/>
        </w:rPr>
        <w:t>b</w:t>
      </w:r>
      <w:r w:rsidR="00446345">
        <w:rPr>
          <w:rFonts w:ascii="Times New Roman" w:hAnsi="Times New Roman" w:cs="Times New Roman"/>
          <w:sz w:val="24"/>
          <w:szCs w:val="24"/>
        </w:rPr>
        <w:t>ut EAB was detected at all parks</w:t>
      </w:r>
      <w:r w:rsidR="001A1A22">
        <w:rPr>
          <w:rFonts w:ascii="Times New Roman" w:hAnsi="Times New Roman" w:cs="Times New Roman"/>
          <w:sz w:val="24"/>
          <w:szCs w:val="24"/>
        </w:rPr>
        <w:t xml:space="preserve"> which were investigated</w:t>
      </w:r>
      <w:r w:rsidR="00446345">
        <w:rPr>
          <w:rFonts w:ascii="Times New Roman" w:hAnsi="Times New Roman" w:cs="Times New Roman"/>
          <w:sz w:val="24"/>
          <w:szCs w:val="24"/>
        </w:rPr>
        <w:t xml:space="preserve"> except for Proud Lake</w:t>
      </w:r>
      <w:r w:rsidR="001A1A22">
        <w:rPr>
          <w:rFonts w:ascii="Times New Roman" w:hAnsi="Times New Roman" w:cs="Times New Roman"/>
          <w:sz w:val="24"/>
          <w:szCs w:val="24"/>
        </w:rPr>
        <w:t xml:space="preserve">, </w:t>
      </w:r>
      <w:r w:rsidR="00446345">
        <w:rPr>
          <w:rFonts w:ascii="Times New Roman" w:hAnsi="Times New Roman" w:cs="Times New Roman"/>
          <w:sz w:val="24"/>
          <w:szCs w:val="24"/>
        </w:rPr>
        <w:t>which caught zero</w:t>
      </w:r>
      <w:r w:rsidR="00C036C3">
        <w:rPr>
          <w:rFonts w:ascii="Times New Roman" w:hAnsi="Times New Roman" w:cs="Times New Roman"/>
          <w:sz w:val="24"/>
          <w:szCs w:val="24"/>
        </w:rPr>
        <w:t xml:space="preserve"> EAB individuals</w:t>
      </w:r>
      <w:r w:rsidR="001A1A22">
        <w:rPr>
          <w:rFonts w:ascii="Times New Roman" w:hAnsi="Times New Roman" w:cs="Times New Roman"/>
          <w:sz w:val="24"/>
          <w:szCs w:val="24"/>
        </w:rPr>
        <w:t xml:space="preserve"> (no traps were placed at Hudson Mills)</w:t>
      </w:r>
      <w:r w:rsidR="008C03E0">
        <w:rPr>
          <w:rFonts w:ascii="Times New Roman" w:hAnsi="Times New Roman" w:cs="Times New Roman"/>
          <w:sz w:val="24"/>
          <w:szCs w:val="24"/>
        </w:rPr>
        <w:t xml:space="preserve"> (Figure S</w:t>
      </w:r>
      <w:r w:rsidR="008A1BFB">
        <w:rPr>
          <w:rFonts w:ascii="Times New Roman" w:hAnsi="Times New Roman" w:cs="Times New Roman"/>
          <w:sz w:val="24"/>
          <w:szCs w:val="24"/>
        </w:rPr>
        <w:t>4)</w:t>
      </w:r>
      <w:r w:rsidR="001A1A22">
        <w:rPr>
          <w:rFonts w:ascii="Times New Roman" w:hAnsi="Times New Roman" w:cs="Times New Roman"/>
          <w:sz w:val="24"/>
          <w:szCs w:val="24"/>
        </w:rPr>
        <w:t>.</w:t>
      </w:r>
      <w:r w:rsidR="00897F9B">
        <w:rPr>
          <w:rFonts w:ascii="Times New Roman" w:hAnsi="Times New Roman" w:cs="Times New Roman"/>
          <w:sz w:val="24"/>
          <w:szCs w:val="24"/>
        </w:rPr>
        <w:t xml:space="preserve"> </w:t>
      </w:r>
      <w:r w:rsidR="009D76BB">
        <w:rPr>
          <w:rFonts w:ascii="Times New Roman" w:hAnsi="Times New Roman" w:cs="Times New Roman"/>
          <w:sz w:val="24"/>
          <w:szCs w:val="24"/>
        </w:rPr>
        <w:t>Although prism traps did not recover EAB</w:t>
      </w:r>
      <w:r w:rsidR="00462B43">
        <w:rPr>
          <w:rFonts w:ascii="Times New Roman" w:hAnsi="Times New Roman" w:cs="Times New Roman"/>
          <w:sz w:val="24"/>
          <w:szCs w:val="24"/>
        </w:rPr>
        <w:t xml:space="preserve"> at Proud Lake, </w:t>
      </w:r>
      <w:r w:rsidR="00897F9B">
        <w:rPr>
          <w:rFonts w:ascii="Times New Roman" w:hAnsi="Times New Roman" w:cs="Times New Roman"/>
          <w:sz w:val="24"/>
          <w:szCs w:val="24"/>
        </w:rPr>
        <w:t xml:space="preserve">EAB exit holes were </w:t>
      </w:r>
      <w:r w:rsidR="00CE1F33">
        <w:rPr>
          <w:rFonts w:ascii="Times New Roman" w:hAnsi="Times New Roman" w:cs="Times New Roman"/>
          <w:sz w:val="24"/>
          <w:szCs w:val="24"/>
        </w:rPr>
        <w:t>f</w:t>
      </w:r>
      <w:r w:rsidR="00897F9B">
        <w:rPr>
          <w:rFonts w:ascii="Times New Roman" w:hAnsi="Times New Roman" w:cs="Times New Roman"/>
          <w:sz w:val="24"/>
          <w:szCs w:val="24"/>
        </w:rPr>
        <w:t>ound on</w:t>
      </w:r>
      <w:r w:rsidR="008C03E0">
        <w:rPr>
          <w:rFonts w:ascii="Times New Roman" w:hAnsi="Times New Roman" w:cs="Times New Roman"/>
          <w:sz w:val="24"/>
          <w:szCs w:val="24"/>
        </w:rPr>
        <w:t xml:space="preserve"> ash</w:t>
      </w:r>
      <w:r w:rsidR="00897F9B">
        <w:rPr>
          <w:rFonts w:ascii="Times New Roman" w:hAnsi="Times New Roman" w:cs="Times New Roman"/>
          <w:sz w:val="24"/>
          <w:szCs w:val="24"/>
        </w:rPr>
        <w:t xml:space="preserve"> trees</w:t>
      </w:r>
      <w:r w:rsidR="00B03288">
        <w:rPr>
          <w:rFonts w:ascii="Times New Roman" w:hAnsi="Times New Roman" w:cs="Times New Roman"/>
          <w:sz w:val="24"/>
          <w:szCs w:val="24"/>
        </w:rPr>
        <w:t xml:space="preserve"> at the park</w:t>
      </w:r>
      <w:r w:rsidR="008C03E0">
        <w:rPr>
          <w:rFonts w:ascii="Times New Roman" w:hAnsi="Times New Roman" w:cs="Times New Roman"/>
          <w:sz w:val="24"/>
          <w:szCs w:val="24"/>
        </w:rPr>
        <w:t xml:space="preserve">. </w:t>
      </w:r>
      <w:r w:rsidR="00AB53B2">
        <w:rPr>
          <w:rFonts w:ascii="Times New Roman" w:hAnsi="Times New Roman" w:cs="Times New Roman"/>
          <w:sz w:val="24"/>
          <w:szCs w:val="24"/>
        </w:rPr>
        <w:t xml:space="preserve">The three </w:t>
      </w:r>
      <w:proofErr w:type="spellStart"/>
      <w:r w:rsidR="00AB53B2">
        <w:rPr>
          <w:rFonts w:ascii="Times New Roman" w:hAnsi="Times New Roman" w:cs="Times New Roman"/>
          <w:sz w:val="24"/>
          <w:szCs w:val="24"/>
        </w:rPr>
        <w:t>m</w:t>
      </w:r>
      <w:r w:rsidR="009476F1">
        <w:rPr>
          <w:rFonts w:ascii="Times New Roman" w:hAnsi="Times New Roman" w:cs="Times New Roman"/>
          <w:sz w:val="24"/>
          <w:szCs w:val="24"/>
        </w:rPr>
        <w:t>ultifunnel</w:t>
      </w:r>
      <w:proofErr w:type="spellEnd"/>
      <w:r w:rsidR="009476F1">
        <w:rPr>
          <w:rFonts w:ascii="Times New Roman" w:hAnsi="Times New Roman" w:cs="Times New Roman"/>
          <w:sz w:val="24"/>
          <w:szCs w:val="24"/>
        </w:rPr>
        <w:t xml:space="preserve"> traps </w:t>
      </w:r>
      <w:r w:rsidR="00AB53B2">
        <w:rPr>
          <w:rFonts w:ascii="Times New Roman" w:hAnsi="Times New Roman" w:cs="Times New Roman"/>
          <w:sz w:val="24"/>
          <w:szCs w:val="24"/>
        </w:rPr>
        <w:t xml:space="preserve">at Pontiac Lake caught a total of 6 EAB adults. </w:t>
      </w:r>
      <w:r w:rsidR="003A3DC6">
        <w:rPr>
          <w:rFonts w:ascii="Times New Roman" w:hAnsi="Times New Roman" w:cs="Times New Roman"/>
          <w:sz w:val="24"/>
          <w:szCs w:val="24"/>
        </w:rPr>
        <w:t xml:space="preserve">Most </w:t>
      </w:r>
      <w:r w:rsidR="004E07EA">
        <w:rPr>
          <w:rFonts w:ascii="Times New Roman" w:hAnsi="Times New Roman" w:cs="Times New Roman"/>
          <w:sz w:val="24"/>
          <w:szCs w:val="24"/>
        </w:rPr>
        <w:t xml:space="preserve">(5 of 6) </w:t>
      </w:r>
      <w:r w:rsidR="003A3DC6">
        <w:rPr>
          <w:rFonts w:ascii="Times New Roman" w:hAnsi="Times New Roman" w:cs="Times New Roman"/>
          <w:sz w:val="24"/>
          <w:szCs w:val="24"/>
        </w:rPr>
        <w:t xml:space="preserve">captures occurred between June 4 and June </w:t>
      </w:r>
      <w:r w:rsidR="004E07EA">
        <w:rPr>
          <w:rFonts w:ascii="Times New Roman" w:hAnsi="Times New Roman" w:cs="Times New Roman"/>
          <w:sz w:val="24"/>
          <w:szCs w:val="24"/>
        </w:rPr>
        <w:t>21, 2024</w:t>
      </w:r>
      <w:r w:rsidR="00DB57FF">
        <w:rPr>
          <w:rFonts w:ascii="Times New Roman" w:hAnsi="Times New Roman" w:cs="Times New Roman"/>
          <w:sz w:val="24"/>
          <w:szCs w:val="24"/>
        </w:rPr>
        <w:t>, and all captures were female</w:t>
      </w:r>
      <w:r w:rsidR="004E07EA">
        <w:rPr>
          <w:rFonts w:ascii="Times New Roman" w:hAnsi="Times New Roman" w:cs="Times New Roman"/>
          <w:sz w:val="24"/>
          <w:szCs w:val="24"/>
        </w:rPr>
        <w:t xml:space="preserve">. </w:t>
      </w:r>
    </w:p>
    <w:p w14:paraId="2A35F5FA" w14:textId="77777777" w:rsidR="00912018" w:rsidRDefault="00912018">
      <w:pPr>
        <w:rPr>
          <w:rFonts w:ascii="Times New Roman" w:hAnsi="Times New Roman" w:cs="Times New Roman"/>
          <w:sz w:val="24"/>
          <w:szCs w:val="24"/>
        </w:rPr>
      </w:pPr>
    </w:p>
    <w:p w14:paraId="19EC83DB" w14:textId="1CA69A53" w:rsidR="00EB391E" w:rsidRDefault="00EB391E">
      <w:pPr>
        <w:rPr>
          <w:rFonts w:ascii="Times New Roman" w:hAnsi="Times New Roman" w:cs="Times New Roman"/>
          <w:sz w:val="24"/>
          <w:szCs w:val="24"/>
        </w:rPr>
      </w:pPr>
      <w:r>
        <w:rPr>
          <w:rFonts w:ascii="Times New Roman" w:hAnsi="Times New Roman" w:cs="Times New Roman"/>
          <w:sz w:val="24"/>
          <w:szCs w:val="24"/>
        </w:rPr>
        <w:t xml:space="preserve">Between June 4 and August 8, 2024, </w:t>
      </w:r>
      <w:r w:rsidR="003F6292">
        <w:rPr>
          <w:rFonts w:ascii="Times New Roman" w:hAnsi="Times New Roman" w:cs="Times New Roman"/>
          <w:sz w:val="24"/>
          <w:szCs w:val="24"/>
        </w:rPr>
        <w:t xml:space="preserve">the yellow pan traps caught a total of </w:t>
      </w:r>
      <w:r w:rsidR="00467F7C">
        <w:rPr>
          <w:rFonts w:ascii="Times New Roman" w:hAnsi="Times New Roman" w:cs="Times New Roman"/>
          <w:sz w:val="24"/>
          <w:szCs w:val="24"/>
        </w:rPr>
        <w:t xml:space="preserve">1537 Hymenoptera, </w:t>
      </w:r>
      <w:r w:rsidR="00157B5C">
        <w:rPr>
          <w:rFonts w:ascii="Times New Roman" w:hAnsi="Times New Roman" w:cs="Times New Roman"/>
          <w:sz w:val="24"/>
          <w:szCs w:val="24"/>
        </w:rPr>
        <w:t xml:space="preserve">1074 Diptera, 1163 Hemiptera, 77 Lepidoptera, 277 Coleoptera, </w:t>
      </w:r>
      <w:r w:rsidR="00013911">
        <w:rPr>
          <w:rFonts w:ascii="Times New Roman" w:hAnsi="Times New Roman" w:cs="Times New Roman"/>
          <w:sz w:val="24"/>
          <w:szCs w:val="24"/>
        </w:rPr>
        <w:t xml:space="preserve">and 152 other arthropods. </w:t>
      </w:r>
      <w:r w:rsidR="00792C3A">
        <w:rPr>
          <w:rFonts w:ascii="Times New Roman" w:hAnsi="Times New Roman" w:cs="Times New Roman"/>
          <w:sz w:val="24"/>
          <w:szCs w:val="24"/>
        </w:rPr>
        <w:t xml:space="preserve">A total of three introduced biological control agents were detected, </w:t>
      </w:r>
      <w:r w:rsidR="00D447C0">
        <w:rPr>
          <w:rFonts w:ascii="Times New Roman" w:hAnsi="Times New Roman" w:cs="Times New Roman"/>
          <w:sz w:val="24"/>
          <w:szCs w:val="24"/>
        </w:rPr>
        <w:t xml:space="preserve">including </w:t>
      </w:r>
      <w:proofErr w:type="spellStart"/>
      <w:r w:rsidR="00D447C0" w:rsidRPr="00D447C0">
        <w:rPr>
          <w:rFonts w:ascii="Times New Roman" w:hAnsi="Times New Roman" w:cs="Times New Roman"/>
          <w:i/>
          <w:iCs/>
          <w:sz w:val="24"/>
          <w:szCs w:val="24"/>
        </w:rPr>
        <w:t>Spathius</w:t>
      </w:r>
      <w:proofErr w:type="spellEnd"/>
      <w:r w:rsidR="00D447C0" w:rsidRPr="00D447C0">
        <w:rPr>
          <w:rFonts w:ascii="Times New Roman" w:hAnsi="Times New Roman" w:cs="Times New Roman"/>
          <w:i/>
          <w:iCs/>
          <w:sz w:val="24"/>
          <w:szCs w:val="24"/>
        </w:rPr>
        <w:t xml:space="preserve"> </w:t>
      </w:r>
      <w:proofErr w:type="spellStart"/>
      <w:r w:rsidR="00D447C0" w:rsidRPr="00D447C0">
        <w:rPr>
          <w:rFonts w:ascii="Times New Roman" w:hAnsi="Times New Roman" w:cs="Times New Roman"/>
          <w:i/>
          <w:iCs/>
          <w:sz w:val="24"/>
          <w:szCs w:val="24"/>
        </w:rPr>
        <w:t>galinae</w:t>
      </w:r>
      <w:proofErr w:type="spellEnd"/>
      <w:r w:rsidR="00D447C0">
        <w:rPr>
          <w:rFonts w:ascii="Times New Roman" w:hAnsi="Times New Roman" w:cs="Times New Roman"/>
          <w:sz w:val="24"/>
          <w:szCs w:val="24"/>
        </w:rPr>
        <w:t xml:space="preserve"> (3 individuals collected), </w:t>
      </w:r>
      <w:proofErr w:type="spellStart"/>
      <w:r w:rsidR="004E1BD6" w:rsidRPr="004E1BD6">
        <w:rPr>
          <w:rFonts w:ascii="Times New Roman" w:hAnsi="Times New Roman" w:cs="Times New Roman"/>
          <w:i/>
          <w:iCs/>
          <w:sz w:val="24"/>
          <w:szCs w:val="24"/>
        </w:rPr>
        <w:t>Oobius</w:t>
      </w:r>
      <w:proofErr w:type="spellEnd"/>
      <w:r w:rsidR="004E1BD6" w:rsidRPr="004E1BD6">
        <w:rPr>
          <w:rFonts w:ascii="Times New Roman" w:hAnsi="Times New Roman" w:cs="Times New Roman"/>
          <w:i/>
          <w:iCs/>
          <w:sz w:val="24"/>
          <w:szCs w:val="24"/>
        </w:rPr>
        <w:t xml:space="preserve"> </w:t>
      </w:r>
      <w:proofErr w:type="spellStart"/>
      <w:r w:rsidR="004E1BD6" w:rsidRPr="004E1BD6">
        <w:rPr>
          <w:rFonts w:ascii="Times New Roman" w:hAnsi="Times New Roman" w:cs="Times New Roman"/>
          <w:i/>
          <w:iCs/>
          <w:sz w:val="24"/>
          <w:szCs w:val="24"/>
        </w:rPr>
        <w:t>agrili</w:t>
      </w:r>
      <w:proofErr w:type="spellEnd"/>
      <w:r w:rsidR="004E1BD6">
        <w:rPr>
          <w:rFonts w:ascii="Times New Roman" w:hAnsi="Times New Roman" w:cs="Times New Roman"/>
          <w:sz w:val="24"/>
          <w:szCs w:val="24"/>
        </w:rPr>
        <w:t xml:space="preserve"> (2 individuals), and </w:t>
      </w:r>
      <w:proofErr w:type="spellStart"/>
      <w:r w:rsidR="004E1BD6" w:rsidRPr="004E1BD6">
        <w:rPr>
          <w:rFonts w:ascii="Times New Roman" w:hAnsi="Times New Roman" w:cs="Times New Roman"/>
          <w:i/>
          <w:iCs/>
          <w:sz w:val="24"/>
          <w:szCs w:val="24"/>
        </w:rPr>
        <w:t>Tetrastichus</w:t>
      </w:r>
      <w:proofErr w:type="spellEnd"/>
      <w:r w:rsidR="004E1BD6" w:rsidRPr="004E1BD6">
        <w:rPr>
          <w:rFonts w:ascii="Times New Roman" w:hAnsi="Times New Roman" w:cs="Times New Roman"/>
          <w:i/>
          <w:iCs/>
          <w:sz w:val="24"/>
          <w:szCs w:val="24"/>
        </w:rPr>
        <w:t xml:space="preserve"> </w:t>
      </w:r>
      <w:proofErr w:type="spellStart"/>
      <w:r w:rsidR="004E1BD6" w:rsidRPr="004E1BD6">
        <w:rPr>
          <w:rFonts w:ascii="Times New Roman" w:hAnsi="Times New Roman" w:cs="Times New Roman"/>
          <w:i/>
          <w:iCs/>
          <w:sz w:val="24"/>
          <w:szCs w:val="24"/>
        </w:rPr>
        <w:t>planipennisi</w:t>
      </w:r>
      <w:proofErr w:type="spellEnd"/>
      <w:r w:rsidR="004E1BD6">
        <w:rPr>
          <w:rFonts w:ascii="Times New Roman" w:hAnsi="Times New Roman" w:cs="Times New Roman"/>
          <w:sz w:val="24"/>
          <w:szCs w:val="24"/>
        </w:rPr>
        <w:t xml:space="preserve"> (2 individuals)</w:t>
      </w:r>
      <w:r w:rsidR="0001241C">
        <w:rPr>
          <w:rFonts w:ascii="Times New Roman" w:hAnsi="Times New Roman" w:cs="Times New Roman"/>
          <w:sz w:val="24"/>
          <w:szCs w:val="24"/>
        </w:rPr>
        <w:t>.</w:t>
      </w:r>
    </w:p>
    <w:p w14:paraId="6FE4E0C4" w14:textId="77777777" w:rsidR="00EB391E" w:rsidRDefault="00EB391E">
      <w:pPr>
        <w:rPr>
          <w:rFonts w:ascii="Times New Roman" w:hAnsi="Times New Roman" w:cs="Times New Roman"/>
          <w:sz w:val="24"/>
          <w:szCs w:val="24"/>
        </w:rPr>
      </w:pPr>
    </w:p>
    <w:p w14:paraId="2E34E772" w14:textId="218B1658" w:rsidR="004A3EEA" w:rsidRDefault="008C03E0">
      <w:pPr>
        <w:rPr>
          <w:rFonts w:ascii="Times New Roman" w:hAnsi="Times New Roman" w:cs="Times New Roman"/>
          <w:sz w:val="24"/>
          <w:szCs w:val="24"/>
        </w:rPr>
      </w:pPr>
      <w:r>
        <w:rPr>
          <w:rFonts w:ascii="Times New Roman" w:hAnsi="Times New Roman" w:cs="Times New Roman"/>
          <w:sz w:val="24"/>
          <w:szCs w:val="24"/>
        </w:rPr>
        <w:t>INSERT INFORMATION ABOUT PARASITOID CAPTURES.</w:t>
      </w:r>
    </w:p>
    <w:p w14:paraId="3E2A890C" w14:textId="77777777" w:rsidR="00FE3F91" w:rsidRDefault="00FE3F91">
      <w:pPr>
        <w:rPr>
          <w:rFonts w:ascii="Times New Roman" w:hAnsi="Times New Roman" w:cs="Times New Roman"/>
          <w:sz w:val="24"/>
          <w:szCs w:val="24"/>
        </w:rPr>
      </w:pPr>
    </w:p>
    <w:p w14:paraId="25A104BD" w14:textId="77777777" w:rsidR="004A3EEA" w:rsidRPr="002C0631" w:rsidRDefault="004A3EEA">
      <w:pPr>
        <w:rPr>
          <w:rFonts w:ascii="Times New Roman" w:hAnsi="Times New Roman" w:cs="Times New Roman"/>
          <w:sz w:val="24"/>
          <w:szCs w:val="24"/>
        </w:rPr>
      </w:pPr>
    </w:p>
    <w:p w14:paraId="0B804AF3" w14:textId="1CC1BD56" w:rsidR="006850DC" w:rsidRDefault="002C0631" w:rsidP="002C0631">
      <w:pPr>
        <w:rPr>
          <w:rFonts w:ascii="Times New Roman" w:hAnsi="Times New Roman" w:cs="Times New Roman"/>
          <w:sz w:val="24"/>
          <w:szCs w:val="24"/>
        </w:rPr>
      </w:pPr>
      <w:commentRangeStart w:id="122"/>
      <w:commentRangeEnd w:id="122"/>
      <w:r>
        <w:rPr>
          <w:rStyle w:val="CommentReference"/>
        </w:rPr>
        <w:commentReference w:id="122"/>
      </w:r>
    </w:p>
    <w:p w14:paraId="1A263D2F" w14:textId="77777777" w:rsidR="002C0631" w:rsidRPr="002C0631" w:rsidRDefault="002C0631" w:rsidP="002C0631">
      <w:pPr>
        <w:rPr>
          <w:rFonts w:ascii="Times New Roman" w:hAnsi="Times New Roman" w:cs="Times New Roman"/>
          <w:sz w:val="24"/>
          <w:szCs w:val="24"/>
        </w:rPr>
      </w:pPr>
    </w:p>
    <w:p w14:paraId="4805FF61" w14:textId="48E1A60E"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seedlings (&lt;137 cm in height)</w:t>
      </w:r>
      <w:r>
        <w:rPr>
          <w:rFonts w:ascii="Times New Roman" w:hAnsi="Times New Roman" w:cs="Times New Roman"/>
          <w:sz w:val="24"/>
          <w:szCs w:val="24"/>
          <w:u w:val="single"/>
        </w:rPr>
        <w:t>:</w:t>
      </w:r>
    </w:p>
    <w:p w14:paraId="693389D5" w14:textId="02734921" w:rsidR="002C0631" w:rsidRPr="002C0631" w:rsidRDefault="002C0631" w:rsidP="002C0631">
      <w:pPr>
        <w:rPr>
          <w:rFonts w:ascii="Times New Roman" w:hAnsi="Times New Roman" w:cs="Times New Roman"/>
          <w:sz w:val="24"/>
          <w:szCs w:val="24"/>
        </w:rPr>
      </w:pPr>
    </w:p>
    <w:p w14:paraId="793B9B26" w14:textId="12A0ABED" w:rsidR="002C0631" w:rsidRPr="002C0631" w:rsidRDefault="00CA3F06" w:rsidP="002C0631">
      <w:pPr>
        <w:rPr>
          <w:rFonts w:ascii="Times New Roman" w:hAnsi="Times New Roman" w:cs="Times New Roman"/>
          <w:sz w:val="24"/>
          <w:szCs w:val="24"/>
        </w:rPr>
      </w:pPr>
      <w:r w:rsidRPr="002C0631">
        <w:rPr>
          <w:rFonts w:ascii="Times New Roman" w:hAnsi="Times New Roman" w:cs="Times New Roman"/>
          <w:sz w:val="24"/>
          <w:szCs w:val="24"/>
        </w:rPr>
        <w:t>Ash seedlings were found in stem densities ranging from 0 to 5.4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 with an average of 2.0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w:t>
      </w:r>
      <w:r>
        <w:rPr>
          <w:rFonts w:ascii="Times New Roman" w:hAnsi="Times New Roman" w:cs="Times New Roman"/>
          <w:sz w:val="24"/>
          <w:szCs w:val="24"/>
        </w:rPr>
        <w:t xml:space="preserve"> </w:t>
      </w:r>
      <w:r w:rsidR="002C0631" w:rsidRPr="002C0631">
        <w:rPr>
          <w:rFonts w:ascii="Times New Roman" w:hAnsi="Times New Roman" w:cs="Times New Roman"/>
          <w:sz w:val="24"/>
          <w:szCs w:val="24"/>
        </w:rPr>
        <w:t>Number of short ash seedlings varied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 xml:space="preserve">=10.9, 2 </w:t>
      </w:r>
      <w:proofErr w:type="spellStart"/>
      <w:r w:rsidR="002C0631" w:rsidRPr="002C0631">
        <w:rPr>
          <w:rFonts w:ascii="Times New Roman" w:hAnsi="Times New Roman" w:cs="Times New Roman"/>
          <w:sz w:val="24"/>
          <w:szCs w:val="24"/>
        </w:rPr>
        <w:t>d</w:t>
      </w:r>
      <w:r w:rsidR="002F26A3">
        <w:rPr>
          <w:rFonts w:ascii="Times New Roman" w:hAnsi="Times New Roman" w:cs="Times New Roman"/>
          <w:sz w:val="24"/>
          <w:szCs w:val="24"/>
        </w:rPr>
        <w:t>f</w:t>
      </w:r>
      <w:proofErr w:type="spellEnd"/>
      <w:r w:rsidR="002C0631" w:rsidRPr="002C0631">
        <w:rPr>
          <w:rFonts w:ascii="Times New Roman" w:hAnsi="Times New Roman" w:cs="Times New Roman"/>
          <w:sz w:val="24"/>
          <w:szCs w:val="24"/>
        </w:rPr>
        <w:t xml:space="preserve">, p=0.004). Hydric transects had lower numbers of short seedlings than mesic (Z=-3.3, p=0.003) and xeric (Z=-2.6, p=0.027) transects, while differences between mesic and xeric transects were not statistically significant (Fig. </w:t>
      </w:r>
      <w:r w:rsidR="008427CF">
        <w:rPr>
          <w:rFonts w:ascii="Times New Roman" w:hAnsi="Times New Roman" w:cs="Times New Roman"/>
          <w:sz w:val="24"/>
          <w:szCs w:val="24"/>
        </w:rPr>
        <w:t>2</w:t>
      </w:r>
      <w:r w:rsidR="002C0631" w:rsidRPr="002C0631">
        <w:rPr>
          <w:rFonts w:ascii="Times New Roman" w:hAnsi="Times New Roman" w:cs="Times New Roman"/>
          <w:sz w:val="24"/>
          <w:szCs w:val="24"/>
        </w:rPr>
        <w:t>A). Similarly, number of tall ash seedlings differed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=12.7, p=0.002), with hydric transects having lower numbers than either mesic (Z=-3.5, p=0.001) or xeric (Z=-2.7, p=0.019) transects</w:t>
      </w:r>
      <w:r w:rsidR="002E0944">
        <w:rPr>
          <w:rFonts w:ascii="Times New Roman" w:hAnsi="Times New Roman" w:cs="Times New Roman"/>
          <w:sz w:val="24"/>
          <w:szCs w:val="24"/>
        </w:rPr>
        <w:t xml:space="preserve"> (Fig. </w:t>
      </w:r>
      <w:r w:rsidR="008427CF">
        <w:rPr>
          <w:rFonts w:ascii="Times New Roman" w:hAnsi="Times New Roman" w:cs="Times New Roman"/>
          <w:sz w:val="24"/>
          <w:szCs w:val="24"/>
        </w:rPr>
        <w:t>2</w:t>
      </w:r>
      <w:r w:rsidR="002E0944">
        <w:rPr>
          <w:rFonts w:ascii="Times New Roman" w:hAnsi="Times New Roman" w:cs="Times New Roman"/>
          <w:sz w:val="24"/>
          <w:szCs w:val="24"/>
        </w:rPr>
        <w:t>A)</w:t>
      </w:r>
      <w:r w:rsidR="002C0631" w:rsidRPr="002C0631">
        <w:rPr>
          <w:rFonts w:ascii="Times New Roman" w:hAnsi="Times New Roman" w:cs="Times New Roman"/>
          <w:sz w:val="24"/>
          <w:szCs w:val="24"/>
        </w:rPr>
        <w:t xml:space="preserve">. </w:t>
      </w:r>
      <w:r w:rsidR="00972A81" w:rsidRPr="002C0631">
        <w:rPr>
          <w:rFonts w:ascii="Times New Roman" w:hAnsi="Times New Roman" w:cs="Times New Roman"/>
          <w:sz w:val="24"/>
          <w:szCs w:val="24"/>
        </w:rPr>
        <w:t>Mean percentage cover of ash seedlings ranged from 0% to 38%, with an average of 12% across all transects.</w:t>
      </w:r>
      <w:r w:rsidR="00972A81">
        <w:rPr>
          <w:rFonts w:ascii="Times New Roman" w:hAnsi="Times New Roman" w:cs="Times New Roman"/>
          <w:sz w:val="24"/>
          <w:szCs w:val="24"/>
        </w:rPr>
        <w:t xml:space="preserve"> </w:t>
      </w:r>
      <w:r w:rsidR="002C0631" w:rsidRPr="002C0631">
        <w:rPr>
          <w:rFonts w:ascii="Times New Roman" w:hAnsi="Times New Roman" w:cs="Times New Roman"/>
          <w:sz w:val="24"/>
          <w:szCs w:val="24"/>
        </w:rPr>
        <w:t xml:space="preserve">In mesic and xeric transects, the percentage cover of ash seedlings averaged 17% and 12%, respectively, but hydric transects had only 3% ash seedling cover on average. </w:t>
      </w:r>
      <w:r w:rsidR="00576C00">
        <w:rPr>
          <w:rFonts w:ascii="Times New Roman" w:hAnsi="Times New Roman" w:cs="Times New Roman"/>
          <w:sz w:val="24"/>
          <w:szCs w:val="24"/>
        </w:rPr>
        <w:t>Statistics supported these trends, with p</w:t>
      </w:r>
      <w:r w:rsidR="002C0631" w:rsidRPr="002C0631">
        <w:rPr>
          <w:rFonts w:ascii="Times New Roman" w:hAnsi="Times New Roman" w:cs="Times New Roman"/>
          <w:sz w:val="24"/>
          <w:szCs w:val="24"/>
        </w:rPr>
        <w:t>ercentage cover of ash seedlings var</w:t>
      </w:r>
      <w:r w:rsidR="000C2199">
        <w:rPr>
          <w:rFonts w:ascii="Times New Roman" w:hAnsi="Times New Roman" w:cs="Times New Roman"/>
          <w:sz w:val="24"/>
          <w:szCs w:val="24"/>
        </w:rPr>
        <w:t>ying</w:t>
      </w:r>
      <w:r w:rsidR="002C0631" w:rsidRPr="002C0631">
        <w:rPr>
          <w:rFonts w:ascii="Times New Roman" w:hAnsi="Times New Roman" w:cs="Times New Roman"/>
          <w:sz w:val="24"/>
          <w:szCs w:val="24"/>
        </w:rPr>
        <w:t xml:space="preserve">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 xml:space="preserve">=12.4, p=0.002), </w:t>
      </w:r>
      <w:r w:rsidR="000C2199">
        <w:rPr>
          <w:rFonts w:ascii="Times New Roman" w:hAnsi="Times New Roman" w:cs="Times New Roman"/>
          <w:sz w:val="24"/>
          <w:szCs w:val="24"/>
        </w:rPr>
        <w:t>and</w:t>
      </w:r>
      <w:r w:rsidR="002C0631" w:rsidRPr="002C0631">
        <w:rPr>
          <w:rFonts w:ascii="Times New Roman" w:hAnsi="Times New Roman" w:cs="Times New Roman"/>
          <w:sz w:val="24"/>
          <w:szCs w:val="24"/>
        </w:rPr>
        <w:t xml:space="preserve"> hydric transects</w:t>
      </w:r>
      <w:r w:rsidR="000C2199">
        <w:rPr>
          <w:rFonts w:ascii="Times New Roman" w:hAnsi="Times New Roman" w:cs="Times New Roman"/>
          <w:sz w:val="24"/>
          <w:szCs w:val="24"/>
        </w:rPr>
        <w:t xml:space="preserve"> having</w:t>
      </w:r>
      <w:r w:rsidR="002C0631" w:rsidRPr="002C0631">
        <w:rPr>
          <w:rFonts w:ascii="Times New Roman" w:hAnsi="Times New Roman" w:cs="Times New Roman"/>
          <w:sz w:val="24"/>
          <w:szCs w:val="24"/>
        </w:rPr>
        <w:t xml:space="preserve"> significantly lower </w:t>
      </w:r>
      <w:r w:rsidR="000C2199">
        <w:rPr>
          <w:rFonts w:ascii="Times New Roman" w:hAnsi="Times New Roman" w:cs="Times New Roman"/>
          <w:sz w:val="24"/>
          <w:szCs w:val="24"/>
        </w:rPr>
        <w:t xml:space="preserve">percent cover of ash seedlings </w:t>
      </w:r>
      <w:r w:rsidR="002C0631" w:rsidRPr="002C0631">
        <w:rPr>
          <w:rFonts w:ascii="Times New Roman" w:hAnsi="Times New Roman" w:cs="Times New Roman"/>
          <w:sz w:val="24"/>
          <w:szCs w:val="24"/>
        </w:rPr>
        <w:t>than mesic (t=-3.2, p=0.010) and xeric transects (t=-3.0, p=0.018).</w:t>
      </w:r>
    </w:p>
    <w:p w14:paraId="7EBBFAC9" w14:textId="749E5E65" w:rsidR="002C0631" w:rsidRPr="002C0631" w:rsidRDefault="002C0631" w:rsidP="002C0631">
      <w:pPr>
        <w:rPr>
          <w:rFonts w:ascii="Times New Roman" w:hAnsi="Times New Roman" w:cs="Times New Roman"/>
          <w:sz w:val="24"/>
          <w:szCs w:val="24"/>
        </w:rPr>
      </w:pPr>
    </w:p>
    <w:p w14:paraId="0C90E623" w14:textId="2C9AA004"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saplings (≥137 cm in height and &lt;2.5 cm DBH)</w:t>
      </w:r>
      <w:r>
        <w:rPr>
          <w:rFonts w:ascii="Times New Roman" w:hAnsi="Times New Roman" w:cs="Times New Roman"/>
          <w:sz w:val="24"/>
          <w:szCs w:val="24"/>
          <w:u w:val="single"/>
        </w:rPr>
        <w:t>:</w:t>
      </w:r>
    </w:p>
    <w:p w14:paraId="2DD97C98" w14:textId="77777777" w:rsidR="002C0631" w:rsidRPr="002C0631" w:rsidRDefault="002C0631" w:rsidP="002C0631">
      <w:pPr>
        <w:rPr>
          <w:rFonts w:ascii="Times New Roman" w:hAnsi="Times New Roman" w:cs="Times New Roman"/>
          <w:sz w:val="24"/>
          <w:szCs w:val="24"/>
        </w:rPr>
      </w:pPr>
    </w:p>
    <w:p w14:paraId="2A2DC80E" w14:textId="760B2485" w:rsidR="00D2110C"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t>The density of ash saplings, across the 30 transects, ranged from 0 to 0.539 stems/m</w:t>
      </w:r>
      <w:r w:rsidR="00BB7DBF">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(0-5390 stems/hectare), with an average of 0.050 stems/m</w:t>
      </w:r>
      <w:r w:rsidRPr="004C5EF0">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(500 stems/hectare). Any differences in </w:t>
      </w:r>
      <w:r w:rsidRPr="002C0631">
        <w:rPr>
          <w:rFonts w:ascii="Times New Roman" w:hAnsi="Times New Roman" w:cs="Times New Roman"/>
          <w:sz w:val="24"/>
          <w:szCs w:val="24"/>
        </w:rPr>
        <w:lastRenderedPageBreak/>
        <w:t>number of saplings based on transect hydrological class were not significant (χ</w:t>
      </w:r>
      <w:r w:rsidRPr="00364345">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=0.4, p=0.82) (Fig. </w:t>
      </w:r>
      <w:r w:rsidR="008427CF">
        <w:rPr>
          <w:rFonts w:ascii="Times New Roman" w:hAnsi="Times New Roman" w:cs="Times New Roman"/>
          <w:sz w:val="24"/>
          <w:szCs w:val="24"/>
        </w:rPr>
        <w:t>2</w:t>
      </w:r>
      <w:r w:rsidR="00E20807">
        <w:rPr>
          <w:rFonts w:ascii="Times New Roman" w:hAnsi="Times New Roman" w:cs="Times New Roman"/>
          <w:sz w:val="24"/>
          <w:szCs w:val="24"/>
        </w:rPr>
        <w:t>B</w:t>
      </w:r>
      <w:r w:rsidRPr="002C0631">
        <w:rPr>
          <w:rFonts w:ascii="Times New Roman" w:hAnsi="Times New Roman" w:cs="Times New Roman"/>
          <w:sz w:val="24"/>
          <w:szCs w:val="24"/>
        </w:rPr>
        <w:t>).</w:t>
      </w:r>
      <w:r w:rsidR="00C6320C">
        <w:rPr>
          <w:rFonts w:ascii="Times New Roman" w:hAnsi="Times New Roman" w:cs="Times New Roman"/>
          <w:sz w:val="24"/>
          <w:szCs w:val="24"/>
        </w:rPr>
        <w:t xml:space="preserve"> </w:t>
      </w:r>
    </w:p>
    <w:p w14:paraId="4960D090" w14:textId="77777777" w:rsidR="00D2110C" w:rsidRPr="002C0631" w:rsidRDefault="00D2110C" w:rsidP="002C0631">
      <w:pPr>
        <w:rPr>
          <w:rFonts w:ascii="Times New Roman" w:hAnsi="Times New Roman" w:cs="Times New Roman"/>
          <w:sz w:val="24"/>
          <w:szCs w:val="24"/>
        </w:rPr>
      </w:pPr>
    </w:p>
    <w:p w14:paraId="7DA6FAD2" w14:textId="4E458D4C"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small trees (2.5-10 cm DBH)</w:t>
      </w:r>
      <w:r w:rsidR="006F009F">
        <w:rPr>
          <w:rFonts w:ascii="Times New Roman" w:hAnsi="Times New Roman" w:cs="Times New Roman"/>
          <w:sz w:val="24"/>
          <w:szCs w:val="24"/>
          <w:u w:val="single"/>
        </w:rPr>
        <w:t xml:space="preserve"> and big trees </w:t>
      </w:r>
      <w:r w:rsidR="009255DC" w:rsidRPr="002C0631">
        <w:rPr>
          <w:rFonts w:ascii="Times New Roman" w:hAnsi="Times New Roman" w:cs="Times New Roman"/>
          <w:sz w:val="24"/>
          <w:szCs w:val="24"/>
          <w:u w:val="single"/>
        </w:rPr>
        <w:t>(≥ 10 cm DBH</w:t>
      </w:r>
      <w:r w:rsidR="009255DC">
        <w:rPr>
          <w:rFonts w:ascii="Times New Roman" w:hAnsi="Times New Roman" w:cs="Times New Roman"/>
          <w:sz w:val="24"/>
          <w:szCs w:val="24"/>
          <w:u w:val="single"/>
        </w:rPr>
        <w:t>)</w:t>
      </w:r>
      <w:r>
        <w:rPr>
          <w:rFonts w:ascii="Times New Roman" w:hAnsi="Times New Roman" w:cs="Times New Roman"/>
          <w:sz w:val="24"/>
          <w:szCs w:val="24"/>
          <w:u w:val="single"/>
        </w:rPr>
        <w:t>:</w:t>
      </w:r>
    </w:p>
    <w:p w14:paraId="09F14BFE" w14:textId="77777777" w:rsidR="002C0631" w:rsidRPr="002C0631" w:rsidRDefault="002C0631" w:rsidP="002C0631">
      <w:pPr>
        <w:rPr>
          <w:rFonts w:ascii="Times New Roman" w:hAnsi="Times New Roman" w:cs="Times New Roman"/>
          <w:sz w:val="24"/>
          <w:szCs w:val="24"/>
        </w:rPr>
      </w:pPr>
    </w:p>
    <w:p w14:paraId="08FD12F0" w14:textId="7B9AAEB5" w:rsid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r>
      <w:commentRangeStart w:id="123"/>
      <w:r w:rsidRPr="002C0631">
        <w:rPr>
          <w:rFonts w:ascii="Times New Roman" w:hAnsi="Times New Roman" w:cs="Times New Roman"/>
          <w:sz w:val="24"/>
          <w:szCs w:val="24"/>
        </w:rPr>
        <w:t xml:space="preserve">A total of 187 </w:t>
      </w:r>
      <w:r w:rsidR="00FB51BF">
        <w:rPr>
          <w:rFonts w:ascii="Times New Roman" w:hAnsi="Times New Roman" w:cs="Times New Roman"/>
          <w:sz w:val="24"/>
          <w:szCs w:val="24"/>
        </w:rPr>
        <w:t>understory</w:t>
      </w:r>
      <w:r w:rsidRPr="002C0631">
        <w:rPr>
          <w:rFonts w:ascii="Times New Roman" w:hAnsi="Times New Roman" w:cs="Times New Roman"/>
          <w:sz w:val="24"/>
          <w:szCs w:val="24"/>
        </w:rPr>
        <w:t xml:space="preserve"> ash trees were found in the 30 transects.  </w:t>
      </w:r>
      <w:commentRangeEnd w:id="123"/>
      <w:r w:rsidR="002C4227">
        <w:rPr>
          <w:rStyle w:val="CommentReference"/>
        </w:rPr>
        <w:commentReference w:id="123"/>
      </w:r>
      <w:r w:rsidRPr="002C0631">
        <w:rPr>
          <w:rFonts w:ascii="Times New Roman" w:hAnsi="Times New Roman" w:cs="Times New Roman"/>
          <w:sz w:val="24"/>
          <w:szCs w:val="24"/>
        </w:rPr>
        <w:t xml:space="preserve">Of these, 149 were living (canopy condition ≠ 5), while 38 were dead and at least partly standing. The density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ranged from 0 to 1011 stems/hectare, with a mean of 82.3 stems/hectare. The number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varied by hydrological class (χ</w:t>
      </w:r>
      <w:r w:rsidRPr="00CA0748">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=8.38, p=0.015). Hydric transects had more </w:t>
      </w:r>
      <w:r w:rsidR="00034870">
        <w:rPr>
          <w:rFonts w:ascii="Times New Roman" w:hAnsi="Times New Roman" w:cs="Times New Roman"/>
          <w:sz w:val="24"/>
          <w:szCs w:val="24"/>
        </w:rPr>
        <w:t>understory</w:t>
      </w:r>
      <w:r w:rsidRPr="002C0631">
        <w:rPr>
          <w:rFonts w:ascii="Times New Roman" w:hAnsi="Times New Roman" w:cs="Times New Roman"/>
          <w:sz w:val="24"/>
          <w:szCs w:val="24"/>
        </w:rPr>
        <w:t xml:space="preserve"> ash trees than xeric transects (Z=2.5, p=0.033) (</w:t>
      </w:r>
      <w:r w:rsidR="00E20807">
        <w:rPr>
          <w:rFonts w:ascii="Times New Roman" w:hAnsi="Times New Roman" w:cs="Times New Roman"/>
          <w:sz w:val="24"/>
          <w:szCs w:val="24"/>
        </w:rPr>
        <w:t>Fig</w:t>
      </w:r>
      <w:r w:rsidRPr="002C0631">
        <w:rPr>
          <w:rFonts w:ascii="Times New Roman" w:hAnsi="Times New Roman" w:cs="Times New Roman"/>
          <w:sz w:val="24"/>
          <w:szCs w:val="24"/>
        </w:rPr>
        <w:t>.</w:t>
      </w:r>
      <w:r w:rsidR="00E20807">
        <w:rPr>
          <w:rFonts w:ascii="Times New Roman" w:hAnsi="Times New Roman" w:cs="Times New Roman"/>
          <w:sz w:val="24"/>
          <w:szCs w:val="24"/>
        </w:rPr>
        <w:t xml:space="preserve"> </w:t>
      </w:r>
      <w:r w:rsidR="0048263D">
        <w:rPr>
          <w:rFonts w:ascii="Times New Roman" w:hAnsi="Times New Roman" w:cs="Times New Roman"/>
          <w:sz w:val="24"/>
          <w:szCs w:val="24"/>
        </w:rPr>
        <w:t>2</w:t>
      </w:r>
      <w:r w:rsidR="00E20807">
        <w:rPr>
          <w:rFonts w:ascii="Times New Roman" w:hAnsi="Times New Roman" w:cs="Times New Roman"/>
          <w:sz w:val="24"/>
          <w:szCs w:val="24"/>
        </w:rPr>
        <w:t>C).</w:t>
      </w:r>
    </w:p>
    <w:p w14:paraId="2D082168" w14:textId="77777777" w:rsidR="00555390" w:rsidRDefault="00555390" w:rsidP="002C0631">
      <w:pPr>
        <w:rPr>
          <w:rFonts w:ascii="Times New Roman" w:hAnsi="Times New Roman" w:cs="Times New Roman"/>
          <w:sz w:val="24"/>
          <w:szCs w:val="24"/>
        </w:rPr>
      </w:pPr>
    </w:p>
    <w:p w14:paraId="23B28F7A" w14:textId="736C9C31" w:rsidR="00555390" w:rsidRPr="002C0631" w:rsidRDefault="00555390" w:rsidP="002C0631">
      <w:pPr>
        <w:rPr>
          <w:rFonts w:ascii="Times New Roman" w:hAnsi="Times New Roman" w:cs="Times New Roman"/>
          <w:sz w:val="24"/>
          <w:szCs w:val="24"/>
        </w:rPr>
      </w:pPr>
      <w:r>
        <w:rPr>
          <w:rFonts w:ascii="Times New Roman" w:hAnsi="Times New Roman" w:cs="Times New Roman"/>
          <w:sz w:val="24"/>
          <w:szCs w:val="24"/>
        </w:rPr>
        <w:t xml:space="preserve">NOTE WHICH SPECIES </w:t>
      </w:r>
      <w:r w:rsidR="00565F28">
        <w:rPr>
          <w:rFonts w:ascii="Times New Roman" w:hAnsi="Times New Roman" w:cs="Times New Roman"/>
          <w:sz w:val="24"/>
          <w:szCs w:val="24"/>
        </w:rPr>
        <w:t xml:space="preserve">OF ASH </w:t>
      </w:r>
      <w:r>
        <w:rPr>
          <w:rFonts w:ascii="Times New Roman" w:hAnsi="Times New Roman" w:cs="Times New Roman"/>
          <w:sz w:val="24"/>
          <w:szCs w:val="24"/>
        </w:rPr>
        <w:t>WERE FOUND</w:t>
      </w:r>
    </w:p>
    <w:p w14:paraId="2DDFE584" w14:textId="77777777" w:rsidR="001F1376" w:rsidRPr="002C0631" w:rsidRDefault="001F1376" w:rsidP="002C0631">
      <w:pPr>
        <w:rPr>
          <w:rFonts w:ascii="Times New Roman" w:hAnsi="Times New Roman" w:cs="Times New Roman"/>
          <w:sz w:val="24"/>
          <w:szCs w:val="24"/>
        </w:rPr>
      </w:pPr>
    </w:p>
    <w:p w14:paraId="082CCE03" w14:textId="5CCCC4A7"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big trees (≥ 10 cm DBH)</w:t>
      </w:r>
      <w:r>
        <w:rPr>
          <w:rFonts w:ascii="Times New Roman" w:hAnsi="Times New Roman" w:cs="Times New Roman"/>
          <w:sz w:val="24"/>
          <w:szCs w:val="24"/>
          <w:u w:val="single"/>
        </w:rPr>
        <w:t>:</w:t>
      </w:r>
    </w:p>
    <w:p w14:paraId="39E7F539" w14:textId="77777777" w:rsidR="002C0631" w:rsidRP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r>
    </w:p>
    <w:p w14:paraId="5AD1B152" w14:textId="37482239" w:rsidR="00F14ADF" w:rsidRDefault="002C0631" w:rsidP="00754EDA">
      <w:pPr>
        <w:rPr>
          <w:rFonts w:ascii="Times New Roman" w:hAnsi="Times New Roman" w:cs="Times New Roman"/>
          <w:sz w:val="24"/>
          <w:szCs w:val="24"/>
        </w:rPr>
      </w:pPr>
      <w:r w:rsidRPr="002C0631">
        <w:rPr>
          <w:rFonts w:ascii="Times New Roman" w:hAnsi="Times New Roman" w:cs="Times New Roman"/>
          <w:sz w:val="24"/>
          <w:szCs w:val="24"/>
        </w:rPr>
        <w:tab/>
        <w:t xml:space="preserve">Only 9 </w:t>
      </w:r>
      <w:r w:rsidR="0048263D" w:rsidRPr="0048263D">
        <w:rPr>
          <w:rFonts w:ascii="Times New Roman" w:hAnsi="Times New Roman" w:cs="Times New Roman"/>
          <w:sz w:val="24"/>
          <w:szCs w:val="24"/>
        </w:rPr>
        <w:t xml:space="preserve">ash </w:t>
      </w:r>
      <w:r w:rsidRPr="0048263D">
        <w:rPr>
          <w:rFonts w:ascii="Times New Roman" w:hAnsi="Times New Roman" w:cs="Times New Roman"/>
          <w:sz w:val="24"/>
          <w:szCs w:val="24"/>
        </w:rPr>
        <w:t xml:space="preserve">trees </w:t>
      </w:r>
      <w:r w:rsidR="0048263D" w:rsidRPr="0048263D">
        <w:rPr>
          <w:rFonts w:ascii="Times New Roman" w:hAnsi="Times New Roman" w:cs="Times New Roman"/>
          <w:sz w:val="24"/>
          <w:szCs w:val="24"/>
        </w:rPr>
        <w:t xml:space="preserve">≥ 10 cm DBH </w:t>
      </w:r>
      <w:r w:rsidRPr="0048263D">
        <w:rPr>
          <w:rFonts w:ascii="Times New Roman" w:hAnsi="Times New Roman" w:cs="Times New Roman"/>
          <w:sz w:val="24"/>
          <w:szCs w:val="24"/>
        </w:rPr>
        <w:t>were</w:t>
      </w:r>
      <w:r w:rsidRPr="002C0631">
        <w:rPr>
          <w:rFonts w:ascii="Times New Roman" w:hAnsi="Times New Roman" w:cs="Times New Roman"/>
          <w:sz w:val="24"/>
          <w:szCs w:val="24"/>
        </w:rPr>
        <w:t xml:space="preserve"> found in the 30 transects, of which 7 were living. Living </w:t>
      </w:r>
      <w:r w:rsidR="008A5176">
        <w:rPr>
          <w:rFonts w:ascii="Times New Roman" w:hAnsi="Times New Roman" w:cs="Times New Roman"/>
          <w:sz w:val="24"/>
          <w:szCs w:val="24"/>
        </w:rPr>
        <w:t>big</w:t>
      </w:r>
      <w:r w:rsidRPr="002C0631">
        <w:rPr>
          <w:rFonts w:ascii="Times New Roman" w:hAnsi="Times New Roman" w:cs="Times New Roman"/>
          <w:sz w:val="24"/>
          <w:szCs w:val="24"/>
        </w:rPr>
        <w:t xml:space="preserve"> trees within the plots ranged in diameter from 10.3 cm DBH to</w:t>
      </w:r>
      <w:r w:rsidR="00A623DE">
        <w:rPr>
          <w:rFonts w:ascii="Times New Roman" w:hAnsi="Times New Roman" w:cs="Times New Roman"/>
          <w:sz w:val="24"/>
          <w:szCs w:val="24"/>
        </w:rPr>
        <w:t xml:space="preserve"> </w:t>
      </w:r>
      <w:r w:rsidRPr="002C0631">
        <w:rPr>
          <w:rFonts w:ascii="Times New Roman" w:hAnsi="Times New Roman" w:cs="Times New Roman"/>
          <w:sz w:val="24"/>
          <w:szCs w:val="24"/>
        </w:rPr>
        <w:t>12.4 cm DBH.</w:t>
      </w:r>
      <w:r w:rsidR="001D2793">
        <w:rPr>
          <w:rFonts w:ascii="Times New Roman" w:hAnsi="Times New Roman" w:cs="Times New Roman"/>
          <w:sz w:val="24"/>
          <w:szCs w:val="24"/>
        </w:rPr>
        <w:t xml:space="preserve"> </w:t>
      </w:r>
    </w:p>
    <w:p w14:paraId="5E7003A3" w14:textId="77777777" w:rsidR="00F14ADF" w:rsidRDefault="00F14ADF" w:rsidP="00754EDA">
      <w:pPr>
        <w:rPr>
          <w:rFonts w:ascii="Times New Roman" w:hAnsi="Times New Roman" w:cs="Times New Roman"/>
          <w:sz w:val="24"/>
          <w:szCs w:val="24"/>
        </w:rPr>
      </w:pPr>
    </w:p>
    <w:p w14:paraId="18F6269A" w14:textId="19F30C32" w:rsidR="00F14ADF" w:rsidRPr="00F14ADF" w:rsidRDefault="00F14ADF" w:rsidP="00754EDA">
      <w:pPr>
        <w:rPr>
          <w:rFonts w:ascii="Times New Roman" w:hAnsi="Times New Roman" w:cs="Times New Roman"/>
          <w:sz w:val="24"/>
          <w:szCs w:val="24"/>
          <w:u w:val="single"/>
        </w:rPr>
      </w:pPr>
      <w:r w:rsidRPr="00F14ADF">
        <w:rPr>
          <w:rFonts w:ascii="Times New Roman" w:hAnsi="Times New Roman" w:cs="Times New Roman"/>
          <w:sz w:val="24"/>
          <w:szCs w:val="24"/>
          <w:u w:val="single"/>
        </w:rPr>
        <w:t>Ash basal area:</w:t>
      </w:r>
    </w:p>
    <w:p w14:paraId="73CA23F9" w14:textId="77777777" w:rsidR="00F14ADF" w:rsidRDefault="00F14ADF" w:rsidP="00754EDA">
      <w:pPr>
        <w:rPr>
          <w:rFonts w:ascii="Times New Roman" w:hAnsi="Times New Roman" w:cs="Times New Roman"/>
          <w:sz w:val="24"/>
          <w:szCs w:val="24"/>
        </w:rPr>
      </w:pPr>
    </w:p>
    <w:p w14:paraId="0A5B3171" w14:textId="661D0740" w:rsidR="00FA7316" w:rsidRPr="00754EDA" w:rsidRDefault="00E851D6" w:rsidP="00754EDA">
      <w:pPr>
        <w:rPr>
          <w:rFonts w:ascii="Times New Roman" w:hAnsi="Times New Roman" w:cs="Times New Roman"/>
          <w:sz w:val="24"/>
          <w:szCs w:val="24"/>
        </w:rPr>
      </w:pPr>
      <w:r w:rsidRPr="002C0631">
        <w:rPr>
          <w:rFonts w:ascii="Times New Roman" w:hAnsi="Times New Roman" w:cs="Times New Roman"/>
          <w:sz w:val="24"/>
          <w:szCs w:val="24"/>
        </w:rPr>
        <w:t xml:space="preserve">The basal area of living </w:t>
      </w:r>
      <w:r>
        <w:rPr>
          <w:rFonts w:ascii="Times New Roman" w:hAnsi="Times New Roman" w:cs="Times New Roman"/>
          <w:sz w:val="24"/>
          <w:szCs w:val="24"/>
        </w:rPr>
        <w:t xml:space="preserve">understory and canopy </w:t>
      </w:r>
      <w:r w:rsidRPr="002C0631">
        <w:rPr>
          <w:rFonts w:ascii="Times New Roman" w:hAnsi="Times New Roman" w:cs="Times New Roman"/>
          <w:sz w:val="24"/>
          <w:szCs w:val="24"/>
        </w:rPr>
        <w:t>ash trees (all ash ≥ 2.5 cm DBH and canopy condition ≠ 5) ranged between 0 and 2.61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 with an average of 0.18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w:t>
      </w:r>
    </w:p>
    <w:p w14:paraId="1E92810F" w14:textId="7BDDA480" w:rsidR="00754EDA" w:rsidRPr="00754EDA" w:rsidRDefault="00754EDA" w:rsidP="00754EDA">
      <w:pPr>
        <w:rPr>
          <w:rFonts w:ascii="Times New Roman" w:hAnsi="Times New Roman" w:cs="Times New Roman"/>
          <w:sz w:val="24"/>
          <w:szCs w:val="24"/>
        </w:rPr>
      </w:pPr>
    </w:p>
    <w:p w14:paraId="3CD23D35" w14:textId="29E3EABE" w:rsidR="004C1F4D" w:rsidRDefault="00C2474C" w:rsidP="002C0631">
      <w:pPr>
        <w:rPr>
          <w:rFonts w:ascii="Times New Roman" w:hAnsi="Times New Roman" w:cs="Times New Roman"/>
          <w:b/>
          <w:bCs/>
          <w:sz w:val="24"/>
          <w:szCs w:val="24"/>
        </w:rPr>
      </w:pPr>
      <w:r>
        <w:rPr>
          <w:noProof/>
        </w:rPr>
        <w:drawing>
          <wp:inline distT="0" distB="0" distL="0" distR="0" wp14:anchorId="4C48F300" wp14:editId="494730BC">
            <wp:extent cx="1781175" cy="3924300"/>
            <wp:effectExtent l="0" t="0" r="9525" b="0"/>
            <wp:docPr id="6676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0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781175" cy="3924300"/>
                    </a:xfrm>
                    <a:prstGeom prst="rect">
                      <a:avLst/>
                    </a:prstGeom>
                  </pic:spPr>
                </pic:pic>
              </a:graphicData>
            </a:graphic>
          </wp:inline>
        </w:drawing>
      </w:r>
    </w:p>
    <w:p w14:paraId="1F1B66B9" w14:textId="2F70E741" w:rsidR="00702EB0" w:rsidRPr="00E57709" w:rsidRDefault="002C0631">
      <w:pPr>
        <w:rPr>
          <w:rFonts w:ascii="Times New Roman" w:hAnsi="Times New Roman" w:cs="Times New Roman"/>
          <w:sz w:val="24"/>
          <w:szCs w:val="24"/>
        </w:rPr>
      </w:pPr>
      <w:r w:rsidRPr="00754EDA">
        <w:rPr>
          <w:rFonts w:ascii="Times New Roman" w:hAnsi="Times New Roman" w:cs="Times New Roman"/>
          <w:b/>
          <w:bCs/>
          <w:sz w:val="24"/>
          <w:szCs w:val="24"/>
        </w:rPr>
        <w:lastRenderedPageBreak/>
        <w:t xml:space="preserve">Figure </w:t>
      </w:r>
      <w:r w:rsidR="008427CF">
        <w:rPr>
          <w:rFonts w:ascii="Times New Roman" w:hAnsi="Times New Roman" w:cs="Times New Roman"/>
          <w:b/>
          <w:bCs/>
          <w:sz w:val="24"/>
          <w:szCs w:val="24"/>
        </w:rPr>
        <w:t>2</w:t>
      </w:r>
      <w:r w:rsidRPr="00754EDA">
        <w:rPr>
          <w:rFonts w:ascii="Times New Roman" w:hAnsi="Times New Roman" w:cs="Times New Roman"/>
          <w:b/>
          <w:bCs/>
          <w:sz w:val="24"/>
          <w:szCs w:val="24"/>
        </w:rPr>
        <w:t>.</w:t>
      </w:r>
      <w:r w:rsidRPr="002C0631">
        <w:rPr>
          <w:rFonts w:ascii="Times New Roman" w:hAnsi="Times New Roman" w:cs="Times New Roman"/>
          <w:sz w:val="24"/>
          <w:szCs w:val="24"/>
        </w:rPr>
        <w:t xml:space="preserve"> Ash occurrence in 30 transects </w:t>
      </w:r>
      <w:r w:rsidR="00B732F5">
        <w:rPr>
          <w:rFonts w:ascii="Times New Roman" w:hAnsi="Times New Roman" w:cs="Times New Roman"/>
          <w:sz w:val="24"/>
          <w:szCs w:val="24"/>
        </w:rPr>
        <w:t xml:space="preserve">in </w:t>
      </w:r>
      <w:r w:rsidR="006B2FD9">
        <w:rPr>
          <w:rFonts w:ascii="Times New Roman" w:hAnsi="Times New Roman" w:cs="Times New Roman"/>
          <w:sz w:val="24"/>
          <w:szCs w:val="24"/>
        </w:rPr>
        <w:t xml:space="preserve">the Upper Huron River Watershed in </w:t>
      </w:r>
      <w:r w:rsidR="00927E38">
        <w:rPr>
          <w:rFonts w:ascii="Times New Roman" w:hAnsi="Times New Roman" w:cs="Times New Roman"/>
          <w:sz w:val="24"/>
          <w:szCs w:val="24"/>
        </w:rPr>
        <w:t>s</w:t>
      </w:r>
      <w:r w:rsidR="006B2FD9">
        <w:rPr>
          <w:rFonts w:ascii="Times New Roman" w:hAnsi="Times New Roman" w:cs="Times New Roman"/>
          <w:sz w:val="24"/>
          <w:szCs w:val="24"/>
        </w:rPr>
        <w:t>outheast Michigan</w:t>
      </w:r>
      <w:r w:rsidRPr="002C0631">
        <w:rPr>
          <w:rFonts w:ascii="Times New Roman" w:hAnsi="Times New Roman" w:cs="Times New Roman"/>
          <w:sz w:val="24"/>
          <w:szCs w:val="24"/>
        </w:rPr>
        <w:t xml:space="preserve">. </w:t>
      </w:r>
      <w:r w:rsidR="00927E38">
        <w:rPr>
          <w:rFonts w:ascii="Times New Roman" w:hAnsi="Times New Roman" w:cs="Times New Roman"/>
          <w:sz w:val="24"/>
          <w:szCs w:val="24"/>
        </w:rPr>
        <w:t xml:space="preserve">The x-axis represents the soil hydroclass </w:t>
      </w:r>
      <w:r w:rsidR="00405E7F">
        <w:rPr>
          <w:rFonts w:ascii="Times New Roman" w:hAnsi="Times New Roman" w:cs="Times New Roman"/>
          <w:sz w:val="24"/>
          <w:szCs w:val="24"/>
        </w:rPr>
        <w:t xml:space="preserve">of the transect. </w:t>
      </w:r>
      <w:r w:rsidR="00726370">
        <w:rPr>
          <w:rFonts w:ascii="Times New Roman" w:hAnsi="Times New Roman" w:cs="Times New Roman"/>
          <w:sz w:val="24"/>
          <w:szCs w:val="24"/>
        </w:rPr>
        <w:t xml:space="preserve">Data points were overlayed on boxplots, with some horizontal </w:t>
      </w:r>
      <w:r w:rsidR="00336A25">
        <w:rPr>
          <w:rFonts w:ascii="Times New Roman" w:hAnsi="Times New Roman" w:cs="Times New Roman"/>
          <w:sz w:val="24"/>
          <w:szCs w:val="24"/>
        </w:rPr>
        <w:t xml:space="preserve">jittering added. </w:t>
      </w:r>
      <w:r w:rsidR="00405E7F">
        <w:rPr>
          <w:rFonts w:ascii="Times New Roman" w:hAnsi="Times New Roman" w:cs="Times New Roman"/>
          <w:sz w:val="24"/>
          <w:szCs w:val="24"/>
        </w:rPr>
        <w:t xml:space="preserve">Lowercase letters above </w:t>
      </w:r>
      <w:r w:rsidR="006418AB">
        <w:rPr>
          <w:rFonts w:ascii="Times New Roman" w:hAnsi="Times New Roman" w:cs="Times New Roman"/>
          <w:sz w:val="24"/>
          <w:szCs w:val="24"/>
        </w:rPr>
        <w:t>bars indicate statistically significant differences</w:t>
      </w:r>
      <w:r w:rsidR="00A053DB">
        <w:rPr>
          <w:rFonts w:ascii="Times New Roman" w:hAnsi="Times New Roman" w:cs="Times New Roman"/>
          <w:sz w:val="24"/>
          <w:szCs w:val="24"/>
        </w:rPr>
        <w:t xml:space="preserve"> at </w:t>
      </w:r>
      <w:r w:rsidR="0055245C" w:rsidRPr="0055245C">
        <w:rPr>
          <w:rFonts w:ascii="Times New Roman" w:hAnsi="Times New Roman" w:cs="Times New Roman"/>
          <w:sz w:val="24"/>
          <w:szCs w:val="24"/>
        </w:rPr>
        <w:t>α</w:t>
      </w:r>
      <w:r w:rsidR="0055245C">
        <w:rPr>
          <w:rFonts w:ascii="Times New Roman" w:hAnsi="Times New Roman" w:cs="Times New Roman"/>
          <w:sz w:val="24"/>
          <w:szCs w:val="24"/>
        </w:rPr>
        <w:t>=0.05</w:t>
      </w:r>
      <w:r w:rsidR="006418AB">
        <w:rPr>
          <w:rFonts w:ascii="Times New Roman" w:hAnsi="Times New Roman" w:cs="Times New Roman"/>
          <w:sz w:val="24"/>
          <w:szCs w:val="24"/>
        </w:rPr>
        <w:t xml:space="preserve">. </w:t>
      </w:r>
      <w:r w:rsidRPr="002C0631">
        <w:rPr>
          <w:rFonts w:ascii="Times New Roman" w:hAnsi="Times New Roman" w:cs="Times New Roman"/>
          <w:sz w:val="24"/>
          <w:szCs w:val="24"/>
        </w:rPr>
        <w:t xml:space="preserve">A) Mean density of </w:t>
      </w:r>
      <w:r w:rsidR="006B2FD9">
        <w:rPr>
          <w:rFonts w:ascii="Times New Roman" w:hAnsi="Times New Roman" w:cs="Times New Roman"/>
          <w:sz w:val="24"/>
          <w:szCs w:val="24"/>
        </w:rPr>
        <w:t>ash seedlings (</w:t>
      </w:r>
      <w:r w:rsidR="002E0944">
        <w:rPr>
          <w:rFonts w:ascii="Times New Roman" w:hAnsi="Times New Roman" w:cs="Times New Roman"/>
          <w:sz w:val="24"/>
          <w:szCs w:val="24"/>
        </w:rPr>
        <w:t xml:space="preserve">all </w:t>
      </w:r>
      <w:r w:rsidR="00733AF8">
        <w:rPr>
          <w:rFonts w:ascii="Times New Roman" w:hAnsi="Times New Roman" w:cs="Times New Roman"/>
          <w:sz w:val="24"/>
          <w:szCs w:val="24"/>
        </w:rPr>
        <w:t>ash &lt;</w:t>
      </w:r>
      <w:r w:rsidR="00E57709">
        <w:rPr>
          <w:rFonts w:ascii="Times New Roman" w:hAnsi="Times New Roman" w:cs="Times New Roman"/>
          <w:sz w:val="24"/>
          <w:szCs w:val="24"/>
        </w:rPr>
        <w:t xml:space="preserve"> </w:t>
      </w:r>
      <w:r w:rsidR="00733AF8">
        <w:rPr>
          <w:rFonts w:ascii="Times New Roman" w:hAnsi="Times New Roman" w:cs="Times New Roman"/>
          <w:sz w:val="24"/>
          <w:szCs w:val="24"/>
        </w:rPr>
        <w:t>137 cm tall</w:t>
      </w:r>
      <w:r w:rsidR="002E0944">
        <w:rPr>
          <w:rFonts w:ascii="Times New Roman" w:hAnsi="Times New Roman" w:cs="Times New Roman"/>
          <w:sz w:val="24"/>
          <w:szCs w:val="24"/>
        </w:rPr>
        <w:t xml:space="preserve">; </w:t>
      </w:r>
      <w:r w:rsidR="00A52419">
        <w:rPr>
          <w:rFonts w:ascii="Times New Roman" w:hAnsi="Times New Roman" w:cs="Times New Roman"/>
          <w:sz w:val="24"/>
          <w:szCs w:val="24"/>
        </w:rPr>
        <w:t>short and tall seedling categories were combined for the graph</w:t>
      </w:r>
      <w:r w:rsidR="00733AF8">
        <w:rPr>
          <w:rFonts w:ascii="Times New Roman" w:hAnsi="Times New Roman" w:cs="Times New Roman"/>
          <w:sz w:val="24"/>
          <w:szCs w:val="24"/>
        </w:rPr>
        <w:t>)</w:t>
      </w:r>
      <w:r w:rsidRPr="002C0631">
        <w:rPr>
          <w:rFonts w:ascii="Times New Roman" w:hAnsi="Times New Roman" w:cs="Times New Roman"/>
          <w:sz w:val="24"/>
          <w:szCs w:val="24"/>
        </w:rPr>
        <w:t xml:space="preserve">, B) mean density of </w:t>
      </w:r>
      <w:r w:rsidR="00733AF8">
        <w:rPr>
          <w:rFonts w:ascii="Times New Roman" w:hAnsi="Times New Roman" w:cs="Times New Roman"/>
          <w:sz w:val="24"/>
          <w:szCs w:val="24"/>
        </w:rPr>
        <w:t>ash saplings (</w:t>
      </w:r>
      <w:r w:rsidR="00636C9F">
        <w:rPr>
          <w:rFonts w:ascii="Times New Roman" w:hAnsi="Times New Roman" w:cs="Times New Roman"/>
          <w:sz w:val="24"/>
          <w:szCs w:val="24"/>
        </w:rPr>
        <w:t>&gt;=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137 cm tall and &lt;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2.5 cm DBH)</w:t>
      </w:r>
      <w:r w:rsidRPr="002C0631">
        <w:rPr>
          <w:rFonts w:ascii="Times New Roman" w:hAnsi="Times New Roman" w:cs="Times New Roman"/>
          <w:sz w:val="24"/>
          <w:szCs w:val="24"/>
        </w:rPr>
        <w:t>, C) mean density of small ash trees</w:t>
      </w:r>
      <w:r w:rsidR="00E57709">
        <w:rPr>
          <w:rFonts w:ascii="Times New Roman" w:hAnsi="Times New Roman" w:cs="Times New Roman"/>
          <w:sz w:val="24"/>
          <w:szCs w:val="24"/>
        </w:rPr>
        <w:t xml:space="preserve"> (2.5 cm &lt;= DBH &lt; 10 cm).</w:t>
      </w:r>
    </w:p>
    <w:p w14:paraId="3C27C0CC" w14:textId="77777777" w:rsidR="00702EB0" w:rsidRDefault="00702EB0">
      <w:pPr>
        <w:rPr>
          <w:rFonts w:ascii="Times New Roman" w:hAnsi="Times New Roman" w:cs="Times New Roman"/>
          <w:sz w:val="24"/>
          <w:szCs w:val="24"/>
          <w:u w:val="single"/>
        </w:rPr>
      </w:pPr>
    </w:p>
    <w:p w14:paraId="3C20055E" w14:textId="2F492693" w:rsidR="00702EB0" w:rsidRDefault="00702EB0">
      <w:pPr>
        <w:rPr>
          <w:rFonts w:ascii="Times New Roman" w:hAnsi="Times New Roman" w:cs="Times New Roman"/>
          <w:sz w:val="24"/>
          <w:szCs w:val="24"/>
          <w:u w:val="single"/>
        </w:rPr>
      </w:pPr>
      <w:r>
        <w:rPr>
          <w:rFonts w:ascii="Times New Roman" w:hAnsi="Times New Roman" w:cs="Times New Roman"/>
          <w:sz w:val="24"/>
          <w:szCs w:val="24"/>
          <w:u w:val="single"/>
        </w:rPr>
        <w:t xml:space="preserve">Signs and </w:t>
      </w:r>
      <w:r w:rsidR="00740E2F">
        <w:rPr>
          <w:rFonts w:ascii="Times New Roman" w:hAnsi="Times New Roman" w:cs="Times New Roman"/>
          <w:sz w:val="24"/>
          <w:szCs w:val="24"/>
          <w:u w:val="single"/>
        </w:rPr>
        <w:t>symptoms of EAB</w:t>
      </w:r>
    </w:p>
    <w:p w14:paraId="523FF64D" w14:textId="77777777" w:rsidR="00702EB0" w:rsidRDefault="00702EB0">
      <w:pPr>
        <w:rPr>
          <w:rFonts w:ascii="Times New Roman" w:hAnsi="Times New Roman" w:cs="Times New Roman"/>
          <w:sz w:val="24"/>
          <w:szCs w:val="24"/>
          <w:u w:val="single"/>
        </w:rPr>
      </w:pPr>
    </w:p>
    <w:p w14:paraId="75EE5508" w14:textId="33B513B0" w:rsidR="00702EB0" w:rsidRDefault="00702EB0">
      <w:pPr>
        <w:rPr>
          <w:rFonts w:ascii="Times New Roman" w:hAnsi="Times New Roman" w:cs="Times New Roman"/>
          <w:sz w:val="24"/>
          <w:szCs w:val="24"/>
          <w:u w:val="single"/>
        </w:rPr>
      </w:pPr>
      <w:r>
        <w:rPr>
          <w:rFonts w:ascii="Times New Roman" w:hAnsi="Times New Roman" w:cs="Times New Roman"/>
          <w:sz w:val="24"/>
          <w:szCs w:val="24"/>
        </w:rPr>
        <w:t>S</w:t>
      </w:r>
      <w:r w:rsidRPr="00D2110C">
        <w:rPr>
          <w:rFonts w:ascii="Times New Roman" w:hAnsi="Times New Roman" w:cs="Times New Roman"/>
          <w:sz w:val="24"/>
          <w:szCs w:val="24"/>
        </w:rPr>
        <w:t>igns or symptoms of EAB  were found on 55</w:t>
      </w:r>
      <w:r>
        <w:rPr>
          <w:rFonts w:ascii="Times New Roman" w:hAnsi="Times New Roman" w:cs="Times New Roman"/>
          <w:sz w:val="24"/>
          <w:szCs w:val="24"/>
        </w:rPr>
        <w:t xml:space="preserve"> (5.5%)</w:t>
      </w:r>
      <w:r w:rsidRPr="00D2110C">
        <w:rPr>
          <w:rFonts w:ascii="Times New Roman" w:hAnsi="Times New Roman" w:cs="Times New Roman"/>
          <w:sz w:val="24"/>
          <w:szCs w:val="24"/>
        </w:rPr>
        <w:t xml:space="preserve"> saplings. By far the most common symptom was bark splitting, which was found in 31 subplot quadrants out of 150 subplot quadrants with ash saplings. Other signs and symptoms of EAB were relatively rare or absent on ash saplings, including EAB exit holes (not found on saplings), woodpecker predation marks (found in 1 subplot quadrant), epicormic sprouts (found in 6 subplot quadrants), and basal sprouts (found in 3 subplot quadrants</w:t>
      </w:r>
      <w:r>
        <w:rPr>
          <w:rFonts w:ascii="Times New Roman" w:hAnsi="Times New Roman" w:cs="Times New Roman"/>
          <w:sz w:val="24"/>
          <w:szCs w:val="24"/>
        </w:rPr>
        <w:t>)</w:t>
      </w:r>
      <w:r w:rsidRPr="00D2110C">
        <w:rPr>
          <w:rFonts w:ascii="Times New Roman" w:hAnsi="Times New Roman" w:cs="Times New Roman"/>
          <w:sz w:val="24"/>
          <w:szCs w:val="24"/>
        </w:rPr>
        <w:t>.</w:t>
      </w:r>
    </w:p>
    <w:p w14:paraId="7EE1B3A1" w14:textId="77777777" w:rsidR="00702EB0" w:rsidRDefault="00702EB0">
      <w:pPr>
        <w:rPr>
          <w:rFonts w:ascii="Times New Roman" w:hAnsi="Times New Roman" w:cs="Times New Roman"/>
          <w:sz w:val="24"/>
          <w:szCs w:val="24"/>
          <w:u w:val="single"/>
        </w:rPr>
      </w:pPr>
    </w:p>
    <w:p w14:paraId="7B4A67A4" w14:textId="0418113D" w:rsidR="00C24CD6" w:rsidRDefault="00C24CD6">
      <w:pPr>
        <w:rPr>
          <w:rFonts w:ascii="Times New Roman" w:hAnsi="Times New Roman" w:cs="Times New Roman"/>
          <w:sz w:val="24"/>
          <w:szCs w:val="24"/>
          <w:u w:val="single"/>
        </w:rPr>
      </w:pPr>
      <w:r>
        <w:rPr>
          <w:rFonts w:ascii="Times New Roman" w:hAnsi="Times New Roman" w:cs="Times New Roman"/>
          <w:sz w:val="24"/>
          <w:szCs w:val="24"/>
          <w:u w:val="single"/>
        </w:rPr>
        <w:t>Signs and symptoms of EAB on ash trees</w:t>
      </w:r>
    </w:p>
    <w:p w14:paraId="03EB31E9" w14:textId="77777777" w:rsidR="00D8102E" w:rsidRPr="00C4446A" w:rsidRDefault="00D8102E" w:rsidP="00D8102E">
      <w:pPr>
        <w:rPr>
          <w:rFonts w:ascii="Times New Roman" w:hAnsi="Times New Roman" w:cs="Times New Roman"/>
          <w:sz w:val="24"/>
          <w:szCs w:val="24"/>
        </w:rPr>
      </w:pPr>
    </w:p>
    <w:p w14:paraId="526E35D8" w14:textId="0E58BCC1" w:rsidR="00153F61" w:rsidRPr="00C4446A" w:rsidRDefault="00D8102E" w:rsidP="00153F61">
      <w:pPr>
        <w:rPr>
          <w:rFonts w:ascii="Times New Roman" w:hAnsi="Times New Roman" w:cs="Times New Roman"/>
          <w:sz w:val="24"/>
          <w:szCs w:val="24"/>
        </w:rPr>
      </w:pPr>
      <w:r w:rsidRPr="00C4446A">
        <w:rPr>
          <w:rFonts w:ascii="Times New Roman" w:hAnsi="Times New Roman" w:cs="Times New Roman"/>
          <w:sz w:val="24"/>
          <w:szCs w:val="24"/>
        </w:rPr>
        <w:t>Of the symptoms of EAB, bark splitting was the most common and was found on 179 (56%) ash trees. Epicormic sprouts were  found on 116 (36%) ash trees. Basal sprouts and woodpecker predation marks were found on 46 (14%) and 40 (12%) ash trees, respectively.</w:t>
      </w:r>
      <w:r w:rsidR="008427CF">
        <w:rPr>
          <w:rFonts w:ascii="Times New Roman" w:hAnsi="Times New Roman" w:cs="Times New Roman"/>
          <w:sz w:val="24"/>
          <w:szCs w:val="24"/>
        </w:rPr>
        <w:t xml:space="preserve"> </w:t>
      </w:r>
      <w:r w:rsidR="00153F61" w:rsidRPr="00C4446A">
        <w:rPr>
          <w:rFonts w:ascii="Times New Roman" w:hAnsi="Times New Roman" w:cs="Times New Roman"/>
          <w:sz w:val="24"/>
          <w:szCs w:val="24"/>
        </w:rPr>
        <w:t>Out of a total of 320 trees, 220 (69%) had canopy condition=1 (meaning they were healthy), 31 (10%) had canopy condition=2, 12 (4%) had canopy condition=3, 7 (2%) had canopy condition=4, and 50 (16%) had canopy condition=5 (meaning they had a dead canopy).</w:t>
      </w:r>
      <w:r w:rsidR="008427CF" w:rsidRPr="008427CF">
        <w:rPr>
          <w:rFonts w:ascii="Times New Roman" w:hAnsi="Times New Roman" w:cs="Times New Roman"/>
          <w:sz w:val="24"/>
          <w:szCs w:val="24"/>
        </w:rPr>
        <w:t xml:space="preserve"> </w:t>
      </w:r>
      <w:r w:rsidR="008427CF">
        <w:rPr>
          <w:rFonts w:ascii="Times New Roman" w:hAnsi="Times New Roman" w:cs="Times New Roman"/>
          <w:sz w:val="24"/>
          <w:szCs w:val="24"/>
        </w:rPr>
        <w:t xml:space="preserve">The D-shaped emergence holes from EAB </w:t>
      </w:r>
      <w:r w:rsidR="008427CF" w:rsidRPr="00C4446A">
        <w:rPr>
          <w:rFonts w:ascii="Times New Roman" w:hAnsi="Times New Roman" w:cs="Times New Roman"/>
          <w:sz w:val="24"/>
          <w:szCs w:val="24"/>
        </w:rPr>
        <w:t xml:space="preserve">were </w:t>
      </w:r>
      <w:r w:rsidR="008427CF">
        <w:rPr>
          <w:rFonts w:ascii="Times New Roman" w:hAnsi="Times New Roman" w:cs="Times New Roman"/>
          <w:sz w:val="24"/>
          <w:szCs w:val="24"/>
        </w:rPr>
        <w:t>observed on a low percentage of understory and canopy ash</w:t>
      </w:r>
      <w:r w:rsidR="008427CF" w:rsidRPr="00C4446A">
        <w:rPr>
          <w:rFonts w:ascii="Times New Roman" w:hAnsi="Times New Roman" w:cs="Times New Roman"/>
          <w:sz w:val="24"/>
          <w:szCs w:val="24"/>
        </w:rPr>
        <w:t>, with only 8 ash trees (2%) having exit holes</w:t>
      </w:r>
      <w:r w:rsidR="008427CF">
        <w:rPr>
          <w:rFonts w:ascii="Times New Roman" w:hAnsi="Times New Roman" w:cs="Times New Roman"/>
          <w:sz w:val="24"/>
          <w:szCs w:val="24"/>
        </w:rPr>
        <w:t xml:space="preserve"> </w:t>
      </w:r>
      <w:r w:rsidR="008427CF" w:rsidRPr="00C4446A">
        <w:rPr>
          <w:rFonts w:ascii="Times New Roman" w:hAnsi="Times New Roman" w:cs="Times New Roman"/>
          <w:sz w:val="24"/>
          <w:szCs w:val="24"/>
        </w:rPr>
        <w:t>(Fig. S1).</w:t>
      </w:r>
    </w:p>
    <w:p w14:paraId="1C6A3AD3" w14:textId="77777777" w:rsidR="00C24CD6" w:rsidRDefault="00C24CD6">
      <w:pPr>
        <w:rPr>
          <w:rFonts w:ascii="Times New Roman" w:hAnsi="Times New Roman" w:cs="Times New Roman"/>
          <w:sz w:val="24"/>
          <w:szCs w:val="24"/>
          <w:u w:val="single"/>
        </w:rPr>
      </w:pPr>
    </w:p>
    <w:p w14:paraId="34280E47" w14:textId="2459AEF2" w:rsidR="00854C5C" w:rsidRDefault="005649A0">
      <w:pPr>
        <w:rPr>
          <w:rFonts w:ascii="Times New Roman" w:hAnsi="Times New Roman" w:cs="Times New Roman"/>
          <w:sz w:val="24"/>
          <w:szCs w:val="24"/>
          <w:u w:val="single"/>
        </w:rPr>
      </w:pPr>
      <w:r w:rsidRPr="005649A0">
        <w:rPr>
          <w:rFonts w:ascii="Times New Roman" w:hAnsi="Times New Roman" w:cs="Times New Roman"/>
          <w:sz w:val="24"/>
          <w:szCs w:val="24"/>
          <w:u w:val="single"/>
        </w:rPr>
        <w:t>Relationship between ash tree diameter and EAB symptoms</w:t>
      </w:r>
    </w:p>
    <w:p w14:paraId="632A8BE1" w14:textId="77777777" w:rsidR="00854C5C" w:rsidRDefault="00854C5C">
      <w:pPr>
        <w:rPr>
          <w:rFonts w:ascii="Times New Roman" w:hAnsi="Times New Roman" w:cs="Times New Roman"/>
          <w:sz w:val="24"/>
          <w:szCs w:val="24"/>
          <w:u w:val="single"/>
        </w:rPr>
      </w:pPr>
    </w:p>
    <w:p w14:paraId="009983B3" w14:textId="6A5CB2D7" w:rsidR="00854C5C" w:rsidRPr="00854C5C" w:rsidRDefault="00854C5C" w:rsidP="00854C5C">
      <w:pPr>
        <w:rPr>
          <w:rFonts w:ascii="Times New Roman" w:hAnsi="Times New Roman" w:cs="Times New Roman"/>
          <w:sz w:val="24"/>
          <w:szCs w:val="24"/>
        </w:rPr>
      </w:pPr>
      <w:r w:rsidRPr="00854C5C">
        <w:rPr>
          <w:rFonts w:ascii="Times New Roman" w:hAnsi="Times New Roman" w:cs="Times New Roman"/>
          <w:sz w:val="24"/>
          <w:szCs w:val="24"/>
        </w:rPr>
        <w:t xml:space="preserve">The presence of woodpecker predation marks was positively correlated with tree diameter (DBH), with a 1 cm increase in DBH increasing the odds of woodpecker marks by 130% (Z=2.96, p=0.003) (Fig.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A). </w:t>
      </w:r>
      <w:r w:rsidR="008F7EAE">
        <w:rPr>
          <w:rFonts w:ascii="Times New Roman" w:hAnsi="Times New Roman" w:cs="Times New Roman"/>
          <w:sz w:val="24"/>
          <w:szCs w:val="24"/>
        </w:rPr>
        <w:t xml:space="preserve">Similarly, </w:t>
      </w:r>
      <w:proofErr w:type="gramStart"/>
      <w:r w:rsidR="008F7EAE">
        <w:rPr>
          <w:rFonts w:ascii="Times New Roman" w:hAnsi="Times New Roman" w:cs="Times New Roman"/>
          <w:sz w:val="24"/>
          <w:szCs w:val="24"/>
        </w:rPr>
        <w:t>p</w:t>
      </w:r>
      <w:r w:rsidR="008F7EAE" w:rsidRPr="00854C5C">
        <w:rPr>
          <w:rFonts w:ascii="Times New Roman" w:hAnsi="Times New Roman" w:cs="Times New Roman"/>
          <w:sz w:val="24"/>
          <w:szCs w:val="24"/>
        </w:rPr>
        <w:t>resence</w:t>
      </w:r>
      <w:proofErr w:type="gramEnd"/>
      <w:r w:rsidR="008F7EAE" w:rsidRPr="00854C5C">
        <w:rPr>
          <w:rFonts w:ascii="Times New Roman" w:hAnsi="Times New Roman" w:cs="Times New Roman"/>
          <w:sz w:val="24"/>
          <w:szCs w:val="24"/>
        </w:rPr>
        <w:t xml:space="preserve"> of epicormic sprouts was positively correlated with DBH, with a 1 cm increase in DBH increasing the odds of epicormic sprouts by 130% (Z=3.27,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C).</w:t>
      </w:r>
      <w:r w:rsidR="008F7EAE" w:rsidRPr="008F7EAE">
        <w:rPr>
          <w:rFonts w:ascii="Times New Roman" w:hAnsi="Times New Roman" w:cs="Times New Roman"/>
          <w:sz w:val="24"/>
          <w:szCs w:val="24"/>
        </w:rPr>
        <w:t xml:space="preserve"> </w:t>
      </w:r>
      <w:r w:rsidR="008F7EAE" w:rsidRPr="00854C5C">
        <w:rPr>
          <w:rFonts w:ascii="Times New Roman" w:hAnsi="Times New Roman" w:cs="Times New Roman"/>
          <w:sz w:val="24"/>
          <w:szCs w:val="24"/>
        </w:rPr>
        <w:t xml:space="preserve">The presence of canopy foliage decline was positively correlated with DBH, such that a 1 cm increase in DBH increased the odds of canopy decline by 126% (Z=3.26,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F).</w:t>
      </w:r>
      <w:r w:rsidR="00847A86">
        <w:rPr>
          <w:rFonts w:ascii="Times New Roman" w:hAnsi="Times New Roman" w:cs="Times New Roman"/>
          <w:sz w:val="24"/>
          <w:szCs w:val="24"/>
        </w:rPr>
        <w:t xml:space="preserve"> </w:t>
      </w:r>
      <w:r w:rsidRPr="00854C5C">
        <w:rPr>
          <w:rFonts w:ascii="Times New Roman" w:hAnsi="Times New Roman" w:cs="Times New Roman"/>
          <w:sz w:val="24"/>
          <w:szCs w:val="24"/>
        </w:rPr>
        <w:t xml:space="preserve">The relationship between DBH and bark splitting was not significant </w:t>
      </w:r>
      <w:r w:rsidR="007C7F1E">
        <w:rPr>
          <w:rFonts w:ascii="Times New Roman" w:hAnsi="Times New Roman" w:cs="Times New Roman"/>
          <w:sz w:val="24"/>
          <w:szCs w:val="24"/>
        </w:rPr>
        <w:t>(</w:t>
      </w:r>
      <w:r w:rsidR="00D6390D">
        <w:rPr>
          <w:rFonts w:ascii="Times New Roman" w:hAnsi="Times New Roman" w:cs="Times New Roman"/>
          <w:sz w:val="24"/>
          <w:szCs w:val="24"/>
        </w:rPr>
        <w:t>Z=1.75, p=</w:t>
      </w:r>
      <w:r w:rsidR="007C7F1E" w:rsidRPr="007C7F1E">
        <w:rPr>
          <w:rFonts w:ascii="Times New Roman" w:hAnsi="Times New Roman" w:cs="Times New Roman"/>
          <w:sz w:val="24"/>
          <w:szCs w:val="24"/>
        </w:rPr>
        <w:t>0.0</w:t>
      </w:r>
      <w:r w:rsidR="00D6390D">
        <w:rPr>
          <w:rFonts w:ascii="Times New Roman" w:hAnsi="Times New Roman" w:cs="Times New Roman"/>
          <w:sz w:val="24"/>
          <w:szCs w:val="24"/>
        </w:rPr>
        <w:t>80)</w:t>
      </w:r>
      <w:r w:rsidR="007C7F1E" w:rsidRPr="007C7F1E">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B). The relationship between DBH and presence of basal sprouts was not significant </w:t>
      </w:r>
      <w:r w:rsidR="00882AF2">
        <w:rPr>
          <w:rFonts w:ascii="Times New Roman" w:hAnsi="Times New Roman" w:cs="Times New Roman"/>
          <w:sz w:val="24"/>
          <w:szCs w:val="24"/>
        </w:rPr>
        <w:t>(</w:t>
      </w:r>
      <w:r w:rsidR="00762318">
        <w:rPr>
          <w:rFonts w:ascii="Times New Roman" w:hAnsi="Times New Roman" w:cs="Times New Roman"/>
          <w:sz w:val="24"/>
          <w:szCs w:val="24"/>
        </w:rPr>
        <w:t xml:space="preserve">Z=1.75, p=0.080)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D).  Additionally, the relationship between DBH and the tree having a canopy condition of 5 (meaning it is dead) was not significant </w:t>
      </w:r>
      <w:r w:rsidR="00272184">
        <w:rPr>
          <w:rFonts w:ascii="Times New Roman" w:hAnsi="Times New Roman" w:cs="Times New Roman"/>
          <w:sz w:val="24"/>
          <w:szCs w:val="24"/>
        </w:rPr>
        <w:t>(Z=</w:t>
      </w:r>
      <w:r w:rsidR="00E2012C">
        <w:rPr>
          <w:rFonts w:ascii="Times New Roman" w:hAnsi="Times New Roman" w:cs="Times New Roman"/>
          <w:sz w:val="24"/>
          <w:szCs w:val="24"/>
        </w:rPr>
        <w:t xml:space="preserve">0.73, p=0.465)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E). </w:t>
      </w:r>
    </w:p>
    <w:p w14:paraId="147855B8" w14:textId="77777777" w:rsidR="00754EDA" w:rsidRPr="00327EEF" w:rsidRDefault="00754EDA">
      <w:pPr>
        <w:rPr>
          <w:rFonts w:ascii="Times New Roman" w:hAnsi="Times New Roman" w:cs="Times New Roman"/>
          <w:sz w:val="24"/>
          <w:szCs w:val="24"/>
        </w:rPr>
      </w:pPr>
    </w:p>
    <w:p w14:paraId="51A389D5" w14:textId="1A5F7B04"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noProof/>
          <w:sz w:val="24"/>
          <w:szCs w:val="24"/>
        </w:rPr>
        <w:lastRenderedPageBreak/>
        <w:drawing>
          <wp:inline distT="0" distB="0" distL="0" distR="0" wp14:anchorId="23A12BB2" wp14:editId="21E7AA8C">
            <wp:extent cx="3874522" cy="4520276"/>
            <wp:effectExtent l="0" t="0" r="0" b="0"/>
            <wp:docPr id="15452956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56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874522" cy="4520276"/>
                    </a:xfrm>
                    <a:prstGeom prst="rect">
                      <a:avLst/>
                    </a:prstGeom>
                  </pic:spPr>
                </pic:pic>
              </a:graphicData>
            </a:graphic>
          </wp:inline>
        </w:drawing>
      </w:r>
    </w:p>
    <w:p w14:paraId="09EB9F0D" w14:textId="6D2AEEDB"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b/>
          <w:bCs/>
          <w:sz w:val="24"/>
          <w:szCs w:val="24"/>
        </w:rPr>
        <w:t xml:space="preserve">Figure </w:t>
      </w:r>
      <w:r w:rsidR="00755374">
        <w:rPr>
          <w:rFonts w:ascii="Times New Roman" w:hAnsi="Times New Roman" w:cs="Times New Roman"/>
          <w:b/>
          <w:bCs/>
          <w:sz w:val="24"/>
          <w:szCs w:val="24"/>
        </w:rPr>
        <w:t>3</w:t>
      </w:r>
      <w:r w:rsidRPr="00327EEF">
        <w:rPr>
          <w:rFonts w:ascii="Times New Roman" w:hAnsi="Times New Roman" w:cs="Times New Roman"/>
          <w:b/>
          <w:bCs/>
          <w:sz w:val="24"/>
          <w:szCs w:val="24"/>
        </w:rPr>
        <w:t>.</w:t>
      </w:r>
      <w:r w:rsidRPr="00327EEF">
        <w:rPr>
          <w:rFonts w:ascii="Times New Roman" w:hAnsi="Times New Roman" w:cs="Times New Roman"/>
          <w:sz w:val="24"/>
          <w:szCs w:val="24"/>
        </w:rPr>
        <w:t xml:space="preserve"> The presence or absence of symptoms of EAB plotted against tree diameter at breast height (DBH) for 272 trees in 9 forest plots. Grey circles are individual trees, which are plotted as y=1 for presence or y=0 for absence (points were jittered slightly up and down). Black line shows the overall fitted model, disregarding each specific random intercept for each plot. Red triangles show the proportion of trees within a DBH bin that have the symptom. For E, tree death is defined as </w:t>
      </w:r>
      <w:r w:rsidR="00A055FD">
        <w:rPr>
          <w:rFonts w:ascii="Times New Roman" w:hAnsi="Times New Roman" w:cs="Times New Roman"/>
          <w:sz w:val="24"/>
          <w:szCs w:val="24"/>
        </w:rPr>
        <w:t xml:space="preserve">having </w:t>
      </w:r>
      <w:r w:rsidRPr="00327EEF">
        <w:rPr>
          <w:rFonts w:ascii="Times New Roman" w:hAnsi="Times New Roman" w:cs="Times New Roman"/>
          <w:sz w:val="24"/>
          <w:szCs w:val="24"/>
        </w:rPr>
        <w:t xml:space="preserve">a canopy condition of 5. For F, canopy decline is defined as </w:t>
      </w:r>
      <w:r w:rsidR="00E24BA7">
        <w:rPr>
          <w:rFonts w:ascii="Times New Roman" w:hAnsi="Times New Roman" w:cs="Times New Roman"/>
          <w:sz w:val="24"/>
          <w:szCs w:val="24"/>
        </w:rPr>
        <w:t xml:space="preserve">having </w:t>
      </w:r>
      <w:r w:rsidRPr="00327EEF">
        <w:rPr>
          <w:rFonts w:ascii="Times New Roman" w:hAnsi="Times New Roman" w:cs="Times New Roman"/>
          <w:sz w:val="24"/>
          <w:szCs w:val="24"/>
        </w:rPr>
        <w:t>a canopy condition between 2-5 (minor to complete defoliation)</w:t>
      </w:r>
      <w:commentRangeStart w:id="124"/>
      <w:r w:rsidRPr="00327EEF">
        <w:rPr>
          <w:rFonts w:ascii="Times New Roman" w:hAnsi="Times New Roman" w:cs="Times New Roman"/>
          <w:sz w:val="24"/>
          <w:szCs w:val="24"/>
        </w:rPr>
        <w:t>.</w:t>
      </w:r>
      <w:commentRangeEnd w:id="124"/>
      <w:r w:rsidR="002D6054">
        <w:rPr>
          <w:rStyle w:val="CommentReference"/>
        </w:rPr>
        <w:commentReference w:id="124"/>
      </w:r>
    </w:p>
    <w:p w14:paraId="77883506" w14:textId="77777777" w:rsidR="00327EEF" w:rsidRPr="00327EEF" w:rsidRDefault="00327EEF" w:rsidP="00327EEF">
      <w:pPr>
        <w:rPr>
          <w:rFonts w:ascii="Times New Roman" w:hAnsi="Times New Roman" w:cs="Times New Roman"/>
          <w:sz w:val="24"/>
          <w:szCs w:val="24"/>
        </w:rPr>
      </w:pPr>
    </w:p>
    <w:p w14:paraId="19B49B68" w14:textId="77777777" w:rsidR="00387E01" w:rsidRDefault="00387E01" w:rsidP="00387E01">
      <w:pPr>
        <w:rPr>
          <w:rFonts w:ascii="Times New Roman" w:hAnsi="Times New Roman" w:cs="Times New Roman"/>
          <w:sz w:val="24"/>
          <w:szCs w:val="24"/>
          <w:u w:val="single"/>
        </w:rPr>
      </w:pPr>
      <w:r>
        <w:rPr>
          <w:rFonts w:ascii="Times New Roman" w:hAnsi="Times New Roman" w:cs="Times New Roman"/>
          <w:sz w:val="24"/>
          <w:szCs w:val="24"/>
          <w:u w:val="single"/>
        </w:rPr>
        <w:t>Vegetation responses in hydric stands</w:t>
      </w:r>
    </w:p>
    <w:p w14:paraId="2C3745BF" w14:textId="77777777" w:rsidR="00327EEF" w:rsidRDefault="00327EEF">
      <w:pPr>
        <w:rPr>
          <w:rFonts w:ascii="Times New Roman" w:hAnsi="Times New Roman" w:cs="Times New Roman"/>
          <w:sz w:val="24"/>
          <w:szCs w:val="24"/>
        </w:rPr>
      </w:pPr>
    </w:p>
    <w:p w14:paraId="2FC1DE3E" w14:textId="30B7D5DB" w:rsidR="00387E01" w:rsidRDefault="00BA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E72A20" wp14:editId="3ABB88AC">
            <wp:extent cx="4118776" cy="4310715"/>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978" b="30123"/>
                    <a:stretch/>
                  </pic:blipFill>
                  <pic:spPr bwMode="auto">
                    <a:xfrm>
                      <a:off x="0" y="0"/>
                      <a:ext cx="4154204" cy="4347794"/>
                    </a:xfrm>
                    <a:prstGeom prst="rect">
                      <a:avLst/>
                    </a:prstGeom>
                    <a:noFill/>
                    <a:ln>
                      <a:noFill/>
                    </a:ln>
                    <a:extLst>
                      <a:ext uri="{53640926-AAD7-44D8-BBD7-CCE9431645EC}">
                        <a14:shadowObscured xmlns:a14="http://schemas.microsoft.com/office/drawing/2010/main"/>
                      </a:ext>
                    </a:extLst>
                  </pic:spPr>
                </pic:pic>
              </a:graphicData>
            </a:graphic>
          </wp:inline>
        </w:drawing>
      </w:r>
    </w:p>
    <w:p w14:paraId="34D958A4" w14:textId="3B765AE3" w:rsidR="00387E01" w:rsidRDefault="000B6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0E0DB" wp14:editId="504323A6">
            <wp:extent cx="4132341" cy="2776772"/>
            <wp:effectExtent l="0" t="0" r="1905" b="5080"/>
            <wp:docPr id="106287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1" t="13700" r="9120" b="41765"/>
                    <a:stretch/>
                  </pic:blipFill>
                  <pic:spPr bwMode="auto">
                    <a:xfrm>
                      <a:off x="0" y="0"/>
                      <a:ext cx="4147696" cy="2787090"/>
                    </a:xfrm>
                    <a:prstGeom prst="rect">
                      <a:avLst/>
                    </a:prstGeom>
                    <a:noFill/>
                    <a:ln>
                      <a:noFill/>
                    </a:ln>
                    <a:extLst>
                      <a:ext uri="{53640926-AAD7-44D8-BBD7-CCE9431645EC}">
                        <a14:shadowObscured xmlns:a14="http://schemas.microsoft.com/office/drawing/2010/main"/>
                      </a:ext>
                    </a:extLst>
                  </pic:spPr>
                </pic:pic>
              </a:graphicData>
            </a:graphic>
          </wp:inline>
        </w:drawing>
      </w:r>
    </w:p>
    <w:p w14:paraId="67943160" w14:textId="77777777" w:rsidR="000B644B" w:rsidRDefault="000B644B">
      <w:pPr>
        <w:rPr>
          <w:rFonts w:ascii="Times New Roman" w:hAnsi="Times New Roman" w:cs="Times New Roman"/>
          <w:sz w:val="24"/>
          <w:szCs w:val="24"/>
        </w:rPr>
      </w:pPr>
    </w:p>
    <w:p w14:paraId="064D5177" w14:textId="7CE59602" w:rsidR="00FA7316" w:rsidRPr="00E40697" w:rsidRDefault="00E40697">
      <w:pPr>
        <w:rPr>
          <w:rFonts w:ascii="Times New Roman" w:hAnsi="Times New Roman" w:cs="Times New Roman"/>
          <w:b/>
          <w:bCs/>
          <w:sz w:val="24"/>
          <w:szCs w:val="24"/>
        </w:rPr>
      </w:pPr>
      <w:r w:rsidRPr="00E40697">
        <w:rPr>
          <w:rFonts w:ascii="Times New Roman" w:hAnsi="Times New Roman" w:cs="Times New Roman"/>
          <w:b/>
          <w:bCs/>
          <w:sz w:val="24"/>
          <w:szCs w:val="24"/>
        </w:rPr>
        <w:t>Discussion</w:t>
      </w:r>
    </w:p>
    <w:p w14:paraId="75BFBD9A" w14:textId="77777777" w:rsidR="00FA7316" w:rsidRDefault="00FA7316">
      <w:pPr>
        <w:rPr>
          <w:rFonts w:ascii="Times New Roman" w:hAnsi="Times New Roman" w:cs="Times New Roman"/>
          <w:sz w:val="24"/>
          <w:szCs w:val="24"/>
        </w:rPr>
      </w:pPr>
    </w:p>
    <w:p w14:paraId="69EE7BF0" w14:textId="36862352" w:rsidR="00DC72FC" w:rsidRDefault="00DC72FC">
      <w:pPr>
        <w:rPr>
          <w:rFonts w:ascii="Times New Roman" w:hAnsi="Times New Roman" w:cs="Times New Roman"/>
          <w:sz w:val="24"/>
          <w:szCs w:val="24"/>
        </w:rPr>
      </w:pPr>
      <w:r>
        <w:rPr>
          <w:rFonts w:ascii="Times New Roman" w:hAnsi="Times New Roman" w:cs="Times New Roman"/>
          <w:sz w:val="24"/>
          <w:szCs w:val="24"/>
        </w:rPr>
        <w:t xml:space="preserve">In the discussion, I need to mention what are the key takeaways </w:t>
      </w:r>
      <w:r w:rsidR="00735C95">
        <w:rPr>
          <w:rFonts w:ascii="Times New Roman" w:hAnsi="Times New Roman" w:cs="Times New Roman"/>
          <w:sz w:val="24"/>
          <w:szCs w:val="24"/>
        </w:rPr>
        <w:t>from the research. Here are some ideas</w:t>
      </w:r>
      <w:r w:rsidR="00B51947">
        <w:rPr>
          <w:rFonts w:ascii="Times New Roman" w:hAnsi="Times New Roman" w:cs="Times New Roman"/>
          <w:sz w:val="24"/>
          <w:szCs w:val="24"/>
        </w:rPr>
        <w:t>:</w:t>
      </w:r>
    </w:p>
    <w:p w14:paraId="1FF502F1" w14:textId="77777777" w:rsidR="00B51947" w:rsidRDefault="00B51947">
      <w:pPr>
        <w:rPr>
          <w:rFonts w:ascii="Times New Roman" w:hAnsi="Times New Roman" w:cs="Times New Roman"/>
          <w:sz w:val="24"/>
          <w:szCs w:val="24"/>
        </w:rPr>
      </w:pPr>
    </w:p>
    <w:p w14:paraId="339ABF5D" w14:textId="6AB0C181" w:rsidR="001467B1" w:rsidRDefault="00B51947">
      <w:pPr>
        <w:rPr>
          <w:rFonts w:ascii="Times New Roman" w:hAnsi="Times New Roman" w:cs="Times New Roman"/>
          <w:sz w:val="24"/>
          <w:szCs w:val="24"/>
        </w:rPr>
      </w:pPr>
      <w:r>
        <w:rPr>
          <w:rFonts w:ascii="Times New Roman" w:hAnsi="Times New Roman" w:cs="Times New Roman"/>
          <w:sz w:val="24"/>
          <w:szCs w:val="24"/>
        </w:rPr>
        <w:lastRenderedPageBreak/>
        <w:t>-The</w:t>
      </w:r>
      <w:r w:rsidR="006B1502">
        <w:rPr>
          <w:rFonts w:ascii="Times New Roman" w:hAnsi="Times New Roman" w:cs="Times New Roman"/>
          <w:sz w:val="24"/>
          <w:szCs w:val="24"/>
        </w:rPr>
        <w:t xml:space="preserve"> ash</w:t>
      </w:r>
      <w:r>
        <w:rPr>
          <w:rFonts w:ascii="Times New Roman" w:hAnsi="Times New Roman" w:cs="Times New Roman"/>
          <w:sz w:val="24"/>
          <w:szCs w:val="24"/>
        </w:rPr>
        <w:t xml:space="preserve"> seedling</w:t>
      </w:r>
      <w:r w:rsidR="006B1502">
        <w:rPr>
          <w:rFonts w:ascii="Times New Roman" w:hAnsi="Times New Roman" w:cs="Times New Roman"/>
          <w:sz w:val="24"/>
          <w:szCs w:val="24"/>
        </w:rPr>
        <w:t xml:space="preserve"> layer is still abundant in mesic and xeric forests</w:t>
      </w:r>
      <w:r w:rsidR="001467B1">
        <w:rPr>
          <w:rFonts w:ascii="Times New Roman" w:hAnsi="Times New Roman" w:cs="Times New Roman"/>
          <w:sz w:val="24"/>
          <w:szCs w:val="24"/>
        </w:rPr>
        <w:t>, but not in hydric forests.</w:t>
      </w:r>
    </w:p>
    <w:p w14:paraId="28444F6F" w14:textId="2BE4D5E0" w:rsidR="00C568DE" w:rsidRDefault="00C568DE">
      <w:pPr>
        <w:rPr>
          <w:rFonts w:ascii="Times New Roman" w:hAnsi="Times New Roman" w:cs="Times New Roman"/>
          <w:sz w:val="24"/>
          <w:szCs w:val="24"/>
        </w:rPr>
      </w:pPr>
      <w:r>
        <w:rPr>
          <w:rFonts w:ascii="Times New Roman" w:hAnsi="Times New Roman" w:cs="Times New Roman"/>
          <w:sz w:val="24"/>
          <w:szCs w:val="24"/>
        </w:rPr>
        <w:tab/>
        <w:t>-Compare this result to other studies.</w:t>
      </w:r>
    </w:p>
    <w:p w14:paraId="2DFF36FD" w14:textId="62E22CB7" w:rsidR="006B1502" w:rsidRDefault="006B1502">
      <w:pPr>
        <w:rPr>
          <w:rFonts w:ascii="Times New Roman" w:hAnsi="Times New Roman" w:cs="Times New Roman"/>
          <w:sz w:val="24"/>
          <w:szCs w:val="24"/>
        </w:rPr>
      </w:pPr>
      <w:r>
        <w:rPr>
          <w:rFonts w:ascii="Times New Roman" w:hAnsi="Times New Roman" w:cs="Times New Roman"/>
          <w:sz w:val="24"/>
          <w:szCs w:val="24"/>
        </w:rPr>
        <w:t>-Seed germination of ash seedlings has almost entirely ceased.</w:t>
      </w:r>
    </w:p>
    <w:p w14:paraId="324FE530" w14:textId="57EC16B7" w:rsidR="00C568DE" w:rsidRDefault="00C568DE">
      <w:pPr>
        <w:rPr>
          <w:rFonts w:ascii="Times New Roman" w:hAnsi="Times New Roman" w:cs="Times New Roman"/>
          <w:sz w:val="24"/>
          <w:szCs w:val="24"/>
        </w:rPr>
      </w:pPr>
      <w:r>
        <w:rPr>
          <w:rFonts w:ascii="Times New Roman" w:hAnsi="Times New Roman" w:cs="Times New Roman"/>
          <w:sz w:val="24"/>
          <w:szCs w:val="24"/>
        </w:rPr>
        <w:tab/>
        <w:t>-</w:t>
      </w:r>
      <w:proofErr w:type="gramStart"/>
      <w:r>
        <w:rPr>
          <w:rFonts w:ascii="Times New Roman" w:hAnsi="Times New Roman" w:cs="Times New Roman"/>
          <w:sz w:val="24"/>
          <w:szCs w:val="24"/>
        </w:rPr>
        <w:t>Compare</w:t>
      </w:r>
      <w:proofErr w:type="gramEnd"/>
      <w:r>
        <w:rPr>
          <w:rFonts w:ascii="Times New Roman" w:hAnsi="Times New Roman" w:cs="Times New Roman"/>
          <w:sz w:val="24"/>
          <w:szCs w:val="24"/>
        </w:rPr>
        <w:t xml:space="preserve"> to Klooster and Kashian</w:t>
      </w:r>
    </w:p>
    <w:p w14:paraId="659F306A" w14:textId="2AD93104" w:rsidR="006B1502" w:rsidRDefault="006B1502">
      <w:pPr>
        <w:rPr>
          <w:rFonts w:ascii="Times New Roman" w:hAnsi="Times New Roman" w:cs="Times New Roman"/>
          <w:sz w:val="24"/>
          <w:szCs w:val="24"/>
        </w:rPr>
      </w:pPr>
      <w:r>
        <w:rPr>
          <w:rFonts w:ascii="Times New Roman" w:hAnsi="Times New Roman" w:cs="Times New Roman"/>
          <w:sz w:val="24"/>
          <w:szCs w:val="24"/>
        </w:rPr>
        <w:t>-</w:t>
      </w:r>
      <w:r w:rsidR="00E045A0">
        <w:rPr>
          <w:rFonts w:ascii="Times New Roman" w:hAnsi="Times New Roman" w:cs="Times New Roman"/>
          <w:sz w:val="24"/>
          <w:szCs w:val="24"/>
        </w:rPr>
        <w:t>Small green and black ash trees are abundant in some hydric forests, but not all.</w:t>
      </w:r>
    </w:p>
    <w:p w14:paraId="331E3F6D" w14:textId="3EA78E6A" w:rsidR="00C568DE" w:rsidRDefault="00C568DE">
      <w:pPr>
        <w:rPr>
          <w:rFonts w:ascii="Times New Roman" w:hAnsi="Times New Roman" w:cs="Times New Roman"/>
          <w:sz w:val="24"/>
          <w:szCs w:val="24"/>
        </w:rPr>
      </w:pPr>
      <w:r>
        <w:rPr>
          <w:rFonts w:ascii="Times New Roman" w:hAnsi="Times New Roman" w:cs="Times New Roman"/>
          <w:sz w:val="24"/>
          <w:szCs w:val="24"/>
        </w:rPr>
        <w:tab/>
        <w:t>-</w:t>
      </w:r>
      <w:proofErr w:type="gramStart"/>
      <w:r>
        <w:rPr>
          <w:rFonts w:ascii="Times New Roman" w:hAnsi="Times New Roman" w:cs="Times New Roman"/>
          <w:sz w:val="24"/>
          <w:szCs w:val="24"/>
        </w:rPr>
        <w:t>Compare</w:t>
      </w:r>
      <w:proofErr w:type="gramEnd"/>
      <w:r>
        <w:rPr>
          <w:rFonts w:ascii="Times New Roman" w:hAnsi="Times New Roman" w:cs="Times New Roman"/>
          <w:sz w:val="24"/>
          <w:szCs w:val="24"/>
        </w:rPr>
        <w:t xml:space="preserve"> to Siegert, </w:t>
      </w:r>
      <w:r w:rsidR="00105533">
        <w:rPr>
          <w:rFonts w:ascii="Times New Roman" w:hAnsi="Times New Roman" w:cs="Times New Roman"/>
          <w:sz w:val="24"/>
          <w:szCs w:val="24"/>
        </w:rPr>
        <w:t xml:space="preserve">Engelken, </w:t>
      </w:r>
      <w:r w:rsidR="008B3194">
        <w:rPr>
          <w:rFonts w:ascii="Times New Roman" w:hAnsi="Times New Roman" w:cs="Times New Roman"/>
          <w:sz w:val="24"/>
          <w:szCs w:val="24"/>
        </w:rPr>
        <w:t>Abella, etc.</w:t>
      </w:r>
    </w:p>
    <w:p w14:paraId="79515F78" w14:textId="51FED3CA" w:rsidR="00E045A0" w:rsidRDefault="00E045A0">
      <w:pPr>
        <w:rPr>
          <w:rFonts w:ascii="Times New Roman" w:hAnsi="Times New Roman" w:cs="Times New Roman"/>
          <w:sz w:val="24"/>
          <w:szCs w:val="24"/>
        </w:rPr>
      </w:pPr>
      <w:r>
        <w:rPr>
          <w:rFonts w:ascii="Times New Roman" w:hAnsi="Times New Roman" w:cs="Times New Roman"/>
          <w:sz w:val="24"/>
          <w:szCs w:val="24"/>
        </w:rPr>
        <w:t>-</w:t>
      </w:r>
      <w:r w:rsidR="007231DF">
        <w:rPr>
          <w:rFonts w:ascii="Times New Roman" w:hAnsi="Times New Roman" w:cs="Times New Roman"/>
          <w:sz w:val="24"/>
          <w:szCs w:val="24"/>
        </w:rPr>
        <w:t>Occurrence of e</w:t>
      </w:r>
      <w:r w:rsidR="005F2C83">
        <w:rPr>
          <w:rFonts w:ascii="Times New Roman" w:hAnsi="Times New Roman" w:cs="Times New Roman"/>
          <w:sz w:val="24"/>
          <w:szCs w:val="24"/>
        </w:rPr>
        <w:t>picormic sprout</w:t>
      </w:r>
      <w:r w:rsidR="00411630">
        <w:rPr>
          <w:rFonts w:ascii="Times New Roman" w:hAnsi="Times New Roman" w:cs="Times New Roman"/>
          <w:sz w:val="24"/>
          <w:szCs w:val="24"/>
        </w:rPr>
        <w:t xml:space="preserve">s, woodpecker predation marks, and </w:t>
      </w:r>
      <w:r w:rsidR="00EE744C">
        <w:rPr>
          <w:rFonts w:ascii="Times New Roman" w:hAnsi="Times New Roman" w:cs="Times New Roman"/>
          <w:sz w:val="24"/>
          <w:szCs w:val="24"/>
        </w:rPr>
        <w:t>defoliation</w:t>
      </w:r>
      <w:r w:rsidR="00411630">
        <w:rPr>
          <w:rFonts w:ascii="Times New Roman" w:hAnsi="Times New Roman" w:cs="Times New Roman"/>
          <w:sz w:val="24"/>
          <w:szCs w:val="24"/>
        </w:rPr>
        <w:t xml:space="preserve"> </w:t>
      </w:r>
      <w:r w:rsidR="007231DF">
        <w:rPr>
          <w:rFonts w:ascii="Times New Roman" w:hAnsi="Times New Roman" w:cs="Times New Roman"/>
          <w:sz w:val="24"/>
          <w:szCs w:val="24"/>
        </w:rPr>
        <w:t>all increase with increasing tree diameter from 2.5 cm to 10 cm</w:t>
      </w:r>
      <w:r w:rsidR="009D643D">
        <w:rPr>
          <w:rFonts w:ascii="Times New Roman" w:hAnsi="Times New Roman" w:cs="Times New Roman"/>
          <w:sz w:val="24"/>
          <w:szCs w:val="24"/>
        </w:rPr>
        <w:t>.</w:t>
      </w:r>
      <w:r w:rsidR="00181D1A">
        <w:rPr>
          <w:rFonts w:ascii="Times New Roman" w:hAnsi="Times New Roman" w:cs="Times New Roman"/>
          <w:sz w:val="24"/>
          <w:szCs w:val="24"/>
        </w:rPr>
        <w:t xml:space="preserve"> </w:t>
      </w:r>
    </w:p>
    <w:p w14:paraId="52A12E72" w14:textId="77777777" w:rsidR="00EE744C" w:rsidRDefault="00EE744C">
      <w:pPr>
        <w:rPr>
          <w:rFonts w:ascii="Times New Roman" w:hAnsi="Times New Roman" w:cs="Times New Roman"/>
          <w:sz w:val="24"/>
          <w:szCs w:val="24"/>
        </w:rPr>
      </w:pPr>
    </w:p>
    <w:p w14:paraId="5DEE390F" w14:textId="6E04CB10" w:rsidR="001467B1" w:rsidRDefault="001467B1">
      <w:pPr>
        <w:rPr>
          <w:rFonts w:ascii="Times New Roman" w:hAnsi="Times New Roman" w:cs="Times New Roman"/>
          <w:sz w:val="24"/>
          <w:szCs w:val="24"/>
        </w:rPr>
      </w:pPr>
      <w:r>
        <w:rPr>
          <w:rFonts w:ascii="Times New Roman" w:hAnsi="Times New Roman" w:cs="Times New Roman"/>
          <w:sz w:val="24"/>
          <w:szCs w:val="24"/>
        </w:rPr>
        <w:t>-</w:t>
      </w:r>
      <w:r w:rsidR="00AD2186">
        <w:rPr>
          <w:rFonts w:ascii="Times New Roman" w:hAnsi="Times New Roman" w:cs="Times New Roman"/>
          <w:sz w:val="24"/>
          <w:szCs w:val="24"/>
        </w:rPr>
        <w:t xml:space="preserve">A result about </w:t>
      </w:r>
      <w:r w:rsidR="003A003D">
        <w:rPr>
          <w:rFonts w:ascii="Times New Roman" w:hAnsi="Times New Roman" w:cs="Times New Roman"/>
          <w:sz w:val="24"/>
          <w:szCs w:val="24"/>
        </w:rPr>
        <w:t xml:space="preserve">what genera of trees, if any, have increased in basal area in hydric transects. And whether these genera are </w:t>
      </w:r>
      <w:r w:rsidR="009A17A5">
        <w:rPr>
          <w:rFonts w:ascii="Times New Roman" w:hAnsi="Times New Roman" w:cs="Times New Roman"/>
          <w:sz w:val="24"/>
          <w:szCs w:val="24"/>
        </w:rPr>
        <w:t xml:space="preserve">adapted to </w:t>
      </w:r>
      <w:r w:rsidR="00733538">
        <w:rPr>
          <w:rFonts w:ascii="Times New Roman" w:hAnsi="Times New Roman" w:cs="Times New Roman"/>
          <w:sz w:val="24"/>
          <w:szCs w:val="24"/>
        </w:rPr>
        <w:t xml:space="preserve">flooding stress, and whether they </w:t>
      </w:r>
      <w:r w:rsidR="00420D51">
        <w:rPr>
          <w:rFonts w:ascii="Times New Roman" w:hAnsi="Times New Roman" w:cs="Times New Roman"/>
          <w:sz w:val="24"/>
          <w:szCs w:val="24"/>
        </w:rPr>
        <w:t>have any other threats (</w:t>
      </w:r>
      <w:r w:rsidR="00EE744C">
        <w:rPr>
          <w:rFonts w:ascii="Times New Roman" w:hAnsi="Times New Roman" w:cs="Times New Roman"/>
          <w:sz w:val="24"/>
          <w:szCs w:val="24"/>
        </w:rPr>
        <w:t>such as Dutch elm disease)</w:t>
      </w:r>
    </w:p>
    <w:p w14:paraId="48BC9B2E" w14:textId="315DB396" w:rsidR="00420D51" w:rsidRDefault="00420D51">
      <w:pPr>
        <w:rPr>
          <w:rFonts w:ascii="Times New Roman" w:hAnsi="Times New Roman" w:cs="Times New Roman"/>
          <w:sz w:val="24"/>
          <w:szCs w:val="24"/>
        </w:rPr>
      </w:pPr>
      <w:r>
        <w:rPr>
          <w:rFonts w:ascii="Times New Roman" w:hAnsi="Times New Roman" w:cs="Times New Roman"/>
          <w:sz w:val="24"/>
          <w:szCs w:val="24"/>
        </w:rPr>
        <w:t xml:space="preserve">-A note about the ground cover of hydric sites, and what kinds of wildlife can be supported by shrub </w:t>
      </w:r>
      <w:r w:rsidR="00842D6F">
        <w:rPr>
          <w:rFonts w:ascii="Times New Roman" w:hAnsi="Times New Roman" w:cs="Times New Roman"/>
          <w:sz w:val="24"/>
          <w:szCs w:val="24"/>
        </w:rPr>
        <w:t>wetlands, sedge meadows, and spicebush-dominated areas.</w:t>
      </w:r>
    </w:p>
    <w:p w14:paraId="512471A5" w14:textId="77777777" w:rsidR="00735C95" w:rsidRDefault="00735C95">
      <w:pPr>
        <w:rPr>
          <w:rFonts w:ascii="Times New Roman" w:hAnsi="Times New Roman" w:cs="Times New Roman"/>
          <w:sz w:val="24"/>
          <w:szCs w:val="24"/>
        </w:rPr>
      </w:pPr>
    </w:p>
    <w:p w14:paraId="70DE07CD" w14:textId="0E1FA189"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A paragraph about compensatory growth:</w:t>
      </w:r>
    </w:p>
    <w:p w14:paraId="39982621" w14:textId="15ABB8DD" w:rsidR="00E40697" w:rsidRDefault="00E40697" w:rsidP="00E40697">
      <w:pPr>
        <w:rPr>
          <w:rFonts w:ascii="Times New Roman" w:hAnsi="Times New Roman" w:cs="Times New Roman"/>
          <w:sz w:val="24"/>
          <w:szCs w:val="24"/>
        </w:rPr>
      </w:pPr>
      <w:commentRangeStart w:id="125"/>
      <w:r>
        <w:rPr>
          <w:rFonts w:ascii="Times New Roman" w:hAnsi="Times New Roman" w:cs="Times New Roman"/>
          <w:sz w:val="24"/>
          <w:szCs w:val="24"/>
        </w:rPr>
        <w:t xml:space="preserve">Because ash previously composed a large portion of total tree biomass in multiple forest types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Pr>
          <w:rFonts w:ascii="Times New Roman" w:hAnsi="Times New Roman" w:cs="Times New Roman"/>
          <w:sz w:val="24"/>
          <w:szCs w:val="24"/>
        </w:rPr>
        <w:fldChar w:fldCharType="separate"/>
      </w:r>
      <w:r w:rsidRPr="0008764D">
        <w:rPr>
          <w:rFonts w:ascii="Times New Roman" w:hAnsi="Times New Roman" w:cs="Times New Roman"/>
          <w:sz w:val="24"/>
        </w:rPr>
        <w:t>(Wagner and Todd 2015)</w:t>
      </w:r>
      <w:r>
        <w:rPr>
          <w:rFonts w:ascii="Times New Roman" w:hAnsi="Times New Roman" w:cs="Times New Roman"/>
          <w:sz w:val="24"/>
          <w:szCs w:val="24"/>
        </w:rPr>
        <w:fldChar w:fldCharType="end"/>
      </w:r>
      <w:r>
        <w:rPr>
          <w:rFonts w:ascii="Times New Roman" w:hAnsi="Times New Roman" w:cs="Times New Roman"/>
          <w:sz w:val="24"/>
          <w:szCs w:val="24"/>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Pr>
          <w:rFonts w:ascii="Times New Roman" w:hAnsi="Times New Roman" w:cs="Times New Roman"/>
          <w:sz w:val="24"/>
          <w:szCs w:val="24"/>
        </w:rPr>
        <w:fldChar w:fldCharType="separate"/>
      </w:r>
      <w:r w:rsidRPr="00733C2A">
        <w:rPr>
          <w:rFonts w:ascii="Times New Roman" w:hAnsi="Times New Roman" w:cs="Times New Roman"/>
          <w:sz w:val="24"/>
        </w:rPr>
        <w:t>(Hoven et al. 2020)</w:t>
      </w:r>
      <w:r>
        <w:rPr>
          <w:rFonts w:ascii="Times New Roman" w:hAnsi="Times New Roman" w:cs="Times New Roman"/>
          <w:sz w:val="24"/>
          <w:szCs w:val="24"/>
        </w:rPr>
        <w:fldChar w:fldCharType="end"/>
      </w:r>
      <w:r>
        <w:rPr>
          <w:rFonts w:ascii="Times New Roman" w:hAnsi="Times New Roman" w:cs="Times New Roman"/>
          <w:sz w:val="24"/>
          <w:szCs w:val="24"/>
        </w:rPr>
        <w:t>. A similar pattern was found using tree cores of red and silver maples (</w:t>
      </w:r>
      <w:r w:rsidRPr="003139FB">
        <w:rPr>
          <w:rFonts w:ascii="Times New Roman" w:hAnsi="Times New Roman" w:cs="Times New Roman"/>
          <w:i/>
          <w:iCs/>
          <w:sz w:val="24"/>
          <w:szCs w:val="24"/>
        </w:rPr>
        <w:t xml:space="preserve">Acer rubrum </w:t>
      </w:r>
      <w:r>
        <w:rPr>
          <w:rFonts w:ascii="Times New Roman" w:hAnsi="Times New Roman" w:cs="Times New Roman"/>
          <w:sz w:val="24"/>
          <w:szCs w:val="24"/>
        </w:rPr>
        <w:t xml:space="preserve">and </w:t>
      </w:r>
      <w:r w:rsidRPr="003139FB">
        <w:rPr>
          <w:rFonts w:ascii="Times New Roman" w:hAnsi="Times New Roman" w:cs="Times New Roman"/>
          <w:i/>
          <w:iCs/>
          <w:sz w:val="24"/>
          <w:szCs w:val="24"/>
        </w:rPr>
        <w:t xml:space="preserve">Acer </w:t>
      </w:r>
      <w:proofErr w:type="spellStart"/>
      <w:r w:rsidRPr="003139FB">
        <w:rPr>
          <w:rFonts w:ascii="Times New Roman" w:hAnsi="Times New Roman" w:cs="Times New Roman"/>
          <w:i/>
          <w:iCs/>
          <w:sz w:val="24"/>
          <w:szCs w:val="24"/>
        </w:rPr>
        <w:t>saccharinum</w:t>
      </w:r>
      <w:proofErr w:type="spellEnd"/>
      <w:r>
        <w:rPr>
          <w:rFonts w:ascii="Times New Roman" w:hAnsi="Times New Roman" w:cs="Times New Roman"/>
          <w:sz w:val="24"/>
          <w:szCs w:val="24"/>
        </w:rPr>
        <w:t xml:space="preserve">) in northeast Ohio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Pr>
          <w:rFonts w:ascii="Times New Roman" w:hAnsi="Times New Roman" w:cs="Times New Roman"/>
          <w:sz w:val="24"/>
          <w:szCs w:val="24"/>
        </w:rPr>
        <w:fldChar w:fldCharType="separate"/>
      </w:r>
      <w:r w:rsidRPr="005C4C03">
        <w:rPr>
          <w:rFonts w:ascii="Times New Roman" w:hAnsi="Times New Roman" w:cs="Times New Roman"/>
          <w:sz w:val="24"/>
        </w:rPr>
        <w:t>(Costilow et al. 2017)</w:t>
      </w:r>
      <w:r>
        <w:rPr>
          <w:rFonts w:ascii="Times New Roman" w:hAnsi="Times New Roman" w:cs="Times New Roman"/>
          <w:sz w:val="24"/>
          <w:szCs w:val="24"/>
        </w:rPr>
        <w:fldChar w:fldCharType="end"/>
      </w:r>
      <w:r>
        <w:rPr>
          <w:rFonts w:ascii="Times New Roman" w:hAnsi="Times New Roman" w:cs="Times New Roman"/>
          <w:sz w:val="24"/>
          <w:szCs w:val="24"/>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proofErr w:type="spellStart"/>
      <w:r w:rsidRPr="00A522EC">
        <w:rPr>
          <w:rFonts w:ascii="Times New Roman" w:hAnsi="Times New Roman" w:cs="Times New Roman"/>
          <w:i/>
          <w:iCs/>
          <w:sz w:val="24"/>
          <w:szCs w:val="24"/>
        </w:rPr>
        <w:t>Carex</w:t>
      </w:r>
      <w:proofErr w:type="spellEnd"/>
      <w:r>
        <w:rPr>
          <w:rFonts w:ascii="Times New Roman" w:hAnsi="Times New Roman" w:cs="Times New Roman"/>
          <w:sz w:val="24"/>
          <w:szCs w:val="24"/>
        </w:rPr>
        <w:t xml:space="preserve"> sp.) and obligate wetland species, increased in the plots where canopy ash were killed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Pr>
          <w:rFonts w:ascii="Times New Roman" w:hAnsi="Times New Roman" w:cs="Times New Roman"/>
          <w:sz w:val="24"/>
          <w:szCs w:val="24"/>
        </w:rPr>
        <w:fldChar w:fldCharType="separate"/>
      </w:r>
      <w:r w:rsidRPr="00BA78D3">
        <w:rPr>
          <w:rFonts w:ascii="Times New Roman" w:hAnsi="Times New Roman" w:cs="Times New Roman"/>
          <w:sz w:val="24"/>
        </w:rPr>
        <w:t>(Davis et al. 2017)</w:t>
      </w:r>
      <w:r>
        <w:rPr>
          <w:rFonts w:ascii="Times New Roman" w:hAnsi="Times New Roman" w:cs="Times New Roman"/>
          <w:sz w:val="24"/>
          <w:szCs w:val="24"/>
        </w:rPr>
        <w:fldChar w:fldCharType="end"/>
      </w:r>
      <w:r>
        <w:rPr>
          <w:rFonts w:ascii="Times New Roman" w:hAnsi="Times New Roman" w:cs="Times New Roman"/>
          <w:sz w:val="24"/>
          <w:szCs w:val="24"/>
        </w:rPr>
        <w:t>. Similarly, in forests near Toledo, OH, basal area of non-ash trees has only partially compensated for the loss due to ash mortality</w:t>
      </w:r>
      <w:r w:rsidR="00410825">
        <w:rPr>
          <w:rFonts w:ascii="Times New Roman" w:hAnsi="Times New Roman" w:cs="Times New Roman"/>
          <w:sz w:val="24"/>
          <w:szCs w:val="24"/>
        </w:rPr>
        <w:t>, 14 years after EAB invasion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Pr>
          <w:rFonts w:ascii="Times New Roman" w:hAnsi="Times New Roman" w:cs="Times New Roman"/>
          <w:sz w:val="24"/>
          <w:szCs w:val="24"/>
        </w:rPr>
        <w:fldChar w:fldCharType="separate"/>
      </w:r>
      <w:r w:rsidRPr="00BF1AF3">
        <w:rPr>
          <w:rFonts w:ascii="Times New Roman" w:hAnsi="Times New Roman" w:cs="Times New Roman"/>
          <w:sz w:val="24"/>
        </w:rPr>
        <w:t>(Abella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125"/>
      <w:r>
        <w:rPr>
          <w:rStyle w:val="CommentReference"/>
        </w:rPr>
        <w:commentReference w:id="125"/>
      </w:r>
    </w:p>
    <w:p w14:paraId="5576E0EE" w14:textId="77777777" w:rsidR="00FA7316" w:rsidRDefault="00FA7316">
      <w:pPr>
        <w:rPr>
          <w:rFonts w:ascii="Times New Roman" w:hAnsi="Times New Roman" w:cs="Times New Roman"/>
          <w:sz w:val="24"/>
          <w:szCs w:val="24"/>
        </w:rPr>
      </w:pPr>
    </w:p>
    <w:p w14:paraId="1F656BE3" w14:textId="3D7B194B"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 xml:space="preserve">A note about </w:t>
      </w:r>
      <w:r w:rsidR="003F1323" w:rsidRPr="00B51947">
        <w:rPr>
          <w:rFonts w:ascii="Times New Roman" w:hAnsi="Times New Roman" w:cs="Times New Roman"/>
          <w:sz w:val="24"/>
          <w:szCs w:val="24"/>
          <w:u w:val="single"/>
        </w:rPr>
        <w:t>symptoms of EAB</w:t>
      </w:r>
      <w:r w:rsidR="00B51947">
        <w:rPr>
          <w:rFonts w:ascii="Times New Roman" w:hAnsi="Times New Roman" w:cs="Times New Roman"/>
          <w:sz w:val="24"/>
          <w:szCs w:val="24"/>
          <w:u w:val="single"/>
        </w:rPr>
        <w:t>:</w:t>
      </w:r>
    </w:p>
    <w:p w14:paraId="2F0CC45E" w14:textId="77777777" w:rsidR="00387E01" w:rsidRPr="00327EEF" w:rsidRDefault="00387E01" w:rsidP="00387E01">
      <w:pPr>
        <w:rPr>
          <w:rFonts w:ascii="Times New Roman" w:hAnsi="Times New Roman" w:cs="Times New Roman"/>
          <w:sz w:val="24"/>
          <w:szCs w:val="24"/>
        </w:rPr>
      </w:pPr>
      <w:r w:rsidRPr="00854C5C">
        <w:rPr>
          <w:rFonts w:ascii="Times New Roman" w:hAnsi="Times New Roman" w:cs="Times New Roman"/>
          <w:sz w:val="24"/>
          <w:szCs w:val="24"/>
        </w:rPr>
        <w:t>When examining the proportions of trees showing symptoms for groups binned by DBH, we noticed that the 9.5-10.5 cm group and t</w:t>
      </w:r>
      <w:r w:rsidRPr="00327EEF">
        <w:rPr>
          <w:rFonts w:ascii="Times New Roman" w:hAnsi="Times New Roman" w:cs="Times New Roman"/>
          <w:sz w:val="24"/>
          <w:szCs w:val="24"/>
        </w:rPr>
        <w:t>he 10.5-11.5 cm group had lower-than-expected proportions of trees showing symptoms of EAB attack (Fig. 2, red triangles). Thus, the binomial GLMMs are not perfectly modelling the observed patterns.</w:t>
      </w:r>
      <w:r>
        <w:rPr>
          <w:rFonts w:ascii="Times New Roman" w:hAnsi="Times New Roman" w:cs="Times New Roman"/>
          <w:sz w:val="24"/>
          <w:szCs w:val="24"/>
        </w:rPr>
        <w:t xml:space="preserve"> However, it must be noted that many of the ash in the 9.5-11.5 cm DBH range were from only one plot, plot 72 at Indian Springs.</w:t>
      </w:r>
    </w:p>
    <w:p w14:paraId="2E45414A" w14:textId="77777777" w:rsidR="00FA7316" w:rsidRDefault="00FA7316">
      <w:pPr>
        <w:rPr>
          <w:rFonts w:ascii="Times New Roman" w:hAnsi="Times New Roman" w:cs="Times New Roman"/>
          <w:sz w:val="24"/>
          <w:szCs w:val="24"/>
        </w:rPr>
      </w:pPr>
    </w:p>
    <w:p w14:paraId="75369F9C" w14:textId="77777777" w:rsidR="00FA7316" w:rsidRDefault="00FA7316">
      <w:pPr>
        <w:rPr>
          <w:rFonts w:ascii="Times New Roman" w:hAnsi="Times New Roman" w:cs="Times New Roman"/>
          <w:sz w:val="24"/>
          <w:szCs w:val="24"/>
        </w:rPr>
      </w:pPr>
    </w:p>
    <w:p w14:paraId="56B7DF0E" w14:textId="29E65561" w:rsidR="00FA7316" w:rsidRDefault="00BA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CB0D9A" wp14:editId="5A557D31">
            <wp:extent cx="5939790" cy="7919720"/>
            <wp:effectExtent l="0" t="0" r="3810" b="5080"/>
            <wp:docPr id="186695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7919720"/>
                    </a:xfrm>
                    <a:prstGeom prst="rect">
                      <a:avLst/>
                    </a:prstGeom>
                    <a:noFill/>
                    <a:ln>
                      <a:noFill/>
                    </a:ln>
                  </pic:spPr>
                </pic:pic>
              </a:graphicData>
            </a:graphic>
          </wp:inline>
        </w:drawing>
      </w:r>
    </w:p>
    <w:p w14:paraId="5E5A78F7" w14:textId="77777777" w:rsidR="00FA7316" w:rsidRDefault="00FA7316">
      <w:pPr>
        <w:rPr>
          <w:rFonts w:ascii="Times New Roman" w:hAnsi="Times New Roman" w:cs="Times New Roman"/>
          <w:sz w:val="24"/>
          <w:szCs w:val="24"/>
        </w:rPr>
      </w:pPr>
    </w:p>
    <w:p w14:paraId="4F5CDDC8" w14:textId="77777777" w:rsidR="00FA7316" w:rsidRDefault="00FA7316">
      <w:pPr>
        <w:rPr>
          <w:rFonts w:ascii="Times New Roman" w:hAnsi="Times New Roman" w:cs="Times New Roman"/>
          <w:sz w:val="24"/>
          <w:szCs w:val="24"/>
        </w:rPr>
      </w:pPr>
    </w:p>
    <w:p w14:paraId="1E559FE9" w14:textId="77777777" w:rsidR="00DF3EE0" w:rsidRDefault="00DF3EE0">
      <w:pPr>
        <w:rPr>
          <w:rFonts w:ascii="Times New Roman" w:hAnsi="Times New Roman" w:cs="Times New Roman"/>
          <w:sz w:val="24"/>
          <w:szCs w:val="24"/>
        </w:rPr>
      </w:pPr>
    </w:p>
    <w:p w14:paraId="35913262" w14:textId="77777777" w:rsidR="00DF3EE0" w:rsidRDefault="00DF3EE0">
      <w:pPr>
        <w:rPr>
          <w:rFonts w:ascii="Times New Roman" w:hAnsi="Times New Roman" w:cs="Times New Roman"/>
          <w:sz w:val="24"/>
          <w:szCs w:val="24"/>
        </w:rPr>
      </w:pPr>
    </w:p>
    <w:p w14:paraId="3755E75E" w14:textId="77777777" w:rsidR="002006CC" w:rsidRDefault="002006CC">
      <w:pPr>
        <w:rPr>
          <w:rFonts w:ascii="Times New Roman" w:hAnsi="Times New Roman" w:cs="Times New Roman"/>
          <w:sz w:val="24"/>
          <w:szCs w:val="24"/>
        </w:rPr>
      </w:pPr>
    </w:p>
    <w:p w14:paraId="2BE89CC5" w14:textId="77777777" w:rsidR="002006CC" w:rsidRDefault="002006CC">
      <w:pPr>
        <w:rPr>
          <w:rFonts w:ascii="Times New Roman" w:hAnsi="Times New Roman" w:cs="Times New Roman"/>
          <w:sz w:val="24"/>
          <w:szCs w:val="24"/>
        </w:rPr>
      </w:pPr>
    </w:p>
    <w:p w14:paraId="16D18079" w14:textId="3EAFADBC" w:rsidR="002006CC" w:rsidRPr="00B64D4D" w:rsidRDefault="00B64D4D">
      <w:pPr>
        <w:rPr>
          <w:rFonts w:ascii="Times New Roman" w:hAnsi="Times New Roman" w:cs="Times New Roman"/>
          <w:b/>
          <w:bCs/>
          <w:sz w:val="24"/>
          <w:szCs w:val="24"/>
        </w:rPr>
      </w:pPr>
      <w:r w:rsidRPr="00B64D4D">
        <w:rPr>
          <w:rFonts w:ascii="Times New Roman" w:hAnsi="Times New Roman" w:cs="Times New Roman"/>
          <w:b/>
          <w:bCs/>
          <w:sz w:val="24"/>
          <w:szCs w:val="24"/>
        </w:rPr>
        <w:t>Suppl</w:t>
      </w:r>
      <w:r>
        <w:rPr>
          <w:rFonts w:ascii="Times New Roman" w:hAnsi="Times New Roman" w:cs="Times New Roman"/>
          <w:b/>
          <w:bCs/>
          <w:sz w:val="24"/>
          <w:szCs w:val="24"/>
        </w:rPr>
        <w:t>e</w:t>
      </w:r>
      <w:r w:rsidRPr="00B64D4D">
        <w:rPr>
          <w:rFonts w:ascii="Times New Roman" w:hAnsi="Times New Roman" w:cs="Times New Roman"/>
          <w:b/>
          <w:bCs/>
          <w:sz w:val="24"/>
          <w:szCs w:val="24"/>
        </w:rPr>
        <w:t>mentary Information</w:t>
      </w:r>
    </w:p>
    <w:p w14:paraId="0D43A7D5" w14:textId="77777777" w:rsidR="00B64D4D" w:rsidRDefault="00B64D4D">
      <w:pPr>
        <w:rPr>
          <w:rFonts w:ascii="Times New Roman" w:hAnsi="Times New Roman" w:cs="Times New Roman"/>
          <w:b/>
          <w:bCs/>
          <w:sz w:val="24"/>
          <w:szCs w:val="24"/>
        </w:rPr>
      </w:pPr>
    </w:p>
    <w:p w14:paraId="0B714B51" w14:textId="02C03404" w:rsidR="00B64D4D" w:rsidRPr="00B64D4D" w:rsidRDefault="00B64D4D">
      <w:pPr>
        <w:rPr>
          <w:rFonts w:ascii="Times New Roman" w:hAnsi="Times New Roman" w:cs="Times New Roman"/>
          <w:sz w:val="24"/>
          <w:szCs w:val="24"/>
          <w:u w:val="single"/>
        </w:rPr>
      </w:pPr>
      <w:r w:rsidRPr="00B64D4D">
        <w:rPr>
          <w:rFonts w:ascii="Times New Roman" w:hAnsi="Times New Roman" w:cs="Times New Roman"/>
          <w:sz w:val="24"/>
          <w:szCs w:val="24"/>
          <w:u w:val="single"/>
        </w:rPr>
        <w:t>EAB Trapping</w:t>
      </w:r>
    </w:p>
    <w:p w14:paraId="650DB5E0" w14:textId="04416095" w:rsidR="00CF3621" w:rsidRDefault="00CF3621">
      <w:pPr>
        <w:rPr>
          <w:rFonts w:ascii="Times New Roman" w:hAnsi="Times New Roman" w:cs="Times New Roman"/>
          <w:sz w:val="24"/>
          <w:szCs w:val="24"/>
        </w:rPr>
      </w:pPr>
      <w:r>
        <w:rPr>
          <w:rFonts w:ascii="Times New Roman" w:hAnsi="Times New Roman" w:cs="Times New Roman"/>
          <w:sz w:val="24"/>
          <w:szCs w:val="24"/>
        </w:rPr>
        <w:t xml:space="preserve">Two purple-prism traps were installed at each park, for a total of 12 prism traps. Additionally, three multi-funnel (Lindgren) traps were installed at one park, Pontiac Lake Recreation Area. Traps were hung on or near the biggest ash that could be found in preliminary site visits (Supplementary Information). Traps were installed between </w:t>
      </w:r>
      <w:commentRangeStart w:id="126"/>
      <w:r>
        <w:rPr>
          <w:rFonts w:ascii="Times New Roman" w:hAnsi="Times New Roman" w:cs="Times New Roman"/>
          <w:sz w:val="24"/>
          <w:szCs w:val="24"/>
        </w:rPr>
        <w:t>May 29 and June 5, 2024</w:t>
      </w:r>
      <w:commentRangeEnd w:id="126"/>
      <w:r w:rsidR="002F00C0">
        <w:rPr>
          <w:rStyle w:val="CommentReference"/>
        </w:rPr>
        <w:commentReference w:id="126"/>
      </w:r>
      <w:r>
        <w:rPr>
          <w:rFonts w:ascii="Times New Roman" w:hAnsi="Times New Roman" w:cs="Times New Roman"/>
          <w:sz w:val="24"/>
          <w:szCs w:val="24"/>
        </w:rPr>
        <w:t xml:space="preserve">, and removed between July 23 and July 25, 2024. </w:t>
      </w:r>
      <w:r w:rsidR="00F75E64" w:rsidRPr="004C0C50">
        <w:rPr>
          <w:rFonts w:ascii="Times New Roman" w:hAnsi="Times New Roman" w:cs="Times New Roman"/>
          <w:sz w:val="24"/>
          <w:szCs w:val="24"/>
        </w:rPr>
        <w:t>Pur</w:t>
      </w:r>
      <w:r w:rsidR="00F75E64">
        <w:rPr>
          <w:rFonts w:ascii="Times New Roman" w:hAnsi="Times New Roman" w:cs="Times New Roman"/>
          <w:sz w:val="24"/>
          <w:szCs w:val="24"/>
        </w:rPr>
        <w:t xml:space="preserve">ple prism traps used </w:t>
      </w:r>
      <w:r w:rsidR="00023EFE">
        <w:rPr>
          <w:rFonts w:ascii="Times New Roman" w:hAnsi="Times New Roman" w:cs="Times New Roman"/>
          <w:sz w:val="24"/>
          <w:szCs w:val="24"/>
        </w:rPr>
        <w:t xml:space="preserve">standard purple </w:t>
      </w:r>
      <w:r w:rsidR="005B3469">
        <w:rPr>
          <w:rFonts w:ascii="Times New Roman" w:hAnsi="Times New Roman" w:cs="Times New Roman"/>
          <w:sz w:val="24"/>
          <w:szCs w:val="24"/>
        </w:rPr>
        <w:t xml:space="preserve">(“Coroplast purple”) </w:t>
      </w:r>
      <w:r w:rsidR="00F75E64">
        <w:rPr>
          <w:rFonts w:ascii="Times New Roman" w:hAnsi="Times New Roman" w:cs="Times New Roman"/>
          <w:sz w:val="24"/>
          <w:szCs w:val="24"/>
        </w:rPr>
        <w:t xml:space="preserve">colored board coated with </w:t>
      </w:r>
      <w:commentRangeStart w:id="127"/>
      <w:r w:rsidR="00777101">
        <w:rPr>
          <w:rFonts w:ascii="Times New Roman" w:hAnsi="Times New Roman" w:cs="Times New Roman"/>
          <w:sz w:val="24"/>
          <w:szCs w:val="24"/>
        </w:rPr>
        <w:t>Tangle Trap</w:t>
      </w:r>
      <w:r w:rsidR="00F75E64">
        <w:rPr>
          <w:rFonts w:ascii="Times New Roman" w:hAnsi="Times New Roman" w:cs="Times New Roman"/>
          <w:sz w:val="24"/>
          <w:szCs w:val="24"/>
        </w:rPr>
        <w:t xml:space="preserve"> </w:t>
      </w:r>
      <w:commentRangeEnd w:id="127"/>
      <w:r w:rsidR="0057223C">
        <w:rPr>
          <w:rStyle w:val="CommentReference"/>
        </w:rPr>
        <w:commentReference w:id="127"/>
      </w:r>
      <w:r w:rsidR="00F75E64">
        <w:rPr>
          <w:rFonts w:ascii="Times New Roman" w:hAnsi="Times New Roman" w:cs="Times New Roman"/>
          <w:sz w:val="24"/>
          <w:szCs w:val="24"/>
        </w:rPr>
        <w:t xml:space="preserve">glue. </w:t>
      </w:r>
      <w:r w:rsidR="00BF6BA8">
        <w:rPr>
          <w:rFonts w:ascii="Times New Roman" w:hAnsi="Times New Roman" w:cs="Times New Roman"/>
          <w:sz w:val="24"/>
          <w:szCs w:val="24"/>
        </w:rPr>
        <w:t xml:space="preserve">Traps were hung at varying heights and near ash of varying size classes, depending on what was found at a park (Table S2). </w:t>
      </w:r>
      <w:r>
        <w:rPr>
          <w:rFonts w:ascii="Times New Roman" w:hAnsi="Times New Roman" w:cs="Times New Roman"/>
          <w:sz w:val="24"/>
          <w:szCs w:val="24"/>
        </w:rPr>
        <w:t>All traps were lured with Manuka oil</w:t>
      </w:r>
      <w:commentRangeStart w:id="128"/>
      <w:r>
        <w:rPr>
          <w:rFonts w:ascii="Times New Roman" w:hAnsi="Times New Roman" w:cs="Times New Roman"/>
          <w:sz w:val="24"/>
          <w:szCs w:val="24"/>
        </w:rPr>
        <w:t xml:space="preserve"> </w:t>
      </w:r>
      <w:commentRangeEnd w:id="128"/>
      <w:r w:rsidR="00444FD2">
        <w:rPr>
          <w:rStyle w:val="CommentReference"/>
        </w:rPr>
        <w:commentReference w:id="128"/>
      </w:r>
      <w:r>
        <w:rPr>
          <w:rFonts w:ascii="Times New Roman" w:hAnsi="Times New Roman" w:cs="Times New Roman"/>
          <w:sz w:val="24"/>
          <w:szCs w:val="24"/>
        </w:rPr>
        <w:t xml:space="preserve">and a fresh lure was installed halfway through the summer between June 25 and July 3. All buprestid beetles were removed from purple prism traps monthly, and from multi-funnel traps weekly, and EAB was identified and sexed </w:t>
      </w:r>
      <w:r>
        <w:rPr>
          <w:rFonts w:ascii="Times New Roman" w:hAnsi="Times New Roman" w:cs="Times New Roman"/>
          <w:sz w:val="24"/>
          <w:szCs w:val="24"/>
        </w:rPr>
        <w:fldChar w:fldCharType="begin"/>
      </w:r>
      <w:r w:rsidR="00980798">
        <w:rPr>
          <w:rFonts w:ascii="Times New Roman" w:hAnsi="Times New Roman" w:cs="Times New Roman"/>
          <w:sz w:val="24"/>
          <w:szCs w:val="24"/>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Pr>
          <w:rFonts w:ascii="Times New Roman" w:hAnsi="Times New Roman" w:cs="Times New Roman"/>
          <w:sz w:val="24"/>
          <w:szCs w:val="24"/>
        </w:rPr>
        <w:fldChar w:fldCharType="separate"/>
      </w:r>
      <w:r w:rsidR="00B83EC9" w:rsidRPr="00B83EC9">
        <w:rPr>
          <w:rFonts w:ascii="Times New Roman" w:hAnsi="Times New Roman" w:cs="Times New Roman"/>
          <w:sz w:val="24"/>
        </w:rPr>
        <w:t>(Parsons 2008)</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42D0B530" w14:textId="77777777" w:rsidR="00B64D4D" w:rsidRDefault="00B64D4D">
      <w:pPr>
        <w:rPr>
          <w:rFonts w:ascii="Times New Roman" w:hAnsi="Times New Roman" w:cs="Times New Roman"/>
          <w:b/>
          <w:bCs/>
          <w:sz w:val="24"/>
          <w:szCs w:val="24"/>
        </w:rPr>
      </w:pPr>
    </w:p>
    <w:p w14:paraId="6CE0FF21" w14:textId="219F5ADB" w:rsidR="00C92295" w:rsidRDefault="008247BE">
      <w:pPr>
        <w:rPr>
          <w:rFonts w:ascii="Times New Roman" w:hAnsi="Times New Roman" w:cs="Times New Roman"/>
          <w:sz w:val="24"/>
          <w:szCs w:val="24"/>
          <w:u w:val="single"/>
        </w:rPr>
      </w:pPr>
      <w:r w:rsidRPr="00C92295">
        <w:rPr>
          <w:rFonts w:ascii="Times New Roman" w:hAnsi="Times New Roman" w:cs="Times New Roman"/>
          <w:sz w:val="24"/>
          <w:szCs w:val="24"/>
          <w:u w:val="single"/>
        </w:rPr>
        <w:t xml:space="preserve">Parasitoid </w:t>
      </w:r>
      <w:r w:rsidR="006C01C2">
        <w:rPr>
          <w:rFonts w:ascii="Times New Roman" w:hAnsi="Times New Roman" w:cs="Times New Roman"/>
          <w:sz w:val="24"/>
          <w:szCs w:val="24"/>
          <w:u w:val="single"/>
        </w:rPr>
        <w:t>sampling</w:t>
      </w:r>
    </w:p>
    <w:p w14:paraId="6F6EF439" w14:textId="52EA7A7E" w:rsidR="00FB5B02" w:rsidRPr="00FB5B02" w:rsidRDefault="00821B72">
      <w:pPr>
        <w:rPr>
          <w:rFonts w:ascii="Times New Roman" w:hAnsi="Times New Roman" w:cs="Times New Roman"/>
          <w:sz w:val="24"/>
          <w:szCs w:val="24"/>
        </w:rPr>
      </w:pPr>
      <w:r>
        <w:rPr>
          <w:rFonts w:ascii="Times New Roman" w:hAnsi="Times New Roman" w:cs="Times New Roman"/>
          <w:sz w:val="24"/>
          <w:szCs w:val="24"/>
        </w:rPr>
        <w:t>In 2024, w</w:t>
      </w:r>
      <w:r w:rsidR="00FB5B02" w:rsidRPr="00FB5B02">
        <w:rPr>
          <w:rFonts w:ascii="Times New Roman" w:hAnsi="Times New Roman" w:cs="Times New Roman"/>
          <w:sz w:val="24"/>
          <w:szCs w:val="24"/>
        </w:rPr>
        <w:t>e</w:t>
      </w:r>
      <w:r w:rsidR="00FB5B02">
        <w:rPr>
          <w:rFonts w:ascii="Times New Roman" w:hAnsi="Times New Roman" w:cs="Times New Roman"/>
          <w:sz w:val="24"/>
          <w:szCs w:val="24"/>
        </w:rPr>
        <w:t xml:space="preserve"> </w:t>
      </w:r>
      <w:r w:rsidR="00774F06">
        <w:rPr>
          <w:rFonts w:ascii="Times New Roman" w:hAnsi="Times New Roman" w:cs="Times New Roman"/>
          <w:sz w:val="24"/>
          <w:szCs w:val="24"/>
        </w:rPr>
        <w:t>sampled parasitoid</w:t>
      </w:r>
      <w:r>
        <w:rPr>
          <w:rFonts w:ascii="Times New Roman" w:hAnsi="Times New Roman" w:cs="Times New Roman"/>
          <w:sz w:val="24"/>
          <w:szCs w:val="24"/>
        </w:rPr>
        <w:t xml:space="preserve"> wasps to determine if</w:t>
      </w:r>
      <w:r w:rsidR="00527B1F">
        <w:rPr>
          <w:rFonts w:ascii="Times New Roman" w:hAnsi="Times New Roman" w:cs="Times New Roman"/>
          <w:sz w:val="24"/>
          <w:szCs w:val="24"/>
        </w:rPr>
        <w:t xml:space="preserve"> parasitoids of EAB </w:t>
      </w:r>
      <w:r w:rsidR="00774F06">
        <w:rPr>
          <w:rFonts w:ascii="Times New Roman" w:hAnsi="Times New Roman" w:cs="Times New Roman"/>
          <w:sz w:val="24"/>
          <w:szCs w:val="24"/>
        </w:rPr>
        <w:t>were present at one of the parks, Pontiac Lake Recreation Area. We chose</w:t>
      </w:r>
      <w:r>
        <w:rPr>
          <w:rFonts w:ascii="Times New Roman" w:hAnsi="Times New Roman" w:cs="Times New Roman"/>
          <w:sz w:val="24"/>
          <w:szCs w:val="24"/>
        </w:rPr>
        <w:t xml:space="preserve"> </w:t>
      </w:r>
      <w:r w:rsidR="00DE3151">
        <w:rPr>
          <w:rFonts w:ascii="Times New Roman" w:hAnsi="Times New Roman" w:cs="Times New Roman"/>
          <w:sz w:val="24"/>
          <w:szCs w:val="24"/>
        </w:rPr>
        <w:t>P</w:t>
      </w:r>
      <w:r w:rsidR="00B6691E">
        <w:rPr>
          <w:rFonts w:ascii="Times New Roman" w:hAnsi="Times New Roman" w:cs="Times New Roman"/>
          <w:sz w:val="24"/>
          <w:szCs w:val="24"/>
        </w:rPr>
        <w:t xml:space="preserve">lot </w:t>
      </w:r>
      <w:r w:rsidR="00893305">
        <w:rPr>
          <w:rFonts w:ascii="Times New Roman" w:hAnsi="Times New Roman" w:cs="Times New Roman"/>
          <w:sz w:val="24"/>
          <w:szCs w:val="24"/>
        </w:rPr>
        <w:t xml:space="preserve">53 at </w:t>
      </w:r>
      <w:r>
        <w:rPr>
          <w:rFonts w:ascii="Times New Roman" w:hAnsi="Times New Roman" w:cs="Times New Roman"/>
          <w:sz w:val="24"/>
          <w:szCs w:val="24"/>
        </w:rPr>
        <w:t xml:space="preserve">Pontiac Lake </w:t>
      </w:r>
      <w:r w:rsidR="00DE3151">
        <w:rPr>
          <w:rFonts w:ascii="Times New Roman" w:hAnsi="Times New Roman" w:cs="Times New Roman"/>
          <w:sz w:val="24"/>
          <w:szCs w:val="24"/>
        </w:rPr>
        <w:t>(Transect</w:t>
      </w:r>
      <w:r w:rsidR="0060433C">
        <w:rPr>
          <w:rFonts w:ascii="Times New Roman" w:hAnsi="Times New Roman" w:cs="Times New Roman"/>
          <w:sz w:val="24"/>
          <w:szCs w:val="24"/>
        </w:rPr>
        <w:t>:</w:t>
      </w:r>
      <w:r w:rsidR="00DE3151">
        <w:rPr>
          <w:rFonts w:ascii="Times New Roman" w:hAnsi="Times New Roman" w:cs="Times New Roman"/>
          <w:sz w:val="24"/>
          <w:szCs w:val="24"/>
        </w:rPr>
        <w:t xml:space="preserve"> </w:t>
      </w:r>
      <w:r w:rsidR="0060433C">
        <w:rPr>
          <w:rFonts w:ascii="Times New Roman" w:hAnsi="Times New Roman" w:cs="Times New Roman"/>
          <w:sz w:val="24"/>
          <w:szCs w:val="24"/>
        </w:rPr>
        <w:t>M, Hydroclass: mesic, Plot moisture: 1</w:t>
      </w:r>
      <w:r w:rsidR="002F5452">
        <w:rPr>
          <w:rFonts w:ascii="Times New Roman" w:hAnsi="Times New Roman" w:cs="Times New Roman"/>
          <w:sz w:val="24"/>
          <w:szCs w:val="24"/>
        </w:rPr>
        <w:t xml:space="preserve"> (dri</w:t>
      </w:r>
      <w:r w:rsidR="00C50B89">
        <w:rPr>
          <w:rFonts w:ascii="Times New Roman" w:hAnsi="Times New Roman" w:cs="Times New Roman"/>
          <w:sz w:val="24"/>
          <w:szCs w:val="24"/>
        </w:rPr>
        <w:t>est</w:t>
      </w:r>
      <w:r w:rsidR="002F5452">
        <w:rPr>
          <w:rFonts w:ascii="Times New Roman" w:hAnsi="Times New Roman" w:cs="Times New Roman"/>
          <w:sz w:val="24"/>
          <w:szCs w:val="24"/>
        </w:rPr>
        <w:t xml:space="preserve">)) </w:t>
      </w:r>
      <w:r>
        <w:rPr>
          <w:rFonts w:ascii="Times New Roman" w:hAnsi="Times New Roman" w:cs="Times New Roman"/>
          <w:sz w:val="24"/>
          <w:szCs w:val="24"/>
        </w:rPr>
        <w:t xml:space="preserve">because </w:t>
      </w:r>
      <w:r w:rsidR="00B6691E">
        <w:rPr>
          <w:rFonts w:ascii="Times New Roman" w:hAnsi="Times New Roman" w:cs="Times New Roman"/>
          <w:sz w:val="24"/>
          <w:szCs w:val="24"/>
        </w:rPr>
        <w:t xml:space="preserve">initial visits showed </w:t>
      </w:r>
      <w:r w:rsidR="002F5452">
        <w:rPr>
          <w:rFonts w:ascii="Times New Roman" w:hAnsi="Times New Roman" w:cs="Times New Roman"/>
          <w:sz w:val="24"/>
          <w:szCs w:val="24"/>
        </w:rPr>
        <w:t xml:space="preserve">large numbers </w:t>
      </w:r>
      <w:r w:rsidR="0074180F">
        <w:rPr>
          <w:rFonts w:ascii="Times New Roman" w:hAnsi="Times New Roman" w:cs="Times New Roman"/>
          <w:sz w:val="24"/>
          <w:szCs w:val="24"/>
        </w:rPr>
        <w:t xml:space="preserve">of </w:t>
      </w:r>
      <w:r w:rsidR="00D347AF">
        <w:rPr>
          <w:rFonts w:ascii="Times New Roman" w:hAnsi="Times New Roman" w:cs="Times New Roman"/>
          <w:sz w:val="24"/>
          <w:szCs w:val="24"/>
        </w:rPr>
        <w:t xml:space="preserve">regenerating ash. </w:t>
      </w:r>
      <w:r w:rsidR="00260B04">
        <w:rPr>
          <w:rFonts w:ascii="Times New Roman" w:hAnsi="Times New Roman" w:cs="Times New Roman"/>
          <w:sz w:val="24"/>
          <w:szCs w:val="24"/>
        </w:rPr>
        <w:t>Plot 53 is on a hilltop and has a more open canopy in 2024 than other plots at Pontiac.</w:t>
      </w:r>
      <w:r w:rsidR="0056556F">
        <w:rPr>
          <w:rFonts w:ascii="Times New Roman" w:hAnsi="Times New Roman" w:cs="Times New Roman"/>
          <w:sz w:val="24"/>
          <w:szCs w:val="24"/>
        </w:rPr>
        <w:t xml:space="preserve"> At this plot, bittersweet</w:t>
      </w:r>
      <w:r w:rsidR="00045AB1">
        <w:rPr>
          <w:rFonts w:ascii="Times New Roman" w:hAnsi="Times New Roman" w:cs="Times New Roman"/>
          <w:sz w:val="24"/>
          <w:szCs w:val="24"/>
        </w:rPr>
        <w:t xml:space="preserve"> (</w:t>
      </w:r>
      <w:r w:rsidR="00045AB1" w:rsidRPr="00045AB1">
        <w:rPr>
          <w:rFonts w:ascii="Times New Roman" w:hAnsi="Times New Roman" w:cs="Times New Roman"/>
          <w:i/>
          <w:iCs/>
          <w:sz w:val="24"/>
          <w:szCs w:val="24"/>
        </w:rPr>
        <w:t>Celastrus</w:t>
      </w:r>
      <w:r w:rsidR="00045AB1">
        <w:rPr>
          <w:rFonts w:ascii="Times New Roman" w:hAnsi="Times New Roman" w:cs="Times New Roman"/>
          <w:sz w:val="24"/>
          <w:szCs w:val="24"/>
        </w:rPr>
        <w:t xml:space="preserve">) vines are commonly </w:t>
      </w:r>
      <w:r w:rsidR="000438A0">
        <w:rPr>
          <w:rFonts w:ascii="Times New Roman" w:hAnsi="Times New Roman" w:cs="Times New Roman"/>
          <w:sz w:val="24"/>
          <w:szCs w:val="24"/>
        </w:rPr>
        <w:t xml:space="preserve">growing on the trees. </w:t>
      </w:r>
    </w:p>
    <w:p w14:paraId="14932281" w14:textId="77777777" w:rsidR="00FB5B02" w:rsidRPr="00FB5B02" w:rsidRDefault="00FB5B02">
      <w:pPr>
        <w:rPr>
          <w:rFonts w:ascii="Times New Roman" w:hAnsi="Times New Roman" w:cs="Times New Roman"/>
          <w:sz w:val="24"/>
          <w:szCs w:val="24"/>
          <w:u w:val="single"/>
        </w:rPr>
      </w:pPr>
    </w:p>
    <w:p w14:paraId="0128F5F3" w14:textId="458BC6A3" w:rsidR="00FB5B02" w:rsidRPr="00FB5B02" w:rsidRDefault="00FB5B02" w:rsidP="00FB5B02">
      <w:pPr>
        <w:rPr>
          <w:rFonts w:ascii="Times New Roman" w:hAnsi="Times New Roman" w:cs="Times New Roman"/>
          <w:sz w:val="24"/>
          <w:szCs w:val="24"/>
        </w:rPr>
      </w:pPr>
      <w:r w:rsidRPr="00FB5B02">
        <w:rPr>
          <w:rFonts w:ascii="Times New Roman" w:hAnsi="Times New Roman" w:cs="Times New Roman"/>
          <w:sz w:val="24"/>
          <w:szCs w:val="24"/>
        </w:rPr>
        <w:t xml:space="preserve">To evaluate the presence of introduced parasitoids of EAB, </w:t>
      </w:r>
      <w:r w:rsidR="000438A0">
        <w:rPr>
          <w:rFonts w:ascii="Times New Roman" w:hAnsi="Times New Roman" w:cs="Times New Roman"/>
          <w:sz w:val="24"/>
          <w:szCs w:val="24"/>
        </w:rPr>
        <w:t>we used</w:t>
      </w:r>
      <w:r w:rsidRPr="00FB5B02">
        <w:rPr>
          <w:rFonts w:ascii="Times New Roman" w:hAnsi="Times New Roman" w:cs="Times New Roman"/>
          <w:sz w:val="24"/>
          <w:szCs w:val="24"/>
        </w:rPr>
        <w:t xml:space="preserve"> yellow pan traps. These traps are composed of nested yellow plastic bowls attached to the trunk of a small ash tree and filled with a collection liquid</w:t>
      </w:r>
      <w:r w:rsidR="00C44FAF">
        <w:rPr>
          <w:rFonts w:ascii="Times New Roman" w:hAnsi="Times New Roman" w:cs="Times New Roman"/>
          <w:sz w:val="24"/>
          <w:szCs w:val="24"/>
        </w:rPr>
        <w:t xml:space="preserve"> </w:t>
      </w:r>
      <w:r w:rsidR="00980798">
        <w:rPr>
          <w:rFonts w:ascii="Times New Roman" w:hAnsi="Times New Roman" w:cs="Times New Roman"/>
          <w:sz w:val="24"/>
          <w:szCs w:val="24"/>
        </w:rPr>
        <w:fldChar w:fldCharType="begin"/>
      </w:r>
      <w:r w:rsidR="00980798">
        <w:rPr>
          <w:rFonts w:ascii="Times New Roman" w:hAnsi="Times New Roman" w:cs="Times New Roman"/>
          <w:sz w:val="24"/>
          <w:szCs w:val="24"/>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980798">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980798">
        <w:rPr>
          <w:rFonts w:ascii="Times New Roman" w:hAnsi="Times New Roman" w:cs="Times New Roman"/>
          <w:sz w:val="24"/>
          <w:szCs w:val="24"/>
        </w:rPr>
        <w:fldChar w:fldCharType="end"/>
      </w:r>
      <w:r w:rsidRPr="00FB5B02">
        <w:rPr>
          <w:rFonts w:ascii="Times New Roman" w:hAnsi="Times New Roman" w:cs="Times New Roman"/>
          <w:sz w:val="24"/>
          <w:szCs w:val="24"/>
        </w:rPr>
        <w:t xml:space="preserve">. </w:t>
      </w:r>
      <w:r w:rsidR="00482FBC">
        <w:rPr>
          <w:rFonts w:ascii="Times New Roman" w:hAnsi="Times New Roman" w:cs="Times New Roman"/>
          <w:sz w:val="24"/>
          <w:szCs w:val="24"/>
        </w:rPr>
        <w:t xml:space="preserve">We used a modified version of the USDA design, which uses </w:t>
      </w:r>
      <w:r w:rsidR="00EF544B">
        <w:rPr>
          <w:rFonts w:ascii="Times New Roman" w:hAnsi="Times New Roman" w:cs="Times New Roman"/>
          <w:sz w:val="24"/>
          <w:szCs w:val="24"/>
        </w:rPr>
        <w:t xml:space="preserve">polypropylene </w:t>
      </w:r>
      <w:r w:rsidR="00716421">
        <w:rPr>
          <w:rFonts w:ascii="Times New Roman" w:hAnsi="Times New Roman" w:cs="Times New Roman"/>
          <w:sz w:val="24"/>
          <w:szCs w:val="24"/>
        </w:rPr>
        <w:t xml:space="preserve">webbing straps instead of nails to attach to the tree </w:t>
      </w:r>
      <w:r w:rsidR="00EF544B">
        <w:rPr>
          <w:rFonts w:ascii="Times New Roman" w:hAnsi="Times New Roman" w:cs="Times New Roman"/>
          <w:sz w:val="24"/>
          <w:szCs w:val="24"/>
        </w:rPr>
        <w:t>(Figure S3)</w:t>
      </w:r>
      <w:r w:rsidR="00716421">
        <w:rPr>
          <w:rFonts w:ascii="Times New Roman" w:hAnsi="Times New Roman" w:cs="Times New Roman"/>
          <w:sz w:val="24"/>
          <w:szCs w:val="24"/>
        </w:rPr>
        <w:t>.</w:t>
      </w:r>
      <w:r w:rsidR="00EF544B">
        <w:rPr>
          <w:rFonts w:ascii="Times New Roman" w:hAnsi="Times New Roman" w:cs="Times New Roman"/>
          <w:sz w:val="24"/>
          <w:szCs w:val="24"/>
        </w:rPr>
        <w:t xml:space="preserve"> </w:t>
      </w:r>
      <w:r w:rsidR="00066B64">
        <w:rPr>
          <w:rFonts w:ascii="Times New Roman" w:hAnsi="Times New Roman" w:cs="Times New Roman"/>
          <w:sz w:val="24"/>
          <w:szCs w:val="24"/>
        </w:rPr>
        <w:t xml:space="preserve">On June 4, 2024, </w:t>
      </w:r>
      <w:r w:rsidR="00D5562E">
        <w:rPr>
          <w:rFonts w:ascii="Times New Roman" w:hAnsi="Times New Roman" w:cs="Times New Roman"/>
          <w:sz w:val="24"/>
          <w:szCs w:val="24"/>
        </w:rPr>
        <w:t xml:space="preserve">15 </w:t>
      </w:r>
      <w:r w:rsidR="00066B64">
        <w:rPr>
          <w:rFonts w:ascii="Times New Roman" w:hAnsi="Times New Roman" w:cs="Times New Roman"/>
          <w:sz w:val="24"/>
          <w:szCs w:val="24"/>
        </w:rPr>
        <w:t>t</w:t>
      </w:r>
      <w:r w:rsidR="002145C0">
        <w:rPr>
          <w:rFonts w:ascii="Times New Roman" w:hAnsi="Times New Roman" w:cs="Times New Roman"/>
          <w:sz w:val="24"/>
          <w:szCs w:val="24"/>
        </w:rPr>
        <w:t xml:space="preserve">raps were </w:t>
      </w:r>
      <w:r w:rsidR="00811ACC">
        <w:rPr>
          <w:rFonts w:ascii="Times New Roman" w:hAnsi="Times New Roman" w:cs="Times New Roman"/>
          <w:sz w:val="24"/>
          <w:szCs w:val="24"/>
        </w:rPr>
        <w:t>attached at a height of 5-6 feet</w:t>
      </w:r>
      <w:r w:rsidR="00936E0D">
        <w:rPr>
          <w:rFonts w:ascii="Times New Roman" w:hAnsi="Times New Roman" w:cs="Times New Roman"/>
          <w:sz w:val="24"/>
          <w:szCs w:val="24"/>
        </w:rPr>
        <w:t xml:space="preserve"> to small </w:t>
      </w:r>
      <w:r w:rsidR="00E22C8A">
        <w:rPr>
          <w:rFonts w:ascii="Times New Roman" w:hAnsi="Times New Roman" w:cs="Times New Roman"/>
          <w:sz w:val="24"/>
          <w:szCs w:val="24"/>
        </w:rPr>
        <w:t xml:space="preserve">green or white </w:t>
      </w:r>
      <w:r w:rsidR="00936E0D">
        <w:rPr>
          <w:rFonts w:ascii="Times New Roman" w:hAnsi="Times New Roman" w:cs="Times New Roman"/>
          <w:sz w:val="24"/>
          <w:szCs w:val="24"/>
        </w:rPr>
        <w:t xml:space="preserve">ash trees with diameters between </w:t>
      </w:r>
      <w:r w:rsidR="00F049ED">
        <w:rPr>
          <w:rFonts w:ascii="Times New Roman" w:hAnsi="Times New Roman" w:cs="Times New Roman"/>
          <w:sz w:val="24"/>
          <w:szCs w:val="24"/>
        </w:rPr>
        <w:t xml:space="preserve">3.2 and 9.6 </w:t>
      </w:r>
      <w:r w:rsidR="002F3C4F">
        <w:rPr>
          <w:rFonts w:ascii="Times New Roman" w:hAnsi="Times New Roman" w:cs="Times New Roman"/>
          <w:sz w:val="24"/>
          <w:szCs w:val="24"/>
        </w:rPr>
        <w:t>cm DBH</w:t>
      </w:r>
      <w:r w:rsidR="00A5109A">
        <w:rPr>
          <w:rFonts w:ascii="Times New Roman" w:hAnsi="Times New Roman" w:cs="Times New Roman"/>
          <w:sz w:val="24"/>
          <w:szCs w:val="24"/>
        </w:rPr>
        <w:t xml:space="preserve"> (Table S3)</w:t>
      </w:r>
      <w:r w:rsidR="00811ACC">
        <w:rPr>
          <w:rFonts w:ascii="Times New Roman" w:hAnsi="Times New Roman" w:cs="Times New Roman"/>
          <w:sz w:val="24"/>
          <w:szCs w:val="24"/>
        </w:rPr>
        <w:t xml:space="preserve">. </w:t>
      </w:r>
      <w:r w:rsidR="00755921">
        <w:rPr>
          <w:rFonts w:ascii="Times New Roman" w:hAnsi="Times New Roman" w:cs="Times New Roman"/>
          <w:sz w:val="24"/>
          <w:szCs w:val="24"/>
        </w:rPr>
        <w:t xml:space="preserve">The collection liquid was 20% </w:t>
      </w:r>
      <w:commentRangeStart w:id="129"/>
      <w:r w:rsidR="00755921">
        <w:rPr>
          <w:rFonts w:ascii="Times New Roman" w:hAnsi="Times New Roman" w:cs="Times New Roman"/>
          <w:sz w:val="24"/>
          <w:szCs w:val="24"/>
        </w:rPr>
        <w:t xml:space="preserve">propylene glycol </w:t>
      </w:r>
      <w:commentRangeEnd w:id="129"/>
      <w:r w:rsidR="001214FE">
        <w:rPr>
          <w:rStyle w:val="CommentReference"/>
        </w:rPr>
        <w:commentReference w:id="129"/>
      </w:r>
      <w:r w:rsidR="00755921">
        <w:rPr>
          <w:rFonts w:ascii="Times New Roman" w:hAnsi="Times New Roman" w:cs="Times New Roman"/>
          <w:sz w:val="24"/>
          <w:szCs w:val="24"/>
        </w:rPr>
        <w:t>in water, with 1 drop of unscented dish soap.</w:t>
      </w:r>
      <w:r w:rsidR="00FF3D8E">
        <w:rPr>
          <w:rFonts w:ascii="Times New Roman" w:hAnsi="Times New Roman" w:cs="Times New Roman"/>
          <w:sz w:val="24"/>
          <w:szCs w:val="24"/>
        </w:rPr>
        <w:t xml:space="preserve"> Traps were collected weekly </w:t>
      </w:r>
      <w:r w:rsidR="008E752B">
        <w:rPr>
          <w:rFonts w:ascii="Times New Roman" w:hAnsi="Times New Roman" w:cs="Times New Roman"/>
          <w:sz w:val="24"/>
          <w:szCs w:val="24"/>
        </w:rPr>
        <w:t xml:space="preserve">until </w:t>
      </w:r>
      <w:r w:rsidR="00512F39">
        <w:rPr>
          <w:rFonts w:ascii="Times New Roman" w:hAnsi="Times New Roman" w:cs="Times New Roman"/>
          <w:sz w:val="24"/>
          <w:szCs w:val="24"/>
        </w:rPr>
        <w:t xml:space="preserve">August 8, 2024, </w:t>
      </w:r>
      <w:r w:rsidR="00FF3D8E">
        <w:rPr>
          <w:rFonts w:ascii="Times New Roman" w:hAnsi="Times New Roman" w:cs="Times New Roman"/>
          <w:sz w:val="24"/>
          <w:szCs w:val="24"/>
        </w:rPr>
        <w:t xml:space="preserve">by pouring the collection liquid through a fine mesh paint filter (listed as 190 </w:t>
      </w:r>
      <w:proofErr w:type="gramStart"/>
      <w:r w:rsidR="00FF3D8E">
        <w:rPr>
          <w:rFonts w:ascii="Times New Roman" w:hAnsi="Times New Roman" w:cs="Times New Roman"/>
          <w:sz w:val="24"/>
          <w:szCs w:val="24"/>
        </w:rPr>
        <w:t>micron</w:t>
      </w:r>
      <w:proofErr w:type="gramEnd"/>
      <w:r w:rsidR="00FF3D8E">
        <w:rPr>
          <w:rFonts w:ascii="Times New Roman" w:hAnsi="Times New Roman" w:cs="Times New Roman"/>
          <w:sz w:val="24"/>
          <w:szCs w:val="24"/>
        </w:rPr>
        <w:t xml:space="preserve">, </w:t>
      </w:r>
      <w:proofErr w:type="gramStart"/>
      <w:r w:rsidR="00FF3D8E">
        <w:rPr>
          <w:rFonts w:ascii="Times New Roman" w:hAnsi="Times New Roman" w:cs="Times New Roman"/>
          <w:sz w:val="24"/>
          <w:szCs w:val="24"/>
        </w:rPr>
        <w:t>actually ~</w:t>
      </w:r>
      <w:proofErr w:type="gramEnd"/>
      <w:r w:rsidR="00E509C8">
        <w:rPr>
          <w:rFonts w:ascii="Times New Roman" w:hAnsi="Times New Roman" w:cs="Times New Roman"/>
          <w:sz w:val="24"/>
          <w:szCs w:val="24"/>
        </w:rPr>
        <w:t>300 micron</w:t>
      </w:r>
      <w:r w:rsidR="00605112">
        <w:rPr>
          <w:rFonts w:ascii="Times New Roman" w:hAnsi="Times New Roman" w:cs="Times New Roman"/>
          <w:sz w:val="24"/>
          <w:szCs w:val="24"/>
        </w:rPr>
        <w:t xml:space="preserve"> = 0.3 mm</w:t>
      </w:r>
      <w:r w:rsidR="00E509C8">
        <w:rPr>
          <w:rFonts w:ascii="Times New Roman" w:hAnsi="Times New Roman" w:cs="Times New Roman"/>
          <w:sz w:val="24"/>
          <w:szCs w:val="24"/>
        </w:rPr>
        <w:t>)</w:t>
      </w:r>
      <w:r w:rsidR="00A5109A">
        <w:rPr>
          <w:rFonts w:ascii="Times New Roman" w:hAnsi="Times New Roman" w:cs="Times New Roman"/>
          <w:sz w:val="24"/>
          <w:szCs w:val="24"/>
        </w:rPr>
        <w:t>, and rinsing with distilled water</w:t>
      </w:r>
      <w:r w:rsidR="00E509C8">
        <w:rPr>
          <w:rFonts w:ascii="Times New Roman" w:hAnsi="Times New Roman" w:cs="Times New Roman"/>
          <w:sz w:val="24"/>
          <w:szCs w:val="24"/>
        </w:rPr>
        <w:t>.</w:t>
      </w:r>
      <w:r w:rsidR="00FE0C23">
        <w:rPr>
          <w:rFonts w:ascii="Times New Roman" w:hAnsi="Times New Roman" w:cs="Times New Roman"/>
          <w:sz w:val="24"/>
          <w:szCs w:val="24"/>
        </w:rPr>
        <w:t xml:space="preserve"> As </w:t>
      </w:r>
      <w:r w:rsidR="003C37E3">
        <w:rPr>
          <w:rFonts w:ascii="Times New Roman" w:hAnsi="Times New Roman" w:cs="Times New Roman"/>
          <w:sz w:val="24"/>
          <w:szCs w:val="24"/>
        </w:rPr>
        <w:t xml:space="preserve">EAB’s introduced egg parasitoid </w:t>
      </w:r>
      <w:proofErr w:type="spellStart"/>
      <w:r w:rsidR="00FE0C23" w:rsidRPr="003C37E3">
        <w:rPr>
          <w:rFonts w:ascii="Times New Roman" w:hAnsi="Times New Roman" w:cs="Times New Roman"/>
          <w:i/>
          <w:iCs/>
          <w:sz w:val="24"/>
          <w:szCs w:val="24"/>
        </w:rPr>
        <w:t>Oobius</w:t>
      </w:r>
      <w:proofErr w:type="spellEnd"/>
      <w:r w:rsidR="00FE0C23" w:rsidRPr="003C37E3">
        <w:rPr>
          <w:rFonts w:ascii="Times New Roman" w:hAnsi="Times New Roman" w:cs="Times New Roman"/>
          <w:i/>
          <w:iCs/>
          <w:sz w:val="24"/>
          <w:szCs w:val="24"/>
        </w:rPr>
        <w:t xml:space="preserve"> </w:t>
      </w:r>
      <w:proofErr w:type="spellStart"/>
      <w:r w:rsidR="00FE0C23" w:rsidRPr="003C37E3">
        <w:rPr>
          <w:rFonts w:ascii="Times New Roman" w:hAnsi="Times New Roman" w:cs="Times New Roman"/>
          <w:i/>
          <w:iCs/>
          <w:sz w:val="24"/>
          <w:szCs w:val="24"/>
        </w:rPr>
        <w:t>agrili</w:t>
      </w:r>
      <w:proofErr w:type="spellEnd"/>
      <w:r w:rsidR="00FE0C23">
        <w:rPr>
          <w:rFonts w:ascii="Times New Roman" w:hAnsi="Times New Roman" w:cs="Times New Roman"/>
          <w:sz w:val="24"/>
          <w:szCs w:val="24"/>
        </w:rPr>
        <w:t xml:space="preserve"> is </w:t>
      </w:r>
      <w:r w:rsidR="00876480">
        <w:rPr>
          <w:rFonts w:ascii="Times New Roman" w:hAnsi="Times New Roman" w:cs="Times New Roman"/>
          <w:sz w:val="24"/>
          <w:szCs w:val="24"/>
        </w:rPr>
        <w:t xml:space="preserve">0.95 mm long </w:t>
      </w:r>
      <w:r w:rsidR="00876480">
        <w:rPr>
          <w:rFonts w:ascii="Times New Roman" w:hAnsi="Times New Roman" w:cs="Times New Roman"/>
          <w:sz w:val="24"/>
          <w:szCs w:val="24"/>
        </w:rPr>
        <w:fldChar w:fldCharType="begin"/>
      </w:r>
      <w:r w:rsidR="00876480">
        <w:rPr>
          <w:rFonts w:ascii="Times New Roman" w:hAnsi="Times New Roman" w:cs="Times New Roman"/>
          <w:sz w:val="24"/>
          <w:szCs w:val="24"/>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00876480">
        <w:rPr>
          <w:rFonts w:ascii="Times New Roman" w:hAnsi="Times New Roman" w:cs="Times New Roman"/>
          <w:sz w:val="24"/>
          <w:szCs w:val="24"/>
        </w:rPr>
        <w:fldChar w:fldCharType="separate"/>
      </w:r>
      <w:r w:rsidR="00B83EC9" w:rsidRPr="00B83EC9">
        <w:rPr>
          <w:rFonts w:ascii="Times New Roman" w:hAnsi="Times New Roman" w:cs="Times New Roman"/>
          <w:sz w:val="24"/>
        </w:rPr>
        <w:t>(Zhang et al. 2005)</w:t>
      </w:r>
      <w:r w:rsidR="00876480">
        <w:rPr>
          <w:rFonts w:ascii="Times New Roman" w:hAnsi="Times New Roman" w:cs="Times New Roman"/>
          <w:sz w:val="24"/>
          <w:szCs w:val="24"/>
        </w:rPr>
        <w:fldChar w:fldCharType="end"/>
      </w:r>
      <w:r w:rsidR="00876480">
        <w:rPr>
          <w:rFonts w:ascii="Times New Roman" w:hAnsi="Times New Roman" w:cs="Times New Roman"/>
          <w:sz w:val="24"/>
          <w:szCs w:val="24"/>
        </w:rPr>
        <w:t xml:space="preserve">, </w:t>
      </w:r>
      <w:r w:rsidR="003C37E3">
        <w:rPr>
          <w:rFonts w:ascii="Times New Roman" w:hAnsi="Times New Roman" w:cs="Times New Roman"/>
          <w:sz w:val="24"/>
          <w:szCs w:val="24"/>
        </w:rPr>
        <w:t xml:space="preserve">a 0.3 mm mesh size should be sufficient to collect most </w:t>
      </w:r>
      <w:proofErr w:type="spellStart"/>
      <w:r w:rsidR="003C37E3" w:rsidRPr="003C37E3">
        <w:rPr>
          <w:rFonts w:ascii="Times New Roman" w:hAnsi="Times New Roman" w:cs="Times New Roman"/>
          <w:i/>
          <w:iCs/>
          <w:sz w:val="24"/>
          <w:szCs w:val="24"/>
        </w:rPr>
        <w:t>Oobius</w:t>
      </w:r>
      <w:proofErr w:type="spellEnd"/>
      <w:r w:rsidR="003C37E3" w:rsidRPr="003C37E3">
        <w:rPr>
          <w:rFonts w:ascii="Times New Roman" w:hAnsi="Times New Roman" w:cs="Times New Roman"/>
          <w:i/>
          <w:iCs/>
          <w:sz w:val="24"/>
          <w:szCs w:val="24"/>
        </w:rPr>
        <w:t xml:space="preserve"> </w:t>
      </w:r>
      <w:proofErr w:type="spellStart"/>
      <w:r w:rsidR="003C37E3" w:rsidRPr="003C37E3">
        <w:rPr>
          <w:rFonts w:ascii="Times New Roman" w:hAnsi="Times New Roman" w:cs="Times New Roman"/>
          <w:i/>
          <w:iCs/>
          <w:sz w:val="24"/>
          <w:szCs w:val="24"/>
        </w:rPr>
        <w:t>agrili</w:t>
      </w:r>
      <w:proofErr w:type="spellEnd"/>
      <w:r w:rsidR="003C37E3">
        <w:rPr>
          <w:rFonts w:ascii="Times New Roman" w:hAnsi="Times New Roman" w:cs="Times New Roman"/>
          <w:sz w:val="24"/>
          <w:szCs w:val="24"/>
        </w:rPr>
        <w:t xml:space="preserve"> (although a smaller mesh would be ideal).</w:t>
      </w:r>
      <w:r w:rsidR="00512F39">
        <w:rPr>
          <w:rFonts w:ascii="Times New Roman" w:hAnsi="Times New Roman" w:cs="Times New Roman"/>
          <w:sz w:val="24"/>
          <w:szCs w:val="24"/>
        </w:rPr>
        <w:t xml:space="preserve"> </w:t>
      </w:r>
      <w:r w:rsidR="0093403F">
        <w:rPr>
          <w:rFonts w:ascii="Times New Roman" w:hAnsi="Times New Roman" w:cs="Times New Roman"/>
          <w:sz w:val="24"/>
          <w:szCs w:val="24"/>
        </w:rPr>
        <w:t xml:space="preserve">Paint filters were cooled on ice </w:t>
      </w:r>
      <w:r w:rsidR="00B436F3">
        <w:rPr>
          <w:rFonts w:ascii="Times New Roman" w:hAnsi="Times New Roman" w:cs="Times New Roman"/>
          <w:sz w:val="24"/>
          <w:szCs w:val="24"/>
        </w:rPr>
        <w:t xml:space="preserve">within 30 minutes and frozen within 1 day </w:t>
      </w:r>
      <w:r w:rsidR="00B436F3">
        <w:rPr>
          <w:rFonts w:ascii="Times New Roman" w:hAnsi="Times New Roman" w:cs="Times New Roman"/>
          <w:sz w:val="24"/>
          <w:szCs w:val="24"/>
        </w:rPr>
        <w:fldChar w:fldCharType="begin"/>
      </w:r>
      <w:r w:rsidR="00B436F3">
        <w:rPr>
          <w:rFonts w:ascii="Times New Roman" w:hAnsi="Times New Roman" w:cs="Times New Roman"/>
          <w:sz w:val="24"/>
          <w:szCs w:val="24"/>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B436F3">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B436F3">
        <w:rPr>
          <w:rFonts w:ascii="Times New Roman" w:hAnsi="Times New Roman" w:cs="Times New Roman"/>
          <w:sz w:val="24"/>
          <w:szCs w:val="24"/>
        </w:rPr>
        <w:fldChar w:fldCharType="end"/>
      </w:r>
      <w:r w:rsidR="00B436F3">
        <w:rPr>
          <w:rFonts w:ascii="Times New Roman" w:hAnsi="Times New Roman" w:cs="Times New Roman"/>
          <w:sz w:val="24"/>
          <w:szCs w:val="24"/>
        </w:rPr>
        <w:t xml:space="preserve">. </w:t>
      </w:r>
      <w:r w:rsidR="00BC06AF">
        <w:rPr>
          <w:rFonts w:ascii="Times New Roman" w:hAnsi="Times New Roman" w:cs="Times New Roman"/>
          <w:sz w:val="24"/>
          <w:szCs w:val="24"/>
        </w:rPr>
        <w:t xml:space="preserve"> </w:t>
      </w:r>
    </w:p>
    <w:p w14:paraId="6DB32C10" w14:textId="77777777" w:rsidR="00040054" w:rsidRDefault="00040054" w:rsidP="00FB5B02">
      <w:pPr>
        <w:rPr>
          <w:rFonts w:ascii="Times New Roman" w:hAnsi="Times New Roman" w:cs="Times New Roman"/>
          <w:sz w:val="24"/>
          <w:szCs w:val="24"/>
        </w:rPr>
      </w:pPr>
    </w:p>
    <w:p w14:paraId="346D35AF" w14:textId="722D553B" w:rsidR="00F64D3E" w:rsidRDefault="005673C7" w:rsidP="00FB5B02">
      <w:pPr>
        <w:rPr>
          <w:rFonts w:ascii="Times New Roman" w:hAnsi="Times New Roman" w:cs="Times New Roman"/>
          <w:sz w:val="24"/>
          <w:szCs w:val="24"/>
        </w:rPr>
      </w:pPr>
      <w:r>
        <w:rPr>
          <w:rFonts w:ascii="Times New Roman" w:hAnsi="Times New Roman" w:cs="Times New Roman"/>
          <w:sz w:val="24"/>
          <w:szCs w:val="24"/>
        </w:rPr>
        <w:t xml:space="preserve">To sort </w:t>
      </w:r>
      <w:r w:rsidR="00DF7325">
        <w:rPr>
          <w:rFonts w:ascii="Times New Roman" w:hAnsi="Times New Roman" w:cs="Times New Roman"/>
          <w:sz w:val="24"/>
          <w:szCs w:val="24"/>
        </w:rPr>
        <w:t>trap contents</w:t>
      </w:r>
      <w:r>
        <w:rPr>
          <w:rFonts w:ascii="Times New Roman" w:hAnsi="Times New Roman" w:cs="Times New Roman"/>
          <w:sz w:val="24"/>
          <w:szCs w:val="24"/>
        </w:rPr>
        <w:t xml:space="preserve">, we placed a paint filter into a petri dish and added </w:t>
      </w:r>
      <w:r w:rsidR="00573262">
        <w:rPr>
          <w:rFonts w:ascii="Times New Roman" w:hAnsi="Times New Roman" w:cs="Times New Roman"/>
          <w:sz w:val="24"/>
          <w:szCs w:val="24"/>
        </w:rPr>
        <w:t xml:space="preserve">70% isopropanol in distilled water. We discovered that using distilled water for </w:t>
      </w:r>
      <w:proofErr w:type="gramStart"/>
      <w:r w:rsidR="00573262">
        <w:rPr>
          <w:rFonts w:ascii="Times New Roman" w:hAnsi="Times New Roman" w:cs="Times New Roman"/>
          <w:sz w:val="24"/>
          <w:szCs w:val="24"/>
        </w:rPr>
        <w:t>the 70</w:t>
      </w:r>
      <w:proofErr w:type="gramEnd"/>
      <w:r w:rsidR="00573262">
        <w:rPr>
          <w:rFonts w:ascii="Times New Roman" w:hAnsi="Times New Roman" w:cs="Times New Roman"/>
          <w:sz w:val="24"/>
          <w:szCs w:val="24"/>
        </w:rPr>
        <w:t xml:space="preserve">% isopropanol was potentially important for </w:t>
      </w:r>
      <w:r w:rsidR="00BB28E0">
        <w:rPr>
          <w:rFonts w:ascii="Times New Roman" w:hAnsi="Times New Roman" w:cs="Times New Roman"/>
          <w:sz w:val="24"/>
          <w:szCs w:val="24"/>
        </w:rPr>
        <w:t xml:space="preserve">preventing accumulation of mineral debris on small insects. </w:t>
      </w:r>
      <w:r w:rsidR="00DF7325">
        <w:rPr>
          <w:rFonts w:ascii="Times New Roman" w:hAnsi="Times New Roman" w:cs="Times New Roman"/>
          <w:sz w:val="24"/>
          <w:szCs w:val="24"/>
        </w:rPr>
        <w:t xml:space="preserve">All arthropods, </w:t>
      </w:r>
      <w:r w:rsidR="00645DBE">
        <w:rPr>
          <w:rFonts w:ascii="Times New Roman" w:hAnsi="Times New Roman" w:cs="Times New Roman"/>
          <w:sz w:val="24"/>
          <w:szCs w:val="24"/>
        </w:rPr>
        <w:t>except for</w:t>
      </w:r>
      <w:r w:rsidR="00DF7325">
        <w:rPr>
          <w:rFonts w:ascii="Times New Roman" w:hAnsi="Times New Roman" w:cs="Times New Roman"/>
          <w:sz w:val="24"/>
          <w:szCs w:val="24"/>
        </w:rPr>
        <w:t xml:space="preserve"> thrips, springtails, mites, </w:t>
      </w:r>
      <w:r w:rsidR="0022424A">
        <w:rPr>
          <w:rFonts w:ascii="Times New Roman" w:hAnsi="Times New Roman" w:cs="Times New Roman"/>
          <w:sz w:val="24"/>
          <w:szCs w:val="24"/>
        </w:rPr>
        <w:t xml:space="preserve">and </w:t>
      </w:r>
      <w:r w:rsidR="0025338F">
        <w:rPr>
          <w:rFonts w:ascii="Times New Roman" w:hAnsi="Times New Roman" w:cs="Times New Roman"/>
          <w:sz w:val="24"/>
          <w:szCs w:val="24"/>
        </w:rPr>
        <w:t>small (&lt; 1 mm) larvae</w:t>
      </w:r>
      <w:r w:rsidR="0022424A">
        <w:rPr>
          <w:rFonts w:ascii="Times New Roman" w:hAnsi="Times New Roman" w:cs="Times New Roman"/>
          <w:sz w:val="24"/>
          <w:szCs w:val="24"/>
        </w:rPr>
        <w:t xml:space="preserve">, were sorted into broad categories. All Hymenoptera </w:t>
      </w:r>
      <w:r w:rsidR="00CD55FF">
        <w:rPr>
          <w:rFonts w:ascii="Times New Roman" w:hAnsi="Times New Roman" w:cs="Times New Roman"/>
          <w:sz w:val="24"/>
          <w:szCs w:val="24"/>
        </w:rPr>
        <w:t xml:space="preserve">except </w:t>
      </w:r>
      <w:proofErr w:type="spellStart"/>
      <w:r w:rsidR="00CD55FF">
        <w:rPr>
          <w:rFonts w:ascii="Times New Roman" w:hAnsi="Times New Roman" w:cs="Times New Roman"/>
          <w:sz w:val="24"/>
          <w:szCs w:val="24"/>
        </w:rPr>
        <w:t>Symphyta</w:t>
      </w:r>
      <w:proofErr w:type="spellEnd"/>
      <w:r w:rsidR="00CD55FF">
        <w:rPr>
          <w:rFonts w:ascii="Times New Roman" w:hAnsi="Times New Roman" w:cs="Times New Roman"/>
          <w:sz w:val="24"/>
          <w:szCs w:val="24"/>
        </w:rPr>
        <w:t xml:space="preserve"> </w:t>
      </w:r>
      <w:r w:rsidR="0022424A">
        <w:rPr>
          <w:rFonts w:ascii="Times New Roman" w:hAnsi="Times New Roman" w:cs="Times New Roman"/>
          <w:sz w:val="24"/>
          <w:szCs w:val="24"/>
        </w:rPr>
        <w:t xml:space="preserve">was sorted </w:t>
      </w:r>
      <w:r w:rsidR="00200743">
        <w:rPr>
          <w:rFonts w:ascii="Times New Roman" w:hAnsi="Times New Roman" w:cs="Times New Roman"/>
          <w:sz w:val="24"/>
          <w:szCs w:val="24"/>
        </w:rPr>
        <w:t>to superfamily level</w:t>
      </w:r>
      <w:r w:rsidR="00CD55FF">
        <w:rPr>
          <w:rFonts w:ascii="Times New Roman" w:hAnsi="Times New Roman" w:cs="Times New Roman"/>
          <w:sz w:val="24"/>
          <w:szCs w:val="24"/>
        </w:rPr>
        <w:t xml:space="preserve">. Within the </w:t>
      </w:r>
      <w:proofErr w:type="spellStart"/>
      <w:r w:rsidR="00CD55FF">
        <w:rPr>
          <w:rFonts w:ascii="Times New Roman" w:hAnsi="Times New Roman" w:cs="Times New Roman"/>
          <w:sz w:val="24"/>
          <w:szCs w:val="24"/>
        </w:rPr>
        <w:t>Ichneumonoidea</w:t>
      </w:r>
      <w:proofErr w:type="spellEnd"/>
      <w:r w:rsidR="00CD55FF">
        <w:rPr>
          <w:rFonts w:ascii="Times New Roman" w:hAnsi="Times New Roman" w:cs="Times New Roman"/>
          <w:sz w:val="24"/>
          <w:szCs w:val="24"/>
        </w:rPr>
        <w:t xml:space="preserve">, the families Ichneumonidae and Braconidae were distinguished. </w:t>
      </w:r>
      <w:r w:rsidR="0084606F">
        <w:rPr>
          <w:rFonts w:ascii="Times New Roman" w:hAnsi="Times New Roman" w:cs="Times New Roman"/>
          <w:sz w:val="24"/>
          <w:szCs w:val="24"/>
        </w:rPr>
        <w:t xml:space="preserve">Within Chalcidoidea, the families </w:t>
      </w:r>
      <w:proofErr w:type="spellStart"/>
      <w:r w:rsidR="0084606F">
        <w:rPr>
          <w:rFonts w:ascii="Times New Roman" w:hAnsi="Times New Roman" w:cs="Times New Roman"/>
          <w:sz w:val="24"/>
          <w:szCs w:val="24"/>
        </w:rPr>
        <w:lastRenderedPageBreak/>
        <w:t>Mymaridae</w:t>
      </w:r>
      <w:proofErr w:type="spellEnd"/>
      <w:r w:rsidR="0084606F">
        <w:rPr>
          <w:rFonts w:ascii="Times New Roman" w:hAnsi="Times New Roman" w:cs="Times New Roman"/>
          <w:sz w:val="24"/>
          <w:szCs w:val="24"/>
        </w:rPr>
        <w:t xml:space="preserve"> and </w:t>
      </w:r>
      <w:proofErr w:type="spellStart"/>
      <w:r w:rsidR="0084606F">
        <w:rPr>
          <w:rFonts w:ascii="Times New Roman" w:hAnsi="Times New Roman" w:cs="Times New Roman"/>
          <w:sz w:val="24"/>
          <w:szCs w:val="24"/>
        </w:rPr>
        <w:t>Encyrtidae</w:t>
      </w:r>
      <w:proofErr w:type="spellEnd"/>
      <w:r w:rsidR="0084606F">
        <w:rPr>
          <w:rFonts w:ascii="Times New Roman" w:hAnsi="Times New Roman" w:cs="Times New Roman"/>
          <w:sz w:val="24"/>
          <w:szCs w:val="24"/>
        </w:rPr>
        <w:t xml:space="preserve"> were distinguished. </w:t>
      </w:r>
      <w:r w:rsidR="00F01E4D">
        <w:rPr>
          <w:rFonts w:ascii="Times New Roman" w:hAnsi="Times New Roman" w:cs="Times New Roman"/>
          <w:sz w:val="24"/>
          <w:szCs w:val="24"/>
        </w:rPr>
        <w:t>Fu</w:t>
      </w:r>
      <w:r w:rsidR="00E82D2A">
        <w:rPr>
          <w:rFonts w:ascii="Times New Roman" w:hAnsi="Times New Roman" w:cs="Times New Roman"/>
          <w:sz w:val="24"/>
          <w:szCs w:val="24"/>
        </w:rPr>
        <w:t xml:space="preserve">rthermore, </w:t>
      </w:r>
      <w:r w:rsidR="008910D1">
        <w:rPr>
          <w:rFonts w:ascii="Times New Roman" w:hAnsi="Times New Roman" w:cs="Times New Roman"/>
          <w:sz w:val="24"/>
          <w:szCs w:val="24"/>
        </w:rPr>
        <w:t xml:space="preserve">we searched for the four introduced </w:t>
      </w:r>
      <w:r w:rsidR="0010205C">
        <w:rPr>
          <w:rFonts w:ascii="Times New Roman" w:hAnsi="Times New Roman" w:cs="Times New Roman"/>
          <w:sz w:val="24"/>
          <w:szCs w:val="24"/>
        </w:rPr>
        <w:t>biological control agents of</w:t>
      </w:r>
      <w:r w:rsidR="0010205C" w:rsidRPr="0010205C">
        <w:rPr>
          <w:rFonts w:ascii="Times New Roman" w:hAnsi="Times New Roman" w:cs="Times New Roman"/>
          <w:i/>
          <w:iCs/>
          <w:sz w:val="24"/>
          <w:szCs w:val="24"/>
        </w:rPr>
        <w:t xml:space="preserve"> </w:t>
      </w:r>
      <w:r w:rsidR="0010205C" w:rsidRPr="0027308C">
        <w:rPr>
          <w:rFonts w:ascii="Times New Roman" w:hAnsi="Times New Roman" w:cs="Times New Roman"/>
          <w:i/>
          <w:iCs/>
          <w:sz w:val="24"/>
          <w:szCs w:val="24"/>
        </w:rPr>
        <w:t xml:space="preserve">Agrilus </w:t>
      </w:r>
      <w:proofErr w:type="spellStart"/>
      <w:r w:rsidR="0010205C" w:rsidRPr="0027308C">
        <w:rPr>
          <w:rFonts w:ascii="Times New Roman" w:hAnsi="Times New Roman" w:cs="Times New Roman"/>
          <w:i/>
          <w:iCs/>
          <w:sz w:val="24"/>
          <w:szCs w:val="24"/>
        </w:rPr>
        <w:t>planipennis</w:t>
      </w:r>
      <w:proofErr w:type="spellEnd"/>
      <w:r w:rsidR="0010205C">
        <w:rPr>
          <w:rFonts w:ascii="Times New Roman" w:hAnsi="Times New Roman" w:cs="Times New Roman"/>
          <w:sz w:val="24"/>
          <w:szCs w:val="24"/>
        </w:rPr>
        <w:t xml:space="preserve"> (EAB), which are </w:t>
      </w:r>
      <w:proofErr w:type="spellStart"/>
      <w:r w:rsidR="0010205C" w:rsidRPr="0010205C">
        <w:rPr>
          <w:rFonts w:ascii="Times New Roman" w:hAnsi="Times New Roman" w:cs="Times New Roman"/>
          <w:i/>
          <w:iCs/>
          <w:sz w:val="24"/>
          <w:szCs w:val="24"/>
        </w:rPr>
        <w:t>Te</w:t>
      </w:r>
      <w:r w:rsidR="00B8427C" w:rsidRPr="0010205C">
        <w:rPr>
          <w:rFonts w:ascii="Times New Roman" w:hAnsi="Times New Roman" w:cs="Times New Roman"/>
          <w:i/>
          <w:iCs/>
          <w:sz w:val="24"/>
          <w:szCs w:val="24"/>
        </w:rPr>
        <w:t>tr</w:t>
      </w:r>
      <w:r w:rsidR="00B8427C" w:rsidRPr="00B8427C">
        <w:rPr>
          <w:rFonts w:ascii="Times New Roman" w:hAnsi="Times New Roman" w:cs="Times New Roman"/>
          <w:i/>
          <w:iCs/>
          <w:sz w:val="24"/>
          <w:szCs w:val="24"/>
        </w:rPr>
        <w:t>astichus</w:t>
      </w:r>
      <w:proofErr w:type="spellEnd"/>
      <w:r w:rsidR="00B8427C" w:rsidRPr="00B8427C">
        <w:rPr>
          <w:rFonts w:ascii="Times New Roman" w:hAnsi="Times New Roman" w:cs="Times New Roman"/>
          <w:i/>
          <w:iCs/>
          <w:sz w:val="24"/>
          <w:szCs w:val="24"/>
        </w:rPr>
        <w:t xml:space="preserve"> </w:t>
      </w:r>
      <w:proofErr w:type="spellStart"/>
      <w:r w:rsidR="00B8427C" w:rsidRPr="00B8427C">
        <w:rPr>
          <w:rFonts w:ascii="Times New Roman" w:hAnsi="Times New Roman" w:cs="Times New Roman"/>
          <w:i/>
          <w:iCs/>
          <w:sz w:val="24"/>
          <w:szCs w:val="24"/>
        </w:rPr>
        <w:t>planipennisi</w:t>
      </w:r>
      <w:proofErr w:type="spellEnd"/>
      <w:r w:rsidR="00B8427C">
        <w:rPr>
          <w:rFonts w:ascii="Times New Roman" w:hAnsi="Times New Roman" w:cs="Times New Roman"/>
          <w:sz w:val="24"/>
          <w:szCs w:val="24"/>
        </w:rPr>
        <w:t xml:space="preserve"> (Chalcidoidea: </w:t>
      </w:r>
      <w:proofErr w:type="spellStart"/>
      <w:r w:rsidR="00B8427C">
        <w:rPr>
          <w:rFonts w:ascii="Times New Roman" w:hAnsi="Times New Roman" w:cs="Times New Roman"/>
          <w:sz w:val="24"/>
          <w:szCs w:val="24"/>
        </w:rPr>
        <w:t>Eulophidae</w:t>
      </w:r>
      <w:proofErr w:type="spellEnd"/>
      <w:r w:rsidR="00B8427C">
        <w:rPr>
          <w:rFonts w:ascii="Times New Roman" w:hAnsi="Times New Roman" w:cs="Times New Roman"/>
          <w:sz w:val="24"/>
          <w:szCs w:val="24"/>
        </w:rPr>
        <w:t xml:space="preserve">: </w:t>
      </w:r>
      <w:proofErr w:type="spellStart"/>
      <w:r w:rsidR="00B8427C">
        <w:rPr>
          <w:rFonts w:ascii="Times New Roman" w:hAnsi="Times New Roman" w:cs="Times New Roman"/>
          <w:sz w:val="24"/>
          <w:szCs w:val="24"/>
        </w:rPr>
        <w:t>Tetrastichinae</w:t>
      </w:r>
      <w:proofErr w:type="spellEnd"/>
      <w:r w:rsidR="00B8427C">
        <w:rPr>
          <w:rFonts w:ascii="Times New Roman" w:hAnsi="Times New Roman" w:cs="Times New Roman"/>
          <w:sz w:val="24"/>
          <w:szCs w:val="24"/>
        </w:rPr>
        <w:t xml:space="preserve">), </w:t>
      </w:r>
      <w:proofErr w:type="spellStart"/>
      <w:r w:rsidR="00B8427C" w:rsidRPr="00FE7501">
        <w:rPr>
          <w:rFonts w:ascii="Times New Roman" w:hAnsi="Times New Roman" w:cs="Times New Roman"/>
          <w:i/>
          <w:iCs/>
          <w:sz w:val="24"/>
          <w:szCs w:val="24"/>
        </w:rPr>
        <w:t>Spathius</w:t>
      </w:r>
      <w:proofErr w:type="spellEnd"/>
      <w:r w:rsidR="00430201" w:rsidRPr="00FE7501">
        <w:rPr>
          <w:rFonts w:ascii="Times New Roman" w:hAnsi="Times New Roman" w:cs="Times New Roman"/>
          <w:i/>
          <w:iCs/>
          <w:sz w:val="24"/>
          <w:szCs w:val="24"/>
        </w:rPr>
        <w:t xml:space="preserve"> </w:t>
      </w:r>
      <w:proofErr w:type="spellStart"/>
      <w:r w:rsidR="00B8427C" w:rsidRPr="00FE7501">
        <w:rPr>
          <w:rFonts w:ascii="Times New Roman" w:hAnsi="Times New Roman" w:cs="Times New Roman"/>
          <w:i/>
          <w:iCs/>
          <w:sz w:val="24"/>
          <w:szCs w:val="24"/>
        </w:rPr>
        <w:t>galinae</w:t>
      </w:r>
      <w:proofErr w:type="spellEnd"/>
      <w:r w:rsidR="00FE7501">
        <w:rPr>
          <w:rFonts w:ascii="Times New Roman" w:hAnsi="Times New Roman" w:cs="Times New Roman"/>
          <w:sz w:val="24"/>
          <w:szCs w:val="24"/>
        </w:rPr>
        <w:t xml:space="preserve"> and </w:t>
      </w:r>
      <w:r w:rsidR="00FE7501" w:rsidRPr="00FE7501">
        <w:rPr>
          <w:rFonts w:ascii="Times New Roman" w:hAnsi="Times New Roman" w:cs="Times New Roman"/>
          <w:i/>
          <w:iCs/>
          <w:sz w:val="24"/>
          <w:szCs w:val="24"/>
        </w:rPr>
        <w:t xml:space="preserve">S. </w:t>
      </w:r>
      <w:proofErr w:type="spellStart"/>
      <w:r w:rsidR="00FE7501" w:rsidRPr="00FE7501">
        <w:rPr>
          <w:rFonts w:ascii="Times New Roman" w:hAnsi="Times New Roman" w:cs="Times New Roman"/>
          <w:i/>
          <w:iCs/>
          <w:sz w:val="24"/>
          <w:szCs w:val="24"/>
        </w:rPr>
        <w:t>agrili</w:t>
      </w:r>
      <w:proofErr w:type="spellEnd"/>
      <w:r w:rsidR="00FE7501">
        <w:rPr>
          <w:rFonts w:ascii="Times New Roman" w:hAnsi="Times New Roman" w:cs="Times New Roman"/>
          <w:sz w:val="24"/>
          <w:szCs w:val="24"/>
        </w:rPr>
        <w:t xml:space="preserve"> (</w:t>
      </w:r>
      <w:proofErr w:type="spellStart"/>
      <w:r w:rsidR="00FE7501">
        <w:rPr>
          <w:rFonts w:ascii="Times New Roman" w:hAnsi="Times New Roman" w:cs="Times New Roman"/>
          <w:sz w:val="24"/>
          <w:szCs w:val="24"/>
        </w:rPr>
        <w:t>Ichneumonoidea</w:t>
      </w:r>
      <w:proofErr w:type="spellEnd"/>
      <w:r w:rsidR="00FE7501">
        <w:rPr>
          <w:rFonts w:ascii="Times New Roman" w:hAnsi="Times New Roman" w:cs="Times New Roman"/>
          <w:sz w:val="24"/>
          <w:szCs w:val="24"/>
        </w:rPr>
        <w:t xml:space="preserve">: Braconidae: </w:t>
      </w:r>
      <w:proofErr w:type="spellStart"/>
      <w:r w:rsidR="00FE7501">
        <w:rPr>
          <w:rFonts w:ascii="Times New Roman" w:hAnsi="Times New Roman" w:cs="Times New Roman"/>
          <w:sz w:val="24"/>
          <w:szCs w:val="24"/>
        </w:rPr>
        <w:t>Doryctinae</w:t>
      </w:r>
      <w:proofErr w:type="spellEnd"/>
      <w:r w:rsidR="00FE7501">
        <w:rPr>
          <w:rFonts w:ascii="Times New Roman" w:hAnsi="Times New Roman" w:cs="Times New Roman"/>
          <w:sz w:val="24"/>
          <w:szCs w:val="24"/>
        </w:rPr>
        <w:t xml:space="preserve">) </w:t>
      </w:r>
      <w:r w:rsidR="0027308C">
        <w:rPr>
          <w:rFonts w:ascii="Times New Roman" w:hAnsi="Times New Roman" w:cs="Times New Roman"/>
          <w:sz w:val="24"/>
          <w:szCs w:val="24"/>
        </w:rPr>
        <w:t xml:space="preserve">and </w:t>
      </w:r>
      <w:proofErr w:type="spellStart"/>
      <w:r w:rsidR="0027308C" w:rsidRPr="0027308C">
        <w:rPr>
          <w:rFonts w:ascii="Times New Roman" w:hAnsi="Times New Roman" w:cs="Times New Roman"/>
          <w:i/>
          <w:iCs/>
          <w:sz w:val="24"/>
          <w:szCs w:val="24"/>
        </w:rPr>
        <w:t>Oobius</w:t>
      </w:r>
      <w:proofErr w:type="spellEnd"/>
      <w:r w:rsidR="0027308C" w:rsidRPr="0027308C">
        <w:rPr>
          <w:rFonts w:ascii="Times New Roman" w:hAnsi="Times New Roman" w:cs="Times New Roman"/>
          <w:i/>
          <w:iCs/>
          <w:sz w:val="24"/>
          <w:szCs w:val="24"/>
        </w:rPr>
        <w:t xml:space="preserve"> </w:t>
      </w:r>
      <w:proofErr w:type="spellStart"/>
      <w:r w:rsidR="0027308C" w:rsidRPr="0027308C">
        <w:rPr>
          <w:rFonts w:ascii="Times New Roman" w:hAnsi="Times New Roman" w:cs="Times New Roman"/>
          <w:i/>
          <w:iCs/>
          <w:sz w:val="24"/>
          <w:szCs w:val="24"/>
        </w:rPr>
        <w:t>agrili</w:t>
      </w:r>
      <w:proofErr w:type="spellEnd"/>
      <w:r w:rsidR="0027308C">
        <w:rPr>
          <w:rFonts w:ascii="Times New Roman" w:hAnsi="Times New Roman" w:cs="Times New Roman"/>
          <w:sz w:val="24"/>
          <w:szCs w:val="24"/>
        </w:rPr>
        <w:t xml:space="preserve"> (Chalcidoidea: </w:t>
      </w:r>
      <w:proofErr w:type="spellStart"/>
      <w:r w:rsidR="0027308C">
        <w:rPr>
          <w:rFonts w:ascii="Times New Roman" w:hAnsi="Times New Roman" w:cs="Times New Roman"/>
          <w:sz w:val="24"/>
          <w:szCs w:val="24"/>
        </w:rPr>
        <w:t>Encyrtidae</w:t>
      </w:r>
      <w:proofErr w:type="spellEnd"/>
      <w:r w:rsidR="0027308C">
        <w:rPr>
          <w:rFonts w:ascii="Times New Roman" w:hAnsi="Times New Roman" w:cs="Times New Roman"/>
          <w:sz w:val="24"/>
          <w:szCs w:val="24"/>
        </w:rPr>
        <w:t xml:space="preserve">). Parasitoids </w:t>
      </w:r>
      <w:r w:rsidR="00B953FF">
        <w:rPr>
          <w:rFonts w:ascii="Times New Roman" w:hAnsi="Times New Roman" w:cs="Times New Roman"/>
          <w:sz w:val="24"/>
          <w:szCs w:val="24"/>
        </w:rPr>
        <w:t xml:space="preserve">were identified using the USDA Guidelines </w:t>
      </w:r>
      <w:r w:rsidR="0025502F">
        <w:rPr>
          <w:rFonts w:ascii="Times New Roman" w:hAnsi="Times New Roman" w:cs="Times New Roman"/>
          <w:sz w:val="24"/>
          <w:szCs w:val="24"/>
        </w:rPr>
        <w:fldChar w:fldCharType="begin"/>
      </w:r>
      <w:r w:rsidR="0025502F">
        <w:rPr>
          <w:rFonts w:ascii="Times New Roman" w:hAnsi="Times New Roman" w:cs="Times New Roman"/>
          <w:sz w:val="24"/>
          <w:szCs w:val="24"/>
        </w:rPr>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25502F">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25502F">
        <w:rPr>
          <w:rFonts w:ascii="Times New Roman" w:hAnsi="Times New Roman" w:cs="Times New Roman"/>
          <w:sz w:val="24"/>
          <w:szCs w:val="24"/>
        </w:rPr>
        <w:fldChar w:fldCharType="end"/>
      </w:r>
      <w:r w:rsidR="00375E1A">
        <w:rPr>
          <w:rFonts w:ascii="Times New Roman" w:hAnsi="Times New Roman" w:cs="Times New Roman"/>
          <w:sz w:val="24"/>
          <w:szCs w:val="24"/>
        </w:rPr>
        <w:t xml:space="preserve"> </w:t>
      </w:r>
      <w:r w:rsidR="00A51095">
        <w:rPr>
          <w:rFonts w:ascii="Times New Roman" w:hAnsi="Times New Roman" w:cs="Times New Roman"/>
          <w:sz w:val="24"/>
          <w:szCs w:val="24"/>
        </w:rPr>
        <w:t xml:space="preserve">before being confirmed by </w:t>
      </w:r>
      <w:r w:rsidR="00B8427C">
        <w:rPr>
          <w:rFonts w:ascii="Times New Roman" w:hAnsi="Times New Roman" w:cs="Times New Roman"/>
          <w:sz w:val="24"/>
          <w:szCs w:val="24"/>
        </w:rPr>
        <w:t>expert</w:t>
      </w:r>
      <w:r w:rsidR="00771076">
        <w:rPr>
          <w:rFonts w:ascii="Times New Roman" w:hAnsi="Times New Roman" w:cs="Times New Roman"/>
          <w:sz w:val="24"/>
          <w:szCs w:val="24"/>
        </w:rPr>
        <w:t xml:space="preserve"> identification</w:t>
      </w:r>
      <w:r w:rsidR="00B8427C">
        <w:rPr>
          <w:rFonts w:ascii="Times New Roman" w:hAnsi="Times New Roman" w:cs="Times New Roman"/>
          <w:sz w:val="24"/>
          <w:szCs w:val="24"/>
        </w:rPr>
        <w:t xml:space="preserve"> (Toby Petrice, personal communication)</w:t>
      </w:r>
      <w:r w:rsidR="00A51095">
        <w:rPr>
          <w:rFonts w:ascii="Times New Roman" w:hAnsi="Times New Roman" w:cs="Times New Roman"/>
          <w:sz w:val="24"/>
          <w:szCs w:val="24"/>
        </w:rPr>
        <w:t>.</w:t>
      </w:r>
    </w:p>
    <w:p w14:paraId="162C0448" w14:textId="77777777" w:rsidR="00F64D3E" w:rsidRDefault="00F64D3E" w:rsidP="00FB5B02">
      <w:pPr>
        <w:rPr>
          <w:rFonts w:ascii="Times New Roman" w:hAnsi="Times New Roman" w:cs="Times New Roman"/>
          <w:sz w:val="24"/>
          <w:szCs w:val="24"/>
        </w:rPr>
      </w:pPr>
    </w:p>
    <w:p w14:paraId="7DAE74D4" w14:textId="54994253" w:rsidR="00E00A10" w:rsidRDefault="00375E1A" w:rsidP="00FB5B02">
      <w:pPr>
        <w:rPr>
          <w:rFonts w:ascii="Times New Roman" w:hAnsi="Times New Roman" w:cs="Times New Roman"/>
          <w:sz w:val="24"/>
          <w:szCs w:val="24"/>
        </w:rPr>
      </w:pPr>
      <w:r>
        <w:rPr>
          <w:rFonts w:ascii="Times New Roman" w:hAnsi="Times New Roman" w:cs="Times New Roman"/>
          <w:sz w:val="24"/>
          <w:szCs w:val="24"/>
        </w:rPr>
        <w:t xml:space="preserve">We tested whether the </w:t>
      </w:r>
      <w:r w:rsidR="008F77C3">
        <w:rPr>
          <w:rFonts w:ascii="Times New Roman" w:hAnsi="Times New Roman" w:cs="Times New Roman"/>
          <w:sz w:val="24"/>
          <w:szCs w:val="24"/>
        </w:rPr>
        <w:t>arthropod community differed between ash trees showing canopy de</w:t>
      </w:r>
      <w:r w:rsidR="006D2C73">
        <w:rPr>
          <w:rFonts w:ascii="Times New Roman" w:hAnsi="Times New Roman" w:cs="Times New Roman"/>
          <w:sz w:val="24"/>
          <w:szCs w:val="24"/>
        </w:rPr>
        <w:t xml:space="preserve">cline (indicating possible EAB infection) vs. ash trees with </w:t>
      </w:r>
      <w:r w:rsidR="0035445D">
        <w:rPr>
          <w:rFonts w:ascii="Times New Roman" w:hAnsi="Times New Roman" w:cs="Times New Roman"/>
          <w:sz w:val="24"/>
          <w:szCs w:val="24"/>
        </w:rPr>
        <w:t xml:space="preserve">a </w:t>
      </w:r>
      <w:r w:rsidR="006D2C73">
        <w:rPr>
          <w:rFonts w:ascii="Times New Roman" w:hAnsi="Times New Roman" w:cs="Times New Roman"/>
          <w:sz w:val="24"/>
          <w:szCs w:val="24"/>
        </w:rPr>
        <w:t>full canopy</w:t>
      </w:r>
      <w:r w:rsidR="0035445D">
        <w:rPr>
          <w:rFonts w:ascii="Times New Roman" w:hAnsi="Times New Roman" w:cs="Times New Roman"/>
          <w:sz w:val="24"/>
          <w:szCs w:val="24"/>
        </w:rPr>
        <w:t xml:space="preserve">. To do this, we categorized the 15 ash trees </w:t>
      </w:r>
      <w:r w:rsidR="0090001E">
        <w:rPr>
          <w:rFonts w:ascii="Times New Roman" w:hAnsi="Times New Roman" w:cs="Times New Roman"/>
          <w:sz w:val="24"/>
          <w:szCs w:val="24"/>
        </w:rPr>
        <w:t>as either healthy (Canopy condition</w:t>
      </w:r>
      <w:r w:rsidR="003B7DC1">
        <w:rPr>
          <w:rFonts w:ascii="Times New Roman" w:hAnsi="Times New Roman" w:cs="Times New Roman"/>
          <w:sz w:val="24"/>
          <w:szCs w:val="24"/>
        </w:rPr>
        <w:t xml:space="preserve"> = 1</w:t>
      </w:r>
      <w:r w:rsidR="00436382">
        <w:rPr>
          <w:rFonts w:ascii="Times New Roman" w:hAnsi="Times New Roman" w:cs="Times New Roman"/>
          <w:sz w:val="24"/>
          <w:szCs w:val="24"/>
        </w:rPr>
        <w:t>,</w:t>
      </w:r>
      <w:r w:rsidR="00F6721B">
        <w:rPr>
          <w:rFonts w:ascii="Times New Roman" w:hAnsi="Times New Roman" w:cs="Times New Roman"/>
          <w:sz w:val="24"/>
          <w:szCs w:val="24"/>
        </w:rPr>
        <w:t xml:space="preserve"> 9 trees</w:t>
      </w:r>
      <w:r w:rsidR="003B7DC1">
        <w:rPr>
          <w:rFonts w:ascii="Times New Roman" w:hAnsi="Times New Roman" w:cs="Times New Roman"/>
          <w:sz w:val="24"/>
          <w:szCs w:val="24"/>
        </w:rPr>
        <w:t>)</w:t>
      </w:r>
      <w:r w:rsidR="0090001E">
        <w:rPr>
          <w:rFonts w:ascii="Times New Roman" w:hAnsi="Times New Roman" w:cs="Times New Roman"/>
          <w:sz w:val="24"/>
          <w:szCs w:val="24"/>
        </w:rPr>
        <w:t xml:space="preserve"> or declining</w:t>
      </w:r>
      <w:r w:rsidR="003B7DC1">
        <w:rPr>
          <w:rFonts w:ascii="Times New Roman" w:hAnsi="Times New Roman" w:cs="Times New Roman"/>
          <w:sz w:val="24"/>
          <w:szCs w:val="24"/>
        </w:rPr>
        <w:t xml:space="preserve"> (Canopy condition &gt; 1</w:t>
      </w:r>
      <w:r w:rsidR="00F6721B">
        <w:rPr>
          <w:rFonts w:ascii="Times New Roman" w:hAnsi="Times New Roman" w:cs="Times New Roman"/>
          <w:sz w:val="24"/>
          <w:szCs w:val="24"/>
        </w:rPr>
        <w:t>, 6 trees</w:t>
      </w:r>
      <w:r w:rsidR="003B7DC1">
        <w:rPr>
          <w:rFonts w:ascii="Times New Roman" w:hAnsi="Times New Roman" w:cs="Times New Roman"/>
          <w:sz w:val="24"/>
          <w:szCs w:val="24"/>
        </w:rPr>
        <w:t>)</w:t>
      </w:r>
      <w:r w:rsidR="0090001E">
        <w:rPr>
          <w:rFonts w:ascii="Times New Roman" w:hAnsi="Times New Roman" w:cs="Times New Roman"/>
          <w:sz w:val="24"/>
          <w:szCs w:val="24"/>
        </w:rPr>
        <w:t>.</w:t>
      </w:r>
      <w:r w:rsidR="003B7DC1">
        <w:rPr>
          <w:rFonts w:ascii="Times New Roman" w:hAnsi="Times New Roman" w:cs="Times New Roman"/>
          <w:sz w:val="24"/>
          <w:szCs w:val="24"/>
        </w:rPr>
        <w:t xml:space="preserve"> </w:t>
      </w:r>
      <w:r w:rsidR="0075077D">
        <w:rPr>
          <w:rFonts w:ascii="Times New Roman" w:hAnsi="Times New Roman" w:cs="Times New Roman"/>
          <w:sz w:val="24"/>
          <w:szCs w:val="24"/>
        </w:rPr>
        <w:t xml:space="preserve">We used ash tree health (healthy vs. declining) as the predictor variable. </w:t>
      </w:r>
      <w:r w:rsidR="00B44306">
        <w:rPr>
          <w:rFonts w:ascii="Times New Roman" w:hAnsi="Times New Roman" w:cs="Times New Roman"/>
          <w:sz w:val="24"/>
          <w:szCs w:val="24"/>
        </w:rPr>
        <w:t>Our response variable</w:t>
      </w:r>
      <w:r w:rsidR="00A64072">
        <w:rPr>
          <w:rFonts w:ascii="Times New Roman" w:hAnsi="Times New Roman" w:cs="Times New Roman"/>
          <w:sz w:val="24"/>
          <w:szCs w:val="24"/>
        </w:rPr>
        <w:t>s were the total number individuals of each taxonomic group caught</w:t>
      </w:r>
      <w:r w:rsidR="00722E10">
        <w:rPr>
          <w:rFonts w:ascii="Times New Roman" w:hAnsi="Times New Roman" w:cs="Times New Roman"/>
          <w:sz w:val="24"/>
          <w:szCs w:val="24"/>
        </w:rPr>
        <w:t xml:space="preserve"> </w:t>
      </w:r>
      <w:r w:rsidR="00F935EF">
        <w:rPr>
          <w:rFonts w:ascii="Times New Roman" w:hAnsi="Times New Roman" w:cs="Times New Roman"/>
          <w:sz w:val="24"/>
          <w:szCs w:val="24"/>
        </w:rPr>
        <w:t xml:space="preserve">between </w:t>
      </w:r>
      <w:r w:rsidR="00E00A10">
        <w:rPr>
          <w:rFonts w:ascii="Times New Roman" w:hAnsi="Times New Roman" w:cs="Times New Roman"/>
          <w:sz w:val="24"/>
          <w:szCs w:val="24"/>
        </w:rPr>
        <w:t>June 27 and August 1 (these intervals were fully</w:t>
      </w:r>
      <w:r w:rsidR="00F71A3A">
        <w:rPr>
          <w:rFonts w:ascii="Times New Roman" w:hAnsi="Times New Roman" w:cs="Times New Roman"/>
          <w:sz w:val="24"/>
          <w:szCs w:val="24"/>
        </w:rPr>
        <w:t xml:space="preserve"> sorted into taxonomic groups).</w:t>
      </w:r>
      <w:r w:rsidR="007D454C">
        <w:rPr>
          <w:rFonts w:ascii="Times New Roman" w:hAnsi="Times New Roman" w:cs="Times New Roman"/>
          <w:sz w:val="24"/>
          <w:szCs w:val="24"/>
        </w:rPr>
        <w:t xml:space="preserve"> Specifically,</w:t>
      </w:r>
      <w:r w:rsidR="00196E5E">
        <w:rPr>
          <w:rFonts w:ascii="Times New Roman" w:hAnsi="Times New Roman" w:cs="Times New Roman"/>
          <w:sz w:val="24"/>
          <w:szCs w:val="24"/>
        </w:rPr>
        <w:t xml:space="preserve"> we teste</w:t>
      </w:r>
      <w:r w:rsidR="000A1EAD">
        <w:rPr>
          <w:rFonts w:ascii="Times New Roman" w:hAnsi="Times New Roman" w:cs="Times New Roman"/>
          <w:sz w:val="24"/>
          <w:szCs w:val="24"/>
        </w:rPr>
        <w:t xml:space="preserve">d any groups for which &gt;= 15 individuals were caught </w:t>
      </w:r>
      <w:r w:rsidR="00C5018F">
        <w:rPr>
          <w:rFonts w:ascii="Times New Roman" w:hAnsi="Times New Roman" w:cs="Times New Roman"/>
          <w:sz w:val="24"/>
          <w:szCs w:val="24"/>
        </w:rPr>
        <w:t xml:space="preserve">in total, including </w:t>
      </w:r>
      <w:r w:rsidR="008F0D39">
        <w:rPr>
          <w:rFonts w:ascii="Times New Roman" w:hAnsi="Times New Roman" w:cs="Times New Roman"/>
          <w:sz w:val="24"/>
          <w:szCs w:val="24"/>
        </w:rPr>
        <w:t xml:space="preserve">total number of arthropods, </w:t>
      </w:r>
      <w:proofErr w:type="spellStart"/>
      <w:r w:rsidR="00C5018F">
        <w:rPr>
          <w:rFonts w:ascii="Times New Roman" w:hAnsi="Times New Roman" w:cs="Times New Roman"/>
          <w:sz w:val="24"/>
          <w:szCs w:val="24"/>
        </w:rPr>
        <w:t>Symphyta</w:t>
      </w:r>
      <w:proofErr w:type="spellEnd"/>
      <w:r w:rsidR="008F0D39">
        <w:rPr>
          <w:rFonts w:ascii="Times New Roman" w:hAnsi="Times New Roman" w:cs="Times New Roman"/>
          <w:sz w:val="24"/>
          <w:szCs w:val="24"/>
        </w:rPr>
        <w:t xml:space="preserve"> (sawflies)</w:t>
      </w:r>
      <w:r w:rsidR="00C5018F">
        <w:rPr>
          <w:rFonts w:ascii="Times New Roman" w:hAnsi="Times New Roman" w:cs="Times New Roman"/>
          <w:sz w:val="24"/>
          <w:szCs w:val="24"/>
        </w:rPr>
        <w:t xml:space="preserve">, </w:t>
      </w:r>
      <w:proofErr w:type="spellStart"/>
      <w:r w:rsidR="00F53005">
        <w:rPr>
          <w:rFonts w:ascii="Times New Roman" w:hAnsi="Times New Roman" w:cs="Times New Roman"/>
          <w:sz w:val="24"/>
          <w:szCs w:val="24"/>
        </w:rPr>
        <w:t>Dryinidae</w:t>
      </w:r>
      <w:proofErr w:type="spellEnd"/>
      <w:r w:rsidR="00EE0321">
        <w:rPr>
          <w:rFonts w:ascii="Times New Roman" w:hAnsi="Times New Roman" w:cs="Times New Roman"/>
          <w:sz w:val="24"/>
          <w:szCs w:val="24"/>
        </w:rPr>
        <w:t xml:space="preserve"> (pincer wasps)</w:t>
      </w:r>
      <w:r w:rsidR="00F53005">
        <w:rPr>
          <w:rFonts w:ascii="Times New Roman" w:hAnsi="Times New Roman" w:cs="Times New Roman"/>
          <w:sz w:val="24"/>
          <w:szCs w:val="24"/>
        </w:rPr>
        <w:t>, Formicidae</w:t>
      </w:r>
      <w:r w:rsidR="00911CE9">
        <w:rPr>
          <w:rFonts w:ascii="Times New Roman" w:hAnsi="Times New Roman" w:cs="Times New Roman"/>
          <w:sz w:val="24"/>
          <w:szCs w:val="24"/>
        </w:rPr>
        <w:t xml:space="preserve"> (ants)</w:t>
      </w:r>
      <w:r w:rsidR="00F53005">
        <w:rPr>
          <w:rFonts w:ascii="Times New Roman" w:hAnsi="Times New Roman" w:cs="Times New Roman"/>
          <w:sz w:val="24"/>
          <w:szCs w:val="24"/>
        </w:rPr>
        <w:t xml:space="preserve">, </w:t>
      </w:r>
      <w:proofErr w:type="spellStart"/>
      <w:r w:rsidR="00F53005">
        <w:rPr>
          <w:rFonts w:ascii="Times New Roman" w:hAnsi="Times New Roman" w:cs="Times New Roman"/>
          <w:sz w:val="24"/>
          <w:szCs w:val="24"/>
        </w:rPr>
        <w:t>Pompilloidea</w:t>
      </w:r>
      <w:proofErr w:type="spellEnd"/>
      <w:r w:rsidR="00911CE9">
        <w:rPr>
          <w:rFonts w:ascii="Times New Roman" w:hAnsi="Times New Roman" w:cs="Times New Roman"/>
          <w:sz w:val="24"/>
          <w:szCs w:val="24"/>
        </w:rPr>
        <w:t xml:space="preserve"> (spider wasps)</w:t>
      </w:r>
      <w:r w:rsidR="00F53005">
        <w:rPr>
          <w:rFonts w:ascii="Times New Roman" w:hAnsi="Times New Roman" w:cs="Times New Roman"/>
          <w:sz w:val="24"/>
          <w:szCs w:val="24"/>
        </w:rPr>
        <w:t>, Apoidea</w:t>
      </w:r>
      <w:r w:rsidR="00911CE9">
        <w:rPr>
          <w:rFonts w:ascii="Times New Roman" w:hAnsi="Times New Roman" w:cs="Times New Roman"/>
          <w:sz w:val="24"/>
          <w:szCs w:val="24"/>
        </w:rPr>
        <w:t xml:space="preserve"> (bees and </w:t>
      </w:r>
      <w:proofErr w:type="spellStart"/>
      <w:r w:rsidR="00911CE9">
        <w:rPr>
          <w:rFonts w:ascii="Times New Roman" w:hAnsi="Times New Roman" w:cs="Times New Roman"/>
          <w:sz w:val="24"/>
          <w:szCs w:val="24"/>
        </w:rPr>
        <w:t>sph</w:t>
      </w:r>
      <w:r w:rsidR="00536C5A">
        <w:rPr>
          <w:rFonts w:ascii="Times New Roman" w:hAnsi="Times New Roman" w:cs="Times New Roman"/>
          <w:sz w:val="24"/>
          <w:szCs w:val="24"/>
        </w:rPr>
        <w:t>ecoid</w:t>
      </w:r>
      <w:proofErr w:type="spellEnd"/>
      <w:r w:rsidR="00536C5A">
        <w:rPr>
          <w:rFonts w:ascii="Times New Roman" w:hAnsi="Times New Roman" w:cs="Times New Roman"/>
          <w:sz w:val="24"/>
          <w:szCs w:val="24"/>
        </w:rPr>
        <w:t xml:space="preserve"> wasps</w:t>
      </w:r>
      <w:r w:rsidR="00911CE9">
        <w:rPr>
          <w:rFonts w:ascii="Times New Roman" w:hAnsi="Times New Roman" w:cs="Times New Roman"/>
          <w:sz w:val="24"/>
          <w:szCs w:val="24"/>
        </w:rPr>
        <w:t>)</w:t>
      </w:r>
      <w:r w:rsidR="00F53005">
        <w:rPr>
          <w:rFonts w:ascii="Times New Roman" w:hAnsi="Times New Roman" w:cs="Times New Roman"/>
          <w:sz w:val="24"/>
          <w:szCs w:val="24"/>
        </w:rPr>
        <w:t xml:space="preserve">, </w:t>
      </w:r>
      <w:r w:rsidR="00F56E02">
        <w:rPr>
          <w:rFonts w:ascii="Times New Roman" w:hAnsi="Times New Roman" w:cs="Times New Roman"/>
          <w:sz w:val="24"/>
          <w:szCs w:val="24"/>
        </w:rPr>
        <w:t xml:space="preserve">Ichneumonidae, Braconidae, </w:t>
      </w:r>
      <w:proofErr w:type="spellStart"/>
      <w:r w:rsidR="00F56E02">
        <w:rPr>
          <w:rFonts w:ascii="Times New Roman" w:hAnsi="Times New Roman" w:cs="Times New Roman"/>
          <w:sz w:val="24"/>
          <w:szCs w:val="24"/>
        </w:rPr>
        <w:t>Diapriidae</w:t>
      </w:r>
      <w:proofErr w:type="spellEnd"/>
      <w:r w:rsidR="00911CE9">
        <w:rPr>
          <w:rFonts w:ascii="Times New Roman" w:hAnsi="Times New Roman" w:cs="Times New Roman"/>
          <w:sz w:val="24"/>
          <w:szCs w:val="24"/>
        </w:rPr>
        <w:t xml:space="preserve"> (</w:t>
      </w:r>
      <w:r w:rsidR="00C53410">
        <w:rPr>
          <w:rFonts w:ascii="Times New Roman" w:hAnsi="Times New Roman" w:cs="Times New Roman"/>
          <w:sz w:val="24"/>
          <w:szCs w:val="24"/>
        </w:rPr>
        <w:t>shelf-faced wasps)</w:t>
      </w:r>
      <w:r w:rsidR="00F56E02">
        <w:rPr>
          <w:rFonts w:ascii="Times New Roman" w:hAnsi="Times New Roman" w:cs="Times New Roman"/>
          <w:sz w:val="24"/>
          <w:szCs w:val="24"/>
        </w:rPr>
        <w:t xml:space="preserve">, </w:t>
      </w:r>
      <w:proofErr w:type="spellStart"/>
      <w:r w:rsidR="00F56E02">
        <w:rPr>
          <w:rFonts w:ascii="Times New Roman" w:hAnsi="Times New Roman" w:cs="Times New Roman"/>
          <w:sz w:val="24"/>
          <w:szCs w:val="24"/>
        </w:rPr>
        <w:t>Ceraphronoidea</w:t>
      </w:r>
      <w:proofErr w:type="spellEnd"/>
      <w:r w:rsidR="00F56E02">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Mymaridae</w:t>
      </w:r>
      <w:proofErr w:type="spellEnd"/>
      <w:r w:rsidR="00FC4A16">
        <w:rPr>
          <w:rFonts w:ascii="Times New Roman" w:hAnsi="Times New Roman" w:cs="Times New Roman"/>
          <w:sz w:val="24"/>
          <w:szCs w:val="24"/>
        </w:rPr>
        <w:t xml:space="preserve"> (fairy wasps)</w:t>
      </w:r>
      <w:r w:rsidR="005E40EE">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Encyrtidae</w:t>
      </w:r>
      <w:proofErr w:type="spellEnd"/>
      <w:r w:rsidR="005E40EE">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Platygastroidea</w:t>
      </w:r>
      <w:proofErr w:type="spellEnd"/>
      <w:r w:rsidR="005E40EE">
        <w:rPr>
          <w:rFonts w:ascii="Times New Roman" w:hAnsi="Times New Roman" w:cs="Times New Roman"/>
          <w:sz w:val="24"/>
          <w:szCs w:val="24"/>
        </w:rPr>
        <w:t>, Diptera</w:t>
      </w:r>
      <w:r w:rsidR="00446A78">
        <w:rPr>
          <w:rFonts w:ascii="Times New Roman" w:hAnsi="Times New Roman" w:cs="Times New Roman"/>
          <w:sz w:val="24"/>
          <w:szCs w:val="24"/>
        </w:rPr>
        <w:t xml:space="preserve"> (flies)</w:t>
      </w:r>
      <w:r w:rsidR="005E40EE">
        <w:rPr>
          <w:rFonts w:ascii="Times New Roman" w:hAnsi="Times New Roman" w:cs="Times New Roman"/>
          <w:sz w:val="24"/>
          <w:szCs w:val="24"/>
        </w:rPr>
        <w:t>, Hemiptera</w:t>
      </w:r>
      <w:r w:rsidR="0062044A">
        <w:rPr>
          <w:rFonts w:ascii="Times New Roman" w:hAnsi="Times New Roman" w:cs="Times New Roman"/>
          <w:sz w:val="24"/>
          <w:szCs w:val="24"/>
        </w:rPr>
        <w:t xml:space="preserve"> (true bugs)</w:t>
      </w:r>
      <w:r w:rsidR="005E40EE">
        <w:rPr>
          <w:rFonts w:ascii="Times New Roman" w:hAnsi="Times New Roman" w:cs="Times New Roman"/>
          <w:sz w:val="24"/>
          <w:szCs w:val="24"/>
        </w:rPr>
        <w:t>, Lepidoptera</w:t>
      </w:r>
      <w:r w:rsidR="0062044A">
        <w:rPr>
          <w:rFonts w:ascii="Times New Roman" w:hAnsi="Times New Roman" w:cs="Times New Roman"/>
          <w:sz w:val="24"/>
          <w:szCs w:val="24"/>
        </w:rPr>
        <w:t xml:space="preserve"> (moths)</w:t>
      </w:r>
      <w:r w:rsidR="005E40EE">
        <w:rPr>
          <w:rFonts w:ascii="Times New Roman" w:hAnsi="Times New Roman" w:cs="Times New Roman"/>
          <w:sz w:val="24"/>
          <w:szCs w:val="24"/>
        </w:rPr>
        <w:t xml:space="preserve">, </w:t>
      </w:r>
      <w:r w:rsidR="008F0D39">
        <w:rPr>
          <w:rFonts w:ascii="Times New Roman" w:hAnsi="Times New Roman" w:cs="Times New Roman"/>
          <w:sz w:val="24"/>
          <w:szCs w:val="24"/>
        </w:rPr>
        <w:t>and Coleoptera</w:t>
      </w:r>
      <w:r w:rsidR="0062044A">
        <w:rPr>
          <w:rFonts w:ascii="Times New Roman" w:hAnsi="Times New Roman" w:cs="Times New Roman"/>
          <w:sz w:val="24"/>
          <w:szCs w:val="24"/>
        </w:rPr>
        <w:t xml:space="preserve"> (beetles)</w:t>
      </w:r>
      <w:r w:rsidR="008F0D39">
        <w:rPr>
          <w:rFonts w:ascii="Times New Roman" w:hAnsi="Times New Roman" w:cs="Times New Roman"/>
          <w:sz w:val="24"/>
          <w:szCs w:val="24"/>
        </w:rPr>
        <w:t>.</w:t>
      </w:r>
      <w:r w:rsidR="00A61B12">
        <w:rPr>
          <w:rFonts w:ascii="Times New Roman" w:hAnsi="Times New Roman" w:cs="Times New Roman"/>
          <w:sz w:val="24"/>
          <w:szCs w:val="24"/>
        </w:rPr>
        <w:t xml:space="preserve"> </w:t>
      </w:r>
      <w:r w:rsidR="000C3660">
        <w:rPr>
          <w:rFonts w:ascii="Times New Roman" w:hAnsi="Times New Roman" w:cs="Times New Roman"/>
          <w:sz w:val="24"/>
          <w:szCs w:val="24"/>
        </w:rPr>
        <w:t xml:space="preserve">We </w:t>
      </w:r>
      <w:r w:rsidR="00B13CBD">
        <w:rPr>
          <w:rFonts w:ascii="Times New Roman" w:hAnsi="Times New Roman" w:cs="Times New Roman"/>
          <w:sz w:val="24"/>
          <w:szCs w:val="24"/>
        </w:rPr>
        <w:t xml:space="preserve">ran a Mann-Whitney U-test </w:t>
      </w:r>
      <w:r w:rsidR="000B25A2">
        <w:rPr>
          <w:rFonts w:ascii="Times New Roman" w:hAnsi="Times New Roman" w:cs="Times New Roman"/>
          <w:sz w:val="24"/>
          <w:szCs w:val="24"/>
        </w:rPr>
        <w:t xml:space="preserve">for each response variable. </w:t>
      </w:r>
    </w:p>
    <w:p w14:paraId="70E6FC07" w14:textId="77777777" w:rsidR="008247BE" w:rsidRDefault="008247BE">
      <w:pPr>
        <w:rPr>
          <w:rFonts w:ascii="Times New Roman" w:hAnsi="Times New Roman" w:cs="Times New Roman"/>
          <w:b/>
          <w:bCs/>
          <w:sz w:val="24"/>
          <w:szCs w:val="24"/>
        </w:rPr>
      </w:pPr>
    </w:p>
    <w:p w14:paraId="100CC4A6" w14:textId="778A47E7" w:rsidR="002006CC" w:rsidRPr="002006CC" w:rsidRDefault="002006CC">
      <w:pPr>
        <w:rPr>
          <w:rFonts w:ascii="Times New Roman" w:hAnsi="Times New Roman" w:cs="Times New Roman"/>
          <w:b/>
          <w:bCs/>
          <w:sz w:val="24"/>
          <w:szCs w:val="24"/>
        </w:rPr>
      </w:pPr>
      <w:r w:rsidRPr="002006CC">
        <w:rPr>
          <w:rFonts w:ascii="Times New Roman" w:hAnsi="Times New Roman" w:cs="Times New Roman"/>
          <w:b/>
          <w:bCs/>
          <w:sz w:val="24"/>
          <w:szCs w:val="24"/>
        </w:rPr>
        <w:t>Supplementary Tables</w:t>
      </w:r>
    </w:p>
    <w:p w14:paraId="4C158D51" w14:textId="77777777" w:rsidR="00FA7316" w:rsidRDefault="00FA7316">
      <w:pPr>
        <w:rPr>
          <w:rFonts w:ascii="Times New Roman" w:hAnsi="Times New Roman" w:cs="Times New Roman"/>
          <w:sz w:val="24"/>
          <w:szCs w:val="24"/>
        </w:rPr>
      </w:pPr>
    </w:p>
    <w:p w14:paraId="724E460C" w14:textId="727CA5AF" w:rsidR="002006CC" w:rsidRDefault="002006CC">
      <w:pPr>
        <w:rPr>
          <w:rFonts w:ascii="Times New Roman" w:hAnsi="Times New Roman" w:cs="Times New Roman"/>
          <w:sz w:val="24"/>
          <w:szCs w:val="24"/>
        </w:rPr>
      </w:pPr>
      <w:r w:rsidRPr="00BD1E90">
        <w:rPr>
          <w:rFonts w:ascii="Times New Roman" w:hAnsi="Times New Roman" w:cs="Times New Roman"/>
          <w:b/>
          <w:bCs/>
          <w:sz w:val="24"/>
          <w:szCs w:val="24"/>
        </w:rPr>
        <w:t>Table S1.</w:t>
      </w:r>
      <w:r>
        <w:rPr>
          <w:rFonts w:ascii="Times New Roman" w:hAnsi="Times New Roman" w:cs="Times New Roman"/>
          <w:sz w:val="24"/>
          <w:szCs w:val="24"/>
        </w:rPr>
        <w:t xml:space="preserve"> </w:t>
      </w:r>
      <w:r w:rsidR="0044735E">
        <w:rPr>
          <w:rFonts w:ascii="Times New Roman" w:hAnsi="Times New Roman" w:cs="Times New Roman"/>
          <w:sz w:val="24"/>
          <w:szCs w:val="24"/>
        </w:rPr>
        <w:t xml:space="preserve">Plot locations for </w:t>
      </w:r>
      <w:r w:rsidR="008831AD">
        <w:rPr>
          <w:rFonts w:ascii="Times New Roman" w:hAnsi="Times New Roman" w:cs="Times New Roman"/>
          <w:sz w:val="24"/>
          <w:szCs w:val="24"/>
        </w:rPr>
        <w:t>the 111 plots visited in this study. Each</w:t>
      </w:r>
      <w:r w:rsidR="00BD1E90">
        <w:rPr>
          <w:rFonts w:ascii="Times New Roman" w:hAnsi="Times New Roman" w:cs="Times New Roman"/>
          <w:sz w:val="24"/>
          <w:szCs w:val="24"/>
        </w:rPr>
        <w:t xml:space="preserve"> set of three plots makes up a transect.</w:t>
      </w:r>
      <w:r w:rsidR="00094462">
        <w:rPr>
          <w:rFonts w:ascii="Times New Roman" w:hAnsi="Times New Roman" w:cs="Times New Roman"/>
          <w:sz w:val="24"/>
          <w:szCs w:val="24"/>
        </w:rPr>
        <w:t xml:space="preserve"> Each transect was given a hydrological class of </w:t>
      </w:r>
      <w:r w:rsidR="00C47525">
        <w:rPr>
          <w:rFonts w:ascii="Times New Roman" w:hAnsi="Times New Roman" w:cs="Times New Roman"/>
          <w:sz w:val="24"/>
          <w:szCs w:val="24"/>
        </w:rPr>
        <w:t>xeric, mesic, or hydric.</w:t>
      </w:r>
    </w:p>
    <w:p w14:paraId="5F82A28D" w14:textId="77777777" w:rsidR="00BD1E90" w:rsidRDefault="00BD1E90">
      <w:pPr>
        <w:rPr>
          <w:rFonts w:ascii="Times New Roman" w:hAnsi="Times New Roman" w:cs="Times New Roman"/>
          <w:sz w:val="24"/>
          <w:szCs w:val="24"/>
        </w:rPr>
      </w:pPr>
    </w:p>
    <w:tbl>
      <w:tblPr>
        <w:tblW w:w="9356" w:type="dxa"/>
        <w:tblLook w:val="04A0" w:firstRow="1" w:lastRow="0" w:firstColumn="1" w:lastColumn="0" w:noHBand="0" w:noVBand="1"/>
      </w:tblPr>
      <w:tblGrid>
        <w:gridCol w:w="927"/>
        <w:gridCol w:w="1403"/>
        <w:gridCol w:w="1498"/>
        <w:gridCol w:w="1134"/>
        <w:gridCol w:w="1389"/>
        <w:gridCol w:w="1587"/>
        <w:gridCol w:w="1418"/>
      </w:tblGrid>
      <w:tr w:rsidR="001650DF" w:rsidRPr="001650DF" w14:paraId="7765DC60" w14:textId="77777777" w:rsidTr="00345532">
        <w:trPr>
          <w:trHeight w:val="290"/>
        </w:trPr>
        <w:tc>
          <w:tcPr>
            <w:tcW w:w="927" w:type="dxa"/>
            <w:tcBorders>
              <w:top w:val="nil"/>
              <w:left w:val="nil"/>
              <w:bottom w:val="nil"/>
              <w:right w:val="nil"/>
            </w:tcBorders>
            <w:shd w:val="clear" w:color="auto" w:fill="auto"/>
            <w:noWrap/>
            <w:vAlign w:val="bottom"/>
            <w:hideMark/>
          </w:tcPr>
          <w:p w14:paraId="516875C3" w14:textId="77777777" w:rsid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Plot </w:t>
            </w:r>
          </w:p>
          <w:p w14:paraId="0B24A26B" w14:textId="2DDB4EBD"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number</w:t>
            </w:r>
          </w:p>
        </w:tc>
        <w:tc>
          <w:tcPr>
            <w:tcW w:w="1403" w:type="dxa"/>
            <w:tcBorders>
              <w:top w:val="nil"/>
              <w:left w:val="nil"/>
              <w:bottom w:val="nil"/>
              <w:right w:val="nil"/>
            </w:tcBorders>
            <w:shd w:val="clear" w:color="auto" w:fill="auto"/>
            <w:noWrap/>
            <w:vAlign w:val="bottom"/>
            <w:hideMark/>
          </w:tcPr>
          <w:p w14:paraId="17779141"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Plot name</w:t>
            </w:r>
          </w:p>
        </w:tc>
        <w:tc>
          <w:tcPr>
            <w:tcW w:w="1498" w:type="dxa"/>
            <w:tcBorders>
              <w:top w:val="nil"/>
              <w:left w:val="nil"/>
              <w:bottom w:val="nil"/>
              <w:right w:val="nil"/>
            </w:tcBorders>
            <w:shd w:val="clear" w:color="auto" w:fill="auto"/>
            <w:noWrap/>
            <w:vAlign w:val="bottom"/>
            <w:hideMark/>
          </w:tcPr>
          <w:p w14:paraId="610C2EC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Park</w:t>
            </w:r>
          </w:p>
        </w:tc>
        <w:tc>
          <w:tcPr>
            <w:tcW w:w="1134" w:type="dxa"/>
            <w:tcBorders>
              <w:top w:val="nil"/>
              <w:left w:val="nil"/>
              <w:bottom w:val="nil"/>
              <w:right w:val="nil"/>
            </w:tcBorders>
            <w:shd w:val="clear" w:color="auto" w:fill="auto"/>
            <w:noWrap/>
            <w:vAlign w:val="bottom"/>
            <w:hideMark/>
          </w:tcPr>
          <w:p w14:paraId="2B6C2D30"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Transect</w:t>
            </w:r>
          </w:p>
        </w:tc>
        <w:tc>
          <w:tcPr>
            <w:tcW w:w="1389" w:type="dxa"/>
            <w:tcBorders>
              <w:top w:val="nil"/>
              <w:left w:val="nil"/>
              <w:bottom w:val="nil"/>
              <w:right w:val="nil"/>
            </w:tcBorders>
            <w:shd w:val="clear" w:color="auto" w:fill="auto"/>
            <w:noWrap/>
            <w:vAlign w:val="bottom"/>
            <w:hideMark/>
          </w:tcPr>
          <w:p w14:paraId="700E658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Latitude</w:t>
            </w:r>
          </w:p>
        </w:tc>
        <w:tc>
          <w:tcPr>
            <w:tcW w:w="1587" w:type="dxa"/>
            <w:tcBorders>
              <w:top w:val="nil"/>
              <w:left w:val="nil"/>
              <w:bottom w:val="nil"/>
              <w:right w:val="nil"/>
            </w:tcBorders>
            <w:shd w:val="clear" w:color="auto" w:fill="auto"/>
            <w:noWrap/>
            <w:vAlign w:val="bottom"/>
            <w:hideMark/>
          </w:tcPr>
          <w:p w14:paraId="735AA743"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Longitude</w:t>
            </w:r>
          </w:p>
        </w:tc>
        <w:tc>
          <w:tcPr>
            <w:tcW w:w="1418" w:type="dxa"/>
            <w:tcBorders>
              <w:top w:val="nil"/>
              <w:left w:val="nil"/>
              <w:bottom w:val="nil"/>
              <w:right w:val="nil"/>
            </w:tcBorders>
            <w:shd w:val="clear" w:color="auto" w:fill="auto"/>
            <w:noWrap/>
            <w:vAlign w:val="bottom"/>
            <w:hideMark/>
          </w:tcPr>
          <w:p w14:paraId="31F65578" w14:textId="77777777" w:rsidR="00345532"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Hydrological </w:t>
            </w:r>
          </w:p>
          <w:p w14:paraId="77CFBBD5" w14:textId="43CD31A5"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class</w:t>
            </w:r>
          </w:p>
        </w:tc>
      </w:tr>
      <w:tr w:rsidR="0020209D" w:rsidRPr="001650DF" w14:paraId="0D30CC3B" w14:textId="77777777" w:rsidTr="00345532">
        <w:trPr>
          <w:trHeight w:val="290"/>
        </w:trPr>
        <w:tc>
          <w:tcPr>
            <w:tcW w:w="927" w:type="dxa"/>
            <w:tcBorders>
              <w:top w:val="nil"/>
              <w:left w:val="nil"/>
              <w:bottom w:val="nil"/>
              <w:right w:val="nil"/>
            </w:tcBorders>
            <w:shd w:val="clear" w:color="auto" w:fill="auto"/>
            <w:noWrap/>
            <w:vAlign w:val="bottom"/>
            <w:hideMark/>
          </w:tcPr>
          <w:p w14:paraId="19C454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w:t>
            </w:r>
          </w:p>
        </w:tc>
        <w:tc>
          <w:tcPr>
            <w:tcW w:w="1403" w:type="dxa"/>
            <w:tcBorders>
              <w:top w:val="nil"/>
              <w:left w:val="nil"/>
              <w:bottom w:val="nil"/>
              <w:right w:val="nil"/>
            </w:tcBorders>
            <w:shd w:val="clear" w:color="auto" w:fill="auto"/>
            <w:noWrap/>
            <w:vAlign w:val="bottom"/>
            <w:hideMark/>
          </w:tcPr>
          <w:p w14:paraId="1BF4F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w:t>
            </w:r>
          </w:p>
        </w:tc>
        <w:tc>
          <w:tcPr>
            <w:tcW w:w="1498" w:type="dxa"/>
            <w:tcBorders>
              <w:top w:val="nil"/>
              <w:left w:val="nil"/>
              <w:bottom w:val="nil"/>
              <w:right w:val="nil"/>
            </w:tcBorders>
            <w:shd w:val="clear" w:color="auto" w:fill="auto"/>
            <w:noWrap/>
            <w:vAlign w:val="bottom"/>
            <w:hideMark/>
          </w:tcPr>
          <w:p w14:paraId="202EB7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B34A0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6CF62A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42.53254195</w:t>
            </w:r>
          </w:p>
        </w:tc>
        <w:tc>
          <w:tcPr>
            <w:tcW w:w="1587" w:type="dxa"/>
            <w:tcBorders>
              <w:top w:val="nil"/>
              <w:left w:val="nil"/>
              <w:bottom w:val="nil"/>
              <w:right w:val="nil"/>
            </w:tcBorders>
            <w:shd w:val="clear" w:color="auto" w:fill="auto"/>
            <w:noWrap/>
            <w:vAlign w:val="bottom"/>
            <w:hideMark/>
          </w:tcPr>
          <w:p w14:paraId="3AC08E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-83.6705388</w:t>
            </w:r>
          </w:p>
        </w:tc>
        <w:tc>
          <w:tcPr>
            <w:tcW w:w="1418" w:type="dxa"/>
            <w:tcBorders>
              <w:top w:val="nil"/>
              <w:left w:val="nil"/>
              <w:bottom w:val="nil"/>
              <w:right w:val="nil"/>
            </w:tcBorders>
            <w:shd w:val="clear" w:color="auto" w:fill="auto"/>
            <w:noWrap/>
            <w:vAlign w:val="bottom"/>
            <w:hideMark/>
          </w:tcPr>
          <w:p w14:paraId="08324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D2430A5" w14:textId="77777777" w:rsidTr="00345532">
        <w:trPr>
          <w:trHeight w:val="290"/>
        </w:trPr>
        <w:tc>
          <w:tcPr>
            <w:tcW w:w="927" w:type="dxa"/>
            <w:tcBorders>
              <w:top w:val="nil"/>
              <w:left w:val="nil"/>
              <w:bottom w:val="nil"/>
              <w:right w:val="nil"/>
            </w:tcBorders>
            <w:shd w:val="clear" w:color="auto" w:fill="auto"/>
            <w:noWrap/>
            <w:vAlign w:val="bottom"/>
            <w:hideMark/>
          </w:tcPr>
          <w:p w14:paraId="2417AF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w:t>
            </w:r>
          </w:p>
        </w:tc>
        <w:tc>
          <w:tcPr>
            <w:tcW w:w="1403" w:type="dxa"/>
            <w:tcBorders>
              <w:top w:val="nil"/>
              <w:left w:val="nil"/>
              <w:bottom w:val="nil"/>
              <w:right w:val="nil"/>
            </w:tcBorders>
            <w:shd w:val="clear" w:color="auto" w:fill="auto"/>
            <w:noWrap/>
            <w:vAlign w:val="bottom"/>
            <w:hideMark/>
          </w:tcPr>
          <w:p w14:paraId="3BB2B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KENUPHD2</w:t>
            </w:r>
          </w:p>
        </w:tc>
        <w:tc>
          <w:tcPr>
            <w:tcW w:w="1498" w:type="dxa"/>
            <w:tcBorders>
              <w:top w:val="nil"/>
              <w:left w:val="nil"/>
              <w:bottom w:val="nil"/>
              <w:right w:val="nil"/>
            </w:tcBorders>
            <w:shd w:val="clear" w:color="auto" w:fill="auto"/>
            <w:noWrap/>
            <w:vAlign w:val="bottom"/>
            <w:hideMark/>
          </w:tcPr>
          <w:p w14:paraId="52D2C6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B103D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390B39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42.53296724</w:t>
            </w:r>
          </w:p>
        </w:tc>
        <w:tc>
          <w:tcPr>
            <w:tcW w:w="1587" w:type="dxa"/>
            <w:tcBorders>
              <w:top w:val="nil"/>
              <w:left w:val="nil"/>
              <w:bottom w:val="nil"/>
              <w:right w:val="nil"/>
            </w:tcBorders>
            <w:shd w:val="clear" w:color="auto" w:fill="auto"/>
            <w:noWrap/>
            <w:vAlign w:val="bottom"/>
            <w:hideMark/>
          </w:tcPr>
          <w:p w14:paraId="7EBC62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-83.67076505</w:t>
            </w:r>
          </w:p>
        </w:tc>
        <w:tc>
          <w:tcPr>
            <w:tcW w:w="1418" w:type="dxa"/>
            <w:tcBorders>
              <w:top w:val="nil"/>
              <w:left w:val="nil"/>
              <w:bottom w:val="nil"/>
              <w:right w:val="nil"/>
            </w:tcBorders>
            <w:shd w:val="clear" w:color="auto" w:fill="auto"/>
            <w:noWrap/>
            <w:vAlign w:val="bottom"/>
            <w:hideMark/>
          </w:tcPr>
          <w:p w14:paraId="1C0D16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1FEF19A" w14:textId="77777777" w:rsidTr="00345532">
        <w:trPr>
          <w:trHeight w:val="290"/>
        </w:trPr>
        <w:tc>
          <w:tcPr>
            <w:tcW w:w="927" w:type="dxa"/>
            <w:tcBorders>
              <w:top w:val="nil"/>
              <w:left w:val="nil"/>
              <w:bottom w:val="nil"/>
              <w:right w:val="nil"/>
            </w:tcBorders>
            <w:shd w:val="clear" w:color="auto" w:fill="auto"/>
            <w:noWrap/>
            <w:vAlign w:val="bottom"/>
            <w:hideMark/>
          </w:tcPr>
          <w:p w14:paraId="306AFA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w:t>
            </w:r>
          </w:p>
        </w:tc>
        <w:tc>
          <w:tcPr>
            <w:tcW w:w="1403" w:type="dxa"/>
            <w:tcBorders>
              <w:top w:val="nil"/>
              <w:left w:val="nil"/>
              <w:bottom w:val="nil"/>
              <w:right w:val="nil"/>
            </w:tcBorders>
            <w:shd w:val="clear" w:color="auto" w:fill="auto"/>
            <w:noWrap/>
            <w:vAlign w:val="bottom"/>
            <w:hideMark/>
          </w:tcPr>
          <w:p w14:paraId="130A12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KENUPHD3</w:t>
            </w:r>
          </w:p>
        </w:tc>
        <w:tc>
          <w:tcPr>
            <w:tcW w:w="1498" w:type="dxa"/>
            <w:tcBorders>
              <w:top w:val="nil"/>
              <w:left w:val="nil"/>
              <w:bottom w:val="nil"/>
              <w:right w:val="nil"/>
            </w:tcBorders>
            <w:shd w:val="clear" w:color="auto" w:fill="auto"/>
            <w:noWrap/>
            <w:vAlign w:val="bottom"/>
            <w:hideMark/>
          </w:tcPr>
          <w:p w14:paraId="0461D1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79C24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7C2B566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42.53326356</w:t>
            </w:r>
          </w:p>
        </w:tc>
        <w:tc>
          <w:tcPr>
            <w:tcW w:w="1587" w:type="dxa"/>
            <w:tcBorders>
              <w:top w:val="nil"/>
              <w:left w:val="nil"/>
              <w:bottom w:val="nil"/>
              <w:right w:val="nil"/>
            </w:tcBorders>
            <w:shd w:val="clear" w:color="auto" w:fill="auto"/>
            <w:noWrap/>
            <w:vAlign w:val="bottom"/>
            <w:hideMark/>
          </w:tcPr>
          <w:p w14:paraId="259D9E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-83.67093244</w:t>
            </w:r>
          </w:p>
        </w:tc>
        <w:tc>
          <w:tcPr>
            <w:tcW w:w="1418" w:type="dxa"/>
            <w:tcBorders>
              <w:top w:val="nil"/>
              <w:left w:val="nil"/>
              <w:bottom w:val="nil"/>
              <w:right w:val="nil"/>
            </w:tcBorders>
            <w:shd w:val="clear" w:color="auto" w:fill="auto"/>
            <w:noWrap/>
            <w:vAlign w:val="bottom"/>
            <w:hideMark/>
          </w:tcPr>
          <w:p w14:paraId="2ACC12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61AE70" w14:textId="77777777" w:rsidTr="00345532">
        <w:trPr>
          <w:trHeight w:val="290"/>
        </w:trPr>
        <w:tc>
          <w:tcPr>
            <w:tcW w:w="927" w:type="dxa"/>
            <w:tcBorders>
              <w:top w:val="nil"/>
              <w:left w:val="nil"/>
              <w:bottom w:val="nil"/>
              <w:right w:val="nil"/>
            </w:tcBorders>
            <w:shd w:val="clear" w:color="auto" w:fill="auto"/>
            <w:noWrap/>
            <w:vAlign w:val="bottom"/>
            <w:hideMark/>
          </w:tcPr>
          <w:p w14:paraId="5C87832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w:t>
            </w:r>
          </w:p>
        </w:tc>
        <w:tc>
          <w:tcPr>
            <w:tcW w:w="1403" w:type="dxa"/>
            <w:tcBorders>
              <w:top w:val="nil"/>
              <w:left w:val="nil"/>
              <w:bottom w:val="nil"/>
              <w:right w:val="nil"/>
            </w:tcBorders>
            <w:shd w:val="clear" w:color="auto" w:fill="auto"/>
            <w:noWrap/>
            <w:vAlign w:val="bottom"/>
            <w:hideMark/>
          </w:tcPr>
          <w:p w14:paraId="55C034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w:t>
            </w:r>
          </w:p>
        </w:tc>
        <w:tc>
          <w:tcPr>
            <w:tcW w:w="1498" w:type="dxa"/>
            <w:tcBorders>
              <w:top w:val="nil"/>
              <w:left w:val="nil"/>
              <w:bottom w:val="nil"/>
              <w:right w:val="nil"/>
            </w:tcBorders>
            <w:shd w:val="clear" w:color="auto" w:fill="auto"/>
            <w:noWrap/>
            <w:vAlign w:val="bottom"/>
            <w:hideMark/>
          </w:tcPr>
          <w:p w14:paraId="49A28D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42A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2CA0F55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42.37834666</w:t>
            </w:r>
          </w:p>
        </w:tc>
        <w:tc>
          <w:tcPr>
            <w:tcW w:w="1587" w:type="dxa"/>
            <w:tcBorders>
              <w:top w:val="nil"/>
              <w:left w:val="nil"/>
              <w:bottom w:val="nil"/>
              <w:right w:val="nil"/>
            </w:tcBorders>
            <w:shd w:val="clear" w:color="auto" w:fill="auto"/>
            <w:noWrap/>
            <w:vAlign w:val="bottom"/>
            <w:hideMark/>
          </w:tcPr>
          <w:p w14:paraId="35F059F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-83.91336117</w:t>
            </w:r>
          </w:p>
        </w:tc>
        <w:tc>
          <w:tcPr>
            <w:tcW w:w="1418" w:type="dxa"/>
            <w:tcBorders>
              <w:top w:val="nil"/>
              <w:left w:val="nil"/>
              <w:bottom w:val="nil"/>
              <w:right w:val="nil"/>
            </w:tcBorders>
            <w:shd w:val="clear" w:color="auto" w:fill="auto"/>
            <w:noWrap/>
            <w:vAlign w:val="bottom"/>
            <w:hideMark/>
          </w:tcPr>
          <w:p w14:paraId="60B8AA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C4EB065" w14:textId="77777777" w:rsidTr="00345532">
        <w:trPr>
          <w:trHeight w:val="290"/>
        </w:trPr>
        <w:tc>
          <w:tcPr>
            <w:tcW w:w="927" w:type="dxa"/>
            <w:tcBorders>
              <w:top w:val="nil"/>
              <w:left w:val="nil"/>
              <w:bottom w:val="nil"/>
              <w:right w:val="nil"/>
            </w:tcBorders>
            <w:shd w:val="clear" w:color="auto" w:fill="auto"/>
            <w:noWrap/>
            <w:vAlign w:val="bottom"/>
            <w:hideMark/>
          </w:tcPr>
          <w:p w14:paraId="696DCB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w:t>
            </w:r>
          </w:p>
        </w:tc>
        <w:tc>
          <w:tcPr>
            <w:tcW w:w="1403" w:type="dxa"/>
            <w:tcBorders>
              <w:top w:val="nil"/>
              <w:left w:val="nil"/>
              <w:bottom w:val="nil"/>
              <w:right w:val="nil"/>
            </w:tcBorders>
            <w:shd w:val="clear" w:color="auto" w:fill="auto"/>
            <w:noWrap/>
            <w:vAlign w:val="bottom"/>
            <w:hideMark/>
          </w:tcPr>
          <w:p w14:paraId="3415FBD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HMHD2</w:t>
            </w:r>
          </w:p>
        </w:tc>
        <w:tc>
          <w:tcPr>
            <w:tcW w:w="1498" w:type="dxa"/>
            <w:tcBorders>
              <w:top w:val="nil"/>
              <w:left w:val="nil"/>
              <w:bottom w:val="nil"/>
              <w:right w:val="nil"/>
            </w:tcBorders>
            <w:shd w:val="clear" w:color="auto" w:fill="auto"/>
            <w:noWrap/>
            <w:vAlign w:val="bottom"/>
            <w:hideMark/>
          </w:tcPr>
          <w:p w14:paraId="4A6C2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364D9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F09CE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42.3779638</w:t>
            </w:r>
          </w:p>
        </w:tc>
        <w:tc>
          <w:tcPr>
            <w:tcW w:w="1587" w:type="dxa"/>
            <w:tcBorders>
              <w:top w:val="nil"/>
              <w:left w:val="nil"/>
              <w:bottom w:val="nil"/>
              <w:right w:val="nil"/>
            </w:tcBorders>
            <w:shd w:val="clear" w:color="auto" w:fill="auto"/>
            <w:noWrap/>
            <w:vAlign w:val="bottom"/>
            <w:hideMark/>
          </w:tcPr>
          <w:p w14:paraId="7651C5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-83.91309216</w:t>
            </w:r>
          </w:p>
        </w:tc>
        <w:tc>
          <w:tcPr>
            <w:tcW w:w="1418" w:type="dxa"/>
            <w:tcBorders>
              <w:top w:val="nil"/>
              <w:left w:val="nil"/>
              <w:bottom w:val="nil"/>
              <w:right w:val="nil"/>
            </w:tcBorders>
            <w:shd w:val="clear" w:color="auto" w:fill="auto"/>
            <w:noWrap/>
            <w:vAlign w:val="bottom"/>
            <w:hideMark/>
          </w:tcPr>
          <w:p w14:paraId="3A1B81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E2C024E" w14:textId="77777777" w:rsidTr="00345532">
        <w:trPr>
          <w:trHeight w:val="290"/>
        </w:trPr>
        <w:tc>
          <w:tcPr>
            <w:tcW w:w="927" w:type="dxa"/>
            <w:tcBorders>
              <w:top w:val="nil"/>
              <w:left w:val="nil"/>
              <w:bottom w:val="nil"/>
              <w:right w:val="nil"/>
            </w:tcBorders>
            <w:shd w:val="clear" w:color="auto" w:fill="auto"/>
            <w:noWrap/>
            <w:vAlign w:val="bottom"/>
            <w:hideMark/>
          </w:tcPr>
          <w:p w14:paraId="01D1EB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w:t>
            </w:r>
          </w:p>
        </w:tc>
        <w:tc>
          <w:tcPr>
            <w:tcW w:w="1403" w:type="dxa"/>
            <w:tcBorders>
              <w:top w:val="nil"/>
              <w:left w:val="nil"/>
              <w:bottom w:val="nil"/>
              <w:right w:val="nil"/>
            </w:tcBorders>
            <w:shd w:val="clear" w:color="auto" w:fill="auto"/>
            <w:noWrap/>
            <w:vAlign w:val="bottom"/>
            <w:hideMark/>
          </w:tcPr>
          <w:p w14:paraId="6D3B114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HMHD3</w:t>
            </w:r>
          </w:p>
        </w:tc>
        <w:tc>
          <w:tcPr>
            <w:tcW w:w="1498" w:type="dxa"/>
            <w:tcBorders>
              <w:top w:val="nil"/>
              <w:left w:val="nil"/>
              <w:bottom w:val="nil"/>
              <w:right w:val="nil"/>
            </w:tcBorders>
            <w:shd w:val="clear" w:color="auto" w:fill="auto"/>
            <w:noWrap/>
            <w:vAlign w:val="bottom"/>
            <w:hideMark/>
          </w:tcPr>
          <w:p w14:paraId="0E12A38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7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AA82C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42.37830402</w:t>
            </w:r>
          </w:p>
        </w:tc>
        <w:tc>
          <w:tcPr>
            <w:tcW w:w="1587" w:type="dxa"/>
            <w:tcBorders>
              <w:top w:val="nil"/>
              <w:left w:val="nil"/>
              <w:bottom w:val="nil"/>
              <w:right w:val="nil"/>
            </w:tcBorders>
            <w:shd w:val="clear" w:color="auto" w:fill="auto"/>
            <w:noWrap/>
            <w:vAlign w:val="bottom"/>
            <w:hideMark/>
          </w:tcPr>
          <w:p w14:paraId="60C4C3F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-83.91382332</w:t>
            </w:r>
          </w:p>
        </w:tc>
        <w:tc>
          <w:tcPr>
            <w:tcW w:w="1418" w:type="dxa"/>
            <w:tcBorders>
              <w:top w:val="nil"/>
              <w:left w:val="nil"/>
              <w:bottom w:val="nil"/>
              <w:right w:val="nil"/>
            </w:tcBorders>
            <w:shd w:val="clear" w:color="auto" w:fill="auto"/>
            <w:noWrap/>
            <w:vAlign w:val="bottom"/>
            <w:hideMark/>
          </w:tcPr>
          <w:p w14:paraId="779F1D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3AA81FA" w14:textId="77777777" w:rsidTr="00345532">
        <w:trPr>
          <w:trHeight w:val="290"/>
        </w:trPr>
        <w:tc>
          <w:tcPr>
            <w:tcW w:w="927" w:type="dxa"/>
            <w:tcBorders>
              <w:top w:val="nil"/>
              <w:left w:val="nil"/>
              <w:bottom w:val="nil"/>
              <w:right w:val="nil"/>
            </w:tcBorders>
            <w:shd w:val="clear" w:color="auto" w:fill="auto"/>
            <w:noWrap/>
            <w:vAlign w:val="bottom"/>
            <w:hideMark/>
          </w:tcPr>
          <w:p w14:paraId="696123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w:t>
            </w:r>
          </w:p>
        </w:tc>
        <w:tc>
          <w:tcPr>
            <w:tcW w:w="1403" w:type="dxa"/>
            <w:tcBorders>
              <w:top w:val="nil"/>
              <w:left w:val="nil"/>
              <w:bottom w:val="nil"/>
              <w:right w:val="nil"/>
            </w:tcBorders>
            <w:shd w:val="clear" w:color="auto" w:fill="auto"/>
            <w:noWrap/>
            <w:vAlign w:val="bottom"/>
            <w:hideMark/>
          </w:tcPr>
          <w:p w14:paraId="4E8ABD2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w:t>
            </w:r>
          </w:p>
        </w:tc>
        <w:tc>
          <w:tcPr>
            <w:tcW w:w="1498" w:type="dxa"/>
            <w:tcBorders>
              <w:top w:val="nil"/>
              <w:left w:val="nil"/>
              <w:bottom w:val="nil"/>
              <w:right w:val="nil"/>
            </w:tcBorders>
            <w:shd w:val="clear" w:color="auto" w:fill="auto"/>
            <w:noWrap/>
            <w:vAlign w:val="bottom"/>
            <w:hideMark/>
          </w:tcPr>
          <w:p w14:paraId="3B88798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DAB3E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2D9739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42.53544514</w:t>
            </w:r>
          </w:p>
        </w:tc>
        <w:tc>
          <w:tcPr>
            <w:tcW w:w="1587" w:type="dxa"/>
            <w:tcBorders>
              <w:top w:val="nil"/>
              <w:left w:val="nil"/>
              <w:bottom w:val="nil"/>
              <w:right w:val="nil"/>
            </w:tcBorders>
            <w:shd w:val="clear" w:color="auto" w:fill="auto"/>
            <w:noWrap/>
            <w:vAlign w:val="bottom"/>
            <w:hideMark/>
          </w:tcPr>
          <w:p w14:paraId="1D7F9A1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-83.66722319</w:t>
            </w:r>
          </w:p>
        </w:tc>
        <w:tc>
          <w:tcPr>
            <w:tcW w:w="1418" w:type="dxa"/>
            <w:tcBorders>
              <w:top w:val="nil"/>
              <w:left w:val="nil"/>
              <w:bottom w:val="nil"/>
              <w:right w:val="nil"/>
            </w:tcBorders>
            <w:shd w:val="clear" w:color="auto" w:fill="auto"/>
            <w:noWrap/>
            <w:vAlign w:val="bottom"/>
            <w:hideMark/>
          </w:tcPr>
          <w:p w14:paraId="43475C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C6ADBA" w14:textId="77777777" w:rsidTr="00345532">
        <w:trPr>
          <w:trHeight w:val="290"/>
        </w:trPr>
        <w:tc>
          <w:tcPr>
            <w:tcW w:w="927" w:type="dxa"/>
            <w:tcBorders>
              <w:top w:val="nil"/>
              <w:left w:val="nil"/>
              <w:bottom w:val="nil"/>
              <w:right w:val="nil"/>
            </w:tcBorders>
            <w:shd w:val="clear" w:color="auto" w:fill="auto"/>
            <w:noWrap/>
            <w:vAlign w:val="bottom"/>
            <w:hideMark/>
          </w:tcPr>
          <w:p w14:paraId="5F492A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w:t>
            </w:r>
          </w:p>
        </w:tc>
        <w:tc>
          <w:tcPr>
            <w:tcW w:w="1403" w:type="dxa"/>
            <w:tcBorders>
              <w:top w:val="nil"/>
              <w:left w:val="nil"/>
              <w:bottom w:val="nil"/>
              <w:right w:val="nil"/>
            </w:tcBorders>
            <w:shd w:val="clear" w:color="auto" w:fill="auto"/>
            <w:noWrap/>
            <w:vAlign w:val="bottom"/>
            <w:hideMark/>
          </w:tcPr>
          <w:p w14:paraId="14E823E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KENDRY2</w:t>
            </w:r>
          </w:p>
        </w:tc>
        <w:tc>
          <w:tcPr>
            <w:tcW w:w="1498" w:type="dxa"/>
            <w:tcBorders>
              <w:top w:val="nil"/>
              <w:left w:val="nil"/>
              <w:bottom w:val="nil"/>
              <w:right w:val="nil"/>
            </w:tcBorders>
            <w:shd w:val="clear" w:color="auto" w:fill="auto"/>
            <w:noWrap/>
            <w:vAlign w:val="bottom"/>
            <w:hideMark/>
          </w:tcPr>
          <w:p w14:paraId="28B58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8280E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13CBB9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42.53563361</w:t>
            </w:r>
          </w:p>
        </w:tc>
        <w:tc>
          <w:tcPr>
            <w:tcW w:w="1587" w:type="dxa"/>
            <w:tcBorders>
              <w:top w:val="nil"/>
              <w:left w:val="nil"/>
              <w:bottom w:val="nil"/>
              <w:right w:val="nil"/>
            </w:tcBorders>
            <w:shd w:val="clear" w:color="auto" w:fill="auto"/>
            <w:noWrap/>
            <w:vAlign w:val="bottom"/>
            <w:hideMark/>
          </w:tcPr>
          <w:p w14:paraId="098793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-83.66642756</w:t>
            </w:r>
          </w:p>
        </w:tc>
        <w:tc>
          <w:tcPr>
            <w:tcW w:w="1418" w:type="dxa"/>
            <w:tcBorders>
              <w:top w:val="nil"/>
              <w:left w:val="nil"/>
              <w:bottom w:val="nil"/>
              <w:right w:val="nil"/>
            </w:tcBorders>
            <w:shd w:val="clear" w:color="auto" w:fill="auto"/>
            <w:noWrap/>
            <w:vAlign w:val="bottom"/>
            <w:hideMark/>
          </w:tcPr>
          <w:p w14:paraId="31390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B946976" w14:textId="77777777" w:rsidTr="00345532">
        <w:trPr>
          <w:trHeight w:val="290"/>
        </w:trPr>
        <w:tc>
          <w:tcPr>
            <w:tcW w:w="927" w:type="dxa"/>
            <w:tcBorders>
              <w:top w:val="nil"/>
              <w:left w:val="nil"/>
              <w:bottom w:val="nil"/>
              <w:right w:val="nil"/>
            </w:tcBorders>
            <w:shd w:val="clear" w:color="auto" w:fill="auto"/>
            <w:noWrap/>
            <w:vAlign w:val="bottom"/>
            <w:hideMark/>
          </w:tcPr>
          <w:p w14:paraId="2803AEC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w:t>
            </w:r>
          </w:p>
        </w:tc>
        <w:tc>
          <w:tcPr>
            <w:tcW w:w="1403" w:type="dxa"/>
            <w:tcBorders>
              <w:top w:val="nil"/>
              <w:left w:val="nil"/>
              <w:bottom w:val="nil"/>
              <w:right w:val="nil"/>
            </w:tcBorders>
            <w:shd w:val="clear" w:color="auto" w:fill="auto"/>
            <w:noWrap/>
            <w:vAlign w:val="bottom"/>
            <w:hideMark/>
          </w:tcPr>
          <w:p w14:paraId="305606F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6F558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FB3B0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6B7E8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42.53588209</w:t>
            </w:r>
          </w:p>
        </w:tc>
        <w:tc>
          <w:tcPr>
            <w:tcW w:w="1587" w:type="dxa"/>
            <w:tcBorders>
              <w:top w:val="nil"/>
              <w:left w:val="nil"/>
              <w:bottom w:val="nil"/>
              <w:right w:val="nil"/>
            </w:tcBorders>
            <w:shd w:val="clear" w:color="auto" w:fill="auto"/>
            <w:noWrap/>
            <w:vAlign w:val="bottom"/>
            <w:hideMark/>
          </w:tcPr>
          <w:p w14:paraId="713738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-83.66709668</w:t>
            </w:r>
          </w:p>
        </w:tc>
        <w:tc>
          <w:tcPr>
            <w:tcW w:w="1418" w:type="dxa"/>
            <w:tcBorders>
              <w:top w:val="nil"/>
              <w:left w:val="nil"/>
              <w:bottom w:val="nil"/>
              <w:right w:val="nil"/>
            </w:tcBorders>
            <w:shd w:val="clear" w:color="auto" w:fill="auto"/>
            <w:noWrap/>
            <w:vAlign w:val="bottom"/>
            <w:hideMark/>
          </w:tcPr>
          <w:p w14:paraId="6E7A0E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4A70AB9" w14:textId="77777777" w:rsidTr="00345532">
        <w:trPr>
          <w:trHeight w:val="290"/>
        </w:trPr>
        <w:tc>
          <w:tcPr>
            <w:tcW w:w="927" w:type="dxa"/>
            <w:tcBorders>
              <w:top w:val="nil"/>
              <w:left w:val="nil"/>
              <w:bottom w:val="nil"/>
              <w:right w:val="nil"/>
            </w:tcBorders>
            <w:shd w:val="clear" w:color="auto" w:fill="auto"/>
            <w:noWrap/>
            <w:vAlign w:val="bottom"/>
            <w:hideMark/>
          </w:tcPr>
          <w:p w14:paraId="679EB6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w:t>
            </w:r>
          </w:p>
        </w:tc>
        <w:tc>
          <w:tcPr>
            <w:tcW w:w="1403" w:type="dxa"/>
            <w:tcBorders>
              <w:top w:val="nil"/>
              <w:left w:val="nil"/>
              <w:bottom w:val="nil"/>
              <w:right w:val="nil"/>
            </w:tcBorders>
            <w:shd w:val="clear" w:color="auto" w:fill="auto"/>
            <w:noWrap/>
            <w:vAlign w:val="bottom"/>
            <w:hideMark/>
          </w:tcPr>
          <w:p w14:paraId="4EDF3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w:t>
            </w:r>
          </w:p>
        </w:tc>
        <w:tc>
          <w:tcPr>
            <w:tcW w:w="1498" w:type="dxa"/>
            <w:tcBorders>
              <w:top w:val="nil"/>
              <w:left w:val="nil"/>
              <w:bottom w:val="nil"/>
              <w:right w:val="nil"/>
            </w:tcBorders>
            <w:shd w:val="clear" w:color="auto" w:fill="auto"/>
            <w:noWrap/>
            <w:vAlign w:val="bottom"/>
            <w:hideMark/>
          </w:tcPr>
          <w:p w14:paraId="64CFDB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1521E1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FCC443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42.37515735</w:t>
            </w:r>
          </w:p>
        </w:tc>
        <w:tc>
          <w:tcPr>
            <w:tcW w:w="1587" w:type="dxa"/>
            <w:tcBorders>
              <w:top w:val="nil"/>
              <w:left w:val="nil"/>
              <w:bottom w:val="nil"/>
              <w:right w:val="nil"/>
            </w:tcBorders>
            <w:shd w:val="clear" w:color="auto" w:fill="auto"/>
            <w:noWrap/>
            <w:vAlign w:val="bottom"/>
            <w:hideMark/>
          </w:tcPr>
          <w:p w14:paraId="6A6219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-83.91411337</w:t>
            </w:r>
          </w:p>
        </w:tc>
        <w:tc>
          <w:tcPr>
            <w:tcW w:w="1418" w:type="dxa"/>
            <w:tcBorders>
              <w:top w:val="nil"/>
              <w:left w:val="nil"/>
              <w:bottom w:val="nil"/>
              <w:right w:val="nil"/>
            </w:tcBorders>
            <w:shd w:val="clear" w:color="auto" w:fill="auto"/>
            <w:noWrap/>
            <w:vAlign w:val="bottom"/>
            <w:hideMark/>
          </w:tcPr>
          <w:p w14:paraId="508B22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C1BDB60" w14:textId="77777777" w:rsidTr="00345532">
        <w:trPr>
          <w:trHeight w:val="290"/>
        </w:trPr>
        <w:tc>
          <w:tcPr>
            <w:tcW w:w="927" w:type="dxa"/>
            <w:tcBorders>
              <w:top w:val="nil"/>
              <w:left w:val="nil"/>
              <w:bottom w:val="nil"/>
              <w:right w:val="nil"/>
            </w:tcBorders>
            <w:shd w:val="clear" w:color="auto" w:fill="auto"/>
            <w:noWrap/>
            <w:vAlign w:val="bottom"/>
            <w:hideMark/>
          </w:tcPr>
          <w:p w14:paraId="17530A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w:t>
            </w:r>
          </w:p>
        </w:tc>
        <w:tc>
          <w:tcPr>
            <w:tcW w:w="1403" w:type="dxa"/>
            <w:tcBorders>
              <w:top w:val="nil"/>
              <w:left w:val="nil"/>
              <w:bottom w:val="nil"/>
              <w:right w:val="nil"/>
            </w:tcBorders>
            <w:shd w:val="clear" w:color="auto" w:fill="auto"/>
            <w:noWrap/>
            <w:vAlign w:val="bottom"/>
            <w:hideMark/>
          </w:tcPr>
          <w:p w14:paraId="67BAA9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HMDRY2</w:t>
            </w:r>
          </w:p>
        </w:tc>
        <w:tc>
          <w:tcPr>
            <w:tcW w:w="1498" w:type="dxa"/>
            <w:tcBorders>
              <w:top w:val="nil"/>
              <w:left w:val="nil"/>
              <w:bottom w:val="nil"/>
              <w:right w:val="nil"/>
            </w:tcBorders>
            <w:shd w:val="clear" w:color="auto" w:fill="auto"/>
            <w:noWrap/>
            <w:vAlign w:val="bottom"/>
            <w:hideMark/>
          </w:tcPr>
          <w:p w14:paraId="7EF275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69F7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1DB93A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42.37474575</w:t>
            </w:r>
          </w:p>
        </w:tc>
        <w:tc>
          <w:tcPr>
            <w:tcW w:w="1587" w:type="dxa"/>
            <w:tcBorders>
              <w:top w:val="nil"/>
              <w:left w:val="nil"/>
              <w:bottom w:val="nil"/>
              <w:right w:val="nil"/>
            </w:tcBorders>
            <w:shd w:val="clear" w:color="auto" w:fill="auto"/>
            <w:noWrap/>
            <w:vAlign w:val="bottom"/>
            <w:hideMark/>
          </w:tcPr>
          <w:p w14:paraId="660362A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-83.91429938</w:t>
            </w:r>
          </w:p>
        </w:tc>
        <w:tc>
          <w:tcPr>
            <w:tcW w:w="1418" w:type="dxa"/>
            <w:tcBorders>
              <w:top w:val="nil"/>
              <w:left w:val="nil"/>
              <w:bottom w:val="nil"/>
              <w:right w:val="nil"/>
            </w:tcBorders>
            <w:shd w:val="clear" w:color="auto" w:fill="auto"/>
            <w:noWrap/>
            <w:vAlign w:val="bottom"/>
            <w:hideMark/>
          </w:tcPr>
          <w:p w14:paraId="2AEB9E1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B717780" w14:textId="77777777" w:rsidTr="00345532">
        <w:trPr>
          <w:trHeight w:val="290"/>
        </w:trPr>
        <w:tc>
          <w:tcPr>
            <w:tcW w:w="927" w:type="dxa"/>
            <w:tcBorders>
              <w:top w:val="nil"/>
              <w:left w:val="nil"/>
              <w:bottom w:val="nil"/>
              <w:right w:val="nil"/>
            </w:tcBorders>
            <w:shd w:val="clear" w:color="auto" w:fill="auto"/>
            <w:noWrap/>
            <w:vAlign w:val="bottom"/>
            <w:hideMark/>
          </w:tcPr>
          <w:p w14:paraId="43BBCC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12</w:t>
            </w:r>
          </w:p>
        </w:tc>
        <w:tc>
          <w:tcPr>
            <w:tcW w:w="1403" w:type="dxa"/>
            <w:tcBorders>
              <w:top w:val="nil"/>
              <w:left w:val="nil"/>
              <w:bottom w:val="nil"/>
              <w:right w:val="nil"/>
            </w:tcBorders>
            <w:shd w:val="clear" w:color="auto" w:fill="auto"/>
            <w:noWrap/>
            <w:vAlign w:val="bottom"/>
            <w:hideMark/>
          </w:tcPr>
          <w:p w14:paraId="16A57B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HMDRY3</w:t>
            </w:r>
          </w:p>
        </w:tc>
        <w:tc>
          <w:tcPr>
            <w:tcW w:w="1498" w:type="dxa"/>
            <w:tcBorders>
              <w:top w:val="nil"/>
              <w:left w:val="nil"/>
              <w:bottom w:val="nil"/>
              <w:right w:val="nil"/>
            </w:tcBorders>
            <w:shd w:val="clear" w:color="auto" w:fill="auto"/>
            <w:noWrap/>
            <w:vAlign w:val="bottom"/>
            <w:hideMark/>
          </w:tcPr>
          <w:p w14:paraId="658391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0367F0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586588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42.37398156</w:t>
            </w:r>
          </w:p>
        </w:tc>
        <w:tc>
          <w:tcPr>
            <w:tcW w:w="1587" w:type="dxa"/>
            <w:tcBorders>
              <w:top w:val="nil"/>
              <w:left w:val="nil"/>
              <w:bottom w:val="nil"/>
              <w:right w:val="nil"/>
            </w:tcBorders>
            <w:shd w:val="clear" w:color="auto" w:fill="auto"/>
            <w:noWrap/>
            <w:vAlign w:val="bottom"/>
            <w:hideMark/>
          </w:tcPr>
          <w:p w14:paraId="4DFF14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-83.91421887</w:t>
            </w:r>
          </w:p>
        </w:tc>
        <w:tc>
          <w:tcPr>
            <w:tcW w:w="1418" w:type="dxa"/>
            <w:tcBorders>
              <w:top w:val="nil"/>
              <w:left w:val="nil"/>
              <w:bottom w:val="nil"/>
              <w:right w:val="nil"/>
            </w:tcBorders>
            <w:shd w:val="clear" w:color="auto" w:fill="auto"/>
            <w:noWrap/>
            <w:vAlign w:val="bottom"/>
            <w:hideMark/>
          </w:tcPr>
          <w:p w14:paraId="4DBA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EF68194" w14:textId="77777777" w:rsidTr="00345532">
        <w:trPr>
          <w:trHeight w:val="290"/>
        </w:trPr>
        <w:tc>
          <w:tcPr>
            <w:tcW w:w="927" w:type="dxa"/>
            <w:tcBorders>
              <w:top w:val="nil"/>
              <w:left w:val="nil"/>
              <w:bottom w:val="nil"/>
              <w:right w:val="nil"/>
            </w:tcBorders>
            <w:shd w:val="clear" w:color="auto" w:fill="auto"/>
            <w:noWrap/>
            <w:vAlign w:val="bottom"/>
            <w:hideMark/>
          </w:tcPr>
          <w:p w14:paraId="1B0210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13</w:t>
            </w:r>
          </w:p>
        </w:tc>
        <w:tc>
          <w:tcPr>
            <w:tcW w:w="1403" w:type="dxa"/>
            <w:tcBorders>
              <w:top w:val="nil"/>
              <w:left w:val="nil"/>
              <w:bottom w:val="nil"/>
              <w:right w:val="nil"/>
            </w:tcBorders>
            <w:shd w:val="clear" w:color="auto" w:fill="auto"/>
            <w:noWrap/>
            <w:vAlign w:val="bottom"/>
            <w:hideMark/>
          </w:tcPr>
          <w:p w14:paraId="39300A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w:t>
            </w:r>
          </w:p>
        </w:tc>
        <w:tc>
          <w:tcPr>
            <w:tcW w:w="1498" w:type="dxa"/>
            <w:tcBorders>
              <w:top w:val="nil"/>
              <w:left w:val="nil"/>
              <w:bottom w:val="nil"/>
              <w:right w:val="nil"/>
            </w:tcBorders>
            <w:shd w:val="clear" w:color="auto" w:fill="auto"/>
            <w:noWrap/>
            <w:vAlign w:val="bottom"/>
            <w:hideMark/>
          </w:tcPr>
          <w:p w14:paraId="0318B9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6A339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1EE5D9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42.53463699</w:t>
            </w:r>
          </w:p>
        </w:tc>
        <w:tc>
          <w:tcPr>
            <w:tcW w:w="1587" w:type="dxa"/>
            <w:tcBorders>
              <w:top w:val="nil"/>
              <w:left w:val="nil"/>
              <w:bottom w:val="nil"/>
              <w:right w:val="nil"/>
            </w:tcBorders>
            <w:shd w:val="clear" w:color="auto" w:fill="auto"/>
            <w:noWrap/>
            <w:vAlign w:val="bottom"/>
            <w:hideMark/>
          </w:tcPr>
          <w:p w14:paraId="72CF83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-83.66695495</w:t>
            </w:r>
          </w:p>
        </w:tc>
        <w:tc>
          <w:tcPr>
            <w:tcW w:w="1418" w:type="dxa"/>
            <w:tcBorders>
              <w:top w:val="nil"/>
              <w:left w:val="nil"/>
              <w:bottom w:val="nil"/>
              <w:right w:val="nil"/>
            </w:tcBorders>
            <w:shd w:val="clear" w:color="auto" w:fill="auto"/>
            <w:noWrap/>
            <w:vAlign w:val="bottom"/>
            <w:hideMark/>
          </w:tcPr>
          <w:p w14:paraId="1DF65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5FEB143" w14:textId="77777777" w:rsidTr="00345532">
        <w:trPr>
          <w:trHeight w:val="290"/>
        </w:trPr>
        <w:tc>
          <w:tcPr>
            <w:tcW w:w="927" w:type="dxa"/>
            <w:tcBorders>
              <w:top w:val="nil"/>
              <w:left w:val="nil"/>
              <w:bottom w:val="nil"/>
              <w:right w:val="nil"/>
            </w:tcBorders>
            <w:shd w:val="clear" w:color="auto" w:fill="auto"/>
            <w:noWrap/>
            <w:vAlign w:val="bottom"/>
            <w:hideMark/>
          </w:tcPr>
          <w:p w14:paraId="21D5B6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14</w:t>
            </w:r>
          </w:p>
        </w:tc>
        <w:tc>
          <w:tcPr>
            <w:tcW w:w="1403" w:type="dxa"/>
            <w:tcBorders>
              <w:top w:val="nil"/>
              <w:left w:val="nil"/>
              <w:bottom w:val="nil"/>
              <w:right w:val="nil"/>
            </w:tcBorders>
            <w:shd w:val="clear" w:color="auto" w:fill="auto"/>
            <w:noWrap/>
            <w:vAlign w:val="bottom"/>
            <w:hideMark/>
          </w:tcPr>
          <w:p w14:paraId="1ECDCF4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KENUP2</w:t>
            </w:r>
          </w:p>
        </w:tc>
        <w:tc>
          <w:tcPr>
            <w:tcW w:w="1498" w:type="dxa"/>
            <w:tcBorders>
              <w:top w:val="nil"/>
              <w:left w:val="nil"/>
              <w:bottom w:val="nil"/>
              <w:right w:val="nil"/>
            </w:tcBorders>
            <w:shd w:val="clear" w:color="auto" w:fill="auto"/>
            <w:noWrap/>
            <w:vAlign w:val="bottom"/>
            <w:hideMark/>
          </w:tcPr>
          <w:p w14:paraId="5894EA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3F8BE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58AA990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42.53497995</w:t>
            </w:r>
          </w:p>
        </w:tc>
        <w:tc>
          <w:tcPr>
            <w:tcW w:w="1587" w:type="dxa"/>
            <w:tcBorders>
              <w:top w:val="nil"/>
              <w:left w:val="nil"/>
              <w:bottom w:val="nil"/>
              <w:right w:val="nil"/>
            </w:tcBorders>
            <w:shd w:val="clear" w:color="auto" w:fill="auto"/>
            <w:noWrap/>
            <w:vAlign w:val="bottom"/>
            <w:hideMark/>
          </w:tcPr>
          <w:p w14:paraId="23BE36D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-83.66657034</w:t>
            </w:r>
          </w:p>
        </w:tc>
        <w:tc>
          <w:tcPr>
            <w:tcW w:w="1418" w:type="dxa"/>
            <w:tcBorders>
              <w:top w:val="nil"/>
              <w:left w:val="nil"/>
              <w:bottom w:val="nil"/>
              <w:right w:val="nil"/>
            </w:tcBorders>
            <w:shd w:val="clear" w:color="auto" w:fill="auto"/>
            <w:noWrap/>
            <w:vAlign w:val="bottom"/>
            <w:hideMark/>
          </w:tcPr>
          <w:p w14:paraId="534B2C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4CD219A" w14:textId="77777777" w:rsidTr="00345532">
        <w:trPr>
          <w:trHeight w:val="290"/>
        </w:trPr>
        <w:tc>
          <w:tcPr>
            <w:tcW w:w="927" w:type="dxa"/>
            <w:tcBorders>
              <w:top w:val="nil"/>
              <w:left w:val="nil"/>
              <w:bottom w:val="nil"/>
              <w:right w:val="nil"/>
            </w:tcBorders>
            <w:shd w:val="clear" w:color="auto" w:fill="auto"/>
            <w:noWrap/>
            <w:vAlign w:val="bottom"/>
            <w:hideMark/>
          </w:tcPr>
          <w:p w14:paraId="16E30F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15</w:t>
            </w:r>
          </w:p>
        </w:tc>
        <w:tc>
          <w:tcPr>
            <w:tcW w:w="1403" w:type="dxa"/>
            <w:tcBorders>
              <w:top w:val="nil"/>
              <w:left w:val="nil"/>
              <w:bottom w:val="nil"/>
              <w:right w:val="nil"/>
            </w:tcBorders>
            <w:shd w:val="clear" w:color="auto" w:fill="auto"/>
            <w:noWrap/>
            <w:vAlign w:val="bottom"/>
            <w:hideMark/>
          </w:tcPr>
          <w:p w14:paraId="1FE35C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KENUP3</w:t>
            </w:r>
          </w:p>
        </w:tc>
        <w:tc>
          <w:tcPr>
            <w:tcW w:w="1498" w:type="dxa"/>
            <w:tcBorders>
              <w:top w:val="nil"/>
              <w:left w:val="nil"/>
              <w:bottom w:val="nil"/>
              <w:right w:val="nil"/>
            </w:tcBorders>
            <w:shd w:val="clear" w:color="auto" w:fill="auto"/>
            <w:noWrap/>
            <w:vAlign w:val="bottom"/>
            <w:hideMark/>
          </w:tcPr>
          <w:p w14:paraId="70710E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C4BB7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3FC2982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42.53429542</w:t>
            </w:r>
          </w:p>
        </w:tc>
        <w:tc>
          <w:tcPr>
            <w:tcW w:w="1587" w:type="dxa"/>
            <w:tcBorders>
              <w:top w:val="nil"/>
              <w:left w:val="nil"/>
              <w:bottom w:val="nil"/>
              <w:right w:val="nil"/>
            </w:tcBorders>
            <w:shd w:val="clear" w:color="auto" w:fill="auto"/>
            <w:noWrap/>
            <w:vAlign w:val="bottom"/>
            <w:hideMark/>
          </w:tcPr>
          <w:p w14:paraId="2752D71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-83.66721965</w:t>
            </w:r>
          </w:p>
        </w:tc>
        <w:tc>
          <w:tcPr>
            <w:tcW w:w="1418" w:type="dxa"/>
            <w:tcBorders>
              <w:top w:val="nil"/>
              <w:left w:val="nil"/>
              <w:bottom w:val="nil"/>
              <w:right w:val="nil"/>
            </w:tcBorders>
            <w:shd w:val="clear" w:color="auto" w:fill="auto"/>
            <w:noWrap/>
            <w:vAlign w:val="bottom"/>
            <w:hideMark/>
          </w:tcPr>
          <w:p w14:paraId="30129A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8145F7E" w14:textId="77777777" w:rsidTr="00345532">
        <w:trPr>
          <w:trHeight w:val="290"/>
        </w:trPr>
        <w:tc>
          <w:tcPr>
            <w:tcW w:w="927" w:type="dxa"/>
            <w:tcBorders>
              <w:top w:val="nil"/>
              <w:left w:val="nil"/>
              <w:bottom w:val="nil"/>
              <w:right w:val="nil"/>
            </w:tcBorders>
            <w:shd w:val="clear" w:color="auto" w:fill="auto"/>
            <w:noWrap/>
            <w:vAlign w:val="bottom"/>
            <w:hideMark/>
          </w:tcPr>
          <w:p w14:paraId="5C8EE5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16</w:t>
            </w:r>
          </w:p>
        </w:tc>
        <w:tc>
          <w:tcPr>
            <w:tcW w:w="1403" w:type="dxa"/>
            <w:tcBorders>
              <w:top w:val="nil"/>
              <w:left w:val="nil"/>
              <w:bottom w:val="nil"/>
              <w:right w:val="nil"/>
            </w:tcBorders>
            <w:shd w:val="clear" w:color="auto" w:fill="auto"/>
            <w:noWrap/>
            <w:vAlign w:val="bottom"/>
            <w:hideMark/>
          </w:tcPr>
          <w:p w14:paraId="710E7B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w:t>
            </w:r>
          </w:p>
        </w:tc>
        <w:tc>
          <w:tcPr>
            <w:tcW w:w="1498" w:type="dxa"/>
            <w:tcBorders>
              <w:top w:val="nil"/>
              <w:left w:val="nil"/>
              <w:bottom w:val="nil"/>
              <w:right w:val="nil"/>
            </w:tcBorders>
            <w:shd w:val="clear" w:color="auto" w:fill="auto"/>
            <w:noWrap/>
            <w:vAlign w:val="bottom"/>
            <w:hideMark/>
          </w:tcPr>
          <w:p w14:paraId="53A429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BCA8B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0462869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42.49941418</w:t>
            </w:r>
          </w:p>
        </w:tc>
        <w:tc>
          <w:tcPr>
            <w:tcW w:w="1587" w:type="dxa"/>
            <w:tcBorders>
              <w:top w:val="nil"/>
              <w:left w:val="nil"/>
              <w:bottom w:val="nil"/>
              <w:right w:val="nil"/>
            </w:tcBorders>
            <w:shd w:val="clear" w:color="auto" w:fill="auto"/>
            <w:noWrap/>
            <w:vAlign w:val="bottom"/>
            <w:hideMark/>
          </w:tcPr>
          <w:p w14:paraId="52D191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-83.7165664</w:t>
            </w:r>
          </w:p>
        </w:tc>
        <w:tc>
          <w:tcPr>
            <w:tcW w:w="1418" w:type="dxa"/>
            <w:tcBorders>
              <w:top w:val="nil"/>
              <w:left w:val="nil"/>
              <w:bottom w:val="nil"/>
              <w:right w:val="nil"/>
            </w:tcBorders>
            <w:shd w:val="clear" w:color="auto" w:fill="auto"/>
            <w:noWrap/>
            <w:vAlign w:val="bottom"/>
            <w:hideMark/>
          </w:tcPr>
          <w:p w14:paraId="4CC18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603CF6" w14:textId="77777777" w:rsidTr="00345532">
        <w:trPr>
          <w:trHeight w:val="290"/>
        </w:trPr>
        <w:tc>
          <w:tcPr>
            <w:tcW w:w="927" w:type="dxa"/>
            <w:tcBorders>
              <w:top w:val="nil"/>
              <w:left w:val="nil"/>
              <w:bottom w:val="nil"/>
              <w:right w:val="nil"/>
            </w:tcBorders>
            <w:shd w:val="clear" w:color="auto" w:fill="auto"/>
            <w:noWrap/>
            <w:vAlign w:val="bottom"/>
            <w:hideMark/>
          </w:tcPr>
          <w:p w14:paraId="00A03D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17</w:t>
            </w:r>
          </w:p>
        </w:tc>
        <w:tc>
          <w:tcPr>
            <w:tcW w:w="1403" w:type="dxa"/>
            <w:tcBorders>
              <w:top w:val="nil"/>
              <w:left w:val="nil"/>
              <w:bottom w:val="nil"/>
              <w:right w:val="nil"/>
            </w:tcBorders>
            <w:shd w:val="clear" w:color="auto" w:fill="auto"/>
            <w:noWrap/>
            <w:vAlign w:val="bottom"/>
            <w:hideMark/>
          </w:tcPr>
          <w:p w14:paraId="1E63C0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ILOPEN2</w:t>
            </w:r>
          </w:p>
        </w:tc>
        <w:tc>
          <w:tcPr>
            <w:tcW w:w="1498" w:type="dxa"/>
            <w:tcBorders>
              <w:top w:val="nil"/>
              <w:left w:val="nil"/>
              <w:bottom w:val="nil"/>
              <w:right w:val="nil"/>
            </w:tcBorders>
            <w:shd w:val="clear" w:color="auto" w:fill="auto"/>
            <w:noWrap/>
            <w:vAlign w:val="bottom"/>
            <w:hideMark/>
          </w:tcPr>
          <w:p w14:paraId="73E26A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02775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14C5359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42.50011316</w:t>
            </w:r>
          </w:p>
        </w:tc>
        <w:tc>
          <w:tcPr>
            <w:tcW w:w="1587" w:type="dxa"/>
            <w:tcBorders>
              <w:top w:val="nil"/>
              <w:left w:val="nil"/>
              <w:bottom w:val="nil"/>
              <w:right w:val="nil"/>
            </w:tcBorders>
            <w:shd w:val="clear" w:color="auto" w:fill="auto"/>
            <w:noWrap/>
            <w:vAlign w:val="bottom"/>
            <w:hideMark/>
          </w:tcPr>
          <w:p w14:paraId="6CA61AC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-83.71690408</w:t>
            </w:r>
          </w:p>
        </w:tc>
        <w:tc>
          <w:tcPr>
            <w:tcW w:w="1418" w:type="dxa"/>
            <w:tcBorders>
              <w:top w:val="nil"/>
              <w:left w:val="nil"/>
              <w:bottom w:val="nil"/>
              <w:right w:val="nil"/>
            </w:tcBorders>
            <w:shd w:val="clear" w:color="auto" w:fill="auto"/>
            <w:noWrap/>
            <w:vAlign w:val="bottom"/>
            <w:hideMark/>
          </w:tcPr>
          <w:p w14:paraId="3B5E29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3E92B38" w14:textId="77777777" w:rsidTr="00345532">
        <w:trPr>
          <w:trHeight w:val="290"/>
        </w:trPr>
        <w:tc>
          <w:tcPr>
            <w:tcW w:w="927" w:type="dxa"/>
            <w:tcBorders>
              <w:top w:val="nil"/>
              <w:left w:val="nil"/>
              <w:bottom w:val="nil"/>
              <w:right w:val="nil"/>
            </w:tcBorders>
            <w:shd w:val="clear" w:color="auto" w:fill="auto"/>
            <w:noWrap/>
            <w:vAlign w:val="bottom"/>
            <w:hideMark/>
          </w:tcPr>
          <w:p w14:paraId="550F674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18</w:t>
            </w:r>
          </w:p>
        </w:tc>
        <w:tc>
          <w:tcPr>
            <w:tcW w:w="1403" w:type="dxa"/>
            <w:tcBorders>
              <w:top w:val="nil"/>
              <w:left w:val="nil"/>
              <w:bottom w:val="nil"/>
              <w:right w:val="nil"/>
            </w:tcBorders>
            <w:shd w:val="clear" w:color="auto" w:fill="auto"/>
            <w:noWrap/>
            <w:vAlign w:val="bottom"/>
            <w:hideMark/>
          </w:tcPr>
          <w:p w14:paraId="4AF92A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ILOPEN3</w:t>
            </w:r>
          </w:p>
        </w:tc>
        <w:tc>
          <w:tcPr>
            <w:tcW w:w="1498" w:type="dxa"/>
            <w:tcBorders>
              <w:top w:val="nil"/>
              <w:left w:val="nil"/>
              <w:bottom w:val="nil"/>
              <w:right w:val="nil"/>
            </w:tcBorders>
            <w:shd w:val="clear" w:color="auto" w:fill="auto"/>
            <w:noWrap/>
            <w:vAlign w:val="bottom"/>
            <w:hideMark/>
          </w:tcPr>
          <w:p w14:paraId="53D369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07A58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208EF3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42.49984426</w:t>
            </w:r>
          </w:p>
        </w:tc>
        <w:tc>
          <w:tcPr>
            <w:tcW w:w="1587" w:type="dxa"/>
            <w:tcBorders>
              <w:top w:val="nil"/>
              <w:left w:val="nil"/>
              <w:bottom w:val="nil"/>
              <w:right w:val="nil"/>
            </w:tcBorders>
            <w:shd w:val="clear" w:color="auto" w:fill="auto"/>
            <w:noWrap/>
            <w:vAlign w:val="bottom"/>
            <w:hideMark/>
          </w:tcPr>
          <w:p w14:paraId="2719DD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-83.71729405</w:t>
            </w:r>
          </w:p>
        </w:tc>
        <w:tc>
          <w:tcPr>
            <w:tcW w:w="1418" w:type="dxa"/>
            <w:tcBorders>
              <w:top w:val="nil"/>
              <w:left w:val="nil"/>
              <w:bottom w:val="nil"/>
              <w:right w:val="nil"/>
            </w:tcBorders>
            <w:shd w:val="clear" w:color="auto" w:fill="auto"/>
            <w:noWrap/>
            <w:vAlign w:val="bottom"/>
            <w:hideMark/>
          </w:tcPr>
          <w:p w14:paraId="2644AE8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75A1B67" w14:textId="77777777" w:rsidTr="00345532">
        <w:trPr>
          <w:trHeight w:val="290"/>
        </w:trPr>
        <w:tc>
          <w:tcPr>
            <w:tcW w:w="927" w:type="dxa"/>
            <w:tcBorders>
              <w:top w:val="nil"/>
              <w:left w:val="nil"/>
              <w:bottom w:val="nil"/>
              <w:right w:val="nil"/>
            </w:tcBorders>
            <w:shd w:val="clear" w:color="auto" w:fill="auto"/>
            <w:noWrap/>
            <w:vAlign w:val="bottom"/>
            <w:hideMark/>
          </w:tcPr>
          <w:p w14:paraId="132BCE9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19</w:t>
            </w:r>
          </w:p>
        </w:tc>
        <w:tc>
          <w:tcPr>
            <w:tcW w:w="1403" w:type="dxa"/>
            <w:tcBorders>
              <w:top w:val="nil"/>
              <w:left w:val="nil"/>
              <w:bottom w:val="nil"/>
              <w:right w:val="nil"/>
            </w:tcBorders>
            <w:shd w:val="clear" w:color="auto" w:fill="auto"/>
            <w:noWrap/>
            <w:vAlign w:val="bottom"/>
            <w:hideMark/>
          </w:tcPr>
          <w:p w14:paraId="12A0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36FF41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9712D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05FDBE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42.53784433</w:t>
            </w:r>
          </w:p>
        </w:tc>
        <w:tc>
          <w:tcPr>
            <w:tcW w:w="1587" w:type="dxa"/>
            <w:tcBorders>
              <w:top w:val="nil"/>
              <w:left w:val="nil"/>
              <w:bottom w:val="nil"/>
              <w:right w:val="nil"/>
            </w:tcBorders>
            <w:shd w:val="clear" w:color="auto" w:fill="auto"/>
            <w:noWrap/>
            <w:vAlign w:val="bottom"/>
            <w:hideMark/>
          </w:tcPr>
          <w:p w14:paraId="727346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-83.66665362</w:t>
            </w:r>
          </w:p>
        </w:tc>
        <w:tc>
          <w:tcPr>
            <w:tcW w:w="1418" w:type="dxa"/>
            <w:tcBorders>
              <w:top w:val="nil"/>
              <w:left w:val="nil"/>
              <w:bottom w:val="nil"/>
              <w:right w:val="nil"/>
            </w:tcBorders>
            <w:shd w:val="clear" w:color="auto" w:fill="auto"/>
            <w:noWrap/>
            <w:vAlign w:val="bottom"/>
            <w:hideMark/>
          </w:tcPr>
          <w:p w14:paraId="4B6E73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F16730" w14:textId="77777777" w:rsidTr="00345532">
        <w:trPr>
          <w:trHeight w:val="290"/>
        </w:trPr>
        <w:tc>
          <w:tcPr>
            <w:tcW w:w="927" w:type="dxa"/>
            <w:tcBorders>
              <w:top w:val="nil"/>
              <w:left w:val="nil"/>
              <w:bottom w:val="nil"/>
              <w:right w:val="nil"/>
            </w:tcBorders>
            <w:shd w:val="clear" w:color="auto" w:fill="auto"/>
            <w:noWrap/>
            <w:vAlign w:val="bottom"/>
            <w:hideMark/>
          </w:tcPr>
          <w:p w14:paraId="06DA3C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20</w:t>
            </w:r>
          </w:p>
        </w:tc>
        <w:tc>
          <w:tcPr>
            <w:tcW w:w="1403" w:type="dxa"/>
            <w:tcBorders>
              <w:top w:val="nil"/>
              <w:left w:val="nil"/>
              <w:bottom w:val="nil"/>
              <w:right w:val="nil"/>
            </w:tcBorders>
            <w:shd w:val="clear" w:color="auto" w:fill="auto"/>
            <w:noWrap/>
            <w:vAlign w:val="bottom"/>
            <w:hideMark/>
          </w:tcPr>
          <w:p w14:paraId="7D424F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KENDRY3A</w:t>
            </w:r>
          </w:p>
        </w:tc>
        <w:tc>
          <w:tcPr>
            <w:tcW w:w="1498" w:type="dxa"/>
            <w:tcBorders>
              <w:top w:val="nil"/>
              <w:left w:val="nil"/>
              <w:bottom w:val="nil"/>
              <w:right w:val="nil"/>
            </w:tcBorders>
            <w:shd w:val="clear" w:color="auto" w:fill="auto"/>
            <w:noWrap/>
            <w:vAlign w:val="bottom"/>
            <w:hideMark/>
          </w:tcPr>
          <w:p w14:paraId="73F87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D935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857A4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42.53794168</w:t>
            </w:r>
          </w:p>
        </w:tc>
        <w:tc>
          <w:tcPr>
            <w:tcW w:w="1587" w:type="dxa"/>
            <w:tcBorders>
              <w:top w:val="nil"/>
              <w:left w:val="nil"/>
              <w:bottom w:val="nil"/>
              <w:right w:val="nil"/>
            </w:tcBorders>
            <w:shd w:val="clear" w:color="auto" w:fill="auto"/>
            <w:noWrap/>
            <w:vAlign w:val="bottom"/>
            <w:hideMark/>
          </w:tcPr>
          <w:p w14:paraId="154AF22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-83.66596685</w:t>
            </w:r>
          </w:p>
        </w:tc>
        <w:tc>
          <w:tcPr>
            <w:tcW w:w="1418" w:type="dxa"/>
            <w:tcBorders>
              <w:top w:val="nil"/>
              <w:left w:val="nil"/>
              <w:bottom w:val="nil"/>
              <w:right w:val="nil"/>
            </w:tcBorders>
            <w:shd w:val="clear" w:color="auto" w:fill="auto"/>
            <w:noWrap/>
            <w:vAlign w:val="bottom"/>
            <w:hideMark/>
          </w:tcPr>
          <w:p w14:paraId="7738FA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83B1B1" w14:textId="77777777" w:rsidTr="00345532">
        <w:trPr>
          <w:trHeight w:val="290"/>
        </w:trPr>
        <w:tc>
          <w:tcPr>
            <w:tcW w:w="927" w:type="dxa"/>
            <w:tcBorders>
              <w:top w:val="nil"/>
              <w:left w:val="nil"/>
              <w:bottom w:val="nil"/>
              <w:right w:val="nil"/>
            </w:tcBorders>
            <w:shd w:val="clear" w:color="auto" w:fill="auto"/>
            <w:noWrap/>
            <w:vAlign w:val="bottom"/>
            <w:hideMark/>
          </w:tcPr>
          <w:p w14:paraId="4B1086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21</w:t>
            </w:r>
          </w:p>
        </w:tc>
        <w:tc>
          <w:tcPr>
            <w:tcW w:w="1403" w:type="dxa"/>
            <w:tcBorders>
              <w:top w:val="nil"/>
              <w:left w:val="nil"/>
              <w:bottom w:val="nil"/>
              <w:right w:val="nil"/>
            </w:tcBorders>
            <w:shd w:val="clear" w:color="auto" w:fill="auto"/>
            <w:noWrap/>
            <w:vAlign w:val="bottom"/>
            <w:hideMark/>
          </w:tcPr>
          <w:p w14:paraId="540337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KENDRY3B</w:t>
            </w:r>
          </w:p>
        </w:tc>
        <w:tc>
          <w:tcPr>
            <w:tcW w:w="1498" w:type="dxa"/>
            <w:tcBorders>
              <w:top w:val="nil"/>
              <w:left w:val="nil"/>
              <w:bottom w:val="nil"/>
              <w:right w:val="nil"/>
            </w:tcBorders>
            <w:shd w:val="clear" w:color="auto" w:fill="auto"/>
            <w:noWrap/>
            <w:vAlign w:val="bottom"/>
            <w:hideMark/>
          </w:tcPr>
          <w:p w14:paraId="1A762E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2CFAE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47127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42.53727952</w:t>
            </w:r>
          </w:p>
        </w:tc>
        <w:tc>
          <w:tcPr>
            <w:tcW w:w="1587" w:type="dxa"/>
            <w:tcBorders>
              <w:top w:val="nil"/>
              <w:left w:val="nil"/>
              <w:bottom w:val="nil"/>
              <w:right w:val="nil"/>
            </w:tcBorders>
            <w:shd w:val="clear" w:color="auto" w:fill="auto"/>
            <w:noWrap/>
            <w:vAlign w:val="bottom"/>
            <w:hideMark/>
          </w:tcPr>
          <w:p w14:paraId="74000C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-83.66639485</w:t>
            </w:r>
          </w:p>
        </w:tc>
        <w:tc>
          <w:tcPr>
            <w:tcW w:w="1418" w:type="dxa"/>
            <w:tcBorders>
              <w:top w:val="nil"/>
              <w:left w:val="nil"/>
              <w:bottom w:val="nil"/>
              <w:right w:val="nil"/>
            </w:tcBorders>
            <w:shd w:val="clear" w:color="auto" w:fill="auto"/>
            <w:noWrap/>
            <w:vAlign w:val="bottom"/>
            <w:hideMark/>
          </w:tcPr>
          <w:p w14:paraId="40ED66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62B4F37" w14:textId="77777777" w:rsidTr="00345532">
        <w:trPr>
          <w:trHeight w:val="290"/>
        </w:trPr>
        <w:tc>
          <w:tcPr>
            <w:tcW w:w="927" w:type="dxa"/>
            <w:tcBorders>
              <w:top w:val="nil"/>
              <w:left w:val="nil"/>
              <w:bottom w:val="nil"/>
              <w:right w:val="nil"/>
            </w:tcBorders>
            <w:shd w:val="clear" w:color="auto" w:fill="auto"/>
            <w:noWrap/>
            <w:vAlign w:val="bottom"/>
            <w:hideMark/>
          </w:tcPr>
          <w:p w14:paraId="4D44D34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22</w:t>
            </w:r>
          </w:p>
        </w:tc>
        <w:tc>
          <w:tcPr>
            <w:tcW w:w="1403" w:type="dxa"/>
            <w:tcBorders>
              <w:top w:val="nil"/>
              <w:left w:val="nil"/>
              <w:bottom w:val="nil"/>
              <w:right w:val="nil"/>
            </w:tcBorders>
            <w:shd w:val="clear" w:color="auto" w:fill="auto"/>
            <w:noWrap/>
            <w:vAlign w:val="bottom"/>
            <w:hideMark/>
          </w:tcPr>
          <w:p w14:paraId="646A2D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w:t>
            </w:r>
          </w:p>
        </w:tc>
        <w:tc>
          <w:tcPr>
            <w:tcW w:w="1498" w:type="dxa"/>
            <w:tcBorders>
              <w:top w:val="nil"/>
              <w:left w:val="nil"/>
              <w:bottom w:val="nil"/>
              <w:right w:val="nil"/>
            </w:tcBorders>
            <w:shd w:val="clear" w:color="auto" w:fill="auto"/>
            <w:noWrap/>
            <w:vAlign w:val="bottom"/>
            <w:hideMark/>
          </w:tcPr>
          <w:p w14:paraId="58709C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330348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B5B5B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42.49971912</w:t>
            </w:r>
          </w:p>
        </w:tc>
        <w:tc>
          <w:tcPr>
            <w:tcW w:w="1587" w:type="dxa"/>
            <w:tcBorders>
              <w:top w:val="nil"/>
              <w:left w:val="nil"/>
              <w:bottom w:val="nil"/>
              <w:right w:val="nil"/>
            </w:tcBorders>
            <w:shd w:val="clear" w:color="auto" w:fill="auto"/>
            <w:noWrap/>
            <w:vAlign w:val="bottom"/>
            <w:hideMark/>
          </w:tcPr>
          <w:p w14:paraId="1AE1B6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-83.71630958</w:t>
            </w:r>
          </w:p>
        </w:tc>
        <w:tc>
          <w:tcPr>
            <w:tcW w:w="1418" w:type="dxa"/>
            <w:tcBorders>
              <w:top w:val="nil"/>
              <w:left w:val="nil"/>
              <w:bottom w:val="nil"/>
              <w:right w:val="nil"/>
            </w:tcBorders>
            <w:shd w:val="clear" w:color="auto" w:fill="auto"/>
            <w:noWrap/>
            <w:vAlign w:val="bottom"/>
            <w:hideMark/>
          </w:tcPr>
          <w:p w14:paraId="602B3F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0027D3E" w14:textId="77777777" w:rsidTr="00345532">
        <w:trPr>
          <w:trHeight w:val="290"/>
        </w:trPr>
        <w:tc>
          <w:tcPr>
            <w:tcW w:w="927" w:type="dxa"/>
            <w:tcBorders>
              <w:top w:val="nil"/>
              <w:left w:val="nil"/>
              <w:bottom w:val="nil"/>
              <w:right w:val="nil"/>
            </w:tcBorders>
            <w:shd w:val="clear" w:color="auto" w:fill="auto"/>
            <w:noWrap/>
            <w:vAlign w:val="bottom"/>
            <w:hideMark/>
          </w:tcPr>
          <w:p w14:paraId="768AEF2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23</w:t>
            </w:r>
          </w:p>
        </w:tc>
        <w:tc>
          <w:tcPr>
            <w:tcW w:w="1403" w:type="dxa"/>
            <w:tcBorders>
              <w:top w:val="nil"/>
              <w:left w:val="nil"/>
              <w:bottom w:val="nil"/>
              <w:right w:val="nil"/>
            </w:tcBorders>
            <w:shd w:val="clear" w:color="auto" w:fill="auto"/>
            <w:noWrap/>
            <w:vAlign w:val="bottom"/>
            <w:hideMark/>
          </w:tcPr>
          <w:p w14:paraId="4B05CD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ILLOW2</w:t>
            </w:r>
          </w:p>
        </w:tc>
        <w:tc>
          <w:tcPr>
            <w:tcW w:w="1498" w:type="dxa"/>
            <w:tcBorders>
              <w:top w:val="nil"/>
              <w:left w:val="nil"/>
              <w:bottom w:val="nil"/>
              <w:right w:val="nil"/>
            </w:tcBorders>
            <w:shd w:val="clear" w:color="auto" w:fill="auto"/>
            <w:noWrap/>
            <w:vAlign w:val="bottom"/>
            <w:hideMark/>
          </w:tcPr>
          <w:p w14:paraId="389F72C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8041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2F7CD1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42.50085549</w:t>
            </w:r>
          </w:p>
        </w:tc>
        <w:tc>
          <w:tcPr>
            <w:tcW w:w="1587" w:type="dxa"/>
            <w:tcBorders>
              <w:top w:val="nil"/>
              <w:left w:val="nil"/>
              <w:bottom w:val="nil"/>
              <w:right w:val="nil"/>
            </w:tcBorders>
            <w:shd w:val="clear" w:color="auto" w:fill="auto"/>
            <w:noWrap/>
            <w:vAlign w:val="bottom"/>
            <w:hideMark/>
          </w:tcPr>
          <w:p w14:paraId="629103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-83.7166848</w:t>
            </w:r>
          </w:p>
        </w:tc>
        <w:tc>
          <w:tcPr>
            <w:tcW w:w="1418" w:type="dxa"/>
            <w:tcBorders>
              <w:top w:val="nil"/>
              <w:left w:val="nil"/>
              <w:bottom w:val="nil"/>
              <w:right w:val="nil"/>
            </w:tcBorders>
            <w:shd w:val="clear" w:color="auto" w:fill="auto"/>
            <w:noWrap/>
            <w:vAlign w:val="bottom"/>
            <w:hideMark/>
          </w:tcPr>
          <w:p w14:paraId="703659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5EA971" w14:textId="77777777" w:rsidTr="00345532">
        <w:trPr>
          <w:trHeight w:val="290"/>
        </w:trPr>
        <w:tc>
          <w:tcPr>
            <w:tcW w:w="927" w:type="dxa"/>
            <w:tcBorders>
              <w:top w:val="nil"/>
              <w:left w:val="nil"/>
              <w:bottom w:val="nil"/>
              <w:right w:val="nil"/>
            </w:tcBorders>
            <w:shd w:val="clear" w:color="auto" w:fill="auto"/>
            <w:noWrap/>
            <w:vAlign w:val="bottom"/>
            <w:hideMark/>
          </w:tcPr>
          <w:p w14:paraId="2A8B9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24</w:t>
            </w:r>
          </w:p>
        </w:tc>
        <w:tc>
          <w:tcPr>
            <w:tcW w:w="1403" w:type="dxa"/>
            <w:tcBorders>
              <w:top w:val="nil"/>
              <w:left w:val="nil"/>
              <w:bottom w:val="nil"/>
              <w:right w:val="nil"/>
            </w:tcBorders>
            <w:shd w:val="clear" w:color="auto" w:fill="auto"/>
            <w:noWrap/>
            <w:vAlign w:val="bottom"/>
            <w:hideMark/>
          </w:tcPr>
          <w:p w14:paraId="4955DC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ILLOW3</w:t>
            </w:r>
          </w:p>
        </w:tc>
        <w:tc>
          <w:tcPr>
            <w:tcW w:w="1498" w:type="dxa"/>
            <w:tcBorders>
              <w:top w:val="nil"/>
              <w:left w:val="nil"/>
              <w:bottom w:val="nil"/>
              <w:right w:val="nil"/>
            </w:tcBorders>
            <w:shd w:val="clear" w:color="auto" w:fill="auto"/>
            <w:noWrap/>
            <w:vAlign w:val="bottom"/>
            <w:hideMark/>
          </w:tcPr>
          <w:p w14:paraId="7DFA0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C6DBF5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952A0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42.49794685</w:t>
            </w:r>
          </w:p>
        </w:tc>
        <w:tc>
          <w:tcPr>
            <w:tcW w:w="1587" w:type="dxa"/>
            <w:tcBorders>
              <w:top w:val="nil"/>
              <w:left w:val="nil"/>
              <w:bottom w:val="nil"/>
              <w:right w:val="nil"/>
            </w:tcBorders>
            <w:shd w:val="clear" w:color="auto" w:fill="auto"/>
            <w:noWrap/>
            <w:vAlign w:val="bottom"/>
            <w:hideMark/>
          </w:tcPr>
          <w:p w14:paraId="11E479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-83.71775494</w:t>
            </w:r>
          </w:p>
        </w:tc>
        <w:tc>
          <w:tcPr>
            <w:tcW w:w="1418" w:type="dxa"/>
            <w:tcBorders>
              <w:top w:val="nil"/>
              <w:left w:val="nil"/>
              <w:bottom w:val="nil"/>
              <w:right w:val="nil"/>
            </w:tcBorders>
            <w:shd w:val="clear" w:color="auto" w:fill="auto"/>
            <w:noWrap/>
            <w:vAlign w:val="bottom"/>
            <w:hideMark/>
          </w:tcPr>
          <w:p w14:paraId="051E16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278080" w14:textId="77777777" w:rsidTr="00345532">
        <w:trPr>
          <w:trHeight w:val="290"/>
        </w:trPr>
        <w:tc>
          <w:tcPr>
            <w:tcW w:w="927" w:type="dxa"/>
            <w:tcBorders>
              <w:top w:val="nil"/>
              <w:left w:val="nil"/>
              <w:bottom w:val="nil"/>
              <w:right w:val="nil"/>
            </w:tcBorders>
            <w:shd w:val="clear" w:color="auto" w:fill="auto"/>
            <w:noWrap/>
            <w:vAlign w:val="bottom"/>
            <w:hideMark/>
          </w:tcPr>
          <w:p w14:paraId="4097398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25</w:t>
            </w:r>
          </w:p>
        </w:tc>
        <w:tc>
          <w:tcPr>
            <w:tcW w:w="1403" w:type="dxa"/>
            <w:tcBorders>
              <w:top w:val="nil"/>
              <w:left w:val="nil"/>
              <w:bottom w:val="nil"/>
              <w:right w:val="nil"/>
            </w:tcBorders>
            <w:shd w:val="clear" w:color="auto" w:fill="auto"/>
            <w:noWrap/>
            <w:vAlign w:val="bottom"/>
            <w:hideMark/>
          </w:tcPr>
          <w:p w14:paraId="0485E1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w:t>
            </w:r>
          </w:p>
        </w:tc>
        <w:tc>
          <w:tcPr>
            <w:tcW w:w="1498" w:type="dxa"/>
            <w:tcBorders>
              <w:top w:val="nil"/>
              <w:left w:val="nil"/>
              <w:bottom w:val="nil"/>
              <w:right w:val="nil"/>
            </w:tcBorders>
            <w:shd w:val="clear" w:color="auto" w:fill="auto"/>
            <w:noWrap/>
            <w:vAlign w:val="bottom"/>
            <w:hideMark/>
          </w:tcPr>
          <w:p w14:paraId="1F2CC5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3A8A4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47B288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42.5759159</w:t>
            </w:r>
          </w:p>
        </w:tc>
        <w:tc>
          <w:tcPr>
            <w:tcW w:w="1587" w:type="dxa"/>
            <w:tcBorders>
              <w:top w:val="nil"/>
              <w:left w:val="nil"/>
              <w:bottom w:val="nil"/>
              <w:right w:val="nil"/>
            </w:tcBorders>
            <w:shd w:val="clear" w:color="auto" w:fill="auto"/>
            <w:noWrap/>
            <w:vAlign w:val="bottom"/>
            <w:hideMark/>
          </w:tcPr>
          <w:p w14:paraId="272912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-83.52099242</w:t>
            </w:r>
          </w:p>
        </w:tc>
        <w:tc>
          <w:tcPr>
            <w:tcW w:w="1418" w:type="dxa"/>
            <w:tcBorders>
              <w:top w:val="nil"/>
              <w:left w:val="nil"/>
              <w:bottom w:val="nil"/>
              <w:right w:val="nil"/>
            </w:tcBorders>
            <w:shd w:val="clear" w:color="auto" w:fill="auto"/>
            <w:noWrap/>
            <w:vAlign w:val="bottom"/>
            <w:hideMark/>
          </w:tcPr>
          <w:p w14:paraId="6DB0A1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A618F5D" w14:textId="77777777" w:rsidTr="00345532">
        <w:trPr>
          <w:trHeight w:val="290"/>
        </w:trPr>
        <w:tc>
          <w:tcPr>
            <w:tcW w:w="927" w:type="dxa"/>
            <w:tcBorders>
              <w:top w:val="nil"/>
              <w:left w:val="nil"/>
              <w:bottom w:val="nil"/>
              <w:right w:val="nil"/>
            </w:tcBorders>
            <w:shd w:val="clear" w:color="auto" w:fill="auto"/>
            <w:noWrap/>
            <w:vAlign w:val="bottom"/>
            <w:hideMark/>
          </w:tcPr>
          <w:p w14:paraId="02797D6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26</w:t>
            </w:r>
          </w:p>
        </w:tc>
        <w:tc>
          <w:tcPr>
            <w:tcW w:w="1403" w:type="dxa"/>
            <w:tcBorders>
              <w:top w:val="nil"/>
              <w:left w:val="nil"/>
              <w:bottom w:val="nil"/>
              <w:right w:val="nil"/>
            </w:tcBorders>
            <w:shd w:val="clear" w:color="auto" w:fill="auto"/>
            <w:noWrap/>
            <w:vAlign w:val="bottom"/>
            <w:hideMark/>
          </w:tcPr>
          <w:p w14:paraId="09CC9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PLINT2</w:t>
            </w:r>
          </w:p>
        </w:tc>
        <w:tc>
          <w:tcPr>
            <w:tcW w:w="1498" w:type="dxa"/>
            <w:tcBorders>
              <w:top w:val="nil"/>
              <w:left w:val="nil"/>
              <w:bottom w:val="nil"/>
              <w:right w:val="nil"/>
            </w:tcBorders>
            <w:shd w:val="clear" w:color="auto" w:fill="auto"/>
            <w:noWrap/>
            <w:vAlign w:val="bottom"/>
            <w:hideMark/>
          </w:tcPr>
          <w:p w14:paraId="08A97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74036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257EE7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42.57601569</w:t>
            </w:r>
          </w:p>
        </w:tc>
        <w:tc>
          <w:tcPr>
            <w:tcW w:w="1587" w:type="dxa"/>
            <w:tcBorders>
              <w:top w:val="nil"/>
              <w:left w:val="nil"/>
              <w:bottom w:val="nil"/>
              <w:right w:val="nil"/>
            </w:tcBorders>
            <w:shd w:val="clear" w:color="auto" w:fill="auto"/>
            <w:noWrap/>
            <w:vAlign w:val="bottom"/>
            <w:hideMark/>
          </w:tcPr>
          <w:p w14:paraId="1077186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-83.52054316</w:t>
            </w:r>
          </w:p>
        </w:tc>
        <w:tc>
          <w:tcPr>
            <w:tcW w:w="1418" w:type="dxa"/>
            <w:tcBorders>
              <w:top w:val="nil"/>
              <w:left w:val="nil"/>
              <w:bottom w:val="nil"/>
              <w:right w:val="nil"/>
            </w:tcBorders>
            <w:shd w:val="clear" w:color="auto" w:fill="auto"/>
            <w:noWrap/>
            <w:vAlign w:val="bottom"/>
            <w:hideMark/>
          </w:tcPr>
          <w:p w14:paraId="43F072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F0F815" w14:textId="77777777" w:rsidTr="00345532">
        <w:trPr>
          <w:trHeight w:val="290"/>
        </w:trPr>
        <w:tc>
          <w:tcPr>
            <w:tcW w:w="927" w:type="dxa"/>
            <w:tcBorders>
              <w:top w:val="nil"/>
              <w:left w:val="nil"/>
              <w:bottom w:val="nil"/>
              <w:right w:val="nil"/>
            </w:tcBorders>
            <w:shd w:val="clear" w:color="auto" w:fill="auto"/>
            <w:noWrap/>
            <w:vAlign w:val="bottom"/>
            <w:hideMark/>
          </w:tcPr>
          <w:p w14:paraId="0BC5D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27</w:t>
            </w:r>
          </w:p>
        </w:tc>
        <w:tc>
          <w:tcPr>
            <w:tcW w:w="1403" w:type="dxa"/>
            <w:tcBorders>
              <w:top w:val="nil"/>
              <w:left w:val="nil"/>
              <w:bottom w:val="nil"/>
              <w:right w:val="nil"/>
            </w:tcBorders>
            <w:shd w:val="clear" w:color="auto" w:fill="auto"/>
            <w:noWrap/>
            <w:vAlign w:val="bottom"/>
            <w:hideMark/>
          </w:tcPr>
          <w:p w14:paraId="405FE4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PLINT3</w:t>
            </w:r>
          </w:p>
        </w:tc>
        <w:tc>
          <w:tcPr>
            <w:tcW w:w="1498" w:type="dxa"/>
            <w:tcBorders>
              <w:top w:val="nil"/>
              <w:left w:val="nil"/>
              <w:bottom w:val="nil"/>
              <w:right w:val="nil"/>
            </w:tcBorders>
            <w:shd w:val="clear" w:color="auto" w:fill="auto"/>
            <w:noWrap/>
            <w:vAlign w:val="bottom"/>
            <w:hideMark/>
          </w:tcPr>
          <w:p w14:paraId="39C01AA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CAA5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0E4481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42.57637225</w:t>
            </w:r>
          </w:p>
        </w:tc>
        <w:tc>
          <w:tcPr>
            <w:tcW w:w="1587" w:type="dxa"/>
            <w:tcBorders>
              <w:top w:val="nil"/>
              <w:left w:val="nil"/>
              <w:bottom w:val="nil"/>
              <w:right w:val="nil"/>
            </w:tcBorders>
            <w:shd w:val="clear" w:color="auto" w:fill="auto"/>
            <w:noWrap/>
            <w:vAlign w:val="bottom"/>
            <w:hideMark/>
          </w:tcPr>
          <w:p w14:paraId="751A7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-83.52026922</w:t>
            </w:r>
          </w:p>
        </w:tc>
        <w:tc>
          <w:tcPr>
            <w:tcW w:w="1418" w:type="dxa"/>
            <w:tcBorders>
              <w:top w:val="nil"/>
              <w:left w:val="nil"/>
              <w:bottom w:val="nil"/>
              <w:right w:val="nil"/>
            </w:tcBorders>
            <w:shd w:val="clear" w:color="auto" w:fill="auto"/>
            <w:noWrap/>
            <w:vAlign w:val="bottom"/>
            <w:hideMark/>
          </w:tcPr>
          <w:p w14:paraId="1356F4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8A4F837" w14:textId="77777777" w:rsidTr="00345532">
        <w:trPr>
          <w:trHeight w:val="290"/>
        </w:trPr>
        <w:tc>
          <w:tcPr>
            <w:tcW w:w="927" w:type="dxa"/>
            <w:tcBorders>
              <w:top w:val="nil"/>
              <w:left w:val="nil"/>
              <w:bottom w:val="nil"/>
              <w:right w:val="nil"/>
            </w:tcBorders>
            <w:shd w:val="clear" w:color="auto" w:fill="auto"/>
            <w:noWrap/>
            <w:vAlign w:val="bottom"/>
            <w:hideMark/>
          </w:tcPr>
          <w:p w14:paraId="7C69E0D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28</w:t>
            </w:r>
          </w:p>
        </w:tc>
        <w:tc>
          <w:tcPr>
            <w:tcW w:w="1403" w:type="dxa"/>
            <w:tcBorders>
              <w:top w:val="nil"/>
              <w:left w:val="nil"/>
              <w:bottom w:val="nil"/>
              <w:right w:val="nil"/>
            </w:tcBorders>
            <w:shd w:val="clear" w:color="auto" w:fill="auto"/>
            <w:noWrap/>
            <w:vAlign w:val="bottom"/>
            <w:hideMark/>
          </w:tcPr>
          <w:p w14:paraId="04E3A6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w:t>
            </w:r>
          </w:p>
        </w:tc>
        <w:tc>
          <w:tcPr>
            <w:tcW w:w="1498" w:type="dxa"/>
            <w:tcBorders>
              <w:top w:val="nil"/>
              <w:left w:val="nil"/>
              <w:bottom w:val="nil"/>
              <w:right w:val="nil"/>
            </w:tcBorders>
            <w:shd w:val="clear" w:color="auto" w:fill="auto"/>
            <w:noWrap/>
            <w:vAlign w:val="bottom"/>
            <w:hideMark/>
          </w:tcPr>
          <w:p w14:paraId="2C7907E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3A2FED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5BA3DD8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42.64473456</w:t>
            </w:r>
          </w:p>
        </w:tc>
        <w:tc>
          <w:tcPr>
            <w:tcW w:w="1587" w:type="dxa"/>
            <w:tcBorders>
              <w:top w:val="nil"/>
              <w:left w:val="nil"/>
              <w:bottom w:val="nil"/>
              <w:right w:val="nil"/>
            </w:tcBorders>
            <w:shd w:val="clear" w:color="auto" w:fill="auto"/>
            <w:noWrap/>
            <w:vAlign w:val="bottom"/>
            <w:hideMark/>
          </w:tcPr>
          <w:p w14:paraId="387798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-83.56669535</w:t>
            </w:r>
          </w:p>
        </w:tc>
        <w:tc>
          <w:tcPr>
            <w:tcW w:w="1418" w:type="dxa"/>
            <w:tcBorders>
              <w:top w:val="nil"/>
              <w:left w:val="nil"/>
              <w:bottom w:val="nil"/>
              <w:right w:val="nil"/>
            </w:tcBorders>
            <w:shd w:val="clear" w:color="auto" w:fill="auto"/>
            <w:noWrap/>
            <w:vAlign w:val="bottom"/>
            <w:hideMark/>
          </w:tcPr>
          <w:p w14:paraId="5F2279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F239881" w14:textId="77777777" w:rsidTr="00345532">
        <w:trPr>
          <w:trHeight w:val="290"/>
        </w:trPr>
        <w:tc>
          <w:tcPr>
            <w:tcW w:w="927" w:type="dxa"/>
            <w:tcBorders>
              <w:top w:val="nil"/>
              <w:left w:val="nil"/>
              <w:bottom w:val="nil"/>
              <w:right w:val="nil"/>
            </w:tcBorders>
            <w:shd w:val="clear" w:color="auto" w:fill="auto"/>
            <w:noWrap/>
            <w:vAlign w:val="bottom"/>
            <w:hideMark/>
          </w:tcPr>
          <w:p w14:paraId="7BD3246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29</w:t>
            </w:r>
          </w:p>
        </w:tc>
        <w:tc>
          <w:tcPr>
            <w:tcW w:w="1403" w:type="dxa"/>
            <w:tcBorders>
              <w:top w:val="nil"/>
              <w:left w:val="nil"/>
              <w:bottom w:val="nil"/>
              <w:right w:val="nil"/>
            </w:tcBorders>
            <w:shd w:val="clear" w:color="auto" w:fill="auto"/>
            <w:noWrap/>
            <w:vAlign w:val="bottom"/>
            <w:hideMark/>
          </w:tcPr>
          <w:p w14:paraId="6E2970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HLMAT2</w:t>
            </w:r>
          </w:p>
        </w:tc>
        <w:tc>
          <w:tcPr>
            <w:tcW w:w="1498" w:type="dxa"/>
            <w:tcBorders>
              <w:top w:val="nil"/>
              <w:left w:val="nil"/>
              <w:bottom w:val="nil"/>
              <w:right w:val="nil"/>
            </w:tcBorders>
            <w:shd w:val="clear" w:color="auto" w:fill="auto"/>
            <w:noWrap/>
            <w:vAlign w:val="bottom"/>
            <w:hideMark/>
          </w:tcPr>
          <w:p w14:paraId="46D243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B755B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304BA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42.64590976</w:t>
            </w:r>
          </w:p>
        </w:tc>
        <w:tc>
          <w:tcPr>
            <w:tcW w:w="1587" w:type="dxa"/>
            <w:tcBorders>
              <w:top w:val="nil"/>
              <w:left w:val="nil"/>
              <w:bottom w:val="nil"/>
              <w:right w:val="nil"/>
            </w:tcBorders>
            <w:shd w:val="clear" w:color="auto" w:fill="auto"/>
            <w:noWrap/>
            <w:vAlign w:val="bottom"/>
            <w:hideMark/>
          </w:tcPr>
          <w:p w14:paraId="61E0C2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-83.56680506</w:t>
            </w:r>
          </w:p>
        </w:tc>
        <w:tc>
          <w:tcPr>
            <w:tcW w:w="1418" w:type="dxa"/>
            <w:tcBorders>
              <w:top w:val="nil"/>
              <w:left w:val="nil"/>
              <w:bottom w:val="nil"/>
              <w:right w:val="nil"/>
            </w:tcBorders>
            <w:shd w:val="clear" w:color="auto" w:fill="auto"/>
            <w:noWrap/>
            <w:vAlign w:val="bottom"/>
            <w:hideMark/>
          </w:tcPr>
          <w:p w14:paraId="06A33B3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C996C8" w14:textId="77777777" w:rsidTr="00345532">
        <w:trPr>
          <w:trHeight w:val="290"/>
        </w:trPr>
        <w:tc>
          <w:tcPr>
            <w:tcW w:w="927" w:type="dxa"/>
            <w:tcBorders>
              <w:top w:val="nil"/>
              <w:left w:val="nil"/>
              <w:bottom w:val="nil"/>
              <w:right w:val="nil"/>
            </w:tcBorders>
            <w:shd w:val="clear" w:color="auto" w:fill="auto"/>
            <w:noWrap/>
            <w:vAlign w:val="bottom"/>
            <w:hideMark/>
          </w:tcPr>
          <w:p w14:paraId="539E59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30</w:t>
            </w:r>
          </w:p>
        </w:tc>
        <w:tc>
          <w:tcPr>
            <w:tcW w:w="1403" w:type="dxa"/>
            <w:tcBorders>
              <w:top w:val="nil"/>
              <w:left w:val="nil"/>
              <w:bottom w:val="nil"/>
              <w:right w:val="nil"/>
            </w:tcBorders>
            <w:shd w:val="clear" w:color="auto" w:fill="auto"/>
            <w:noWrap/>
            <w:vAlign w:val="bottom"/>
            <w:hideMark/>
          </w:tcPr>
          <w:p w14:paraId="7CDA0F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HLMAT3</w:t>
            </w:r>
          </w:p>
        </w:tc>
        <w:tc>
          <w:tcPr>
            <w:tcW w:w="1498" w:type="dxa"/>
            <w:tcBorders>
              <w:top w:val="nil"/>
              <w:left w:val="nil"/>
              <w:bottom w:val="nil"/>
              <w:right w:val="nil"/>
            </w:tcBorders>
            <w:shd w:val="clear" w:color="auto" w:fill="auto"/>
            <w:noWrap/>
            <w:vAlign w:val="bottom"/>
            <w:hideMark/>
          </w:tcPr>
          <w:p w14:paraId="54A2DD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71A69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1B43AB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42.64686284</w:t>
            </w:r>
          </w:p>
        </w:tc>
        <w:tc>
          <w:tcPr>
            <w:tcW w:w="1587" w:type="dxa"/>
            <w:tcBorders>
              <w:top w:val="nil"/>
              <w:left w:val="nil"/>
              <w:bottom w:val="nil"/>
              <w:right w:val="nil"/>
            </w:tcBorders>
            <w:shd w:val="clear" w:color="auto" w:fill="auto"/>
            <w:noWrap/>
            <w:vAlign w:val="bottom"/>
            <w:hideMark/>
          </w:tcPr>
          <w:p w14:paraId="0E10F73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-83.56915982</w:t>
            </w:r>
          </w:p>
        </w:tc>
        <w:tc>
          <w:tcPr>
            <w:tcW w:w="1418" w:type="dxa"/>
            <w:tcBorders>
              <w:top w:val="nil"/>
              <w:left w:val="nil"/>
              <w:bottom w:val="nil"/>
              <w:right w:val="nil"/>
            </w:tcBorders>
            <w:shd w:val="clear" w:color="auto" w:fill="auto"/>
            <w:noWrap/>
            <w:vAlign w:val="bottom"/>
            <w:hideMark/>
          </w:tcPr>
          <w:p w14:paraId="3BE874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0895AAD" w14:textId="77777777" w:rsidTr="00345532">
        <w:trPr>
          <w:trHeight w:val="290"/>
        </w:trPr>
        <w:tc>
          <w:tcPr>
            <w:tcW w:w="927" w:type="dxa"/>
            <w:tcBorders>
              <w:top w:val="nil"/>
              <w:left w:val="nil"/>
              <w:bottom w:val="nil"/>
              <w:right w:val="nil"/>
            </w:tcBorders>
            <w:shd w:val="clear" w:color="auto" w:fill="auto"/>
            <w:noWrap/>
            <w:vAlign w:val="bottom"/>
            <w:hideMark/>
          </w:tcPr>
          <w:p w14:paraId="53AA59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31</w:t>
            </w:r>
          </w:p>
        </w:tc>
        <w:tc>
          <w:tcPr>
            <w:tcW w:w="1403" w:type="dxa"/>
            <w:tcBorders>
              <w:top w:val="nil"/>
              <w:left w:val="nil"/>
              <w:bottom w:val="nil"/>
              <w:right w:val="nil"/>
            </w:tcBorders>
            <w:shd w:val="clear" w:color="auto" w:fill="auto"/>
            <w:noWrap/>
            <w:vAlign w:val="bottom"/>
            <w:hideMark/>
          </w:tcPr>
          <w:p w14:paraId="4934FA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w:t>
            </w:r>
          </w:p>
        </w:tc>
        <w:tc>
          <w:tcPr>
            <w:tcW w:w="1498" w:type="dxa"/>
            <w:tcBorders>
              <w:top w:val="nil"/>
              <w:left w:val="nil"/>
              <w:bottom w:val="nil"/>
              <w:right w:val="nil"/>
            </w:tcBorders>
            <w:shd w:val="clear" w:color="auto" w:fill="auto"/>
            <w:noWrap/>
            <w:vAlign w:val="bottom"/>
            <w:hideMark/>
          </w:tcPr>
          <w:p w14:paraId="1077B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5C8A4E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0E73C4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42.57578816</w:t>
            </w:r>
          </w:p>
        </w:tc>
        <w:tc>
          <w:tcPr>
            <w:tcW w:w="1587" w:type="dxa"/>
            <w:tcBorders>
              <w:top w:val="nil"/>
              <w:left w:val="nil"/>
              <w:bottom w:val="nil"/>
              <w:right w:val="nil"/>
            </w:tcBorders>
            <w:shd w:val="clear" w:color="auto" w:fill="auto"/>
            <w:noWrap/>
            <w:vAlign w:val="bottom"/>
            <w:hideMark/>
          </w:tcPr>
          <w:p w14:paraId="0200D8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-83.52318352</w:t>
            </w:r>
          </w:p>
        </w:tc>
        <w:tc>
          <w:tcPr>
            <w:tcW w:w="1418" w:type="dxa"/>
            <w:tcBorders>
              <w:top w:val="nil"/>
              <w:left w:val="nil"/>
              <w:bottom w:val="nil"/>
              <w:right w:val="nil"/>
            </w:tcBorders>
            <w:shd w:val="clear" w:color="auto" w:fill="auto"/>
            <w:noWrap/>
            <w:vAlign w:val="bottom"/>
            <w:hideMark/>
          </w:tcPr>
          <w:p w14:paraId="757C67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19028BF" w14:textId="77777777" w:rsidTr="00345532">
        <w:trPr>
          <w:trHeight w:val="290"/>
        </w:trPr>
        <w:tc>
          <w:tcPr>
            <w:tcW w:w="927" w:type="dxa"/>
            <w:tcBorders>
              <w:top w:val="nil"/>
              <w:left w:val="nil"/>
              <w:bottom w:val="nil"/>
              <w:right w:val="nil"/>
            </w:tcBorders>
            <w:shd w:val="clear" w:color="auto" w:fill="auto"/>
            <w:noWrap/>
            <w:vAlign w:val="bottom"/>
            <w:hideMark/>
          </w:tcPr>
          <w:p w14:paraId="7068753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32</w:t>
            </w:r>
          </w:p>
        </w:tc>
        <w:tc>
          <w:tcPr>
            <w:tcW w:w="1403" w:type="dxa"/>
            <w:tcBorders>
              <w:top w:val="nil"/>
              <w:left w:val="nil"/>
              <w:bottom w:val="nil"/>
              <w:right w:val="nil"/>
            </w:tcBorders>
            <w:shd w:val="clear" w:color="auto" w:fill="auto"/>
            <w:noWrap/>
            <w:vAlign w:val="bottom"/>
            <w:hideMark/>
          </w:tcPr>
          <w:p w14:paraId="72668F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w:t>
            </w:r>
          </w:p>
        </w:tc>
        <w:tc>
          <w:tcPr>
            <w:tcW w:w="1498" w:type="dxa"/>
            <w:tcBorders>
              <w:top w:val="nil"/>
              <w:left w:val="nil"/>
              <w:bottom w:val="nil"/>
              <w:right w:val="nil"/>
            </w:tcBorders>
            <w:shd w:val="clear" w:color="auto" w:fill="auto"/>
            <w:noWrap/>
            <w:vAlign w:val="bottom"/>
            <w:hideMark/>
          </w:tcPr>
          <w:p w14:paraId="639E38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47DAAD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2B49D3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42.57577574</w:t>
            </w:r>
          </w:p>
        </w:tc>
        <w:tc>
          <w:tcPr>
            <w:tcW w:w="1587" w:type="dxa"/>
            <w:tcBorders>
              <w:top w:val="nil"/>
              <w:left w:val="nil"/>
              <w:bottom w:val="nil"/>
              <w:right w:val="nil"/>
            </w:tcBorders>
            <w:shd w:val="clear" w:color="auto" w:fill="auto"/>
            <w:noWrap/>
            <w:vAlign w:val="bottom"/>
            <w:hideMark/>
          </w:tcPr>
          <w:p w14:paraId="4A3B542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-83.52399007</w:t>
            </w:r>
          </w:p>
        </w:tc>
        <w:tc>
          <w:tcPr>
            <w:tcW w:w="1418" w:type="dxa"/>
            <w:tcBorders>
              <w:top w:val="nil"/>
              <w:left w:val="nil"/>
              <w:bottom w:val="nil"/>
              <w:right w:val="nil"/>
            </w:tcBorders>
            <w:shd w:val="clear" w:color="auto" w:fill="auto"/>
            <w:noWrap/>
            <w:vAlign w:val="bottom"/>
            <w:hideMark/>
          </w:tcPr>
          <w:p w14:paraId="61179A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CB231F9" w14:textId="77777777" w:rsidTr="00345532">
        <w:trPr>
          <w:trHeight w:val="290"/>
        </w:trPr>
        <w:tc>
          <w:tcPr>
            <w:tcW w:w="927" w:type="dxa"/>
            <w:tcBorders>
              <w:top w:val="nil"/>
              <w:left w:val="nil"/>
              <w:bottom w:val="nil"/>
              <w:right w:val="nil"/>
            </w:tcBorders>
            <w:shd w:val="clear" w:color="auto" w:fill="auto"/>
            <w:noWrap/>
            <w:vAlign w:val="bottom"/>
            <w:hideMark/>
          </w:tcPr>
          <w:p w14:paraId="7278235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33</w:t>
            </w:r>
          </w:p>
        </w:tc>
        <w:tc>
          <w:tcPr>
            <w:tcW w:w="1403" w:type="dxa"/>
            <w:tcBorders>
              <w:top w:val="nil"/>
              <w:left w:val="nil"/>
              <w:bottom w:val="nil"/>
              <w:right w:val="nil"/>
            </w:tcBorders>
            <w:shd w:val="clear" w:color="auto" w:fill="auto"/>
            <w:noWrap/>
            <w:vAlign w:val="bottom"/>
            <w:hideMark/>
          </w:tcPr>
          <w:p w14:paraId="05EFC4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PLDRYMAT2A</w:t>
            </w:r>
          </w:p>
        </w:tc>
        <w:tc>
          <w:tcPr>
            <w:tcW w:w="1498" w:type="dxa"/>
            <w:tcBorders>
              <w:top w:val="nil"/>
              <w:left w:val="nil"/>
              <w:bottom w:val="nil"/>
              <w:right w:val="nil"/>
            </w:tcBorders>
            <w:shd w:val="clear" w:color="auto" w:fill="auto"/>
            <w:noWrap/>
            <w:vAlign w:val="bottom"/>
            <w:hideMark/>
          </w:tcPr>
          <w:p w14:paraId="5A6189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AEDFD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730D7D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42.57635459</w:t>
            </w:r>
          </w:p>
        </w:tc>
        <w:tc>
          <w:tcPr>
            <w:tcW w:w="1587" w:type="dxa"/>
            <w:tcBorders>
              <w:top w:val="nil"/>
              <w:left w:val="nil"/>
              <w:bottom w:val="nil"/>
              <w:right w:val="nil"/>
            </w:tcBorders>
            <w:shd w:val="clear" w:color="auto" w:fill="auto"/>
            <w:noWrap/>
            <w:vAlign w:val="bottom"/>
            <w:hideMark/>
          </w:tcPr>
          <w:p w14:paraId="37D4EA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-83.52182426</w:t>
            </w:r>
          </w:p>
        </w:tc>
        <w:tc>
          <w:tcPr>
            <w:tcW w:w="1418" w:type="dxa"/>
            <w:tcBorders>
              <w:top w:val="nil"/>
              <w:left w:val="nil"/>
              <w:bottom w:val="nil"/>
              <w:right w:val="nil"/>
            </w:tcBorders>
            <w:shd w:val="clear" w:color="auto" w:fill="auto"/>
            <w:noWrap/>
            <w:vAlign w:val="bottom"/>
            <w:hideMark/>
          </w:tcPr>
          <w:p w14:paraId="7E31846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5F5F91" w14:textId="77777777" w:rsidTr="00345532">
        <w:trPr>
          <w:trHeight w:val="290"/>
        </w:trPr>
        <w:tc>
          <w:tcPr>
            <w:tcW w:w="927" w:type="dxa"/>
            <w:tcBorders>
              <w:top w:val="nil"/>
              <w:left w:val="nil"/>
              <w:bottom w:val="nil"/>
              <w:right w:val="nil"/>
            </w:tcBorders>
            <w:shd w:val="clear" w:color="auto" w:fill="auto"/>
            <w:noWrap/>
            <w:vAlign w:val="bottom"/>
            <w:hideMark/>
          </w:tcPr>
          <w:p w14:paraId="6B33F8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34</w:t>
            </w:r>
          </w:p>
        </w:tc>
        <w:tc>
          <w:tcPr>
            <w:tcW w:w="1403" w:type="dxa"/>
            <w:tcBorders>
              <w:top w:val="nil"/>
              <w:left w:val="nil"/>
              <w:bottom w:val="nil"/>
              <w:right w:val="nil"/>
            </w:tcBorders>
            <w:shd w:val="clear" w:color="auto" w:fill="auto"/>
            <w:noWrap/>
            <w:vAlign w:val="bottom"/>
            <w:hideMark/>
          </w:tcPr>
          <w:p w14:paraId="43CB2E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PLCONF</w:t>
            </w:r>
          </w:p>
        </w:tc>
        <w:tc>
          <w:tcPr>
            <w:tcW w:w="1498" w:type="dxa"/>
            <w:tcBorders>
              <w:top w:val="nil"/>
              <w:left w:val="nil"/>
              <w:bottom w:val="nil"/>
              <w:right w:val="nil"/>
            </w:tcBorders>
            <w:shd w:val="clear" w:color="auto" w:fill="auto"/>
            <w:noWrap/>
            <w:vAlign w:val="bottom"/>
            <w:hideMark/>
          </w:tcPr>
          <w:p w14:paraId="64C29E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34D2E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1A8C8EE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42.57571524</w:t>
            </w:r>
          </w:p>
        </w:tc>
        <w:tc>
          <w:tcPr>
            <w:tcW w:w="1587" w:type="dxa"/>
            <w:tcBorders>
              <w:top w:val="nil"/>
              <w:left w:val="nil"/>
              <w:bottom w:val="nil"/>
              <w:right w:val="nil"/>
            </w:tcBorders>
            <w:shd w:val="clear" w:color="auto" w:fill="auto"/>
            <w:noWrap/>
            <w:vAlign w:val="bottom"/>
            <w:hideMark/>
          </w:tcPr>
          <w:p w14:paraId="1D535F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-83.52814029</w:t>
            </w:r>
          </w:p>
        </w:tc>
        <w:tc>
          <w:tcPr>
            <w:tcW w:w="1418" w:type="dxa"/>
            <w:tcBorders>
              <w:top w:val="nil"/>
              <w:left w:val="nil"/>
              <w:bottom w:val="nil"/>
              <w:right w:val="nil"/>
            </w:tcBorders>
            <w:shd w:val="clear" w:color="auto" w:fill="auto"/>
            <w:noWrap/>
            <w:vAlign w:val="bottom"/>
            <w:hideMark/>
          </w:tcPr>
          <w:p w14:paraId="227270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E31B14B" w14:textId="77777777" w:rsidTr="00345532">
        <w:trPr>
          <w:trHeight w:val="290"/>
        </w:trPr>
        <w:tc>
          <w:tcPr>
            <w:tcW w:w="927" w:type="dxa"/>
            <w:tcBorders>
              <w:top w:val="nil"/>
              <w:left w:val="nil"/>
              <w:bottom w:val="nil"/>
              <w:right w:val="nil"/>
            </w:tcBorders>
            <w:shd w:val="clear" w:color="auto" w:fill="auto"/>
            <w:noWrap/>
            <w:vAlign w:val="bottom"/>
            <w:hideMark/>
          </w:tcPr>
          <w:p w14:paraId="34E1FC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35</w:t>
            </w:r>
          </w:p>
        </w:tc>
        <w:tc>
          <w:tcPr>
            <w:tcW w:w="1403" w:type="dxa"/>
            <w:tcBorders>
              <w:top w:val="nil"/>
              <w:left w:val="nil"/>
              <w:bottom w:val="nil"/>
              <w:right w:val="nil"/>
            </w:tcBorders>
            <w:shd w:val="clear" w:color="auto" w:fill="auto"/>
            <w:noWrap/>
            <w:vAlign w:val="bottom"/>
            <w:hideMark/>
          </w:tcPr>
          <w:p w14:paraId="5C9C63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w:t>
            </w:r>
          </w:p>
        </w:tc>
        <w:tc>
          <w:tcPr>
            <w:tcW w:w="1498" w:type="dxa"/>
            <w:tcBorders>
              <w:top w:val="nil"/>
              <w:left w:val="nil"/>
              <w:bottom w:val="nil"/>
              <w:right w:val="nil"/>
            </w:tcBorders>
            <w:shd w:val="clear" w:color="auto" w:fill="auto"/>
            <w:noWrap/>
            <w:vAlign w:val="bottom"/>
            <w:hideMark/>
          </w:tcPr>
          <w:p w14:paraId="769FBB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8D967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776F12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42.57581763</w:t>
            </w:r>
          </w:p>
        </w:tc>
        <w:tc>
          <w:tcPr>
            <w:tcW w:w="1587" w:type="dxa"/>
            <w:tcBorders>
              <w:top w:val="nil"/>
              <w:left w:val="nil"/>
              <w:bottom w:val="nil"/>
              <w:right w:val="nil"/>
            </w:tcBorders>
            <w:shd w:val="clear" w:color="auto" w:fill="auto"/>
            <w:noWrap/>
            <w:vAlign w:val="bottom"/>
            <w:hideMark/>
          </w:tcPr>
          <w:p w14:paraId="7B13CD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-83.52740826</w:t>
            </w:r>
          </w:p>
        </w:tc>
        <w:tc>
          <w:tcPr>
            <w:tcW w:w="1418" w:type="dxa"/>
            <w:tcBorders>
              <w:top w:val="nil"/>
              <w:left w:val="nil"/>
              <w:bottom w:val="nil"/>
              <w:right w:val="nil"/>
            </w:tcBorders>
            <w:shd w:val="clear" w:color="auto" w:fill="auto"/>
            <w:noWrap/>
            <w:vAlign w:val="bottom"/>
            <w:hideMark/>
          </w:tcPr>
          <w:p w14:paraId="41CBB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AC7670" w14:textId="77777777" w:rsidTr="00345532">
        <w:trPr>
          <w:trHeight w:val="290"/>
        </w:trPr>
        <w:tc>
          <w:tcPr>
            <w:tcW w:w="927" w:type="dxa"/>
            <w:tcBorders>
              <w:top w:val="nil"/>
              <w:left w:val="nil"/>
              <w:bottom w:val="nil"/>
              <w:right w:val="nil"/>
            </w:tcBorders>
            <w:shd w:val="clear" w:color="auto" w:fill="auto"/>
            <w:noWrap/>
            <w:vAlign w:val="bottom"/>
            <w:hideMark/>
          </w:tcPr>
          <w:p w14:paraId="136B5E0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36</w:t>
            </w:r>
          </w:p>
        </w:tc>
        <w:tc>
          <w:tcPr>
            <w:tcW w:w="1403" w:type="dxa"/>
            <w:tcBorders>
              <w:top w:val="nil"/>
              <w:left w:val="nil"/>
              <w:bottom w:val="nil"/>
              <w:right w:val="nil"/>
            </w:tcBorders>
            <w:shd w:val="clear" w:color="auto" w:fill="auto"/>
            <w:noWrap/>
            <w:vAlign w:val="bottom"/>
            <w:hideMark/>
          </w:tcPr>
          <w:p w14:paraId="19029C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PLDRYMAT3A</w:t>
            </w:r>
          </w:p>
        </w:tc>
        <w:tc>
          <w:tcPr>
            <w:tcW w:w="1498" w:type="dxa"/>
            <w:tcBorders>
              <w:top w:val="nil"/>
              <w:left w:val="nil"/>
              <w:bottom w:val="nil"/>
              <w:right w:val="nil"/>
            </w:tcBorders>
            <w:shd w:val="clear" w:color="auto" w:fill="auto"/>
            <w:noWrap/>
            <w:vAlign w:val="bottom"/>
            <w:hideMark/>
          </w:tcPr>
          <w:p w14:paraId="142CDF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873FF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3521B9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42.57607392</w:t>
            </w:r>
          </w:p>
        </w:tc>
        <w:tc>
          <w:tcPr>
            <w:tcW w:w="1587" w:type="dxa"/>
            <w:tcBorders>
              <w:top w:val="nil"/>
              <w:left w:val="nil"/>
              <w:bottom w:val="nil"/>
              <w:right w:val="nil"/>
            </w:tcBorders>
            <w:shd w:val="clear" w:color="auto" w:fill="auto"/>
            <w:noWrap/>
            <w:vAlign w:val="bottom"/>
            <w:hideMark/>
          </w:tcPr>
          <w:p w14:paraId="69E099F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-83.52668128</w:t>
            </w:r>
          </w:p>
        </w:tc>
        <w:tc>
          <w:tcPr>
            <w:tcW w:w="1418" w:type="dxa"/>
            <w:tcBorders>
              <w:top w:val="nil"/>
              <w:left w:val="nil"/>
              <w:bottom w:val="nil"/>
              <w:right w:val="nil"/>
            </w:tcBorders>
            <w:shd w:val="clear" w:color="auto" w:fill="auto"/>
            <w:noWrap/>
            <w:vAlign w:val="bottom"/>
            <w:hideMark/>
          </w:tcPr>
          <w:p w14:paraId="687EE1E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575368" w14:textId="77777777" w:rsidTr="00345532">
        <w:trPr>
          <w:trHeight w:val="290"/>
        </w:trPr>
        <w:tc>
          <w:tcPr>
            <w:tcW w:w="927" w:type="dxa"/>
            <w:tcBorders>
              <w:top w:val="nil"/>
              <w:left w:val="nil"/>
              <w:bottom w:val="nil"/>
              <w:right w:val="nil"/>
            </w:tcBorders>
            <w:shd w:val="clear" w:color="auto" w:fill="auto"/>
            <w:noWrap/>
            <w:vAlign w:val="bottom"/>
            <w:hideMark/>
          </w:tcPr>
          <w:p w14:paraId="014890A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37</w:t>
            </w:r>
          </w:p>
        </w:tc>
        <w:tc>
          <w:tcPr>
            <w:tcW w:w="1403" w:type="dxa"/>
            <w:tcBorders>
              <w:top w:val="nil"/>
              <w:left w:val="nil"/>
              <w:bottom w:val="nil"/>
              <w:right w:val="nil"/>
            </w:tcBorders>
            <w:shd w:val="clear" w:color="auto" w:fill="auto"/>
            <w:noWrap/>
            <w:vAlign w:val="bottom"/>
            <w:hideMark/>
          </w:tcPr>
          <w:p w14:paraId="57E190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w:t>
            </w:r>
          </w:p>
        </w:tc>
        <w:tc>
          <w:tcPr>
            <w:tcW w:w="1498" w:type="dxa"/>
            <w:tcBorders>
              <w:top w:val="nil"/>
              <w:left w:val="nil"/>
              <w:bottom w:val="nil"/>
              <w:right w:val="nil"/>
            </w:tcBorders>
            <w:shd w:val="clear" w:color="auto" w:fill="auto"/>
            <w:noWrap/>
            <w:vAlign w:val="bottom"/>
            <w:hideMark/>
          </w:tcPr>
          <w:p w14:paraId="038110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095D9D4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67683A7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42.5747667</w:t>
            </w:r>
          </w:p>
        </w:tc>
        <w:tc>
          <w:tcPr>
            <w:tcW w:w="1587" w:type="dxa"/>
            <w:tcBorders>
              <w:top w:val="nil"/>
              <w:left w:val="nil"/>
              <w:bottom w:val="nil"/>
              <w:right w:val="nil"/>
            </w:tcBorders>
            <w:shd w:val="clear" w:color="auto" w:fill="auto"/>
            <w:noWrap/>
            <w:vAlign w:val="bottom"/>
            <w:hideMark/>
          </w:tcPr>
          <w:p w14:paraId="249790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-83.54598723</w:t>
            </w:r>
          </w:p>
        </w:tc>
        <w:tc>
          <w:tcPr>
            <w:tcW w:w="1418" w:type="dxa"/>
            <w:tcBorders>
              <w:top w:val="nil"/>
              <w:left w:val="nil"/>
              <w:bottom w:val="nil"/>
              <w:right w:val="nil"/>
            </w:tcBorders>
            <w:shd w:val="clear" w:color="auto" w:fill="auto"/>
            <w:noWrap/>
            <w:vAlign w:val="bottom"/>
            <w:hideMark/>
          </w:tcPr>
          <w:p w14:paraId="658195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5FB675" w14:textId="77777777" w:rsidTr="00345532">
        <w:trPr>
          <w:trHeight w:val="290"/>
        </w:trPr>
        <w:tc>
          <w:tcPr>
            <w:tcW w:w="927" w:type="dxa"/>
            <w:tcBorders>
              <w:top w:val="nil"/>
              <w:left w:val="nil"/>
              <w:bottom w:val="nil"/>
              <w:right w:val="nil"/>
            </w:tcBorders>
            <w:shd w:val="clear" w:color="auto" w:fill="auto"/>
            <w:noWrap/>
            <w:vAlign w:val="bottom"/>
            <w:hideMark/>
          </w:tcPr>
          <w:p w14:paraId="2C277C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38</w:t>
            </w:r>
          </w:p>
        </w:tc>
        <w:tc>
          <w:tcPr>
            <w:tcW w:w="1403" w:type="dxa"/>
            <w:tcBorders>
              <w:top w:val="nil"/>
              <w:left w:val="nil"/>
              <w:bottom w:val="nil"/>
              <w:right w:val="nil"/>
            </w:tcBorders>
            <w:shd w:val="clear" w:color="auto" w:fill="auto"/>
            <w:noWrap/>
            <w:vAlign w:val="bottom"/>
            <w:hideMark/>
          </w:tcPr>
          <w:p w14:paraId="01E1D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PLWET2</w:t>
            </w:r>
          </w:p>
        </w:tc>
        <w:tc>
          <w:tcPr>
            <w:tcW w:w="1498" w:type="dxa"/>
            <w:tcBorders>
              <w:top w:val="nil"/>
              <w:left w:val="nil"/>
              <w:bottom w:val="nil"/>
              <w:right w:val="nil"/>
            </w:tcBorders>
            <w:shd w:val="clear" w:color="auto" w:fill="auto"/>
            <w:noWrap/>
            <w:vAlign w:val="bottom"/>
            <w:hideMark/>
          </w:tcPr>
          <w:p w14:paraId="4F0640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DEF5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22FB921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42.57474279</w:t>
            </w:r>
          </w:p>
        </w:tc>
        <w:tc>
          <w:tcPr>
            <w:tcW w:w="1587" w:type="dxa"/>
            <w:tcBorders>
              <w:top w:val="nil"/>
              <w:left w:val="nil"/>
              <w:bottom w:val="nil"/>
              <w:right w:val="nil"/>
            </w:tcBorders>
            <w:shd w:val="clear" w:color="auto" w:fill="auto"/>
            <w:noWrap/>
            <w:vAlign w:val="bottom"/>
            <w:hideMark/>
          </w:tcPr>
          <w:p w14:paraId="2820AF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-83.54632682</w:t>
            </w:r>
          </w:p>
        </w:tc>
        <w:tc>
          <w:tcPr>
            <w:tcW w:w="1418" w:type="dxa"/>
            <w:tcBorders>
              <w:top w:val="nil"/>
              <w:left w:val="nil"/>
              <w:bottom w:val="nil"/>
              <w:right w:val="nil"/>
            </w:tcBorders>
            <w:shd w:val="clear" w:color="auto" w:fill="auto"/>
            <w:noWrap/>
            <w:vAlign w:val="bottom"/>
            <w:hideMark/>
          </w:tcPr>
          <w:p w14:paraId="08E8B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E9C8493" w14:textId="77777777" w:rsidTr="00345532">
        <w:trPr>
          <w:trHeight w:val="290"/>
        </w:trPr>
        <w:tc>
          <w:tcPr>
            <w:tcW w:w="927" w:type="dxa"/>
            <w:tcBorders>
              <w:top w:val="nil"/>
              <w:left w:val="nil"/>
              <w:bottom w:val="nil"/>
              <w:right w:val="nil"/>
            </w:tcBorders>
            <w:shd w:val="clear" w:color="auto" w:fill="auto"/>
            <w:noWrap/>
            <w:vAlign w:val="bottom"/>
            <w:hideMark/>
          </w:tcPr>
          <w:p w14:paraId="0CE78B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39</w:t>
            </w:r>
          </w:p>
        </w:tc>
        <w:tc>
          <w:tcPr>
            <w:tcW w:w="1403" w:type="dxa"/>
            <w:tcBorders>
              <w:top w:val="nil"/>
              <w:left w:val="nil"/>
              <w:bottom w:val="nil"/>
              <w:right w:val="nil"/>
            </w:tcBorders>
            <w:shd w:val="clear" w:color="auto" w:fill="auto"/>
            <w:noWrap/>
            <w:vAlign w:val="bottom"/>
            <w:hideMark/>
          </w:tcPr>
          <w:p w14:paraId="29CE8F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PLWET3</w:t>
            </w:r>
          </w:p>
        </w:tc>
        <w:tc>
          <w:tcPr>
            <w:tcW w:w="1498" w:type="dxa"/>
            <w:tcBorders>
              <w:top w:val="nil"/>
              <w:left w:val="nil"/>
              <w:bottom w:val="nil"/>
              <w:right w:val="nil"/>
            </w:tcBorders>
            <w:shd w:val="clear" w:color="auto" w:fill="auto"/>
            <w:noWrap/>
            <w:vAlign w:val="bottom"/>
            <w:hideMark/>
          </w:tcPr>
          <w:p w14:paraId="745670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3204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78CF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42.57428658</w:t>
            </w:r>
          </w:p>
        </w:tc>
        <w:tc>
          <w:tcPr>
            <w:tcW w:w="1587" w:type="dxa"/>
            <w:tcBorders>
              <w:top w:val="nil"/>
              <w:left w:val="nil"/>
              <w:bottom w:val="nil"/>
              <w:right w:val="nil"/>
            </w:tcBorders>
            <w:shd w:val="clear" w:color="auto" w:fill="auto"/>
            <w:noWrap/>
            <w:vAlign w:val="bottom"/>
            <w:hideMark/>
          </w:tcPr>
          <w:p w14:paraId="56E0A5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-83.54708265</w:t>
            </w:r>
          </w:p>
        </w:tc>
        <w:tc>
          <w:tcPr>
            <w:tcW w:w="1418" w:type="dxa"/>
            <w:tcBorders>
              <w:top w:val="nil"/>
              <w:left w:val="nil"/>
              <w:bottom w:val="nil"/>
              <w:right w:val="nil"/>
            </w:tcBorders>
            <w:shd w:val="clear" w:color="auto" w:fill="auto"/>
            <w:noWrap/>
            <w:vAlign w:val="bottom"/>
            <w:hideMark/>
          </w:tcPr>
          <w:p w14:paraId="034BD0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353730CD" w14:textId="77777777" w:rsidTr="00345532">
        <w:trPr>
          <w:trHeight w:val="290"/>
        </w:trPr>
        <w:tc>
          <w:tcPr>
            <w:tcW w:w="927" w:type="dxa"/>
            <w:tcBorders>
              <w:top w:val="nil"/>
              <w:left w:val="nil"/>
              <w:bottom w:val="nil"/>
              <w:right w:val="nil"/>
            </w:tcBorders>
            <w:shd w:val="clear" w:color="auto" w:fill="auto"/>
            <w:noWrap/>
            <w:vAlign w:val="bottom"/>
            <w:hideMark/>
          </w:tcPr>
          <w:p w14:paraId="2596C4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40</w:t>
            </w:r>
          </w:p>
        </w:tc>
        <w:tc>
          <w:tcPr>
            <w:tcW w:w="1403" w:type="dxa"/>
            <w:tcBorders>
              <w:top w:val="nil"/>
              <w:left w:val="nil"/>
              <w:bottom w:val="nil"/>
              <w:right w:val="nil"/>
            </w:tcBorders>
            <w:shd w:val="clear" w:color="auto" w:fill="auto"/>
            <w:noWrap/>
            <w:vAlign w:val="bottom"/>
            <w:hideMark/>
          </w:tcPr>
          <w:p w14:paraId="23EA71F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w:t>
            </w:r>
          </w:p>
        </w:tc>
        <w:tc>
          <w:tcPr>
            <w:tcW w:w="1498" w:type="dxa"/>
            <w:tcBorders>
              <w:top w:val="nil"/>
              <w:left w:val="nil"/>
              <w:bottom w:val="nil"/>
              <w:right w:val="nil"/>
            </w:tcBorders>
            <w:shd w:val="clear" w:color="auto" w:fill="auto"/>
            <w:noWrap/>
            <w:vAlign w:val="bottom"/>
            <w:hideMark/>
          </w:tcPr>
          <w:p w14:paraId="742215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AB2C3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170707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42.53043348</w:t>
            </w:r>
          </w:p>
        </w:tc>
        <w:tc>
          <w:tcPr>
            <w:tcW w:w="1587" w:type="dxa"/>
            <w:tcBorders>
              <w:top w:val="nil"/>
              <w:left w:val="nil"/>
              <w:bottom w:val="nil"/>
              <w:right w:val="nil"/>
            </w:tcBorders>
            <w:shd w:val="clear" w:color="auto" w:fill="auto"/>
            <w:noWrap/>
            <w:vAlign w:val="bottom"/>
            <w:hideMark/>
          </w:tcPr>
          <w:p w14:paraId="03C1F1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-83.67041583</w:t>
            </w:r>
          </w:p>
        </w:tc>
        <w:tc>
          <w:tcPr>
            <w:tcW w:w="1418" w:type="dxa"/>
            <w:tcBorders>
              <w:top w:val="nil"/>
              <w:left w:val="nil"/>
              <w:bottom w:val="nil"/>
              <w:right w:val="nil"/>
            </w:tcBorders>
            <w:shd w:val="clear" w:color="auto" w:fill="auto"/>
            <w:noWrap/>
            <w:vAlign w:val="bottom"/>
            <w:hideMark/>
          </w:tcPr>
          <w:p w14:paraId="424A3D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F47191E" w14:textId="77777777" w:rsidTr="00345532">
        <w:trPr>
          <w:trHeight w:val="290"/>
        </w:trPr>
        <w:tc>
          <w:tcPr>
            <w:tcW w:w="927" w:type="dxa"/>
            <w:tcBorders>
              <w:top w:val="nil"/>
              <w:left w:val="nil"/>
              <w:bottom w:val="nil"/>
              <w:right w:val="nil"/>
            </w:tcBorders>
            <w:shd w:val="clear" w:color="auto" w:fill="auto"/>
            <w:noWrap/>
            <w:vAlign w:val="bottom"/>
            <w:hideMark/>
          </w:tcPr>
          <w:p w14:paraId="2157F1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41</w:t>
            </w:r>
          </w:p>
        </w:tc>
        <w:tc>
          <w:tcPr>
            <w:tcW w:w="1403" w:type="dxa"/>
            <w:tcBorders>
              <w:top w:val="nil"/>
              <w:left w:val="nil"/>
              <w:bottom w:val="nil"/>
              <w:right w:val="nil"/>
            </w:tcBorders>
            <w:shd w:val="clear" w:color="auto" w:fill="auto"/>
            <w:noWrap/>
            <w:vAlign w:val="bottom"/>
            <w:hideMark/>
          </w:tcPr>
          <w:p w14:paraId="45DF657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KENWET2</w:t>
            </w:r>
          </w:p>
        </w:tc>
        <w:tc>
          <w:tcPr>
            <w:tcW w:w="1498" w:type="dxa"/>
            <w:tcBorders>
              <w:top w:val="nil"/>
              <w:left w:val="nil"/>
              <w:bottom w:val="nil"/>
              <w:right w:val="nil"/>
            </w:tcBorders>
            <w:shd w:val="clear" w:color="auto" w:fill="auto"/>
            <w:noWrap/>
            <w:vAlign w:val="bottom"/>
            <w:hideMark/>
          </w:tcPr>
          <w:p w14:paraId="264399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0A763A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74A19E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42.53110591</w:t>
            </w:r>
          </w:p>
        </w:tc>
        <w:tc>
          <w:tcPr>
            <w:tcW w:w="1587" w:type="dxa"/>
            <w:tcBorders>
              <w:top w:val="nil"/>
              <w:left w:val="nil"/>
              <w:bottom w:val="nil"/>
              <w:right w:val="nil"/>
            </w:tcBorders>
            <w:shd w:val="clear" w:color="auto" w:fill="auto"/>
            <w:noWrap/>
            <w:vAlign w:val="bottom"/>
            <w:hideMark/>
          </w:tcPr>
          <w:p w14:paraId="773AD3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-83.66746124</w:t>
            </w:r>
          </w:p>
        </w:tc>
        <w:tc>
          <w:tcPr>
            <w:tcW w:w="1418" w:type="dxa"/>
            <w:tcBorders>
              <w:top w:val="nil"/>
              <w:left w:val="nil"/>
              <w:bottom w:val="nil"/>
              <w:right w:val="nil"/>
            </w:tcBorders>
            <w:shd w:val="clear" w:color="auto" w:fill="auto"/>
            <w:noWrap/>
            <w:vAlign w:val="bottom"/>
            <w:hideMark/>
          </w:tcPr>
          <w:p w14:paraId="26DD9F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FF7D8E6" w14:textId="77777777" w:rsidTr="00345532">
        <w:trPr>
          <w:trHeight w:val="290"/>
        </w:trPr>
        <w:tc>
          <w:tcPr>
            <w:tcW w:w="927" w:type="dxa"/>
            <w:tcBorders>
              <w:top w:val="nil"/>
              <w:left w:val="nil"/>
              <w:bottom w:val="nil"/>
              <w:right w:val="nil"/>
            </w:tcBorders>
            <w:shd w:val="clear" w:color="auto" w:fill="auto"/>
            <w:noWrap/>
            <w:vAlign w:val="bottom"/>
            <w:hideMark/>
          </w:tcPr>
          <w:p w14:paraId="059B51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w:t>
            </w:r>
          </w:p>
        </w:tc>
        <w:tc>
          <w:tcPr>
            <w:tcW w:w="1403" w:type="dxa"/>
            <w:tcBorders>
              <w:top w:val="nil"/>
              <w:left w:val="nil"/>
              <w:bottom w:val="nil"/>
              <w:right w:val="nil"/>
            </w:tcBorders>
            <w:shd w:val="clear" w:color="auto" w:fill="auto"/>
            <w:noWrap/>
            <w:vAlign w:val="bottom"/>
            <w:hideMark/>
          </w:tcPr>
          <w:p w14:paraId="32920E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KENWET4</w:t>
            </w:r>
          </w:p>
        </w:tc>
        <w:tc>
          <w:tcPr>
            <w:tcW w:w="1498" w:type="dxa"/>
            <w:tcBorders>
              <w:top w:val="nil"/>
              <w:left w:val="nil"/>
              <w:bottom w:val="nil"/>
              <w:right w:val="nil"/>
            </w:tcBorders>
            <w:shd w:val="clear" w:color="auto" w:fill="auto"/>
            <w:noWrap/>
            <w:vAlign w:val="bottom"/>
            <w:hideMark/>
          </w:tcPr>
          <w:p w14:paraId="28334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356EB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48A2C6E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42.53118814</w:t>
            </w:r>
          </w:p>
        </w:tc>
        <w:tc>
          <w:tcPr>
            <w:tcW w:w="1587" w:type="dxa"/>
            <w:tcBorders>
              <w:top w:val="nil"/>
              <w:left w:val="nil"/>
              <w:bottom w:val="nil"/>
              <w:right w:val="nil"/>
            </w:tcBorders>
            <w:shd w:val="clear" w:color="auto" w:fill="auto"/>
            <w:noWrap/>
            <w:vAlign w:val="bottom"/>
            <w:hideMark/>
          </w:tcPr>
          <w:p w14:paraId="27B4D1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-83.66648081</w:t>
            </w:r>
          </w:p>
        </w:tc>
        <w:tc>
          <w:tcPr>
            <w:tcW w:w="1418" w:type="dxa"/>
            <w:tcBorders>
              <w:top w:val="nil"/>
              <w:left w:val="nil"/>
              <w:bottom w:val="nil"/>
              <w:right w:val="nil"/>
            </w:tcBorders>
            <w:shd w:val="clear" w:color="auto" w:fill="auto"/>
            <w:noWrap/>
            <w:vAlign w:val="bottom"/>
            <w:hideMark/>
          </w:tcPr>
          <w:p w14:paraId="5ECC55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D2E704" w14:textId="77777777" w:rsidTr="00345532">
        <w:trPr>
          <w:trHeight w:val="290"/>
        </w:trPr>
        <w:tc>
          <w:tcPr>
            <w:tcW w:w="927" w:type="dxa"/>
            <w:tcBorders>
              <w:top w:val="nil"/>
              <w:left w:val="nil"/>
              <w:bottom w:val="nil"/>
              <w:right w:val="nil"/>
            </w:tcBorders>
            <w:shd w:val="clear" w:color="auto" w:fill="auto"/>
            <w:noWrap/>
            <w:vAlign w:val="bottom"/>
            <w:hideMark/>
          </w:tcPr>
          <w:p w14:paraId="4248D6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43</w:t>
            </w:r>
          </w:p>
        </w:tc>
        <w:tc>
          <w:tcPr>
            <w:tcW w:w="1403" w:type="dxa"/>
            <w:tcBorders>
              <w:top w:val="nil"/>
              <w:left w:val="nil"/>
              <w:bottom w:val="nil"/>
              <w:right w:val="nil"/>
            </w:tcBorders>
            <w:shd w:val="clear" w:color="auto" w:fill="auto"/>
            <w:noWrap/>
            <w:vAlign w:val="bottom"/>
            <w:hideMark/>
          </w:tcPr>
          <w:p w14:paraId="7F5A02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w:t>
            </w:r>
          </w:p>
        </w:tc>
        <w:tc>
          <w:tcPr>
            <w:tcW w:w="1498" w:type="dxa"/>
            <w:tcBorders>
              <w:top w:val="nil"/>
              <w:left w:val="nil"/>
              <w:bottom w:val="nil"/>
              <w:right w:val="nil"/>
            </w:tcBorders>
            <w:shd w:val="clear" w:color="auto" w:fill="auto"/>
            <w:noWrap/>
            <w:vAlign w:val="bottom"/>
            <w:hideMark/>
          </w:tcPr>
          <w:p w14:paraId="3B27A10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A59E6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5DB96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42.53124676</w:t>
            </w:r>
          </w:p>
        </w:tc>
        <w:tc>
          <w:tcPr>
            <w:tcW w:w="1587" w:type="dxa"/>
            <w:tcBorders>
              <w:top w:val="nil"/>
              <w:left w:val="nil"/>
              <w:bottom w:val="nil"/>
              <w:right w:val="nil"/>
            </w:tcBorders>
            <w:shd w:val="clear" w:color="auto" w:fill="auto"/>
            <w:noWrap/>
            <w:vAlign w:val="bottom"/>
            <w:hideMark/>
          </w:tcPr>
          <w:p w14:paraId="343250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-83.66897599</w:t>
            </w:r>
          </w:p>
        </w:tc>
        <w:tc>
          <w:tcPr>
            <w:tcW w:w="1418" w:type="dxa"/>
            <w:tcBorders>
              <w:top w:val="nil"/>
              <w:left w:val="nil"/>
              <w:bottom w:val="nil"/>
              <w:right w:val="nil"/>
            </w:tcBorders>
            <w:shd w:val="clear" w:color="auto" w:fill="auto"/>
            <w:noWrap/>
            <w:vAlign w:val="bottom"/>
            <w:hideMark/>
          </w:tcPr>
          <w:p w14:paraId="093E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42A60DA" w14:textId="77777777" w:rsidTr="00345532">
        <w:trPr>
          <w:trHeight w:val="290"/>
        </w:trPr>
        <w:tc>
          <w:tcPr>
            <w:tcW w:w="927" w:type="dxa"/>
            <w:tcBorders>
              <w:top w:val="nil"/>
              <w:left w:val="nil"/>
              <w:bottom w:val="nil"/>
              <w:right w:val="nil"/>
            </w:tcBorders>
            <w:shd w:val="clear" w:color="auto" w:fill="auto"/>
            <w:noWrap/>
            <w:vAlign w:val="bottom"/>
            <w:hideMark/>
          </w:tcPr>
          <w:p w14:paraId="74F55B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44</w:t>
            </w:r>
          </w:p>
        </w:tc>
        <w:tc>
          <w:tcPr>
            <w:tcW w:w="1403" w:type="dxa"/>
            <w:tcBorders>
              <w:top w:val="nil"/>
              <w:left w:val="nil"/>
              <w:bottom w:val="nil"/>
              <w:right w:val="nil"/>
            </w:tcBorders>
            <w:shd w:val="clear" w:color="auto" w:fill="auto"/>
            <w:noWrap/>
            <w:vAlign w:val="bottom"/>
            <w:hideMark/>
          </w:tcPr>
          <w:p w14:paraId="03D618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KENWET3A</w:t>
            </w:r>
          </w:p>
        </w:tc>
        <w:tc>
          <w:tcPr>
            <w:tcW w:w="1498" w:type="dxa"/>
            <w:tcBorders>
              <w:top w:val="nil"/>
              <w:left w:val="nil"/>
              <w:bottom w:val="nil"/>
              <w:right w:val="nil"/>
            </w:tcBorders>
            <w:shd w:val="clear" w:color="auto" w:fill="auto"/>
            <w:noWrap/>
            <w:vAlign w:val="bottom"/>
            <w:hideMark/>
          </w:tcPr>
          <w:p w14:paraId="47872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2638D4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D42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42.53101609</w:t>
            </w:r>
          </w:p>
        </w:tc>
        <w:tc>
          <w:tcPr>
            <w:tcW w:w="1587" w:type="dxa"/>
            <w:tcBorders>
              <w:top w:val="nil"/>
              <w:left w:val="nil"/>
              <w:bottom w:val="nil"/>
              <w:right w:val="nil"/>
            </w:tcBorders>
            <w:shd w:val="clear" w:color="auto" w:fill="auto"/>
            <w:noWrap/>
            <w:vAlign w:val="bottom"/>
            <w:hideMark/>
          </w:tcPr>
          <w:p w14:paraId="36A78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-83.66944111</w:t>
            </w:r>
          </w:p>
        </w:tc>
        <w:tc>
          <w:tcPr>
            <w:tcW w:w="1418" w:type="dxa"/>
            <w:tcBorders>
              <w:top w:val="nil"/>
              <w:left w:val="nil"/>
              <w:bottom w:val="nil"/>
              <w:right w:val="nil"/>
            </w:tcBorders>
            <w:shd w:val="clear" w:color="auto" w:fill="auto"/>
            <w:noWrap/>
            <w:vAlign w:val="bottom"/>
            <w:hideMark/>
          </w:tcPr>
          <w:p w14:paraId="547AC0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8697FA" w14:textId="77777777" w:rsidTr="00345532">
        <w:trPr>
          <w:trHeight w:val="290"/>
        </w:trPr>
        <w:tc>
          <w:tcPr>
            <w:tcW w:w="927" w:type="dxa"/>
            <w:tcBorders>
              <w:top w:val="nil"/>
              <w:left w:val="nil"/>
              <w:bottom w:val="nil"/>
              <w:right w:val="nil"/>
            </w:tcBorders>
            <w:shd w:val="clear" w:color="auto" w:fill="auto"/>
            <w:noWrap/>
            <w:vAlign w:val="bottom"/>
            <w:hideMark/>
          </w:tcPr>
          <w:p w14:paraId="68D246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45</w:t>
            </w:r>
          </w:p>
        </w:tc>
        <w:tc>
          <w:tcPr>
            <w:tcW w:w="1403" w:type="dxa"/>
            <w:tcBorders>
              <w:top w:val="nil"/>
              <w:left w:val="nil"/>
              <w:bottom w:val="nil"/>
              <w:right w:val="nil"/>
            </w:tcBorders>
            <w:shd w:val="clear" w:color="auto" w:fill="auto"/>
            <w:noWrap/>
            <w:vAlign w:val="bottom"/>
            <w:hideMark/>
          </w:tcPr>
          <w:p w14:paraId="65D4D1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KENWET3B</w:t>
            </w:r>
          </w:p>
        </w:tc>
        <w:tc>
          <w:tcPr>
            <w:tcW w:w="1498" w:type="dxa"/>
            <w:tcBorders>
              <w:top w:val="nil"/>
              <w:left w:val="nil"/>
              <w:bottom w:val="nil"/>
              <w:right w:val="nil"/>
            </w:tcBorders>
            <w:shd w:val="clear" w:color="auto" w:fill="auto"/>
            <w:noWrap/>
            <w:vAlign w:val="bottom"/>
            <w:hideMark/>
          </w:tcPr>
          <w:p w14:paraId="307547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E398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20431F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42.53146534</w:t>
            </w:r>
          </w:p>
        </w:tc>
        <w:tc>
          <w:tcPr>
            <w:tcW w:w="1587" w:type="dxa"/>
            <w:tcBorders>
              <w:top w:val="nil"/>
              <w:left w:val="nil"/>
              <w:bottom w:val="nil"/>
              <w:right w:val="nil"/>
            </w:tcBorders>
            <w:shd w:val="clear" w:color="auto" w:fill="auto"/>
            <w:noWrap/>
            <w:vAlign w:val="bottom"/>
            <w:hideMark/>
          </w:tcPr>
          <w:p w14:paraId="4A13E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-83.6685188</w:t>
            </w:r>
          </w:p>
        </w:tc>
        <w:tc>
          <w:tcPr>
            <w:tcW w:w="1418" w:type="dxa"/>
            <w:tcBorders>
              <w:top w:val="nil"/>
              <w:left w:val="nil"/>
              <w:bottom w:val="nil"/>
              <w:right w:val="nil"/>
            </w:tcBorders>
            <w:shd w:val="clear" w:color="auto" w:fill="auto"/>
            <w:noWrap/>
            <w:vAlign w:val="bottom"/>
            <w:hideMark/>
          </w:tcPr>
          <w:p w14:paraId="789476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F2CD9A3" w14:textId="77777777" w:rsidTr="00345532">
        <w:trPr>
          <w:trHeight w:val="290"/>
        </w:trPr>
        <w:tc>
          <w:tcPr>
            <w:tcW w:w="927" w:type="dxa"/>
            <w:tcBorders>
              <w:top w:val="nil"/>
              <w:left w:val="nil"/>
              <w:bottom w:val="nil"/>
              <w:right w:val="nil"/>
            </w:tcBorders>
            <w:shd w:val="clear" w:color="auto" w:fill="auto"/>
            <w:noWrap/>
            <w:vAlign w:val="bottom"/>
            <w:hideMark/>
          </w:tcPr>
          <w:p w14:paraId="308146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49</w:t>
            </w:r>
          </w:p>
        </w:tc>
        <w:tc>
          <w:tcPr>
            <w:tcW w:w="1403" w:type="dxa"/>
            <w:tcBorders>
              <w:top w:val="nil"/>
              <w:left w:val="nil"/>
              <w:bottom w:val="nil"/>
              <w:right w:val="nil"/>
            </w:tcBorders>
            <w:shd w:val="clear" w:color="auto" w:fill="auto"/>
            <w:noWrap/>
            <w:vAlign w:val="bottom"/>
            <w:hideMark/>
          </w:tcPr>
          <w:p w14:paraId="6A8B15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w:t>
            </w:r>
          </w:p>
        </w:tc>
        <w:tc>
          <w:tcPr>
            <w:tcW w:w="1498" w:type="dxa"/>
            <w:tcBorders>
              <w:top w:val="nil"/>
              <w:left w:val="nil"/>
              <w:bottom w:val="nil"/>
              <w:right w:val="nil"/>
            </w:tcBorders>
            <w:shd w:val="clear" w:color="auto" w:fill="auto"/>
            <w:noWrap/>
            <w:vAlign w:val="bottom"/>
            <w:hideMark/>
          </w:tcPr>
          <w:p w14:paraId="74B409A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9E291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43F87D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42.67601991</w:t>
            </w:r>
          </w:p>
        </w:tc>
        <w:tc>
          <w:tcPr>
            <w:tcW w:w="1587" w:type="dxa"/>
            <w:tcBorders>
              <w:top w:val="nil"/>
              <w:left w:val="nil"/>
              <w:bottom w:val="nil"/>
              <w:right w:val="nil"/>
            </w:tcBorders>
            <w:shd w:val="clear" w:color="auto" w:fill="auto"/>
            <w:noWrap/>
            <w:vAlign w:val="bottom"/>
            <w:hideMark/>
          </w:tcPr>
          <w:p w14:paraId="2EEA55A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-83.48374379</w:t>
            </w:r>
          </w:p>
        </w:tc>
        <w:tc>
          <w:tcPr>
            <w:tcW w:w="1418" w:type="dxa"/>
            <w:tcBorders>
              <w:top w:val="nil"/>
              <w:left w:val="nil"/>
              <w:bottom w:val="nil"/>
              <w:right w:val="nil"/>
            </w:tcBorders>
            <w:shd w:val="clear" w:color="auto" w:fill="auto"/>
            <w:noWrap/>
            <w:vAlign w:val="bottom"/>
            <w:hideMark/>
          </w:tcPr>
          <w:p w14:paraId="6EE480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19403F" w14:textId="77777777" w:rsidTr="00345532">
        <w:trPr>
          <w:trHeight w:val="290"/>
        </w:trPr>
        <w:tc>
          <w:tcPr>
            <w:tcW w:w="927" w:type="dxa"/>
            <w:tcBorders>
              <w:top w:val="nil"/>
              <w:left w:val="nil"/>
              <w:bottom w:val="nil"/>
              <w:right w:val="nil"/>
            </w:tcBorders>
            <w:shd w:val="clear" w:color="auto" w:fill="auto"/>
            <w:noWrap/>
            <w:vAlign w:val="bottom"/>
            <w:hideMark/>
          </w:tcPr>
          <w:p w14:paraId="06A614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50</w:t>
            </w:r>
          </w:p>
        </w:tc>
        <w:tc>
          <w:tcPr>
            <w:tcW w:w="1403" w:type="dxa"/>
            <w:tcBorders>
              <w:top w:val="nil"/>
              <w:left w:val="nil"/>
              <w:bottom w:val="nil"/>
              <w:right w:val="nil"/>
            </w:tcBorders>
            <w:shd w:val="clear" w:color="auto" w:fill="auto"/>
            <w:noWrap/>
            <w:vAlign w:val="bottom"/>
            <w:hideMark/>
          </w:tcPr>
          <w:p w14:paraId="2C6FA3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PONUP2</w:t>
            </w:r>
          </w:p>
        </w:tc>
        <w:tc>
          <w:tcPr>
            <w:tcW w:w="1498" w:type="dxa"/>
            <w:tcBorders>
              <w:top w:val="nil"/>
              <w:left w:val="nil"/>
              <w:bottom w:val="nil"/>
              <w:right w:val="nil"/>
            </w:tcBorders>
            <w:shd w:val="clear" w:color="auto" w:fill="auto"/>
            <w:noWrap/>
            <w:vAlign w:val="bottom"/>
            <w:hideMark/>
          </w:tcPr>
          <w:p w14:paraId="51E78C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B1163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526B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42.67639534</w:t>
            </w:r>
          </w:p>
        </w:tc>
        <w:tc>
          <w:tcPr>
            <w:tcW w:w="1587" w:type="dxa"/>
            <w:tcBorders>
              <w:top w:val="nil"/>
              <w:left w:val="nil"/>
              <w:bottom w:val="nil"/>
              <w:right w:val="nil"/>
            </w:tcBorders>
            <w:shd w:val="clear" w:color="auto" w:fill="auto"/>
            <w:noWrap/>
            <w:vAlign w:val="bottom"/>
            <w:hideMark/>
          </w:tcPr>
          <w:p w14:paraId="595013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-83.48336561</w:t>
            </w:r>
          </w:p>
        </w:tc>
        <w:tc>
          <w:tcPr>
            <w:tcW w:w="1418" w:type="dxa"/>
            <w:tcBorders>
              <w:top w:val="nil"/>
              <w:left w:val="nil"/>
              <w:bottom w:val="nil"/>
              <w:right w:val="nil"/>
            </w:tcBorders>
            <w:shd w:val="clear" w:color="auto" w:fill="auto"/>
            <w:noWrap/>
            <w:vAlign w:val="bottom"/>
            <w:hideMark/>
          </w:tcPr>
          <w:p w14:paraId="70021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511E93" w14:textId="77777777" w:rsidTr="00345532">
        <w:trPr>
          <w:trHeight w:val="290"/>
        </w:trPr>
        <w:tc>
          <w:tcPr>
            <w:tcW w:w="927" w:type="dxa"/>
            <w:tcBorders>
              <w:top w:val="nil"/>
              <w:left w:val="nil"/>
              <w:bottom w:val="nil"/>
              <w:right w:val="nil"/>
            </w:tcBorders>
            <w:shd w:val="clear" w:color="auto" w:fill="auto"/>
            <w:noWrap/>
            <w:vAlign w:val="bottom"/>
            <w:hideMark/>
          </w:tcPr>
          <w:p w14:paraId="32C275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51</w:t>
            </w:r>
          </w:p>
        </w:tc>
        <w:tc>
          <w:tcPr>
            <w:tcW w:w="1403" w:type="dxa"/>
            <w:tcBorders>
              <w:top w:val="nil"/>
              <w:left w:val="nil"/>
              <w:bottom w:val="nil"/>
              <w:right w:val="nil"/>
            </w:tcBorders>
            <w:shd w:val="clear" w:color="auto" w:fill="auto"/>
            <w:noWrap/>
            <w:vAlign w:val="bottom"/>
            <w:hideMark/>
          </w:tcPr>
          <w:p w14:paraId="692077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PONUP3</w:t>
            </w:r>
          </w:p>
        </w:tc>
        <w:tc>
          <w:tcPr>
            <w:tcW w:w="1498" w:type="dxa"/>
            <w:tcBorders>
              <w:top w:val="nil"/>
              <w:left w:val="nil"/>
              <w:bottom w:val="nil"/>
              <w:right w:val="nil"/>
            </w:tcBorders>
            <w:shd w:val="clear" w:color="auto" w:fill="auto"/>
            <w:noWrap/>
            <w:vAlign w:val="bottom"/>
            <w:hideMark/>
          </w:tcPr>
          <w:p w14:paraId="1DA751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70047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0C979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42.67695181</w:t>
            </w:r>
          </w:p>
        </w:tc>
        <w:tc>
          <w:tcPr>
            <w:tcW w:w="1587" w:type="dxa"/>
            <w:tcBorders>
              <w:top w:val="nil"/>
              <w:left w:val="nil"/>
              <w:bottom w:val="nil"/>
              <w:right w:val="nil"/>
            </w:tcBorders>
            <w:shd w:val="clear" w:color="auto" w:fill="auto"/>
            <w:noWrap/>
            <w:vAlign w:val="bottom"/>
            <w:hideMark/>
          </w:tcPr>
          <w:p w14:paraId="6C50C1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-83.48354417</w:t>
            </w:r>
          </w:p>
        </w:tc>
        <w:tc>
          <w:tcPr>
            <w:tcW w:w="1418" w:type="dxa"/>
            <w:tcBorders>
              <w:top w:val="nil"/>
              <w:left w:val="nil"/>
              <w:bottom w:val="nil"/>
              <w:right w:val="nil"/>
            </w:tcBorders>
            <w:shd w:val="clear" w:color="auto" w:fill="auto"/>
            <w:noWrap/>
            <w:vAlign w:val="bottom"/>
            <w:hideMark/>
          </w:tcPr>
          <w:p w14:paraId="712688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5D78B5A" w14:textId="77777777" w:rsidTr="00345532">
        <w:trPr>
          <w:trHeight w:val="290"/>
        </w:trPr>
        <w:tc>
          <w:tcPr>
            <w:tcW w:w="927" w:type="dxa"/>
            <w:tcBorders>
              <w:top w:val="nil"/>
              <w:left w:val="nil"/>
              <w:bottom w:val="nil"/>
              <w:right w:val="nil"/>
            </w:tcBorders>
            <w:shd w:val="clear" w:color="auto" w:fill="auto"/>
            <w:noWrap/>
            <w:vAlign w:val="bottom"/>
            <w:hideMark/>
          </w:tcPr>
          <w:p w14:paraId="390EE4C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52</w:t>
            </w:r>
          </w:p>
        </w:tc>
        <w:tc>
          <w:tcPr>
            <w:tcW w:w="1403" w:type="dxa"/>
            <w:tcBorders>
              <w:top w:val="nil"/>
              <w:left w:val="nil"/>
              <w:bottom w:val="nil"/>
              <w:right w:val="nil"/>
            </w:tcBorders>
            <w:shd w:val="clear" w:color="auto" w:fill="auto"/>
            <w:noWrap/>
            <w:vAlign w:val="bottom"/>
            <w:hideMark/>
          </w:tcPr>
          <w:p w14:paraId="0B6AF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w:t>
            </w:r>
          </w:p>
        </w:tc>
        <w:tc>
          <w:tcPr>
            <w:tcW w:w="1498" w:type="dxa"/>
            <w:tcBorders>
              <w:top w:val="nil"/>
              <w:left w:val="nil"/>
              <w:bottom w:val="nil"/>
              <w:right w:val="nil"/>
            </w:tcBorders>
            <w:shd w:val="clear" w:color="auto" w:fill="auto"/>
            <w:noWrap/>
            <w:vAlign w:val="bottom"/>
            <w:hideMark/>
          </w:tcPr>
          <w:p w14:paraId="212B9B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0F369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3526B1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42.67737591</w:t>
            </w:r>
          </w:p>
        </w:tc>
        <w:tc>
          <w:tcPr>
            <w:tcW w:w="1587" w:type="dxa"/>
            <w:tcBorders>
              <w:top w:val="nil"/>
              <w:left w:val="nil"/>
              <w:bottom w:val="nil"/>
              <w:right w:val="nil"/>
            </w:tcBorders>
            <w:shd w:val="clear" w:color="auto" w:fill="auto"/>
            <w:noWrap/>
            <w:vAlign w:val="bottom"/>
            <w:hideMark/>
          </w:tcPr>
          <w:p w14:paraId="2883C1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-83.4842027</w:t>
            </w:r>
          </w:p>
        </w:tc>
        <w:tc>
          <w:tcPr>
            <w:tcW w:w="1418" w:type="dxa"/>
            <w:tcBorders>
              <w:top w:val="nil"/>
              <w:left w:val="nil"/>
              <w:bottom w:val="nil"/>
              <w:right w:val="nil"/>
            </w:tcBorders>
            <w:shd w:val="clear" w:color="auto" w:fill="auto"/>
            <w:noWrap/>
            <w:vAlign w:val="bottom"/>
            <w:hideMark/>
          </w:tcPr>
          <w:p w14:paraId="61B2DD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E03EE2D" w14:textId="77777777" w:rsidTr="00345532">
        <w:trPr>
          <w:trHeight w:val="290"/>
        </w:trPr>
        <w:tc>
          <w:tcPr>
            <w:tcW w:w="927" w:type="dxa"/>
            <w:tcBorders>
              <w:top w:val="nil"/>
              <w:left w:val="nil"/>
              <w:bottom w:val="nil"/>
              <w:right w:val="nil"/>
            </w:tcBorders>
            <w:shd w:val="clear" w:color="auto" w:fill="auto"/>
            <w:noWrap/>
            <w:vAlign w:val="bottom"/>
            <w:hideMark/>
          </w:tcPr>
          <w:p w14:paraId="5909BB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53</w:t>
            </w:r>
          </w:p>
        </w:tc>
        <w:tc>
          <w:tcPr>
            <w:tcW w:w="1403" w:type="dxa"/>
            <w:tcBorders>
              <w:top w:val="nil"/>
              <w:left w:val="nil"/>
              <w:bottom w:val="nil"/>
              <w:right w:val="nil"/>
            </w:tcBorders>
            <w:shd w:val="clear" w:color="auto" w:fill="auto"/>
            <w:noWrap/>
            <w:vAlign w:val="bottom"/>
            <w:hideMark/>
          </w:tcPr>
          <w:p w14:paraId="6572070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PONHD2</w:t>
            </w:r>
          </w:p>
        </w:tc>
        <w:tc>
          <w:tcPr>
            <w:tcW w:w="1498" w:type="dxa"/>
            <w:tcBorders>
              <w:top w:val="nil"/>
              <w:left w:val="nil"/>
              <w:bottom w:val="nil"/>
              <w:right w:val="nil"/>
            </w:tcBorders>
            <w:shd w:val="clear" w:color="auto" w:fill="auto"/>
            <w:noWrap/>
            <w:vAlign w:val="bottom"/>
            <w:hideMark/>
          </w:tcPr>
          <w:p w14:paraId="6285A62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C4459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252384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42.67763539</w:t>
            </w:r>
          </w:p>
        </w:tc>
        <w:tc>
          <w:tcPr>
            <w:tcW w:w="1587" w:type="dxa"/>
            <w:tcBorders>
              <w:top w:val="nil"/>
              <w:left w:val="nil"/>
              <w:bottom w:val="nil"/>
              <w:right w:val="nil"/>
            </w:tcBorders>
            <w:shd w:val="clear" w:color="auto" w:fill="auto"/>
            <w:noWrap/>
            <w:vAlign w:val="bottom"/>
            <w:hideMark/>
          </w:tcPr>
          <w:p w14:paraId="5E9516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-83.48494077</w:t>
            </w:r>
          </w:p>
        </w:tc>
        <w:tc>
          <w:tcPr>
            <w:tcW w:w="1418" w:type="dxa"/>
            <w:tcBorders>
              <w:top w:val="nil"/>
              <w:left w:val="nil"/>
              <w:bottom w:val="nil"/>
              <w:right w:val="nil"/>
            </w:tcBorders>
            <w:shd w:val="clear" w:color="auto" w:fill="auto"/>
            <w:noWrap/>
            <w:vAlign w:val="bottom"/>
            <w:hideMark/>
          </w:tcPr>
          <w:p w14:paraId="187E3D5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15A48BB" w14:textId="77777777" w:rsidTr="00345532">
        <w:trPr>
          <w:trHeight w:val="290"/>
        </w:trPr>
        <w:tc>
          <w:tcPr>
            <w:tcW w:w="927" w:type="dxa"/>
            <w:tcBorders>
              <w:top w:val="nil"/>
              <w:left w:val="nil"/>
              <w:bottom w:val="nil"/>
              <w:right w:val="nil"/>
            </w:tcBorders>
            <w:shd w:val="clear" w:color="auto" w:fill="auto"/>
            <w:noWrap/>
            <w:vAlign w:val="bottom"/>
            <w:hideMark/>
          </w:tcPr>
          <w:p w14:paraId="37D4F7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54</w:t>
            </w:r>
          </w:p>
        </w:tc>
        <w:tc>
          <w:tcPr>
            <w:tcW w:w="1403" w:type="dxa"/>
            <w:tcBorders>
              <w:top w:val="nil"/>
              <w:left w:val="nil"/>
              <w:bottom w:val="nil"/>
              <w:right w:val="nil"/>
            </w:tcBorders>
            <w:shd w:val="clear" w:color="auto" w:fill="auto"/>
            <w:noWrap/>
            <w:vAlign w:val="bottom"/>
            <w:hideMark/>
          </w:tcPr>
          <w:p w14:paraId="00216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PONHD3</w:t>
            </w:r>
          </w:p>
        </w:tc>
        <w:tc>
          <w:tcPr>
            <w:tcW w:w="1498" w:type="dxa"/>
            <w:tcBorders>
              <w:top w:val="nil"/>
              <w:left w:val="nil"/>
              <w:bottom w:val="nil"/>
              <w:right w:val="nil"/>
            </w:tcBorders>
            <w:shd w:val="clear" w:color="auto" w:fill="auto"/>
            <w:noWrap/>
            <w:vAlign w:val="bottom"/>
            <w:hideMark/>
          </w:tcPr>
          <w:p w14:paraId="1B81F7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41074B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6659AA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42.67619344</w:t>
            </w:r>
          </w:p>
        </w:tc>
        <w:tc>
          <w:tcPr>
            <w:tcW w:w="1587" w:type="dxa"/>
            <w:tcBorders>
              <w:top w:val="nil"/>
              <w:left w:val="nil"/>
              <w:bottom w:val="nil"/>
              <w:right w:val="nil"/>
            </w:tcBorders>
            <w:shd w:val="clear" w:color="auto" w:fill="auto"/>
            <w:noWrap/>
            <w:vAlign w:val="bottom"/>
            <w:hideMark/>
          </w:tcPr>
          <w:p w14:paraId="18F7882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-83.48458083</w:t>
            </w:r>
          </w:p>
        </w:tc>
        <w:tc>
          <w:tcPr>
            <w:tcW w:w="1418" w:type="dxa"/>
            <w:tcBorders>
              <w:top w:val="nil"/>
              <w:left w:val="nil"/>
              <w:bottom w:val="nil"/>
              <w:right w:val="nil"/>
            </w:tcBorders>
            <w:shd w:val="clear" w:color="auto" w:fill="auto"/>
            <w:noWrap/>
            <w:vAlign w:val="bottom"/>
            <w:hideMark/>
          </w:tcPr>
          <w:p w14:paraId="6B2EE6D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0EF8138" w14:textId="77777777" w:rsidTr="00345532">
        <w:trPr>
          <w:trHeight w:val="290"/>
        </w:trPr>
        <w:tc>
          <w:tcPr>
            <w:tcW w:w="927" w:type="dxa"/>
            <w:tcBorders>
              <w:top w:val="nil"/>
              <w:left w:val="nil"/>
              <w:bottom w:val="nil"/>
              <w:right w:val="nil"/>
            </w:tcBorders>
            <w:shd w:val="clear" w:color="auto" w:fill="auto"/>
            <w:noWrap/>
            <w:vAlign w:val="bottom"/>
            <w:hideMark/>
          </w:tcPr>
          <w:p w14:paraId="7FA4EF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55</w:t>
            </w:r>
          </w:p>
        </w:tc>
        <w:tc>
          <w:tcPr>
            <w:tcW w:w="1403" w:type="dxa"/>
            <w:tcBorders>
              <w:top w:val="nil"/>
              <w:left w:val="nil"/>
              <w:bottom w:val="nil"/>
              <w:right w:val="nil"/>
            </w:tcBorders>
            <w:shd w:val="clear" w:color="auto" w:fill="auto"/>
            <w:noWrap/>
            <w:vAlign w:val="bottom"/>
            <w:hideMark/>
          </w:tcPr>
          <w:p w14:paraId="7579330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w:t>
            </w:r>
          </w:p>
        </w:tc>
        <w:tc>
          <w:tcPr>
            <w:tcW w:w="1498" w:type="dxa"/>
            <w:tcBorders>
              <w:top w:val="nil"/>
              <w:left w:val="nil"/>
              <w:bottom w:val="nil"/>
              <w:right w:val="nil"/>
            </w:tcBorders>
            <w:shd w:val="clear" w:color="auto" w:fill="auto"/>
            <w:noWrap/>
            <w:vAlign w:val="bottom"/>
            <w:hideMark/>
          </w:tcPr>
          <w:p w14:paraId="45A734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A9EFC1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03AF35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42.67628637</w:t>
            </w:r>
          </w:p>
        </w:tc>
        <w:tc>
          <w:tcPr>
            <w:tcW w:w="1587" w:type="dxa"/>
            <w:tcBorders>
              <w:top w:val="nil"/>
              <w:left w:val="nil"/>
              <w:bottom w:val="nil"/>
              <w:right w:val="nil"/>
            </w:tcBorders>
            <w:shd w:val="clear" w:color="auto" w:fill="auto"/>
            <w:noWrap/>
            <w:vAlign w:val="bottom"/>
            <w:hideMark/>
          </w:tcPr>
          <w:p w14:paraId="70967F1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-83.48161802</w:t>
            </w:r>
          </w:p>
        </w:tc>
        <w:tc>
          <w:tcPr>
            <w:tcW w:w="1418" w:type="dxa"/>
            <w:tcBorders>
              <w:top w:val="nil"/>
              <w:left w:val="nil"/>
              <w:bottom w:val="nil"/>
              <w:right w:val="nil"/>
            </w:tcBorders>
            <w:shd w:val="clear" w:color="auto" w:fill="auto"/>
            <w:noWrap/>
            <w:vAlign w:val="bottom"/>
            <w:hideMark/>
          </w:tcPr>
          <w:p w14:paraId="589756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48823B8" w14:textId="77777777" w:rsidTr="00345532">
        <w:trPr>
          <w:trHeight w:val="290"/>
        </w:trPr>
        <w:tc>
          <w:tcPr>
            <w:tcW w:w="927" w:type="dxa"/>
            <w:tcBorders>
              <w:top w:val="nil"/>
              <w:left w:val="nil"/>
              <w:bottom w:val="nil"/>
              <w:right w:val="nil"/>
            </w:tcBorders>
            <w:shd w:val="clear" w:color="auto" w:fill="auto"/>
            <w:noWrap/>
            <w:vAlign w:val="bottom"/>
            <w:hideMark/>
          </w:tcPr>
          <w:p w14:paraId="3F3D0C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56</w:t>
            </w:r>
          </w:p>
        </w:tc>
        <w:tc>
          <w:tcPr>
            <w:tcW w:w="1403" w:type="dxa"/>
            <w:tcBorders>
              <w:top w:val="nil"/>
              <w:left w:val="nil"/>
              <w:bottom w:val="nil"/>
              <w:right w:val="nil"/>
            </w:tcBorders>
            <w:shd w:val="clear" w:color="auto" w:fill="auto"/>
            <w:noWrap/>
            <w:vAlign w:val="bottom"/>
            <w:hideMark/>
          </w:tcPr>
          <w:p w14:paraId="2406E5B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PONEAST2</w:t>
            </w:r>
          </w:p>
        </w:tc>
        <w:tc>
          <w:tcPr>
            <w:tcW w:w="1498" w:type="dxa"/>
            <w:tcBorders>
              <w:top w:val="nil"/>
              <w:left w:val="nil"/>
              <w:bottom w:val="nil"/>
              <w:right w:val="nil"/>
            </w:tcBorders>
            <w:shd w:val="clear" w:color="auto" w:fill="auto"/>
            <w:noWrap/>
            <w:vAlign w:val="bottom"/>
            <w:hideMark/>
          </w:tcPr>
          <w:p w14:paraId="37A873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46D8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83E4FE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42.67644003</w:t>
            </w:r>
          </w:p>
        </w:tc>
        <w:tc>
          <w:tcPr>
            <w:tcW w:w="1587" w:type="dxa"/>
            <w:tcBorders>
              <w:top w:val="nil"/>
              <w:left w:val="nil"/>
              <w:bottom w:val="nil"/>
              <w:right w:val="nil"/>
            </w:tcBorders>
            <w:shd w:val="clear" w:color="auto" w:fill="auto"/>
            <w:noWrap/>
            <w:vAlign w:val="bottom"/>
            <w:hideMark/>
          </w:tcPr>
          <w:p w14:paraId="598C1B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-83.48223133</w:t>
            </w:r>
          </w:p>
        </w:tc>
        <w:tc>
          <w:tcPr>
            <w:tcW w:w="1418" w:type="dxa"/>
            <w:tcBorders>
              <w:top w:val="nil"/>
              <w:left w:val="nil"/>
              <w:bottom w:val="nil"/>
              <w:right w:val="nil"/>
            </w:tcBorders>
            <w:shd w:val="clear" w:color="auto" w:fill="auto"/>
            <w:noWrap/>
            <w:vAlign w:val="bottom"/>
            <w:hideMark/>
          </w:tcPr>
          <w:p w14:paraId="6F0100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4A50810" w14:textId="77777777" w:rsidTr="00345532">
        <w:trPr>
          <w:trHeight w:val="290"/>
        </w:trPr>
        <w:tc>
          <w:tcPr>
            <w:tcW w:w="927" w:type="dxa"/>
            <w:tcBorders>
              <w:top w:val="nil"/>
              <w:left w:val="nil"/>
              <w:bottom w:val="nil"/>
              <w:right w:val="nil"/>
            </w:tcBorders>
            <w:shd w:val="clear" w:color="auto" w:fill="auto"/>
            <w:noWrap/>
            <w:vAlign w:val="bottom"/>
            <w:hideMark/>
          </w:tcPr>
          <w:p w14:paraId="45CF17B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57</w:t>
            </w:r>
          </w:p>
        </w:tc>
        <w:tc>
          <w:tcPr>
            <w:tcW w:w="1403" w:type="dxa"/>
            <w:tcBorders>
              <w:top w:val="nil"/>
              <w:left w:val="nil"/>
              <w:bottom w:val="nil"/>
              <w:right w:val="nil"/>
            </w:tcBorders>
            <w:shd w:val="clear" w:color="auto" w:fill="auto"/>
            <w:noWrap/>
            <w:vAlign w:val="bottom"/>
            <w:hideMark/>
          </w:tcPr>
          <w:p w14:paraId="34CCD6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PONEAST3</w:t>
            </w:r>
          </w:p>
        </w:tc>
        <w:tc>
          <w:tcPr>
            <w:tcW w:w="1498" w:type="dxa"/>
            <w:tcBorders>
              <w:top w:val="nil"/>
              <w:left w:val="nil"/>
              <w:bottom w:val="nil"/>
              <w:right w:val="nil"/>
            </w:tcBorders>
            <w:shd w:val="clear" w:color="auto" w:fill="auto"/>
            <w:noWrap/>
            <w:vAlign w:val="bottom"/>
            <w:hideMark/>
          </w:tcPr>
          <w:p w14:paraId="315E95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14A485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6A53E8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42.67655527</w:t>
            </w:r>
          </w:p>
        </w:tc>
        <w:tc>
          <w:tcPr>
            <w:tcW w:w="1587" w:type="dxa"/>
            <w:tcBorders>
              <w:top w:val="nil"/>
              <w:left w:val="nil"/>
              <w:bottom w:val="nil"/>
              <w:right w:val="nil"/>
            </w:tcBorders>
            <w:shd w:val="clear" w:color="auto" w:fill="auto"/>
            <w:noWrap/>
            <w:vAlign w:val="bottom"/>
            <w:hideMark/>
          </w:tcPr>
          <w:p w14:paraId="0C5CB0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-83.4827693</w:t>
            </w:r>
          </w:p>
        </w:tc>
        <w:tc>
          <w:tcPr>
            <w:tcW w:w="1418" w:type="dxa"/>
            <w:tcBorders>
              <w:top w:val="nil"/>
              <w:left w:val="nil"/>
              <w:bottom w:val="nil"/>
              <w:right w:val="nil"/>
            </w:tcBorders>
            <w:shd w:val="clear" w:color="auto" w:fill="auto"/>
            <w:noWrap/>
            <w:vAlign w:val="bottom"/>
            <w:hideMark/>
          </w:tcPr>
          <w:p w14:paraId="5AFE9B9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C0554C" w14:textId="77777777" w:rsidTr="00345532">
        <w:trPr>
          <w:trHeight w:val="290"/>
        </w:trPr>
        <w:tc>
          <w:tcPr>
            <w:tcW w:w="927" w:type="dxa"/>
            <w:tcBorders>
              <w:top w:val="nil"/>
              <w:left w:val="nil"/>
              <w:bottom w:val="nil"/>
              <w:right w:val="nil"/>
            </w:tcBorders>
            <w:shd w:val="clear" w:color="auto" w:fill="auto"/>
            <w:noWrap/>
            <w:vAlign w:val="bottom"/>
            <w:hideMark/>
          </w:tcPr>
          <w:p w14:paraId="7A333D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58</w:t>
            </w:r>
          </w:p>
        </w:tc>
        <w:tc>
          <w:tcPr>
            <w:tcW w:w="1403" w:type="dxa"/>
            <w:tcBorders>
              <w:top w:val="nil"/>
              <w:left w:val="nil"/>
              <w:bottom w:val="nil"/>
              <w:right w:val="nil"/>
            </w:tcBorders>
            <w:shd w:val="clear" w:color="auto" w:fill="auto"/>
            <w:noWrap/>
            <w:vAlign w:val="bottom"/>
            <w:hideMark/>
          </w:tcPr>
          <w:p w14:paraId="1AD7D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w:t>
            </w:r>
          </w:p>
        </w:tc>
        <w:tc>
          <w:tcPr>
            <w:tcW w:w="1498" w:type="dxa"/>
            <w:tcBorders>
              <w:top w:val="nil"/>
              <w:left w:val="nil"/>
              <w:bottom w:val="nil"/>
              <w:right w:val="nil"/>
            </w:tcBorders>
            <w:shd w:val="clear" w:color="auto" w:fill="auto"/>
            <w:noWrap/>
            <w:vAlign w:val="bottom"/>
            <w:hideMark/>
          </w:tcPr>
          <w:p w14:paraId="664B49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1527FA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04F79E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42.67697644</w:t>
            </w:r>
          </w:p>
        </w:tc>
        <w:tc>
          <w:tcPr>
            <w:tcW w:w="1587" w:type="dxa"/>
            <w:tcBorders>
              <w:top w:val="nil"/>
              <w:left w:val="nil"/>
              <w:bottom w:val="nil"/>
              <w:right w:val="nil"/>
            </w:tcBorders>
            <w:shd w:val="clear" w:color="auto" w:fill="auto"/>
            <w:noWrap/>
            <w:vAlign w:val="bottom"/>
            <w:hideMark/>
          </w:tcPr>
          <w:p w14:paraId="2A82D2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-83.48225793</w:t>
            </w:r>
          </w:p>
        </w:tc>
        <w:tc>
          <w:tcPr>
            <w:tcW w:w="1418" w:type="dxa"/>
            <w:tcBorders>
              <w:top w:val="nil"/>
              <w:left w:val="nil"/>
              <w:bottom w:val="nil"/>
              <w:right w:val="nil"/>
            </w:tcBorders>
            <w:shd w:val="clear" w:color="auto" w:fill="auto"/>
            <w:noWrap/>
            <w:vAlign w:val="bottom"/>
            <w:hideMark/>
          </w:tcPr>
          <w:p w14:paraId="77D4BF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5988EC2" w14:textId="77777777" w:rsidTr="00345532">
        <w:trPr>
          <w:trHeight w:val="290"/>
        </w:trPr>
        <w:tc>
          <w:tcPr>
            <w:tcW w:w="927" w:type="dxa"/>
            <w:tcBorders>
              <w:top w:val="nil"/>
              <w:left w:val="nil"/>
              <w:bottom w:val="nil"/>
              <w:right w:val="nil"/>
            </w:tcBorders>
            <w:shd w:val="clear" w:color="auto" w:fill="auto"/>
            <w:noWrap/>
            <w:vAlign w:val="bottom"/>
            <w:hideMark/>
          </w:tcPr>
          <w:p w14:paraId="68950DF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59</w:t>
            </w:r>
          </w:p>
        </w:tc>
        <w:tc>
          <w:tcPr>
            <w:tcW w:w="1403" w:type="dxa"/>
            <w:tcBorders>
              <w:top w:val="nil"/>
              <w:left w:val="nil"/>
              <w:bottom w:val="nil"/>
              <w:right w:val="nil"/>
            </w:tcBorders>
            <w:shd w:val="clear" w:color="auto" w:fill="auto"/>
            <w:noWrap/>
            <w:vAlign w:val="bottom"/>
            <w:hideMark/>
          </w:tcPr>
          <w:p w14:paraId="39458F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PONRT2</w:t>
            </w:r>
          </w:p>
        </w:tc>
        <w:tc>
          <w:tcPr>
            <w:tcW w:w="1498" w:type="dxa"/>
            <w:tcBorders>
              <w:top w:val="nil"/>
              <w:left w:val="nil"/>
              <w:bottom w:val="nil"/>
              <w:right w:val="nil"/>
            </w:tcBorders>
            <w:shd w:val="clear" w:color="auto" w:fill="auto"/>
            <w:noWrap/>
            <w:vAlign w:val="bottom"/>
            <w:hideMark/>
          </w:tcPr>
          <w:p w14:paraId="3CAE5C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814BF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1EF95A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42.67847161</w:t>
            </w:r>
          </w:p>
        </w:tc>
        <w:tc>
          <w:tcPr>
            <w:tcW w:w="1587" w:type="dxa"/>
            <w:tcBorders>
              <w:top w:val="nil"/>
              <w:left w:val="nil"/>
              <w:bottom w:val="nil"/>
              <w:right w:val="nil"/>
            </w:tcBorders>
            <w:shd w:val="clear" w:color="auto" w:fill="auto"/>
            <w:noWrap/>
            <w:vAlign w:val="bottom"/>
            <w:hideMark/>
          </w:tcPr>
          <w:p w14:paraId="5F0E1A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-83.4821571</w:t>
            </w:r>
          </w:p>
        </w:tc>
        <w:tc>
          <w:tcPr>
            <w:tcW w:w="1418" w:type="dxa"/>
            <w:tcBorders>
              <w:top w:val="nil"/>
              <w:left w:val="nil"/>
              <w:bottom w:val="nil"/>
              <w:right w:val="nil"/>
            </w:tcBorders>
            <w:shd w:val="clear" w:color="auto" w:fill="auto"/>
            <w:noWrap/>
            <w:vAlign w:val="bottom"/>
            <w:hideMark/>
          </w:tcPr>
          <w:p w14:paraId="3B0A4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B7EE481" w14:textId="77777777" w:rsidTr="00345532">
        <w:trPr>
          <w:trHeight w:val="290"/>
        </w:trPr>
        <w:tc>
          <w:tcPr>
            <w:tcW w:w="927" w:type="dxa"/>
            <w:tcBorders>
              <w:top w:val="nil"/>
              <w:left w:val="nil"/>
              <w:bottom w:val="nil"/>
              <w:right w:val="nil"/>
            </w:tcBorders>
            <w:shd w:val="clear" w:color="auto" w:fill="auto"/>
            <w:noWrap/>
            <w:vAlign w:val="bottom"/>
            <w:hideMark/>
          </w:tcPr>
          <w:p w14:paraId="18A97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60</w:t>
            </w:r>
          </w:p>
        </w:tc>
        <w:tc>
          <w:tcPr>
            <w:tcW w:w="1403" w:type="dxa"/>
            <w:tcBorders>
              <w:top w:val="nil"/>
              <w:left w:val="nil"/>
              <w:bottom w:val="nil"/>
              <w:right w:val="nil"/>
            </w:tcBorders>
            <w:shd w:val="clear" w:color="auto" w:fill="auto"/>
            <w:noWrap/>
            <w:vAlign w:val="bottom"/>
            <w:hideMark/>
          </w:tcPr>
          <w:p w14:paraId="384FC2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PONRT3</w:t>
            </w:r>
          </w:p>
        </w:tc>
        <w:tc>
          <w:tcPr>
            <w:tcW w:w="1498" w:type="dxa"/>
            <w:tcBorders>
              <w:top w:val="nil"/>
              <w:left w:val="nil"/>
              <w:bottom w:val="nil"/>
              <w:right w:val="nil"/>
            </w:tcBorders>
            <w:shd w:val="clear" w:color="auto" w:fill="auto"/>
            <w:noWrap/>
            <w:vAlign w:val="bottom"/>
            <w:hideMark/>
          </w:tcPr>
          <w:p w14:paraId="66DB73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BF0B1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2BC9C73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42.67796779</w:t>
            </w:r>
          </w:p>
        </w:tc>
        <w:tc>
          <w:tcPr>
            <w:tcW w:w="1587" w:type="dxa"/>
            <w:tcBorders>
              <w:top w:val="nil"/>
              <w:left w:val="nil"/>
              <w:bottom w:val="nil"/>
              <w:right w:val="nil"/>
            </w:tcBorders>
            <w:shd w:val="clear" w:color="auto" w:fill="auto"/>
            <w:noWrap/>
            <w:vAlign w:val="bottom"/>
            <w:hideMark/>
          </w:tcPr>
          <w:p w14:paraId="76EC67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-83.48337831</w:t>
            </w:r>
          </w:p>
        </w:tc>
        <w:tc>
          <w:tcPr>
            <w:tcW w:w="1418" w:type="dxa"/>
            <w:tcBorders>
              <w:top w:val="nil"/>
              <w:left w:val="nil"/>
              <w:bottom w:val="nil"/>
              <w:right w:val="nil"/>
            </w:tcBorders>
            <w:shd w:val="clear" w:color="auto" w:fill="auto"/>
            <w:noWrap/>
            <w:vAlign w:val="bottom"/>
            <w:hideMark/>
          </w:tcPr>
          <w:p w14:paraId="66587B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047D77" w14:textId="77777777" w:rsidTr="00345532">
        <w:trPr>
          <w:trHeight w:val="290"/>
        </w:trPr>
        <w:tc>
          <w:tcPr>
            <w:tcW w:w="927" w:type="dxa"/>
            <w:tcBorders>
              <w:top w:val="nil"/>
              <w:left w:val="nil"/>
              <w:bottom w:val="nil"/>
              <w:right w:val="nil"/>
            </w:tcBorders>
            <w:shd w:val="clear" w:color="auto" w:fill="auto"/>
            <w:noWrap/>
            <w:vAlign w:val="bottom"/>
            <w:hideMark/>
          </w:tcPr>
          <w:p w14:paraId="7E1117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61</w:t>
            </w:r>
          </w:p>
        </w:tc>
        <w:tc>
          <w:tcPr>
            <w:tcW w:w="1403" w:type="dxa"/>
            <w:tcBorders>
              <w:top w:val="nil"/>
              <w:left w:val="nil"/>
              <w:bottom w:val="nil"/>
              <w:right w:val="nil"/>
            </w:tcBorders>
            <w:shd w:val="clear" w:color="auto" w:fill="auto"/>
            <w:noWrap/>
            <w:vAlign w:val="bottom"/>
            <w:hideMark/>
          </w:tcPr>
          <w:p w14:paraId="70B24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w:t>
            </w:r>
          </w:p>
        </w:tc>
        <w:tc>
          <w:tcPr>
            <w:tcW w:w="1498" w:type="dxa"/>
            <w:tcBorders>
              <w:top w:val="nil"/>
              <w:left w:val="nil"/>
              <w:bottom w:val="nil"/>
              <w:right w:val="nil"/>
            </w:tcBorders>
            <w:shd w:val="clear" w:color="auto" w:fill="auto"/>
            <w:noWrap/>
            <w:vAlign w:val="bottom"/>
            <w:hideMark/>
          </w:tcPr>
          <w:p w14:paraId="01917C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55F50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749CE5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42.50511387</w:t>
            </w:r>
          </w:p>
        </w:tc>
        <w:tc>
          <w:tcPr>
            <w:tcW w:w="1587" w:type="dxa"/>
            <w:tcBorders>
              <w:top w:val="nil"/>
              <w:left w:val="nil"/>
              <w:bottom w:val="nil"/>
              <w:right w:val="nil"/>
            </w:tcBorders>
            <w:shd w:val="clear" w:color="auto" w:fill="auto"/>
            <w:noWrap/>
            <w:vAlign w:val="bottom"/>
            <w:hideMark/>
          </w:tcPr>
          <w:p w14:paraId="420FC4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-83.711563</w:t>
            </w:r>
          </w:p>
        </w:tc>
        <w:tc>
          <w:tcPr>
            <w:tcW w:w="1418" w:type="dxa"/>
            <w:tcBorders>
              <w:top w:val="nil"/>
              <w:left w:val="nil"/>
              <w:bottom w:val="nil"/>
              <w:right w:val="nil"/>
            </w:tcBorders>
            <w:shd w:val="clear" w:color="auto" w:fill="auto"/>
            <w:noWrap/>
            <w:vAlign w:val="bottom"/>
            <w:hideMark/>
          </w:tcPr>
          <w:p w14:paraId="71F869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8B3D9DC" w14:textId="77777777" w:rsidTr="00345532">
        <w:trPr>
          <w:trHeight w:val="290"/>
        </w:trPr>
        <w:tc>
          <w:tcPr>
            <w:tcW w:w="927" w:type="dxa"/>
            <w:tcBorders>
              <w:top w:val="nil"/>
              <w:left w:val="nil"/>
              <w:bottom w:val="nil"/>
              <w:right w:val="nil"/>
            </w:tcBorders>
            <w:shd w:val="clear" w:color="auto" w:fill="auto"/>
            <w:noWrap/>
            <w:vAlign w:val="bottom"/>
            <w:hideMark/>
          </w:tcPr>
          <w:p w14:paraId="614E2C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62</w:t>
            </w:r>
          </w:p>
        </w:tc>
        <w:tc>
          <w:tcPr>
            <w:tcW w:w="1403" w:type="dxa"/>
            <w:tcBorders>
              <w:top w:val="nil"/>
              <w:left w:val="nil"/>
              <w:bottom w:val="nil"/>
              <w:right w:val="nil"/>
            </w:tcBorders>
            <w:shd w:val="clear" w:color="auto" w:fill="auto"/>
            <w:noWrap/>
            <w:vAlign w:val="bottom"/>
            <w:hideMark/>
          </w:tcPr>
          <w:p w14:paraId="0F0C190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ILRIP2</w:t>
            </w:r>
          </w:p>
        </w:tc>
        <w:tc>
          <w:tcPr>
            <w:tcW w:w="1498" w:type="dxa"/>
            <w:tcBorders>
              <w:top w:val="nil"/>
              <w:left w:val="nil"/>
              <w:bottom w:val="nil"/>
              <w:right w:val="nil"/>
            </w:tcBorders>
            <w:shd w:val="clear" w:color="auto" w:fill="auto"/>
            <w:noWrap/>
            <w:vAlign w:val="bottom"/>
            <w:hideMark/>
          </w:tcPr>
          <w:p w14:paraId="5E293F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6F6CFB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42EA07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42.50548015</w:t>
            </w:r>
          </w:p>
        </w:tc>
        <w:tc>
          <w:tcPr>
            <w:tcW w:w="1587" w:type="dxa"/>
            <w:tcBorders>
              <w:top w:val="nil"/>
              <w:left w:val="nil"/>
              <w:bottom w:val="nil"/>
              <w:right w:val="nil"/>
            </w:tcBorders>
            <w:shd w:val="clear" w:color="auto" w:fill="auto"/>
            <w:noWrap/>
            <w:vAlign w:val="bottom"/>
            <w:hideMark/>
          </w:tcPr>
          <w:p w14:paraId="27388C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-83.71130397</w:t>
            </w:r>
          </w:p>
        </w:tc>
        <w:tc>
          <w:tcPr>
            <w:tcW w:w="1418" w:type="dxa"/>
            <w:tcBorders>
              <w:top w:val="nil"/>
              <w:left w:val="nil"/>
              <w:bottom w:val="nil"/>
              <w:right w:val="nil"/>
            </w:tcBorders>
            <w:shd w:val="clear" w:color="auto" w:fill="auto"/>
            <w:noWrap/>
            <w:vAlign w:val="bottom"/>
            <w:hideMark/>
          </w:tcPr>
          <w:p w14:paraId="3F6B0B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A4E5B16" w14:textId="77777777" w:rsidTr="00345532">
        <w:trPr>
          <w:trHeight w:val="290"/>
        </w:trPr>
        <w:tc>
          <w:tcPr>
            <w:tcW w:w="927" w:type="dxa"/>
            <w:tcBorders>
              <w:top w:val="nil"/>
              <w:left w:val="nil"/>
              <w:bottom w:val="nil"/>
              <w:right w:val="nil"/>
            </w:tcBorders>
            <w:shd w:val="clear" w:color="auto" w:fill="auto"/>
            <w:noWrap/>
            <w:vAlign w:val="bottom"/>
            <w:hideMark/>
          </w:tcPr>
          <w:p w14:paraId="76B990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63</w:t>
            </w:r>
          </w:p>
        </w:tc>
        <w:tc>
          <w:tcPr>
            <w:tcW w:w="1403" w:type="dxa"/>
            <w:tcBorders>
              <w:top w:val="nil"/>
              <w:left w:val="nil"/>
              <w:bottom w:val="nil"/>
              <w:right w:val="nil"/>
            </w:tcBorders>
            <w:shd w:val="clear" w:color="auto" w:fill="auto"/>
            <w:noWrap/>
            <w:vAlign w:val="bottom"/>
            <w:hideMark/>
          </w:tcPr>
          <w:p w14:paraId="47FAD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ILRIP3</w:t>
            </w:r>
          </w:p>
        </w:tc>
        <w:tc>
          <w:tcPr>
            <w:tcW w:w="1498" w:type="dxa"/>
            <w:tcBorders>
              <w:top w:val="nil"/>
              <w:left w:val="nil"/>
              <w:bottom w:val="nil"/>
              <w:right w:val="nil"/>
            </w:tcBorders>
            <w:shd w:val="clear" w:color="auto" w:fill="auto"/>
            <w:noWrap/>
            <w:vAlign w:val="bottom"/>
            <w:hideMark/>
          </w:tcPr>
          <w:p w14:paraId="7E2914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09128A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274F82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42.50506543</w:t>
            </w:r>
          </w:p>
        </w:tc>
        <w:tc>
          <w:tcPr>
            <w:tcW w:w="1587" w:type="dxa"/>
            <w:tcBorders>
              <w:top w:val="nil"/>
              <w:left w:val="nil"/>
              <w:bottom w:val="nil"/>
              <w:right w:val="nil"/>
            </w:tcBorders>
            <w:shd w:val="clear" w:color="auto" w:fill="auto"/>
            <w:noWrap/>
            <w:vAlign w:val="bottom"/>
            <w:hideMark/>
          </w:tcPr>
          <w:p w14:paraId="30508DB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-83.71105671</w:t>
            </w:r>
          </w:p>
        </w:tc>
        <w:tc>
          <w:tcPr>
            <w:tcW w:w="1418" w:type="dxa"/>
            <w:tcBorders>
              <w:top w:val="nil"/>
              <w:left w:val="nil"/>
              <w:bottom w:val="nil"/>
              <w:right w:val="nil"/>
            </w:tcBorders>
            <w:shd w:val="clear" w:color="auto" w:fill="auto"/>
            <w:noWrap/>
            <w:vAlign w:val="bottom"/>
            <w:hideMark/>
          </w:tcPr>
          <w:p w14:paraId="1D58F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C44CF8" w14:textId="77777777" w:rsidTr="00345532">
        <w:trPr>
          <w:trHeight w:val="290"/>
        </w:trPr>
        <w:tc>
          <w:tcPr>
            <w:tcW w:w="927" w:type="dxa"/>
            <w:tcBorders>
              <w:top w:val="nil"/>
              <w:left w:val="nil"/>
              <w:bottom w:val="nil"/>
              <w:right w:val="nil"/>
            </w:tcBorders>
            <w:shd w:val="clear" w:color="auto" w:fill="auto"/>
            <w:noWrap/>
            <w:vAlign w:val="bottom"/>
            <w:hideMark/>
          </w:tcPr>
          <w:p w14:paraId="2B0964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64</w:t>
            </w:r>
          </w:p>
        </w:tc>
        <w:tc>
          <w:tcPr>
            <w:tcW w:w="1403" w:type="dxa"/>
            <w:tcBorders>
              <w:top w:val="nil"/>
              <w:left w:val="nil"/>
              <w:bottom w:val="nil"/>
              <w:right w:val="nil"/>
            </w:tcBorders>
            <w:shd w:val="clear" w:color="auto" w:fill="auto"/>
            <w:noWrap/>
            <w:vAlign w:val="bottom"/>
            <w:hideMark/>
          </w:tcPr>
          <w:p w14:paraId="226C4E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w:t>
            </w:r>
          </w:p>
        </w:tc>
        <w:tc>
          <w:tcPr>
            <w:tcW w:w="1498" w:type="dxa"/>
            <w:tcBorders>
              <w:top w:val="nil"/>
              <w:left w:val="nil"/>
              <w:bottom w:val="nil"/>
              <w:right w:val="nil"/>
            </w:tcBorders>
            <w:shd w:val="clear" w:color="auto" w:fill="auto"/>
            <w:noWrap/>
            <w:vAlign w:val="bottom"/>
            <w:hideMark/>
          </w:tcPr>
          <w:p w14:paraId="3006E3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133F97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09A0DFF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42.49871458</w:t>
            </w:r>
          </w:p>
        </w:tc>
        <w:tc>
          <w:tcPr>
            <w:tcW w:w="1587" w:type="dxa"/>
            <w:tcBorders>
              <w:top w:val="nil"/>
              <w:left w:val="nil"/>
              <w:bottom w:val="nil"/>
              <w:right w:val="nil"/>
            </w:tcBorders>
            <w:shd w:val="clear" w:color="auto" w:fill="auto"/>
            <w:noWrap/>
            <w:vAlign w:val="bottom"/>
            <w:hideMark/>
          </w:tcPr>
          <w:p w14:paraId="7BBC65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-83.71880034</w:t>
            </w:r>
          </w:p>
        </w:tc>
        <w:tc>
          <w:tcPr>
            <w:tcW w:w="1418" w:type="dxa"/>
            <w:tcBorders>
              <w:top w:val="nil"/>
              <w:left w:val="nil"/>
              <w:bottom w:val="nil"/>
              <w:right w:val="nil"/>
            </w:tcBorders>
            <w:shd w:val="clear" w:color="auto" w:fill="auto"/>
            <w:noWrap/>
            <w:vAlign w:val="bottom"/>
            <w:hideMark/>
          </w:tcPr>
          <w:p w14:paraId="0595E6C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ABD963F" w14:textId="77777777" w:rsidTr="00345532">
        <w:trPr>
          <w:trHeight w:val="290"/>
        </w:trPr>
        <w:tc>
          <w:tcPr>
            <w:tcW w:w="927" w:type="dxa"/>
            <w:tcBorders>
              <w:top w:val="nil"/>
              <w:left w:val="nil"/>
              <w:bottom w:val="nil"/>
              <w:right w:val="nil"/>
            </w:tcBorders>
            <w:shd w:val="clear" w:color="auto" w:fill="auto"/>
            <w:noWrap/>
            <w:vAlign w:val="bottom"/>
            <w:hideMark/>
          </w:tcPr>
          <w:p w14:paraId="1FC9A1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65</w:t>
            </w:r>
          </w:p>
        </w:tc>
        <w:tc>
          <w:tcPr>
            <w:tcW w:w="1403" w:type="dxa"/>
            <w:tcBorders>
              <w:top w:val="nil"/>
              <w:left w:val="nil"/>
              <w:bottom w:val="nil"/>
              <w:right w:val="nil"/>
            </w:tcBorders>
            <w:shd w:val="clear" w:color="auto" w:fill="auto"/>
            <w:noWrap/>
            <w:vAlign w:val="bottom"/>
            <w:hideMark/>
          </w:tcPr>
          <w:p w14:paraId="154B828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ILCC2</w:t>
            </w:r>
          </w:p>
        </w:tc>
        <w:tc>
          <w:tcPr>
            <w:tcW w:w="1498" w:type="dxa"/>
            <w:tcBorders>
              <w:top w:val="nil"/>
              <w:left w:val="nil"/>
              <w:bottom w:val="nil"/>
              <w:right w:val="nil"/>
            </w:tcBorders>
            <w:shd w:val="clear" w:color="auto" w:fill="auto"/>
            <w:noWrap/>
            <w:vAlign w:val="bottom"/>
            <w:hideMark/>
          </w:tcPr>
          <w:p w14:paraId="0CDB1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BE847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291C63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42.49826164</w:t>
            </w:r>
          </w:p>
        </w:tc>
        <w:tc>
          <w:tcPr>
            <w:tcW w:w="1587" w:type="dxa"/>
            <w:tcBorders>
              <w:top w:val="nil"/>
              <w:left w:val="nil"/>
              <w:bottom w:val="nil"/>
              <w:right w:val="nil"/>
            </w:tcBorders>
            <w:shd w:val="clear" w:color="auto" w:fill="auto"/>
            <w:noWrap/>
            <w:vAlign w:val="bottom"/>
            <w:hideMark/>
          </w:tcPr>
          <w:p w14:paraId="411A8C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-83.71911588</w:t>
            </w:r>
          </w:p>
        </w:tc>
        <w:tc>
          <w:tcPr>
            <w:tcW w:w="1418" w:type="dxa"/>
            <w:tcBorders>
              <w:top w:val="nil"/>
              <w:left w:val="nil"/>
              <w:bottom w:val="nil"/>
              <w:right w:val="nil"/>
            </w:tcBorders>
            <w:shd w:val="clear" w:color="auto" w:fill="auto"/>
            <w:noWrap/>
            <w:vAlign w:val="bottom"/>
            <w:hideMark/>
          </w:tcPr>
          <w:p w14:paraId="327E1A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23A022" w14:textId="77777777" w:rsidTr="00345532">
        <w:trPr>
          <w:trHeight w:val="290"/>
        </w:trPr>
        <w:tc>
          <w:tcPr>
            <w:tcW w:w="927" w:type="dxa"/>
            <w:tcBorders>
              <w:top w:val="nil"/>
              <w:left w:val="nil"/>
              <w:bottom w:val="nil"/>
              <w:right w:val="nil"/>
            </w:tcBorders>
            <w:shd w:val="clear" w:color="auto" w:fill="auto"/>
            <w:noWrap/>
            <w:vAlign w:val="bottom"/>
            <w:hideMark/>
          </w:tcPr>
          <w:p w14:paraId="4639A71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66</w:t>
            </w:r>
          </w:p>
        </w:tc>
        <w:tc>
          <w:tcPr>
            <w:tcW w:w="1403" w:type="dxa"/>
            <w:tcBorders>
              <w:top w:val="nil"/>
              <w:left w:val="nil"/>
              <w:bottom w:val="nil"/>
              <w:right w:val="nil"/>
            </w:tcBorders>
            <w:shd w:val="clear" w:color="auto" w:fill="auto"/>
            <w:noWrap/>
            <w:vAlign w:val="bottom"/>
            <w:hideMark/>
          </w:tcPr>
          <w:p w14:paraId="2CCBB35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ILCC3</w:t>
            </w:r>
          </w:p>
        </w:tc>
        <w:tc>
          <w:tcPr>
            <w:tcW w:w="1498" w:type="dxa"/>
            <w:tcBorders>
              <w:top w:val="nil"/>
              <w:left w:val="nil"/>
              <w:bottom w:val="nil"/>
              <w:right w:val="nil"/>
            </w:tcBorders>
            <w:shd w:val="clear" w:color="auto" w:fill="auto"/>
            <w:noWrap/>
            <w:vAlign w:val="bottom"/>
            <w:hideMark/>
          </w:tcPr>
          <w:p w14:paraId="1DAAC0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3A94CC3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796A47D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42.49755544</w:t>
            </w:r>
          </w:p>
        </w:tc>
        <w:tc>
          <w:tcPr>
            <w:tcW w:w="1587" w:type="dxa"/>
            <w:tcBorders>
              <w:top w:val="nil"/>
              <w:left w:val="nil"/>
              <w:bottom w:val="nil"/>
              <w:right w:val="nil"/>
            </w:tcBorders>
            <w:shd w:val="clear" w:color="auto" w:fill="auto"/>
            <w:noWrap/>
            <w:vAlign w:val="bottom"/>
            <w:hideMark/>
          </w:tcPr>
          <w:p w14:paraId="7D5408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-83.7194028</w:t>
            </w:r>
          </w:p>
        </w:tc>
        <w:tc>
          <w:tcPr>
            <w:tcW w:w="1418" w:type="dxa"/>
            <w:tcBorders>
              <w:top w:val="nil"/>
              <w:left w:val="nil"/>
              <w:bottom w:val="nil"/>
              <w:right w:val="nil"/>
            </w:tcBorders>
            <w:shd w:val="clear" w:color="auto" w:fill="auto"/>
            <w:noWrap/>
            <w:vAlign w:val="bottom"/>
            <w:hideMark/>
          </w:tcPr>
          <w:p w14:paraId="1BCBB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EFAEFD" w14:textId="77777777" w:rsidTr="00345532">
        <w:trPr>
          <w:trHeight w:val="290"/>
        </w:trPr>
        <w:tc>
          <w:tcPr>
            <w:tcW w:w="927" w:type="dxa"/>
            <w:tcBorders>
              <w:top w:val="nil"/>
              <w:left w:val="nil"/>
              <w:bottom w:val="nil"/>
              <w:right w:val="nil"/>
            </w:tcBorders>
            <w:shd w:val="clear" w:color="auto" w:fill="auto"/>
            <w:noWrap/>
            <w:vAlign w:val="bottom"/>
            <w:hideMark/>
          </w:tcPr>
          <w:p w14:paraId="5BC32F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67</w:t>
            </w:r>
          </w:p>
        </w:tc>
        <w:tc>
          <w:tcPr>
            <w:tcW w:w="1403" w:type="dxa"/>
            <w:tcBorders>
              <w:top w:val="nil"/>
              <w:left w:val="nil"/>
              <w:bottom w:val="nil"/>
              <w:right w:val="nil"/>
            </w:tcBorders>
            <w:shd w:val="clear" w:color="auto" w:fill="auto"/>
            <w:noWrap/>
            <w:vAlign w:val="bottom"/>
            <w:hideMark/>
          </w:tcPr>
          <w:p w14:paraId="6A12E02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w:t>
            </w:r>
          </w:p>
        </w:tc>
        <w:tc>
          <w:tcPr>
            <w:tcW w:w="1498" w:type="dxa"/>
            <w:tcBorders>
              <w:top w:val="nil"/>
              <w:left w:val="nil"/>
              <w:bottom w:val="nil"/>
              <w:right w:val="nil"/>
            </w:tcBorders>
            <w:shd w:val="clear" w:color="auto" w:fill="auto"/>
            <w:noWrap/>
            <w:vAlign w:val="bottom"/>
            <w:hideMark/>
          </w:tcPr>
          <w:p w14:paraId="712D38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EEE3F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44F5DD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42.70259786</w:t>
            </w:r>
          </w:p>
        </w:tc>
        <w:tc>
          <w:tcPr>
            <w:tcW w:w="1587" w:type="dxa"/>
            <w:tcBorders>
              <w:top w:val="nil"/>
              <w:left w:val="nil"/>
              <w:bottom w:val="nil"/>
              <w:right w:val="nil"/>
            </w:tcBorders>
            <w:shd w:val="clear" w:color="auto" w:fill="auto"/>
            <w:noWrap/>
            <w:vAlign w:val="bottom"/>
            <w:hideMark/>
          </w:tcPr>
          <w:p w14:paraId="27366A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-83.49652337</w:t>
            </w:r>
          </w:p>
        </w:tc>
        <w:tc>
          <w:tcPr>
            <w:tcW w:w="1418" w:type="dxa"/>
            <w:tcBorders>
              <w:top w:val="nil"/>
              <w:left w:val="nil"/>
              <w:bottom w:val="nil"/>
              <w:right w:val="nil"/>
            </w:tcBorders>
            <w:shd w:val="clear" w:color="auto" w:fill="auto"/>
            <w:noWrap/>
            <w:vAlign w:val="bottom"/>
            <w:hideMark/>
          </w:tcPr>
          <w:p w14:paraId="6D93E61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468EC5F" w14:textId="77777777" w:rsidTr="00345532">
        <w:trPr>
          <w:trHeight w:val="290"/>
        </w:trPr>
        <w:tc>
          <w:tcPr>
            <w:tcW w:w="927" w:type="dxa"/>
            <w:tcBorders>
              <w:top w:val="nil"/>
              <w:left w:val="nil"/>
              <w:bottom w:val="nil"/>
              <w:right w:val="nil"/>
            </w:tcBorders>
            <w:shd w:val="clear" w:color="auto" w:fill="auto"/>
            <w:noWrap/>
            <w:vAlign w:val="bottom"/>
            <w:hideMark/>
          </w:tcPr>
          <w:p w14:paraId="4F191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68</w:t>
            </w:r>
          </w:p>
        </w:tc>
        <w:tc>
          <w:tcPr>
            <w:tcW w:w="1403" w:type="dxa"/>
            <w:tcBorders>
              <w:top w:val="nil"/>
              <w:left w:val="nil"/>
              <w:bottom w:val="nil"/>
              <w:right w:val="nil"/>
            </w:tcBorders>
            <w:shd w:val="clear" w:color="auto" w:fill="auto"/>
            <w:noWrap/>
            <w:vAlign w:val="bottom"/>
            <w:hideMark/>
          </w:tcPr>
          <w:p w14:paraId="0FEC61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ISMATDRY2</w:t>
            </w:r>
          </w:p>
        </w:tc>
        <w:tc>
          <w:tcPr>
            <w:tcW w:w="1498" w:type="dxa"/>
            <w:tcBorders>
              <w:top w:val="nil"/>
              <w:left w:val="nil"/>
              <w:bottom w:val="nil"/>
              <w:right w:val="nil"/>
            </w:tcBorders>
            <w:shd w:val="clear" w:color="auto" w:fill="auto"/>
            <w:noWrap/>
            <w:vAlign w:val="bottom"/>
            <w:hideMark/>
          </w:tcPr>
          <w:p w14:paraId="7A64B8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5001FA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70CBC2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42.70213825</w:t>
            </w:r>
          </w:p>
        </w:tc>
        <w:tc>
          <w:tcPr>
            <w:tcW w:w="1587" w:type="dxa"/>
            <w:tcBorders>
              <w:top w:val="nil"/>
              <w:left w:val="nil"/>
              <w:bottom w:val="nil"/>
              <w:right w:val="nil"/>
            </w:tcBorders>
            <w:shd w:val="clear" w:color="auto" w:fill="auto"/>
            <w:noWrap/>
            <w:vAlign w:val="bottom"/>
            <w:hideMark/>
          </w:tcPr>
          <w:p w14:paraId="5402F0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-83.49648848</w:t>
            </w:r>
          </w:p>
        </w:tc>
        <w:tc>
          <w:tcPr>
            <w:tcW w:w="1418" w:type="dxa"/>
            <w:tcBorders>
              <w:top w:val="nil"/>
              <w:left w:val="nil"/>
              <w:bottom w:val="nil"/>
              <w:right w:val="nil"/>
            </w:tcBorders>
            <w:shd w:val="clear" w:color="auto" w:fill="auto"/>
            <w:noWrap/>
            <w:vAlign w:val="bottom"/>
            <w:hideMark/>
          </w:tcPr>
          <w:p w14:paraId="0FD89F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122ECF" w14:textId="77777777" w:rsidTr="00345532">
        <w:trPr>
          <w:trHeight w:val="290"/>
        </w:trPr>
        <w:tc>
          <w:tcPr>
            <w:tcW w:w="927" w:type="dxa"/>
            <w:tcBorders>
              <w:top w:val="nil"/>
              <w:left w:val="nil"/>
              <w:bottom w:val="nil"/>
              <w:right w:val="nil"/>
            </w:tcBorders>
            <w:shd w:val="clear" w:color="auto" w:fill="auto"/>
            <w:noWrap/>
            <w:vAlign w:val="bottom"/>
            <w:hideMark/>
          </w:tcPr>
          <w:p w14:paraId="4840AE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69</w:t>
            </w:r>
          </w:p>
        </w:tc>
        <w:tc>
          <w:tcPr>
            <w:tcW w:w="1403" w:type="dxa"/>
            <w:tcBorders>
              <w:top w:val="nil"/>
              <w:left w:val="nil"/>
              <w:bottom w:val="nil"/>
              <w:right w:val="nil"/>
            </w:tcBorders>
            <w:shd w:val="clear" w:color="auto" w:fill="auto"/>
            <w:noWrap/>
            <w:vAlign w:val="bottom"/>
            <w:hideMark/>
          </w:tcPr>
          <w:p w14:paraId="748015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ISMATDRY3</w:t>
            </w:r>
          </w:p>
        </w:tc>
        <w:tc>
          <w:tcPr>
            <w:tcW w:w="1498" w:type="dxa"/>
            <w:tcBorders>
              <w:top w:val="nil"/>
              <w:left w:val="nil"/>
              <w:bottom w:val="nil"/>
              <w:right w:val="nil"/>
            </w:tcBorders>
            <w:shd w:val="clear" w:color="auto" w:fill="auto"/>
            <w:noWrap/>
            <w:vAlign w:val="bottom"/>
            <w:hideMark/>
          </w:tcPr>
          <w:p w14:paraId="70CC1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0A927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54565B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42.70223513</w:t>
            </w:r>
          </w:p>
        </w:tc>
        <w:tc>
          <w:tcPr>
            <w:tcW w:w="1587" w:type="dxa"/>
            <w:tcBorders>
              <w:top w:val="nil"/>
              <w:left w:val="nil"/>
              <w:bottom w:val="nil"/>
              <w:right w:val="nil"/>
            </w:tcBorders>
            <w:shd w:val="clear" w:color="auto" w:fill="auto"/>
            <w:noWrap/>
            <w:vAlign w:val="bottom"/>
            <w:hideMark/>
          </w:tcPr>
          <w:p w14:paraId="0FF632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-83.49584728</w:t>
            </w:r>
          </w:p>
        </w:tc>
        <w:tc>
          <w:tcPr>
            <w:tcW w:w="1418" w:type="dxa"/>
            <w:tcBorders>
              <w:top w:val="nil"/>
              <w:left w:val="nil"/>
              <w:bottom w:val="nil"/>
              <w:right w:val="nil"/>
            </w:tcBorders>
            <w:shd w:val="clear" w:color="auto" w:fill="auto"/>
            <w:noWrap/>
            <w:vAlign w:val="bottom"/>
            <w:hideMark/>
          </w:tcPr>
          <w:p w14:paraId="72F9A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749A8147" w14:textId="77777777" w:rsidTr="00345532">
        <w:trPr>
          <w:trHeight w:val="290"/>
        </w:trPr>
        <w:tc>
          <w:tcPr>
            <w:tcW w:w="927" w:type="dxa"/>
            <w:tcBorders>
              <w:top w:val="nil"/>
              <w:left w:val="nil"/>
              <w:bottom w:val="nil"/>
              <w:right w:val="nil"/>
            </w:tcBorders>
            <w:shd w:val="clear" w:color="auto" w:fill="auto"/>
            <w:noWrap/>
            <w:vAlign w:val="bottom"/>
            <w:hideMark/>
          </w:tcPr>
          <w:p w14:paraId="4A9A9D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70</w:t>
            </w:r>
          </w:p>
        </w:tc>
        <w:tc>
          <w:tcPr>
            <w:tcW w:w="1403" w:type="dxa"/>
            <w:tcBorders>
              <w:top w:val="nil"/>
              <w:left w:val="nil"/>
              <w:bottom w:val="nil"/>
              <w:right w:val="nil"/>
            </w:tcBorders>
            <w:shd w:val="clear" w:color="auto" w:fill="auto"/>
            <w:noWrap/>
            <w:vAlign w:val="bottom"/>
            <w:hideMark/>
          </w:tcPr>
          <w:p w14:paraId="288AE46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w:t>
            </w:r>
          </w:p>
        </w:tc>
        <w:tc>
          <w:tcPr>
            <w:tcW w:w="1498" w:type="dxa"/>
            <w:tcBorders>
              <w:top w:val="nil"/>
              <w:left w:val="nil"/>
              <w:bottom w:val="nil"/>
              <w:right w:val="nil"/>
            </w:tcBorders>
            <w:shd w:val="clear" w:color="auto" w:fill="auto"/>
            <w:noWrap/>
            <w:vAlign w:val="bottom"/>
            <w:hideMark/>
          </w:tcPr>
          <w:p w14:paraId="73697F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158349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E62D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42.7016922</w:t>
            </w:r>
          </w:p>
        </w:tc>
        <w:tc>
          <w:tcPr>
            <w:tcW w:w="1587" w:type="dxa"/>
            <w:tcBorders>
              <w:top w:val="nil"/>
              <w:left w:val="nil"/>
              <w:bottom w:val="nil"/>
              <w:right w:val="nil"/>
            </w:tcBorders>
            <w:shd w:val="clear" w:color="auto" w:fill="auto"/>
            <w:noWrap/>
            <w:vAlign w:val="bottom"/>
            <w:hideMark/>
          </w:tcPr>
          <w:p w14:paraId="5C7F386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-83.49741597</w:t>
            </w:r>
          </w:p>
        </w:tc>
        <w:tc>
          <w:tcPr>
            <w:tcW w:w="1418" w:type="dxa"/>
            <w:tcBorders>
              <w:top w:val="nil"/>
              <w:left w:val="nil"/>
              <w:bottom w:val="nil"/>
              <w:right w:val="nil"/>
            </w:tcBorders>
            <w:shd w:val="clear" w:color="auto" w:fill="auto"/>
            <w:noWrap/>
            <w:vAlign w:val="bottom"/>
            <w:hideMark/>
          </w:tcPr>
          <w:p w14:paraId="17A373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67A70F4" w14:textId="77777777" w:rsidTr="00345532">
        <w:trPr>
          <w:trHeight w:val="290"/>
        </w:trPr>
        <w:tc>
          <w:tcPr>
            <w:tcW w:w="927" w:type="dxa"/>
            <w:tcBorders>
              <w:top w:val="nil"/>
              <w:left w:val="nil"/>
              <w:bottom w:val="nil"/>
              <w:right w:val="nil"/>
            </w:tcBorders>
            <w:shd w:val="clear" w:color="auto" w:fill="auto"/>
            <w:noWrap/>
            <w:vAlign w:val="bottom"/>
            <w:hideMark/>
          </w:tcPr>
          <w:p w14:paraId="665E66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71</w:t>
            </w:r>
          </w:p>
        </w:tc>
        <w:tc>
          <w:tcPr>
            <w:tcW w:w="1403" w:type="dxa"/>
            <w:tcBorders>
              <w:top w:val="nil"/>
              <w:left w:val="nil"/>
              <w:bottom w:val="nil"/>
              <w:right w:val="nil"/>
            </w:tcBorders>
            <w:shd w:val="clear" w:color="auto" w:fill="auto"/>
            <w:noWrap/>
            <w:vAlign w:val="bottom"/>
            <w:hideMark/>
          </w:tcPr>
          <w:p w14:paraId="4E8276A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ISLD2</w:t>
            </w:r>
          </w:p>
        </w:tc>
        <w:tc>
          <w:tcPr>
            <w:tcW w:w="1498" w:type="dxa"/>
            <w:tcBorders>
              <w:top w:val="nil"/>
              <w:left w:val="nil"/>
              <w:bottom w:val="nil"/>
              <w:right w:val="nil"/>
            </w:tcBorders>
            <w:shd w:val="clear" w:color="auto" w:fill="auto"/>
            <w:noWrap/>
            <w:vAlign w:val="bottom"/>
            <w:hideMark/>
          </w:tcPr>
          <w:p w14:paraId="7E0FE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28839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7F215A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42.70129243</w:t>
            </w:r>
          </w:p>
        </w:tc>
        <w:tc>
          <w:tcPr>
            <w:tcW w:w="1587" w:type="dxa"/>
            <w:tcBorders>
              <w:top w:val="nil"/>
              <w:left w:val="nil"/>
              <w:bottom w:val="nil"/>
              <w:right w:val="nil"/>
            </w:tcBorders>
            <w:shd w:val="clear" w:color="auto" w:fill="auto"/>
            <w:noWrap/>
            <w:vAlign w:val="bottom"/>
            <w:hideMark/>
          </w:tcPr>
          <w:p w14:paraId="3D88CB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-83.49740698</w:t>
            </w:r>
          </w:p>
        </w:tc>
        <w:tc>
          <w:tcPr>
            <w:tcW w:w="1418" w:type="dxa"/>
            <w:tcBorders>
              <w:top w:val="nil"/>
              <w:left w:val="nil"/>
              <w:bottom w:val="nil"/>
              <w:right w:val="nil"/>
            </w:tcBorders>
            <w:shd w:val="clear" w:color="auto" w:fill="auto"/>
            <w:noWrap/>
            <w:vAlign w:val="bottom"/>
            <w:hideMark/>
          </w:tcPr>
          <w:p w14:paraId="43FFC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6C4F241" w14:textId="77777777" w:rsidTr="00345532">
        <w:trPr>
          <w:trHeight w:val="290"/>
        </w:trPr>
        <w:tc>
          <w:tcPr>
            <w:tcW w:w="927" w:type="dxa"/>
            <w:tcBorders>
              <w:top w:val="nil"/>
              <w:left w:val="nil"/>
              <w:bottom w:val="nil"/>
              <w:right w:val="nil"/>
            </w:tcBorders>
            <w:shd w:val="clear" w:color="auto" w:fill="auto"/>
            <w:noWrap/>
            <w:vAlign w:val="bottom"/>
            <w:hideMark/>
          </w:tcPr>
          <w:p w14:paraId="624C093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72</w:t>
            </w:r>
          </w:p>
        </w:tc>
        <w:tc>
          <w:tcPr>
            <w:tcW w:w="1403" w:type="dxa"/>
            <w:tcBorders>
              <w:top w:val="nil"/>
              <w:left w:val="nil"/>
              <w:bottom w:val="nil"/>
              <w:right w:val="nil"/>
            </w:tcBorders>
            <w:shd w:val="clear" w:color="auto" w:fill="auto"/>
            <w:noWrap/>
            <w:vAlign w:val="bottom"/>
            <w:hideMark/>
          </w:tcPr>
          <w:p w14:paraId="1A0B90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ISLD3</w:t>
            </w:r>
          </w:p>
        </w:tc>
        <w:tc>
          <w:tcPr>
            <w:tcW w:w="1498" w:type="dxa"/>
            <w:tcBorders>
              <w:top w:val="nil"/>
              <w:left w:val="nil"/>
              <w:bottom w:val="nil"/>
              <w:right w:val="nil"/>
            </w:tcBorders>
            <w:shd w:val="clear" w:color="auto" w:fill="auto"/>
            <w:noWrap/>
            <w:vAlign w:val="bottom"/>
            <w:hideMark/>
          </w:tcPr>
          <w:p w14:paraId="48A403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72AC95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7BEB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42.70142849</w:t>
            </w:r>
          </w:p>
        </w:tc>
        <w:tc>
          <w:tcPr>
            <w:tcW w:w="1587" w:type="dxa"/>
            <w:tcBorders>
              <w:top w:val="nil"/>
              <w:left w:val="nil"/>
              <w:bottom w:val="nil"/>
              <w:right w:val="nil"/>
            </w:tcBorders>
            <w:shd w:val="clear" w:color="auto" w:fill="auto"/>
            <w:noWrap/>
            <w:vAlign w:val="bottom"/>
            <w:hideMark/>
          </w:tcPr>
          <w:p w14:paraId="6FFCB0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-83.49779967</w:t>
            </w:r>
          </w:p>
        </w:tc>
        <w:tc>
          <w:tcPr>
            <w:tcW w:w="1418" w:type="dxa"/>
            <w:tcBorders>
              <w:top w:val="nil"/>
              <w:left w:val="nil"/>
              <w:bottom w:val="nil"/>
              <w:right w:val="nil"/>
            </w:tcBorders>
            <w:shd w:val="clear" w:color="auto" w:fill="auto"/>
            <w:noWrap/>
            <w:vAlign w:val="bottom"/>
            <w:hideMark/>
          </w:tcPr>
          <w:p w14:paraId="4C07EAB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6074D79" w14:textId="77777777" w:rsidTr="00345532">
        <w:trPr>
          <w:trHeight w:val="290"/>
        </w:trPr>
        <w:tc>
          <w:tcPr>
            <w:tcW w:w="927" w:type="dxa"/>
            <w:tcBorders>
              <w:top w:val="nil"/>
              <w:left w:val="nil"/>
              <w:bottom w:val="nil"/>
              <w:right w:val="nil"/>
            </w:tcBorders>
            <w:shd w:val="clear" w:color="auto" w:fill="auto"/>
            <w:noWrap/>
            <w:vAlign w:val="bottom"/>
            <w:hideMark/>
          </w:tcPr>
          <w:p w14:paraId="2C8E9E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73</w:t>
            </w:r>
          </w:p>
        </w:tc>
        <w:tc>
          <w:tcPr>
            <w:tcW w:w="1403" w:type="dxa"/>
            <w:tcBorders>
              <w:top w:val="nil"/>
              <w:left w:val="nil"/>
              <w:bottom w:val="nil"/>
              <w:right w:val="nil"/>
            </w:tcBorders>
            <w:shd w:val="clear" w:color="auto" w:fill="auto"/>
            <w:noWrap/>
            <w:vAlign w:val="bottom"/>
            <w:hideMark/>
          </w:tcPr>
          <w:p w14:paraId="7655FF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w:t>
            </w:r>
          </w:p>
        </w:tc>
        <w:tc>
          <w:tcPr>
            <w:tcW w:w="1498" w:type="dxa"/>
            <w:tcBorders>
              <w:top w:val="nil"/>
              <w:left w:val="nil"/>
              <w:bottom w:val="nil"/>
              <w:right w:val="nil"/>
            </w:tcBorders>
            <w:shd w:val="clear" w:color="auto" w:fill="auto"/>
            <w:noWrap/>
            <w:vAlign w:val="bottom"/>
            <w:hideMark/>
          </w:tcPr>
          <w:p w14:paraId="5C2F41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BE060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09E3E0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42.7035437</w:t>
            </w:r>
          </w:p>
        </w:tc>
        <w:tc>
          <w:tcPr>
            <w:tcW w:w="1587" w:type="dxa"/>
            <w:tcBorders>
              <w:top w:val="nil"/>
              <w:left w:val="nil"/>
              <w:bottom w:val="nil"/>
              <w:right w:val="nil"/>
            </w:tcBorders>
            <w:shd w:val="clear" w:color="auto" w:fill="auto"/>
            <w:noWrap/>
            <w:vAlign w:val="bottom"/>
            <w:hideMark/>
          </w:tcPr>
          <w:p w14:paraId="063116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-83.49463936</w:t>
            </w:r>
          </w:p>
        </w:tc>
        <w:tc>
          <w:tcPr>
            <w:tcW w:w="1418" w:type="dxa"/>
            <w:tcBorders>
              <w:top w:val="nil"/>
              <w:left w:val="nil"/>
              <w:bottom w:val="nil"/>
              <w:right w:val="nil"/>
            </w:tcBorders>
            <w:shd w:val="clear" w:color="auto" w:fill="auto"/>
            <w:noWrap/>
            <w:vAlign w:val="bottom"/>
            <w:hideMark/>
          </w:tcPr>
          <w:p w14:paraId="243B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59E2BAB" w14:textId="77777777" w:rsidTr="00345532">
        <w:trPr>
          <w:trHeight w:val="290"/>
        </w:trPr>
        <w:tc>
          <w:tcPr>
            <w:tcW w:w="927" w:type="dxa"/>
            <w:tcBorders>
              <w:top w:val="nil"/>
              <w:left w:val="nil"/>
              <w:bottom w:val="nil"/>
              <w:right w:val="nil"/>
            </w:tcBorders>
            <w:shd w:val="clear" w:color="auto" w:fill="auto"/>
            <w:noWrap/>
            <w:vAlign w:val="bottom"/>
            <w:hideMark/>
          </w:tcPr>
          <w:p w14:paraId="3133DA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74</w:t>
            </w:r>
          </w:p>
        </w:tc>
        <w:tc>
          <w:tcPr>
            <w:tcW w:w="1403" w:type="dxa"/>
            <w:tcBorders>
              <w:top w:val="nil"/>
              <w:left w:val="nil"/>
              <w:bottom w:val="nil"/>
              <w:right w:val="nil"/>
            </w:tcBorders>
            <w:shd w:val="clear" w:color="auto" w:fill="auto"/>
            <w:noWrap/>
            <w:vAlign w:val="bottom"/>
            <w:hideMark/>
          </w:tcPr>
          <w:p w14:paraId="2D6354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ISMATDE2</w:t>
            </w:r>
          </w:p>
        </w:tc>
        <w:tc>
          <w:tcPr>
            <w:tcW w:w="1498" w:type="dxa"/>
            <w:tcBorders>
              <w:top w:val="nil"/>
              <w:left w:val="nil"/>
              <w:bottom w:val="nil"/>
              <w:right w:val="nil"/>
            </w:tcBorders>
            <w:shd w:val="clear" w:color="auto" w:fill="auto"/>
            <w:noWrap/>
            <w:vAlign w:val="bottom"/>
            <w:hideMark/>
          </w:tcPr>
          <w:p w14:paraId="56A9A8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5BC4DA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63FAFE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42.70375308</w:t>
            </w:r>
          </w:p>
        </w:tc>
        <w:tc>
          <w:tcPr>
            <w:tcW w:w="1587" w:type="dxa"/>
            <w:tcBorders>
              <w:top w:val="nil"/>
              <w:left w:val="nil"/>
              <w:bottom w:val="nil"/>
              <w:right w:val="nil"/>
            </w:tcBorders>
            <w:shd w:val="clear" w:color="auto" w:fill="auto"/>
            <w:noWrap/>
            <w:vAlign w:val="bottom"/>
            <w:hideMark/>
          </w:tcPr>
          <w:p w14:paraId="2F133B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-83.49415138</w:t>
            </w:r>
          </w:p>
        </w:tc>
        <w:tc>
          <w:tcPr>
            <w:tcW w:w="1418" w:type="dxa"/>
            <w:tcBorders>
              <w:top w:val="nil"/>
              <w:left w:val="nil"/>
              <w:bottom w:val="nil"/>
              <w:right w:val="nil"/>
            </w:tcBorders>
            <w:shd w:val="clear" w:color="auto" w:fill="auto"/>
            <w:noWrap/>
            <w:vAlign w:val="bottom"/>
            <w:hideMark/>
          </w:tcPr>
          <w:p w14:paraId="0FD0BA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628F6AB" w14:textId="77777777" w:rsidTr="00345532">
        <w:trPr>
          <w:trHeight w:val="290"/>
        </w:trPr>
        <w:tc>
          <w:tcPr>
            <w:tcW w:w="927" w:type="dxa"/>
            <w:tcBorders>
              <w:top w:val="nil"/>
              <w:left w:val="nil"/>
              <w:bottom w:val="nil"/>
              <w:right w:val="nil"/>
            </w:tcBorders>
            <w:shd w:val="clear" w:color="auto" w:fill="auto"/>
            <w:noWrap/>
            <w:vAlign w:val="bottom"/>
            <w:hideMark/>
          </w:tcPr>
          <w:p w14:paraId="2FFE287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75</w:t>
            </w:r>
          </w:p>
        </w:tc>
        <w:tc>
          <w:tcPr>
            <w:tcW w:w="1403" w:type="dxa"/>
            <w:tcBorders>
              <w:top w:val="nil"/>
              <w:left w:val="nil"/>
              <w:bottom w:val="nil"/>
              <w:right w:val="nil"/>
            </w:tcBorders>
            <w:shd w:val="clear" w:color="auto" w:fill="auto"/>
            <w:noWrap/>
            <w:vAlign w:val="bottom"/>
            <w:hideMark/>
          </w:tcPr>
          <w:p w14:paraId="44636C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ISMATDE3</w:t>
            </w:r>
          </w:p>
        </w:tc>
        <w:tc>
          <w:tcPr>
            <w:tcW w:w="1498" w:type="dxa"/>
            <w:tcBorders>
              <w:top w:val="nil"/>
              <w:left w:val="nil"/>
              <w:bottom w:val="nil"/>
              <w:right w:val="nil"/>
            </w:tcBorders>
            <w:shd w:val="clear" w:color="auto" w:fill="auto"/>
            <w:noWrap/>
            <w:vAlign w:val="bottom"/>
            <w:hideMark/>
          </w:tcPr>
          <w:p w14:paraId="353D6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F1AC2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109FCE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42.70278921</w:t>
            </w:r>
          </w:p>
        </w:tc>
        <w:tc>
          <w:tcPr>
            <w:tcW w:w="1587" w:type="dxa"/>
            <w:tcBorders>
              <w:top w:val="nil"/>
              <w:left w:val="nil"/>
              <w:bottom w:val="nil"/>
              <w:right w:val="nil"/>
            </w:tcBorders>
            <w:shd w:val="clear" w:color="auto" w:fill="auto"/>
            <w:noWrap/>
            <w:vAlign w:val="bottom"/>
            <w:hideMark/>
          </w:tcPr>
          <w:p w14:paraId="5DD1D2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-83.49360562</w:t>
            </w:r>
          </w:p>
        </w:tc>
        <w:tc>
          <w:tcPr>
            <w:tcW w:w="1418" w:type="dxa"/>
            <w:tcBorders>
              <w:top w:val="nil"/>
              <w:left w:val="nil"/>
              <w:bottom w:val="nil"/>
              <w:right w:val="nil"/>
            </w:tcBorders>
            <w:shd w:val="clear" w:color="auto" w:fill="auto"/>
            <w:noWrap/>
            <w:vAlign w:val="bottom"/>
            <w:hideMark/>
          </w:tcPr>
          <w:p w14:paraId="5580B8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80BA47" w14:textId="77777777" w:rsidTr="00345532">
        <w:trPr>
          <w:trHeight w:val="290"/>
        </w:trPr>
        <w:tc>
          <w:tcPr>
            <w:tcW w:w="927" w:type="dxa"/>
            <w:tcBorders>
              <w:top w:val="nil"/>
              <w:left w:val="nil"/>
              <w:bottom w:val="nil"/>
              <w:right w:val="nil"/>
            </w:tcBorders>
            <w:shd w:val="clear" w:color="auto" w:fill="auto"/>
            <w:noWrap/>
            <w:vAlign w:val="bottom"/>
            <w:hideMark/>
          </w:tcPr>
          <w:p w14:paraId="2C8BD74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76</w:t>
            </w:r>
          </w:p>
        </w:tc>
        <w:tc>
          <w:tcPr>
            <w:tcW w:w="1403" w:type="dxa"/>
            <w:tcBorders>
              <w:top w:val="nil"/>
              <w:left w:val="nil"/>
              <w:bottom w:val="nil"/>
              <w:right w:val="nil"/>
            </w:tcBorders>
            <w:shd w:val="clear" w:color="auto" w:fill="auto"/>
            <w:noWrap/>
            <w:vAlign w:val="bottom"/>
            <w:hideMark/>
          </w:tcPr>
          <w:p w14:paraId="0BCEEB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w:t>
            </w:r>
          </w:p>
        </w:tc>
        <w:tc>
          <w:tcPr>
            <w:tcW w:w="1498" w:type="dxa"/>
            <w:tcBorders>
              <w:top w:val="nil"/>
              <w:left w:val="nil"/>
              <w:bottom w:val="nil"/>
              <w:right w:val="nil"/>
            </w:tcBorders>
            <w:shd w:val="clear" w:color="auto" w:fill="auto"/>
            <w:noWrap/>
            <w:vAlign w:val="bottom"/>
            <w:hideMark/>
          </w:tcPr>
          <w:p w14:paraId="1C2202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FB3D1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107C06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42.70463303</w:t>
            </w:r>
          </w:p>
        </w:tc>
        <w:tc>
          <w:tcPr>
            <w:tcW w:w="1587" w:type="dxa"/>
            <w:tcBorders>
              <w:top w:val="nil"/>
              <w:left w:val="nil"/>
              <w:bottom w:val="nil"/>
              <w:right w:val="nil"/>
            </w:tcBorders>
            <w:shd w:val="clear" w:color="auto" w:fill="auto"/>
            <w:noWrap/>
            <w:vAlign w:val="bottom"/>
            <w:hideMark/>
          </w:tcPr>
          <w:p w14:paraId="0107319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-83.49570897</w:t>
            </w:r>
          </w:p>
        </w:tc>
        <w:tc>
          <w:tcPr>
            <w:tcW w:w="1418" w:type="dxa"/>
            <w:tcBorders>
              <w:top w:val="nil"/>
              <w:left w:val="nil"/>
              <w:bottom w:val="nil"/>
              <w:right w:val="nil"/>
            </w:tcBorders>
            <w:shd w:val="clear" w:color="auto" w:fill="auto"/>
            <w:noWrap/>
            <w:vAlign w:val="bottom"/>
            <w:hideMark/>
          </w:tcPr>
          <w:p w14:paraId="0C063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0F9DD2" w14:textId="77777777" w:rsidTr="00345532">
        <w:trPr>
          <w:trHeight w:val="290"/>
        </w:trPr>
        <w:tc>
          <w:tcPr>
            <w:tcW w:w="927" w:type="dxa"/>
            <w:tcBorders>
              <w:top w:val="nil"/>
              <w:left w:val="nil"/>
              <w:bottom w:val="nil"/>
              <w:right w:val="nil"/>
            </w:tcBorders>
            <w:shd w:val="clear" w:color="auto" w:fill="auto"/>
            <w:noWrap/>
            <w:vAlign w:val="bottom"/>
            <w:hideMark/>
          </w:tcPr>
          <w:p w14:paraId="73771D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77</w:t>
            </w:r>
          </w:p>
        </w:tc>
        <w:tc>
          <w:tcPr>
            <w:tcW w:w="1403" w:type="dxa"/>
            <w:tcBorders>
              <w:top w:val="nil"/>
              <w:left w:val="nil"/>
              <w:bottom w:val="nil"/>
              <w:right w:val="nil"/>
            </w:tcBorders>
            <w:shd w:val="clear" w:color="auto" w:fill="auto"/>
            <w:noWrap/>
            <w:vAlign w:val="bottom"/>
            <w:hideMark/>
          </w:tcPr>
          <w:p w14:paraId="3BB1E3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ISRIP2</w:t>
            </w:r>
          </w:p>
        </w:tc>
        <w:tc>
          <w:tcPr>
            <w:tcW w:w="1498" w:type="dxa"/>
            <w:tcBorders>
              <w:top w:val="nil"/>
              <w:left w:val="nil"/>
              <w:bottom w:val="nil"/>
              <w:right w:val="nil"/>
            </w:tcBorders>
            <w:shd w:val="clear" w:color="auto" w:fill="auto"/>
            <w:noWrap/>
            <w:vAlign w:val="bottom"/>
            <w:hideMark/>
          </w:tcPr>
          <w:p w14:paraId="32764D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7F99B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46574F6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42.70481219</w:t>
            </w:r>
          </w:p>
        </w:tc>
        <w:tc>
          <w:tcPr>
            <w:tcW w:w="1587" w:type="dxa"/>
            <w:tcBorders>
              <w:top w:val="nil"/>
              <w:left w:val="nil"/>
              <w:bottom w:val="nil"/>
              <w:right w:val="nil"/>
            </w:tcBorders>
            <w:shd w:val="clear" w:color="auto" w:fill="auto"/>
            <w:noWrap/>
            <w:vAlign w:val="bottom"/>
            <w:hideMark/>
          </w:tcPr>
          <w:p w14:paraId="1E8F32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-83.494821</w:t>
            </w:r>
          </w:p>
        </w:tc>
        <w:tc>
          <w:tcPr>
            <w:tcW w:w="1418" w:type="dxa"/>
            <w:tcBorders>
              <w:top w:val="nil"/>
              <w:left w:val="nil"/>
              <w:bottom w:val="nil"/>
              <w:right w:val="nil"/>
            </w:tcBorders>
            <w:shd w:val="clear" w:color="auto" w:fill="auto"/>
            <w:noWrap/>
            <w:vAlign w:val="bottom"/>
            <w:hideMark/>
          </w:tcPr>
          <w:p w14:paraId="769569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5C2C45" w14:textId="77777777" w:rsidTr="00345532">
        <w:trPr>
          <w:trHeight w:val="290"/>
        </w:trPr>
        <w:tc>
          <w:tcPr>
            <w:tcW w:w="927" w:type="dxa"/>
            <w:tcBorders>
              <w:top w:val="nil"/>
              <w:left w:val="nil"/>
              <w:bottom w:val="nil"/>
              <w:right w:val="nil"/>
            </w:tcBorders>
            <w:shd w:val="clear" w:color="auto" w:fill="auto"/>
            <w:noWrap/>
            <w:vAlign w:val="bottom"/>
            <w:hideMark/>
          </w:tcPr>
          <w:p w14:paraId="3B2660D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78</w:t>
            </w:r>
          </w:p>
        </w:tc>
        <w:tc>
          <w:tcPr>
            <w:tcW w:w="1403" w:type="dxa"/>
            <w:tcBorders>
              <w:top w:val="nil"/>
              <w:left w:val="nil"/>
              <w:bottom w:val="nil"/>
              <w:right w:val="nil"/>
            </w:tcBorders>
            <w:shd w:val="clear" w:color="auto" w:fill="auto"/>
            <w:noWrap/>
            <w:vAlign w:val="bottom"/>
            <w:hideMark/>
          </w:tcPr>
          <w:p w14:paraId="4A5D4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ISRIP3</w:t>
            </w:r>
          </w:p>
        </w:tc>
        <w:tc>
          <w:tcPr>
            <w:tcW w:w="1498" w:type="dxa"/>
            <w:tcBorders>
              <w:top w:val="nil"/>
              <w:left w:val="nil"/>
              <w:bottom w:val="nil"/>
              <w:right w:val="nil"/>
            </w:tcBorders>
            <w:shd w:val="clear" w:color="auto" w:fill="auto"/>
            <w:noWrap/>
            <w:vAlign w:val="bottom"/>
            <w:hideMark/>
          </w:tcPr>
          <w:p w14:paraId="77BFE6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7F99A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5DAEEB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42.70487822</w:t>
            </w:r>
          </w:p>
        </w:tc>
        <w:tc>
          <w:tcPr>
            <w:tcW w:w="1587" w:type="dxa"/>
            <w:tcBorders>
              <w:top w:val="nil"/>
              <w:left w:val="nil"/>
              <w:bottom w:val="nil"/>
              <w:right w:val="nil"/>
            </w:tcBorders>
            <w:shd w:val="clear" w:color="auto" w:fill="auto"/>
            <w:noWrap/>
            <w:vAlign w:val="bottom"/>
            <w:hideMark/>
          </w:tcPr>
          <w:p w14:paraId="1A946B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-83.4940807</w:t>
            </w:r>
          </w:p>
        </w:tc>
        <w:tc>
          <w:tcPr>
            <w:tcW w:w="1418" w:type="dxa"/>
            <w:tcBorders>
              <w:top w:val="nil"/>
              <w:left w:val="nil"/>
              <w:bottom w:val="nil"/>
              <w:right w:val="nil"/>
            </w:tcBorders>
            <w:shd w:val="clear" w:color="auto" w:fill="auto"/>
            <w:noWrap/>
            <w:vAlign w:val="bottom"/>
            <w:hideMark/>
          </w:tcPr>
          <w:p w14:paraId="4AEACA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6980BE" w14:textId="77777777" w:rsidTr="00345532">
        <w:trPr>
          <w:trHeight w:val="290"/>
        </w:trPr>
        <w:tc>
          <w:tcPr>
            <w:tcW w:w="927" w:type="dxa"/>
            <w:tcBorders>
              <w:top w:val="nil"/>
              <w:left w:val="nil"/>
              <w:bottom w:val="nil"/>
              <w:right w:val="nil"/>
            </w:tcBorders>
            <w:shd w:val="clear" w:color="auto" w:fill="auto"/>
            <w:noWrap/>
            <w:vAlign w:val="bottom"/>
            <w:hideMark/>
          </w:tcPr>
          <w:p w14:paraId="671B24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79</w:t>
            </w:r>
          </w:p>
        </w:tc>
        <w:tc>
          <w:tcPr>
            <w:tcW w:w="1403" w:type="dxa"/>
            <w:tcBorders>
              <w:top w:val="nil"/>
              <w:left w:val="nil"/>
              <w:bottom w:val="nil"/>
              <w:right w:val="nil"/>
            </w:tcBorders>
            <w:shd w:val="clear" w:color="auto" w:fill="auto"/>
            <w:noWrap/>
            <w:vAlign w:val="bottom"/>
            <w:hideMark/>
          </w:tcPr>
          <w:p w14:paraId="17601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w:t>
            </w:r>
          </w:p>
        </w:tc>
        <w:tc>
          <w:tcPr>
            <w:tcW w:w="1498" w:type="dxa"/>
            <w:tcBorders>
              <w:top w:val="nil"/>
              <w:left w:val="nil"/>
              <w:bottom w:val="nil"/>
              <w:right w:val="nil"/>
            </w:tcBorders>
            <w:shd w:val="clear" w:color="auto" w:fill="auto"/>
            <w:noWrap/>
            <w:vAlign w:val="bottom"/>
            <w:hideMark/>
          </w:tcPr>
          <w:p w14:paraId="5DB56A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3D086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1BA744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42.70480262</w:t>
            </w:r>
          </w:p>
        </w:tc>
        <w:tc>
          <w:tcPr>
            <w:tcW w:w="1587" w:type="dxa"/>
            <w:tcBorders>
              <w:top w:val="nil"/>
              <w:left w:val="nil"/>
              <w:bottom w:val="nil"/>
              <w:right w:val="nil"/>
            </w:tcBorders>
            <w:shd w:val="clear" w:color="auto" w:fill="auto"/>
            <w:noWrap/>
            <w:vAlign w:val="bottom"/>
            <w:hideMark/>
          </w:tcPr>
          <w:p w14:paraId="290AADE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-83.49706373</w:t>
            </w:r>
          </w:p>
        </w:tc>
        <w:tc>
          <w:tcPr>
            <w:tcW w:w="1418" w:type="dxa"/>
            <w:tcBorders>
              <w:top w:val="nil"/>
              <w:left w:val="nil"/>
              <w:bottom w:val="nil"/>
              <w:right w:val="nil"/>
            </w:tcBorders>
            <w:shd w:val="clear" w:color="auto" w:fill="auto"/>
            <w:noWrap/>
            <w:vAlign w:val="bottom"/>
            <w:hideMark/>
          </w:tcPr>
          <w:p w14:paraId="19BDDA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38B5B4D" w14:textId="77777777" w:rsidTr="00345532">
        <w:trPr>
          <w:trHeight w:val="290"/>
        </w:trPr>
        <w:tc>
          <w:tcPr>
            <w:tcW w:w="927" w:type="dxa"/>
            <w:tcBorders>
              <w:top w:val="nil"/>
              <w:left w:val="nil"/>
              <w:bottom w:val="nil"/>
              <w:right w:val="nil"/>
            </w:tcBorders>
            <w:shd w:val="clear" w:color="auto" w:fill="auto"/>
            <w:noWrap/>
            <w:vAlign w:val="bottom"/>
            <w:hideMark/>
          </w:tcPr>
          <w:p w14:paraId="217CD0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80</w:t>
            </w:r>
          </w:p>
        </w:tc>
        <w:tc>
          <w:tcPr>
            <w:tcW w:w="1403" w:type="dxa"/>
            <w:tcBorders>
              <w:top w:val="nil"/>
              <w:left w:val="nil"/>
              <w:bottom w:val="nil"/>
              <w:right w:val="nil"/>
            </w:tcBorders>
            <w:shd w:val="clear" w:color="auto" w:fill="auto"/>
            <w:noWrap/>
            <w:vAlign w:val="bottom"/>
            <w:hideMark/>
          </w:tcPr>
          <w:p w14:paraId="4C4ABE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ISOPEN2</w:t>
            </w:r>
          </w:p>
        </w:tc>
        <w:tc>
          <w:tcPr>
            <w:tcW w:w="1498" w:type="dxa"/>
            <w:tcBorders>
              <w:top w:val="nil"/>
              <w:left w:val="nil"/>
              <w:bottom w:val="nil"/>
              <w:right w:val="nil"/>
            </w:tcBorders>
            <w:shd w:val="clear" w:color="auto" w:fill="auto"/>
            <w:noWrap/>
            <w:vAlign w:val="bottom"/>
            <w:hideMark/>
          </w:tcPr>
          <w:p w14:paraId="6A7F61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3C5B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39516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42.70388702</w:t>
            </w:r>
          </w:p>
        </w:tc>
        <w:tc>
          <w:tcPr>
            <w:tcW w:w="1587" w:type="dxa"/>
            <w:tcBorders>
              <w:top w:val="nil"/>
              <w:left w:val="nil"/>
              <w:bottom w:val="nil"/>
              <w:right w:val="nil"/>
            </w:tcBorders>
            <w:shd w:val="clear" w:color="auto" w:fill="auto"/>
            <w:noWrap/>
            <w:vAlign w:val="bottom"/>
            <w:hideMark/>
          </w:tcPr>
          <w:p w14:paraId="499A0E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-83.49893342</w:t>
            </w:r>
          </w:p>
        </w:tc>
        <w:tc>
          <w:tcPr>
            <w:tcW w:w="1418" w:type="dxa"/>
            <w:tcBorders>
              <w:top w:val="nil"/>
              <w:left w:val="nil"/>
              <w:bottom w:val="nil"/>
              <w:right w:val="nil"/>
            </w:tcBorders>
            <w:shd w:val="clear" w:color="auto" w:fill="auto"/>
            <w:noWrap/>
            <w:vAlign w:val="bottom"/>
            <w:hideMark/>
          </w:tcPr>
          <w:p w14:paraId="363D2A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52D78BD4" w14:textId="77777777" w:rsidTr="00345532">
        <w:trPr>
          <w:trHeight w:val="290"/>
        </w:trPr>
        <w:tc>
          <w:tcPr>
            <w:tcW w:w="927" w:type="dxa"/>
            <w:tcBorders>
              <w:top w:val="nil"/>
              <w:left w:val="nil"/>
              <w:bottom w:val="nil"/>
              <w:right w:val="nil"/>
            </w:tcBorders>
            <w:shd w:val="clear" w:color="auto" w:fill="auto"/>
            <w:noWrap/>
            <w:vAlign w:val="bottom"/>
            <w:hideMark/>
          </w:tcPr>
          <w:p w14:paraId="743A88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81</w:t>
            </w:r>
          </w:p>
        </w:tc>
        <w:tc>
          <w:tcPr>
            <w:tcW w:w="1403" w:type="dxa"/>
            <w:tcBorders>
              <w:top w:val="nil"/>
              <w:left w:val="nil"/>
              <w:bottom w:val="nil"/>
              <w:right w:val="nil"/>
            </w:tcBorders>
            <w:shd w:val="clear" w:color="auto" w:fill="auto"/>
            <w:noWrap/>
            <w:vAlign w:val="bottom"/>
            <w:hideMark/>
          </w:tcPr>
          <w:p w14:paraId="049AC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ISOPEN3</w:t>
            </w:r>
          </w:p>
        </w:tc>
        <w:tc>
          <w:tcPr>
            <w:tcW w:w="1498" w:type="dxa"/>
            <w:tcBorders>
              <w:top w:val="nil"/>
              <w:left w:val="nil"/>
              <w:bottom w:val="nil"/>
              <w:right w:val="nil"/>
            </w:tcBorders>
            <w:shd w:val="clear" w:color="auto" w:fill="auto"/>
            <w:noWrap/>
            <w:vAlign w:val="bottom"/>
            <w:hideMark/>
          </w:tcPr>
          <w:p w14:paraId="3FFD0A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98534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3640360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42.7045196</w:t>
            </w:r>
          </w:p>
        </w:tc>
        <w:tc>
          <w:tcPr>
            <w:tcW w:w="1587" w:type="dxa"/>
            <w:tcBorders>
              <w:top w:val="nil"/>
              <w:left w:val="nil"/>
              <w:bottom w:val="nil"/>
              <w:right w:val="nil"/>
            </w:tcBorders>
            <w:shd w:val="clear" w:color="auto" w:fill="auto"/>
            <w:noWrap/>
            <w:vAlign w:val="bottom"/>
            <w:hideMark/>
          </w:tcPr>
          <w:p w14:paraId="5865F0A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-83.49803841</w:t>
            </w:r>
          </w:p>
        </w:tc>
        <w:tc>
          <w:tcPr>
            <w:tcW w:w="1418" w:type="dxa"/>
            <w:tcBorders>
              <w:top w:val="nil"/>
              <w:left w:val="nil"/>
              <w:bottom w:val="nil"/>
              <w:right w:val="nil"/>
            </w:tcBorders>
            <w:shd w:val="clear" w:color="auto" w:fill="auto"/>
            <w:noWrap/>
            <w:vAlign w:val="bottom"/>
            <w:hideMark/>
          </w:tcPr>
          <w:p w14:paraId="59CE1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95E5C5" w14:textId="77777777" w:rsidTr="00345532">
        <w:trPr>
          <w:trHeight w:val="290"/>
        </w:trPr>
        <w:tc>
          <w:tcPr>
            <w:tcW w:w="927" w:type="dxa"/>
            <w:tcBorders>
              <w:top w:val="nil"/>
              <w:left w:val="nil"/>
              <w:bottom w:val="nil"/>
              <w:right w:val="nil"/>
            </w:tcBorders>
            <w:shd w:val="clear" w:color="auto" w:fill="auto"/>
            <w:noWrap/>
            <w:vAlign w:val="bottom"/>
            <w:hideMark/>
          </w:tcPr>
          <w:p w14:paraId="321C16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82</w:t>
            </w:r>
          </w:p>
        </w:tc>
        <w:tc>
          <w:tcPr>
            <w:tcW w:w="1403" w:type="dxa"/>
            <w:tcBorders>
              <w:top w:val="nil"/>
              <w:left w:val="nil"/>
              <w:bottom w:val="nil"/>
              <w:right w:val="nil"/>
            </w:tcBorders>
            <w:shd w:val="clear" w:color="auto" w:fill="auto"/>
            <w:noWrap/>
            <w:vAlign w:val="bottom"/>
            <w:hideMark/>
          </w:tcPr>
          <w:p w14:paraId="7A9878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w:t>
            </w:r>
          </w:p>
        </w:tc>
        <w:tc>
          <w:tcPr>
            <w:tcW w:w="1498" w:type="dxa"/>
            <w:tcBorders>
              <w:top w:val="nil"/>
              <w:left w:val="nil"/>
              <w:bottom w:val="nil"/>
              <w:right w:val="nil"/>
            </w:tcBorders>
            <w:shd w:val="clear" w:color="auto" w:fill="auto"/>
            <w:noWrap/>
            <w:vAlign w:val="bottom"/>
            <w:hideMark/>
          </w:tcPr>
          <w:p w14:paraId="4663238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45735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009C39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42.6489291</w:t>
            </w:r>
          </w:p>
        </w:tc>
        <w:tc>
          <w:tcPr>
            <w:tcW w:w="1587" w:type="dxa"/>
            <w:tcBorders>
              <w:top w:val="nil"/>
              <w:left w:val="nil"/>
              <w:bottom w:val="nil"/>
              <w:right w:val="nil"/>
            </w:tcBorders>
            <w:shd w:val="clear" w:color="auto" w:fill="auto"/>
            <w:noWrap/>
            <w:vAlign w:val="bottom"/>
            <w:hideMark/>
          </w:tcPr>
          <w:p w14:paraId="044B39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-83.55636056</w:t>
            </w:r>
          </w:p>
        </w:tc>
        <w:tc>
          <w:tcPr>
            <w:tcW w:w="1418" w:type="dxa"/>
            <w:tcBorders>
              <w:top w:val="nil"/>
              <w:left w:val="nil"/>
              <w:bottom w:val="nil"/>
              <w:right w:val="nil"/>
            </w:tcBorders>
            <w:shd w:val="clear" w:color="auto" w:fill="auto"/>
            <w:noWrap/>
            <w:vAlign w:val="bottom"/>
            <w:hideMark/>
          </w:tcPr>
          <w:p w14:paraId="54F5A3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7F05E90" w14:textId="77777777" w:rsidTr="00345532">
        <w:trPr>
          <w:trHeight w:val="290"/>
        </w:trPr>
        <w:tc>
          <w:tcPr>
            <w:tcW w:w="927" w:type="dxa"/>
            <w:tcBorders>
              <w:top w:val="nil"/>
              <w:left w:val="nil"/>
              <w:bottom w:val="nil"/>
              <w:right w:val="nil"/>
            </w:tcBorders>
            <w:shd w:val="clear" w:color="auto" w:fill="auto"/>
            <w:noWrap/>
            <w:vAlign w:val="bottom"/>
            <w:hideMark/>
          </w:tcPr>
          <w:p w14:paraId="079CAC0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w:t>
            </w:r>
          </w:p>
        </w:tc>
        <w:tc>
          <w:tcPr>
            <w:tcW w:w="1403" w:type="dxa"/>
            <w:tcBorders>
              <w:top w:val="nil"/>
              <w:left w:val="nil"/>
              <w:bottom w:val="nil"/>
              <w:right w:val="nil"/>
            </w:tcBorders>
            <w:shd w:val="clear" w:color="auto" w:fill="auto"/>
            <w:noWrap/>
            <w:vAlign w:val="bottom"/>
            <w:hideMark/>
          </w:tcPr>
          <w:p w14:paraId="2081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HLMATFR2</w:t>
            </w:r>
          </w:p>
        </w:tc>
        <w:tc>
          <w:tcPr>
            <w:tcW w:w="1498" w:type="dxa"/>
            <w:tcBorders>
              <w:top w:val="nil"/>
              <w:left w:val="nil"/>
              <w:bottom w:val="nil"/>
              <w:right w:val="nil"/>
            </w:tcBorders>
            <w:shd w:val="clear" w:color="auto" w:fill="auto"/>
            <w:noWrap/>
            <w:vAlign w:val="bottom"/>
            <w:hideMark/>
          </w:tcPr>
          <w:p w14:paraId="1F7558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3C4E87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64167A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42.64858561</w:t>
            </w:r>
          </w:p>
        </w:tc>
        <w:tc>
          <w:tcPr>
            <w:tcW w:w="1587" w:type="dxa"/>
            <w:tcBorders>
              <w:top w:val="nil"/>
              <w:left w:val="nil"/>
              <w:bottom w:val="nil"/>
              <w:right w:val="nil"/>
            </w:tcBorders>
            <w:shd w:val="clear" w:color="auto" w:fill="auto"/>
            <w:noWrap/>
            <w:vAlign w:val="bottom"/>
            <w:hideMark/>
          </w:tcPr>
          <w:p w14:paraId="4D7075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-83.55689617</w:t>
            </w:r>
          </w:p>
        </w:tc>
        <w:tc>
          <w:tcPr>
            <w:tcW w:w="1418" w:type="dxa"/>
            <w:tcBorders>
              <w:top w:val="nil"/>
              <w:left w:val="nil"/>
              <w:bottom w:val="nil"/>
              <w:right w:val="nil"/>
            </w:tcBorders>
            <w:shd w:val="clear" w:color="auto" w:fill="auto"/>
            <w:noWrap/>
            <w:vAlign w:val="bottom"/>
            <w:hideMark/>
          </w:tcPr>
          <w:p w14:paraId="6E629B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D68B287" w14:textId="77777777" w:rsidTr="00345532">
        <w:trPr>
          <w:trHeight w:val="290"/>
        </w:trPr>
        <w:tc>
          <w:tcPr>
            <w:tcW w:w="927" w:type="dxa"/>
            <w:tcBorders>
              <w:top w:val="nil"/>
              <w:left w:val="nil"/>
              <w:bottom w:val="nil"/>
              <w:right w:val="nil"/>
            </w:tcBorders>
            <w:shd w:val="clear" w:color="auto" w:fill="auto"/>
            <w:noWrap/>
            <w:vAlign w:val="bottom"/>
            <w:hideMark/>
          </w:tcPr>
          <w:p w14:paraId="3B68914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84</w:t>
            </w:r>
          </w:p>
        </w:tc>
        <w:tc>
          <w:tcPr>
            <w:tcW w:w="1403" w:type="dxa"/>
            <w:tcBorders>
              <w:top w:val="nil"/>
              <w:left w:val="nil"/>
              <w:bottom w:val="nil"/>
              <w:right w:val="nil"/>
            </w:tcBorders>
            <w:shd w:val="clear" w:color="auto" w:fill="auto"/>
            <w:noWrap/>
            <w:vAlign w:val="bottom"/>
            <w:hideMark/>
          </w:tcPr>
          <w:p w14:paraId="359B32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HLMATFR3</w:t>
            </w:r>
          </w:p>
        </w:tc>
        <w:tc>
          <w:tcPr>
            <w:tcW w:w="1498" w:type="dxa"/>
            <w:tcBorders>
              <w:top w:val="nil"/>
              <w:left w:val="nil"/>
              <w:bottom w:val="nil"/>
              <w:right w:val="nil"/>
            </w:tcBorders>
            <w:shd w:val="clear" w:color="auto" w:fill="auto"/>
            <w:noWrap/>
            <w:vAlign w:val="bottom"/>
            <w:hideMark/>
          </w:tcPr>
          <w:p w14:paraId="1DF6F2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5C7B0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78D0FB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42.64939898</w:t>
            </w:r>
          </w:p>
        </w:tc>
        <w:tc>
          <w:tcPr>
            <w:tcW w:w="1587" w:type="dxa"/>
            <w:tcBorders>
              <w:top w:val="nil"/>
              <w:left w:val="nil"/>
              <w:bottom w:val="nil"/>
              <w:right w:val="nil"/>
            </w:tcBorders>
            <w:shd w:val="clear" w:color="auto" w:fill="auto"/>
            <w:noWrap/>
            <w:vAlign w:val="bottom"/>
            <w:hideMark/>
          </w:tcPr>
          <w:p w14:paraId="044DD2A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-83.55761483</w:t>
            </w:r>
          </w:p>
        </w:tc>
        <w:tc>
          <w:tcPr>
            <w:tcW w:w="1418" w:type="dxa"/>
            <w:tcBorders>
              <w:top w:val="nil"/>
              <w:left w:val="nil"/>
              <w:bottom w:val="nil"/>
              <w:right w:val="nil"/>
            </w:tcBorders>
            <w:shd w:val="clear" w:color="auto" w:fill="auto"/>
            <w:noWrap/>
            <w:vAlign w:val="bottom"/>
            <w:hideMark/>
          </w:tcPr>
          <w:p w14:paraId="3897A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74A5040" w14:textId="77777777" w:rsidTr="00345532">
        <w:trPr>
          <w:trHeight w:val="290"/>
        </w:trPr>
        <w:tc>
          <w:tcPr>
            <w:tcW w:w="927" w:type="dxa"/>
            <w:tcBorders>
              <w:top w:val="nil"/>
              <w:left w:val="nil"/>
              <w:bottom w:val="nil"/>
              <w:right w:val="nil"/>
            </w:tcBorders>
            <w:shd w:val="clear" w:color="auto" w:fill="auto"/>
            <w:noWrap/>
            <w:vAlign w:val="bottom"/>
            <w:hideMark/>
          </w:tcPr>
          <w:p w14:paraId="2495BCA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85</w:t>
            </w:r>
          </w:p>
        </w:tc>
        <w:tc>
          <w:tcPr>
            <w:tcW w:w="1403" w:type="dxa"/>
            <w:tcBorders>
              <w:top w:val="nil"/>
              <w:left w:val="nil"/>
              <w:bottom w:val="nil"/>
              <w:right w:val="nil"/>
            </w:tcBorders>
            <w:shd w:val="clear" w:color="auto" w:fill="auto"/>
            <w:noWrap/>
            <w:vAlign w:val="bottom"/>
            <w:hideMark/>
          </w:tcPr>
          <w:p w14:paraId="1F7279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w:t>
            </w:r>
          </w:p>
        </w:tc>
        <w:tc>
          <w:tcPr>
            <w:tcW w:w="1498" w:type="dxa"/>
            <w:tcBorders>
              <w:top w:val="nil"/>
              <w:left w:val="nil"/>
              <w:bottom w:val="nil"/>
              <w:right w:val="nil"/>
            </w:tcBorders>
            <w:shd w:val="clear" w:color="auto" w:fill="auto"/>
            <w:noWrap/>
            <w:vAlign w:val="bottom"/>
            <w:hideMark/>
          </w:tcPr>
          <w:p w14:paraId="05B1DD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38F1F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74C8D62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42.64587606</w:t>
            </w:r>
          </w:p>
        </w:tc>
        <w:tc>
          <w:tcPr>
            <w:tcW w:w="1587" w:type="dxa"/>
            <w:tcBorders>
              <w:top w:val="nil"/>
              <w:left w:val="nil"/>
              <w:bottom w:val="nil"/>
              <w:right w:val="nil"/>
            </w:tcBorders>
            <w:shd w:val="clear" w:color="auto" w:fill="auto"/>
            <w:noWrap/>
            <w:vAlign w:val="bottom"/>
            <w:hideMark/>
          </w:tcPr>
          <w:p w14:paraId="57CBCD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-83.55093888</w:t>
            </w:r>
          </w:p>
        </w:tc>
        <w:tc>
          <w:tcPr>
            <w:tcW w:w="1418" w:type="dxa"/>
            <w:tcBorders>
              <w:top w:val="nil"/>
              <w:left w:val="nil"/>
              <w:bottom w:val="nil"/>
              <w:right w:val="nil"/>
            </w:tcBorders>
            <w:shd w:val="clear" w:color="auto" w:fill="auto"/>
            <w:noWrap/>
            <w:vAlign w:val="bottom"/>
            <w:hideMark/>
          </w:tcPr>
          <w:p w14:paraId="4085C7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2EB9873" w14:textId="77777777" w:rsidTr="00345532">
        <w:trPr>
          <w:trHeight w:val="290"/>
        </w:trPr>
        <w:tc>
          <w:tcPr>
            <w:tcW w:w="927" w:type="dxa"/>
            <w:tcBorders>
              <w:top w:val="nil"/>
              <w:left w:val="nil"/>
              <w:bottom w:val="nil"/>
              <w:right w:val="nil"/>
            </w:tcBorders>
            <w:shd w:val="clear" w:color="auto" w:fill="auto"/>
            <w:noWrap/>
            <w:vAlign w:val="bottom"/>
            <w:hideMark/>
          </w:tcPr>
          <w:p w14:paraId="28F59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86</w:t>
            </w:r>
          </w:p>
        </w:tc>
        <w:tc>
          <w:tcPr>
            <w:tcW w:w="1403" w:type="dxa"/>
            <w:tcBorders>
              <w:top w:val="nil"/>
              <w:left w:val="nil"/>
              <w:bottom w:val="nil"/>
              <w:right w:val="nil"/>
            </w:tcBorders>
            <w:shd w:val="clear" w:color="auto" w:fill="auto"/>
            <w:noWrap/>
            <w:vAlign w:val="bottom"/>
            <w:hideMark/>
          </w:tcPr>
          <w:p w14:paraId="7006C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HLRIP2</w:t>
            </w:r>
          </w:p>
        </w:tc>
        <w:tc>
          <w:tcPr>
            <w:tcW w:w="1498" w:type="dxa"/>
            <w:tcBorders>
              <w:top w:val="nil"/>
              <w:left w:val="nil"/>
              <w:bottom w:val="nil"/>
              <w:right w:val="nil"/>
            </w:tcBorders>
            <w:shd w:val="clear" w:color="auto" w:fill="auto"/>
            <w:noWrap/>
            <w:vAlign w:val="bottom"/>
            <w:hideMark/>
          </w:tcPr>
          <w:p w14:paraId="4E6AAD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D89089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3D1AAF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42.64514371</w:t>
            </w:r>
          </w:p>
        </w:tc>
        <w:tc>
          <w:tcPr>
            <w:tcW w:w="1587" w:type="dxa"/>
            <w:tcBorders>
              <w:top w:val="nil"/>
              <w:left w:val="nil"/>
              <w:bottom w:val="nil"/>
              <w:right w:val="nil"/>
            </w:tcBorders>
            <w:shd w:val="clear" w:color="auto" w:fill="auto"/>
            <w:noWrap/>
            <w:vAlign w:val="bottom"/>
            <w:hideMark/>
          </w:tcPr>
          <w:p w14:paraId="43D2ED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-83.55089568</w:t>
            </w:r>
          </w:p>
        </w:tc>
        <w:tc>
          <w:tcPr>
            <w:tcW w:w="1418" w:type="dxa"/>
            <w:tcBorders>
              <w:top w:val="nil"/>
              <w:left w:val="nil"/>
              <w:bottom w:val="nil"/>
              <w:right w:val="nil"/>
            </w:tcBorders>
            <w:shd w:val="clear" w:color="auto" w:fill="auto"/>
            <w:noWrap/>
            <w:vAlign w:val="bottom"/>
            <w:hideMark/>
          </w:tcPr>
          <w:p w14:paraId="0DEC07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4621456" w14:textId="77777777" w:rsidTr="00345532">
        <w:trPr>
          <w:trHeight w:val="290"/>
        </w:trPr>
        <w:tc>
          <w:tcPr>
            <w:tcW w:w="927" w:type="dxa"/>
            <w:tcBorders>
              <w:top w:val="nil"/>
              <w:left w:val="nil"/>
              <w:bottom w:val="nil"/>
              <w:right w:val="nil"/>
            </w:tcBorders>
            <w:shd w:val="clear" w:color="auto" w:fill="auto"/>
            <w:noWrap/>
            <w:vAlign w:val="bottom"/>
            <w:hideMark/>
          </w:tcPr>
          <w:p w14:paraId="13444BE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87</w:t>
            </w:r>
          </w:p>
        </w:tc>
        <w:tc>
          <w:tcPr>
            <w:tcW w:w="1403" w:type="dxa"/>
            <w:tcBorders>
              <w:top w:val="nil"/>
              <w:left w:val="nil"/>
              <w:bottom w:val="nil"/>
              <w:right w:val="nil"/>
            </w:tcBorders>
            <w:shd w:val="clear" w:color="auto" w:fill="auto"/>
            <w:noWrap/>
            <w:vAlign w:val="bottom"/>
            <w:hideMark/>
          </w:tcPr>
          <w:p w14:paraId="3E205B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HLRIP3</w:t>
            </w:r>
          </w:p>
        </w:tc>
        <w:tc>
          <w:tcPr>
            <w:tcW w:w="1498" w:type="dxa"/>
            <w:tcBorders>
              <w:top w:val="nil"/>
              <w:left w:val="nil"/>
              <w:bottom w:val="nil"/>
              <w:right w:val="nil"/>
            </w:tcBorders>
            <w:shd w:val="clear" w:color="auto" w:fill="auto"/>
            <w:noWrap/>
            <w:vAlign w:val="bottom"/>
            <w:hideMark/>
          </w:tcPr>
          <w:p w14:paraId="7A51A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884FB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109EE54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42.64637211</w:t>
            </w:r>
          </w:p>
        </w:tc>
        <w:tc>
          <w:tcPr>
            <w:tcW w:w="1587" w:type="dxa"/>
            <w:tcBorders>
              <w:top w:val="nil"/>
              <w:left w:val="nil"/>
              <w:bottom w:val="nil"/>
              <w:right w:val="nil"/>
            </w:tcBorders>
            <w:shd w:val="clear" w:color="auto" w:fill="auto"/>
            <w:noWrap/>
            <w:vAlign w:val="bottom"/>
            <w:hideMark/>
          </w:tcPr>
          <w:p w14:paraId="3ACEB5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-83.55062169</w:t>
            </w:r>
          </w:p>
        </w:tc>
        <w:tc>
          <w:tcPr>
            <w:tcW w:w="1418" w:type="dxa"/>
            <w:tcBorders>
              <w:top w:val="nil"/>
              <w:left w:val="nil"/>
              <w:bottom w:val="nil"/>
              <w:right w:val="nil"/>
            </w:tcBorders>
            <w:shd w:val="clear" w:color="auto" w:fill="auto"/>
            <w:noWrap/>
            <w:vAlign w:val="bottom"/>
            <w:hideMark/>
          </w:tcPr>
          <w:p w14:paraId="270E23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D644DFB" w14:textId="77777777" w:rsidTr="00345532">
        <w:trPr>
          <w:trHeight w:val="290"/>
        </w:trPr>
        <w:tc>
          <w:tcPr>
            <w:tcW w:w="927" w:type="dxa"/>
            <w:tcBorders>
              <w:top w:val="nil"/>
              <w:left w:val="nil"/>
              <w:bottom w:val="nil"/>
              <w:right w:val="nil"/>
            </w:tcBorders>
            <w:shd w:val="clear" w:color="auto" w:fill="auto"/>
            <w:noWrap/>
            <w:vAlign w:val="bottom"/>
            <w:hideMark/>
          </w:tcPr>
          <w:p w14:paraId="21B316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88</w:t>
            </w:r>
          </w:p>
        </w:tc>
        <w:tc>
          <w:tcPr>
            <w:tcW w:w="1403" w:type="dxa"/>
            <w:tcBorders>
              <w:top w:val="nil"/>
              <w:left w:val="nil"/>
              <w:bottom w:val="nil"/>
              <w:right w:val="nil"/>
            </w:tcBorders>
            <w:shd w:val="clear" w:color="auto" w:fill="auto"/>
            <w:noWrap/>
            <w:vAlign w:val="bottom"/>
            <w:hideMark/>
          </w:tcPr>
          <w:p w14:paraId="6E7EEEC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w:t>
            </w:r>
          </w:p>
        </w:tc>
        <w:tc>
          <w:tcPr>
            <w:tcW w:w="1498" w:type="dxa"/>
            <w:tcBorders>
              <w:top w:val="nil"/>
              <w:left w:val="nil"/>
              <w:bottom w:val="nil"/>
              <w:right w:val="nil"/>
            </w:tcBorders>
            <w:shd w:val="clear" w:color="auto" w:fill="auto"/>
            <w:noWrap/>
            <w:vAlign w:val="bottom"/>
            <w:hideMark/>
          </w:tcPr>
          <w:p w14:paraId="169BDB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44683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03E7CB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42.6470476</w:t>
            </w:r>
          </w:p>
        </w:tc>
        <w:tc>
          <w:tcPr>
            <w:tcW w:w="1587" w:type="dxa"/>
            <w:tcBorders>
              <w:top w:val="nil"/>
              <w:left w:val="nil"/>
              <w:bottom w:val="nil"/>
              <w:right w:val="nil"/>
            </w:tcBorders>
            <w:shd w:val="clear" w:color="auto" w:fill="auto"/>
            <w:noWrap/>
            <w:vAlign w:val="bottom"/>
            <w:hideMark/>
          </w:tcPr>
          <w:p w14:paraId="08439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-83.55230573</w:t>
            </w:r>
          </w:p>
        </w:tc>
        <w:tc>
          <w:tcPr>
            <w:tcW w:w="1418" w:type="dxa"/>
            <w:tcBorders>
              <w:top w:val="nil"/>
              <w:left w:val="nil"/>
              <w:bottom w:val="nil"/>
              <w:right w:val="nil"/>
            </w:tcBorders>
            <w:shd w:val="clear" w:color="auto" w:fill="auto"/>
            <w:noWrap/>
            <w:vAlign w:val="bottom"/>
            <w:hideMark/>
          </w:tcPr>
          <w:p w14:paraId="23EBF0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899D8F3" w14:textId="77777777" w:rsidTr="00345532">
        <w:trPr>
          <w:trHeight w:val="290"/>
        </w:trPr>
        <w:tc>
          <w:tcPr>
            <w:tcW w:w="927" w:type="dxa"/>
            <w:tcBorders>
              <w:top w:val="nil"/>
              <w:left w:val="nil"/>
              <w:bottom w:val="nil"/>
              <w:right w:val="nil"/>
            </w:tcBorders>
            <w:shd w:val="clear" w:color="auto" w:fill="auto"/>
            <w:noWrap/>
            <w:vAlign w:val="bottom"/>
            <w:hideMark/>
          </w:tcPr>
          <w:p w14:paraId="7C105F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89</w:t>
            </w:r>
          </w:p>
        </w:tc>
        <w:tc>
          <w:tcPr>
            <w:tcW w:w="1403" w:type="dxa"/>
            <w:tcBorders>
              <w:top w:val="nil"/>
              <w:left w:val="nil"/>
              <w:bottom w:val="nil"/>
              <w:right w:val="nil"/>
            </w:tcBorders>
            <w:shd w:val="clear" w:color="auto" w:fill="auto"/>
            <w:noWrap/>
            <w:vAlign w:val="bottom"/>
            <w:hideMark/>
          </w:tcPr>
          <w:p w14:paraId="1B2564B2" w14:textId="4B3C76D5"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HLUP2</w:t>
            </w:r>
          </w:p>
        </w:tc>
        <w:tc>
          <w:tcPr>
            <w:tcW w:w="1498" w:type="dxa"/>
            <w:tcBorders>
              <w:top w:val="nil"/>
              <w:left w:val="nil"/>
              <w:bottom w:val="nil"/>
              <w:right w:val="nil"/>
            </w:tcBorders>
            <w:shd w:val="clear" w:color="auto" w:fill="auto"/>
            <w:noWrap/>
            <w:vAlign w:val="bottom"/>
            <w:hideMark/>
          </w:tcPr>
          <w:p w14:paraId="0494B2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577F1E5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42BCFC3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42.64705538</w:t>
            </w:r>
          </w:p>
        </w:tc>
        <w:tc>
          <w:tcPr>
            <w:tcW w:w="1587" w:type="dxa"/>
            <w:tcBorders>
              <w:top w:val="nil"/>
              <w:left w:val="nil"/>
              <w:bottom w:val="nil"/>
              <w:right w:val="nil"/>
            </w:tcBorders>
            <w:shd w:val="clear" w:color="auto" w:fill="auto"/>
            <w:noWrap/>
            <w:vAlign w:val="bottom"/>
            <w:hideMark/>
          </w:tcPr>
          <w:p w14:paraId="67241A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-83.55397741</w:t>
            </w:r>
          </w:p>
        </w:tc>
        <w:tc>
          <w:tcPr>
            <w:tcW w:w="1418" w:type="dxa"/>
            <w:tcBorders>
              <w:top w:val="nil"/>
              <w:left w:val="nil"/>
              <w:bottom w:val="nil"/>
              <w:right w:val="nil"/>
            </w:tcBorders>
            <w:shd w:val="clear" w:color="auto" w:fill="auto"/>
            <w:noWrap/>
            <w:vAlign w:val="bottom"/>
            <w:hideMark/>
          </w:tcPr>
          <w:p w14:paraId="6F1E4D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19A202" w14:textId="77777777" w:rsidTr="00345532">
        <w:trPr>
          <w:trHeight w:val="290"/>
        </w:trPr>
        <w:tc>
          <w:tcPr>
            <w:tcW w:w="927" w:type="dxa"/>
            <w:tcBorders>
              <w:top w:val="nil"/>
              <w:left w:val="nil"/>
              <w:bottom w:val="nil"/>
              <w:right w:val="nil"/>
            </w:tcBorders>
            <w:shd w:val="clear" w:color="auto" w:fill="auto"/>
            <w:noWrap/>
            <w:vAlign w:val="bottom"/>
            <w:hideMark/>
          </w:tcPr>
          <w:p w14:paraId="4124DB9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90</w:t>
            </w:r>
          </w:p>
        </w:tc>
        <w:tc>
          <w:tcPr>
            <w:tcW w:w="1403" w:type="dxa"/>
            <w:tcBorders>
              <w:top w:val="nil"/>
              <w:left w:val="nil"/>
              <w:bottom w:val="nil"/>
              <w:right w:val="nil"/>
            </w:tcBorders>
            <w:shd w:val="clear" w:color="auto" w:fill="auto"/>
            <w:noWrap/>
            <w:vAlign w:val="bottom"/>
            <w:hideMark/>
          </w:tcPr>
          <w:p w14:paraId="3E08E6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HLUP3</w:t>
            </w:r>
          </w:p>
        </w:tc>
        <w:tc>
          <w:tcPr>
            <w:tcW w:w="1498" w:type="dxa"/>
            <w:tcBorders>
              <w:top w:val="nil"/>
              <w:left w:val="nil"/>
              <w:bottom w:val="nil"/>
              <w:right w:val="nil"/>
            </w:tcBorders>
            <w:shd w:val="clear" w:color="auto" w:fill="auto"/>
            <w:noWrap/>
            <w:vAlign w:val="bottom"/>
            <w:hideMark/>
          </w:tcPr>
          <w:p w14:paraId="7679006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B1057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CEF9C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42.6474566</w:t>
            </w:r>
          </w:p>
        </w:tc>
        <w:tc>
          <w:tcPr>
            <w:tcW w:w="1587" w:type="dxa"/>
            <w:tcBorders>
              <w:top w:val="nil"/>
              <w:left w:val="nil"/>
              <w:bottom w:val="nil"/>
              <w:right w:val="nil"/>
            </w:tcBorders>
            <w:shd w:val="clear" w:color="auto" w:fill="auto"/>
            <w:noWrap/>
            <w:vAlign w:val="bottom"/>
            <w:hideMark/>
          </w:tcPr>
          <w:p w14:paraId="6F51A0B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-83.55365762</w:t>
            </w:r>
          </w:p>
        </w:tc>
        <w:tc>
          <w:tcPr>
            <w:tcW w:w="1418" w:type="dxa"/>
            <w:tcBorders>
              <w:top w:val="nil"/>
              <w:left w:val="nil"/>
              <w:bottom w:val="nil"/>
              <w:right w:val="nil"/>
            </w:tcBorders>
            <w:shd w:val="clear" w:color="auto" w:fill="auto"/>
            <w:noWrap/>
            <w:vAlign w:val="bottom"/>
            <w:hideMark/>
          </w:tcPr>
          <w:p w14:paraId="298FB4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3A0C686" w14:textId="77777777" w:rsidTr="00345532">
        <w:trPr>
          <w:trHeight w:val="290"/>
        </w:trPr>
        <w:tc>
          <w:tcPr>
            <w:tcW w:w="927" w:type="dxa"/>
            <w:tcBorders>
              <w:top w:val="nil"/>
              <w:left w:val="nil"/>
              <w:bottom w:val="nil"/>
              <w:right w:val="nil"/>
            </w:tcBorders>
            <w:shd w:val="clear" w:color="auto" w:fill="auto"/>
            <w:noWrap/>
            <w:vAlign w:val="bottom"/>
            <w:hideMark/>
          </w:tcPr>
          <w:p w14:paraId="3768C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91</w:t>
            </w:r>
          </w:p>
        </w:tc>
        <w:tc>
          <w:tcPr>
            <w:tcW w:w="1403" w:type="dxa"/>
            <w:tcBorders>
              <w:top w:val="nil"/>
              <w:left w:val="nil"/>
              <w:bottom w:val="nil"/>
              <w:right w:val="nil"/>
            </w:tcBorders>
            <w:shd w:val="clear" w:color="auto" w:fill="auto"/>
            <w:noWrap/>
            <w:vAlign w:val="bottom"/>
            <w:hideMark/>
          </w:tcPr>
          <w:p w14:paraId="4A2F099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w:t>
            </w:r>
          </w:p>
        </w:tc>
        <w:tc>
          <w:tcPr>
            <w:tcW w:w="1498" w:type="dxa"/>
            <w:tcBorders>
              <w:top w:val="nil"/>
              <w:left w:val="nil"/>
              <w:bottom w:val="nil"/>
              <w:right w:val="nil"/>
            </w:tcBorders>
            <w:shd w:val="clear" w:color="auto" w:fill="auto"/>
            <w:noWrap/>
            <w:vAlign w:val="bottom"/>
            <w:hideMark/>
          </w:tcPr>
          <w:p w14:paraId="098FD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6D40A4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63E98B0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42.37824499</w:t>
            </w:r>
          </w:p>
        </w:tc>
        <w:tc>
          <w:tcPr>
            <w:tcW w:w="1587" w:type="dxa"/>
            <w:tcBorders>
              <w:top w:val="nil"/>
              <w:left w:val="nil"/>
              <w:bottom w:val="nil"/>
              <w:right w:val="nil"/>
            </w:tcBorders>
            <w:shd w:val="clear" w:color="auto" w:fill="auto"/>
            <w:noWrap/>
            <w:vAlign w:val="bottom"/>
            <w:hideMark/>
          </w:tcPr>
          <w:p w14:paraId="118787D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-83.91166168</w:t>
            </w:r>
          </w:p>
        </w:tc>
        <w:tc>
          <w:tcPr>
            <w:tcW w:w="1418" w:type="dxa"/>
            <w:tcBorders>
              <w:top w:val="nil"/>
              <w:left w:val="nil"/>
              <w:bottom w:val="nil"/>
              <w:right w:val="nil"/>
            </w:tcBorders>
            <w:shd w:val="clear" w:color="auto" w:fill="auto"/>
            <w:noWrap/>
            <w:vAlign w:val="bottom"/>
            <w:hideMark/>
          </w:tcPr>
          <w:p w14:paraId="177376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2DBD4DB" w14:textId="77777777" w:rsidTr="00345532">
        <w:trPr>
          <w:trHeight w:val="290"/>
        </w:trPr>
        <w:tc>
          <w:tcPr>
            <w:tcW w:w="927" w:type="dxa"/>
            <w:tcBorders>
              <w:top w:val="nil"/>
              <w:left w:val="nil"/>
              <w:bottom w:val="nil"/>
              <w:right w:val="nil"/>
            </w:tcBorders>
            <w:shd w:val="clear" w:color="auto" w:fill="auto"/>
            <w:noWrap/>
            <w:vAlign w:val="bottom"/>
            <w:hideMark/>
          </w:tcPr>
          <w:p w14:paraId="09ECE3C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92</w:t>
            </w:r>
          </w:p>
        </w:tc>
        <w:tc>
          <w:tcPr>
            <w:tcW w:w="1403" w:type="dxa"/>
            <w:tcBorders>
              <w:top w:val="nil"/>
              <w:left w:val="nil"/>
              <w:bottom w:val="nil"/>
              <w:right w:val="nil"/>
            </w:tcBorders>
            <w:shd w:val="clear" w:color="auto" w:fill="auto"/>
            <w:noWrap/>
            <w:vAlign w:val="bottom"/>
            <w:hideMark/>
          </w:tcPr>
          <w:p w14:paraId="5FEB7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HMMAT2</w:t>
            </w:r>
          </w:p>
        </w:tc>
        <w:tc>
          <w:tcPr>
            <w:tcW w:w="1498" w:type="dxa"/>
            <w:tcBorders>
              <w:top w:val="nil"/>
              <w:left w:val="nil"/>
              <w:bottom w:val="nil"/>
              <w:right w:val="nil"/>
            </w:tcBorders>
            <w:shd w:val="clear" w:color="auto" w:fill="auto"/>
            <w:noWrap/>
            <w:vAlign w:val="bottom"/>
            <w:hideMark/>
          </w:tcPr>
          <w:p w14:paraId="688501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519ED5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557F75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42.37825474</w:t>
            </w:r>
          </w:p>
        </w:tc>
        <w:tc>
          <w:tcPr>
            <w:tcW w:w="1587" w:type="dxa"/>
            <w:tcBorders>
              <w:top w:val="nil"/>
              <w:left w:val="nil"/>
              <w:bottom w:val="nil"/>
              <w:right w:val="nil"/>
            </w:tcBorders>
            <w:shd w:val="clear" w:color="auto" w:fill="auto"/>
            <w:noWrap/>
            <w:vAlign w:val="bottom"/>
            <w:hideMark/>
          </w:tcPr>
          <w:p w14:paraId="15BB22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-83.91229145</w:t>
            </w:r>
          </w:p>
        </w:tc>
        <w:tc>
          <w:tcPr>
            <w:tcW w:w="1418" w:type="dxa"/>
            <w:tcBorders>
              <w:top w:val="nil"/>
              <w:left w:val="nil"/>
              <w:bottom w:val="nil"/>
              <w:right w:val="nil"/>
            </w:tcBorders>
            <w:shd w:val="clear" w:color="auto" w:fill="auto"/>
            <w:noWrap/>
            <w:vAlign w:val="bottom"/>
            <w:hideMark/>
          </w:tcPr>
          <w:p w14:paraId="4716703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002E751" w14:textId="77777777" w:rsidTr="00345532">
        <w:trPr>
          <w:trHeight w:val="290"/>
        </w:trPr>
        <w:tc>
          <w:tcPr>
            <w:tcW w:w="927" w:type="dxa"/>
            <w:tcBorders>
              <w:top w:val="nil"/>
              <w:left w:val="nil"/>
              <w:bottom w:val="nil"/>
              <w:right w:val="nil"/>
            </w:tcBorders>
            <w:shd w:val="clear" w:color="auto" w:fill="auto"/>
            <w:noWrap/>
            <w:vAlign w:val="bottom"/>
            <w:hideMark/>
          </w:tcPr>
          <w:p w14:paraId="0681BE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93</w:t>
            </w:r>
          </w:p>
        </w:tc>
        <w:tc>
          <w:tcPr>
            <w:tcW w:w="1403" w:type="dxa"/>
            <w:tcBorders>
              <w:top w:val="nil"/>
              <w:left w:val="nil"/>
              <w:bottom w:val="nil"/>
              <w:right w:val="nil"/>
            </w:tcBorders>
            <w:shd w:val="clear" w:color="auto" w:fill="auto"/>
            <w:noWrap/>
            <w:vAlign w:val="bottom"/>
            <w:hideMark/>
          </w:tcPr>
          <w:p w14:paraId="3A7473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HMMAT3</w:t>
            </w:r>
          </w:p>
        </w:tc>
        <w:tc>
          <w:tcPr>
            <w:tcW w:w="1498" w:type="dxa"/>
            <w:tcBorders>
              <w:top w:val="nil"/>
              <w:left w:val="nil"/>
              <w:bottom w:val="nil"/>
              <w:right w:val="nil"/>
            </w:tcBorders>
            <w:shd w:val="clear" w:color="auto" w:fill="auto"/>
            <w:noWrap/>
            <w:vAlign w:val="bottom"/>
            <w:hideMark/>
          </w:tcPr>
          <w:p w14:paraId="2088B5F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7BA51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01CFA4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42.3787298</w:t>
            </w:r>
          </w:p>
        </w:tc>
        <w:tc>
          <w:tcPr>
            <w:tcW w:w="1587" w:type="dxa"/>
            <w:tcBorders>
              <w:top w:val="nil"/>
              <w:left w:val="nil"/>
              <w:bottom w:val="nil"/>
              <w:right w:val="nil"/>
            </w:tcBorders>
            <w:shd w:val="clear" w:color="auto" w:fill="auto"/>
            <w:noWrap/>
            <w:vAlign w:val="bottom"/>
            <w:hideMark/>
          </w:tcPr>
          <w:p w14:paraId="15D8C6A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-83.91267589</w:t>
            </w:r>
          </w:p>
        </w:tc>
        <w:tc>
          <w:tcPr>
            <w:tcW w:w="1418" w:type="dxa"/>
            <w:tcBorders>
              <w:top w:val="nil"/>
              <w:left w:val="nil"/>
              <w:bottom w:val="nil"/>
              <w:right w:val="nil"/>
            </w:tcBorders>
            <w:shd w:val="clear" w:color="auto" w:fill="auto"/>
            <w:noWrap/>
            <w:vAlign w:val="bottom"/>
            <w:hideMark/>
          </w:tcPr>
          <w:p w14:paraId="3848E84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417D70A" w14:textId="77777777" w:rsidTr="00345532">
        <w:trPr>
          <w:trHeight w:val="290"/>
        </w:trPr>
        <w:tc>
          <w:tcPr>
            <w:tcW w:w="927" w:type="dxa"/>
            <w:tcBorders>
              <w:top w:val="nil"/>
              <w:left w:val="nil"/>
              <w:bottom w:val="nil"/>
              <w:right w:val="nil"/>
            </w:tcBorders>
            <w:shd w:val="clear" w:color="auto" w:fill="auto"/>
            <w:noWrap/>
            <w:vAlign w:val="bottom"/>
            <w:hideMark/>
          </w:tcPr>
          <w:p w14:paraId="6A7109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94</w:t>
            </w:r>
          </w:p>
        </w:tc>
        <w:tc>
          <w:tcPr>
            <w:tcW w:w="1403" w:type="dxa"/>
            <w:tcBorders>
              <w:top w:val="nil"/>
              <w:left w:val="nil"/>
              <w:bottom w:val="nil"/>
              <w:right w:val="nil"/>
            </w:tcBorders>
            <w:shd w:val="clear" w:color="auto" w:fill="auto"/>
            <w:noWrap/>
            <w:vAlign w:val="bottom"/>
            <w:hideMark/>
          </w:tcPr>
          <w:p w14:paraId="0D7C1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w:t>
            </w:r>
          </w:p>
        </w:tc>
        <w:tc>
          <w:tcPr>
            <w:tcW w:w="1498" w:type="dxa"/>
            <w:tcBorders>
              <w:top w:val="nil"/>
              <w:left w:val="nil"/>
              <w:bottom w:val="nil"/>
              <w:right w:val="nil"/>
            </w:tcBorders>
            <w:shd w:val="clear" w:color="auto" w:fill="auto"/>
            <w:noWrap/>
            <w:vAlign w:val="bottom"/>
            <w:hideMark/>
          </w:tcPr>
          <w:p w14:paraId="6BB71E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B0CB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62E7749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42.67554541</w:t>
            </w:r>
          </w:p>
        </w:tc>
        <w:tc>
          <w:tcPr>
            <w:tcW w:w="1587" w:type="dxa"/>
            <w:tcBorders>
              <w:top w:val="nil"/>
              <w:left w:val="nil"/>
              <w:bottom w:val="nil"/>
              <w:right w:val="nil"/>
            </w:tcBorders>
            <w:shd w:val="clear" w:color="auto" w:fill="auto"/>
            <w:noWrap/>
            <w:vAlign w:val="bottom"/>
            <w:hideMark/>
          </w:tcPr>
          <w:p w14:paraId="646FEA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-83.48274071</w:t>
            </w:r>
          </w:p>
        </w:tc>
        <w:tc>
          <w:tcPr>
            <w:tcW w:w="1418" w:type="dxa"/>
            <w:tcBorders>
              <w:top w:val="nil"/>
              <w:left w:val="nil"/>
              <w:bottom w:val="nil"/>
              <w:right w:val="nil"/>
            </w:tcBorders>
            <w:shd w:val="clear" w:color="auto" w:fill="auto"/>
            <w:noWrap/>
            <w:vAlign w:val="bottom"/>
            <w:hideMark/>
          </w:tcPr>
          <w:p w14:paraId="34921AB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6DC4B5A" w14:textId="77777777" w:rsidTr="00345532">
        <w:trPr>
          <w:trHeight w:val="290"/>
        </w:trPr>
        <w:tc>
          <w:tcPr>
            <w:tcW w:w="927" w:type="dxa"/>
            <w:tcBorders>
              <w:top w:val="nil"/>
              <w:left w:val="nil"/>
              <w:bottom w:val="nil"/>
              <w:right w:val="nil"/>
            </w:tcBorders>
            <w:shd w:val="clear" w:color="auto" w:fill="auto"/>
            <w:noWrap/>
            <w:vAlign w:val="bottom"/>
            <w:hideMark/>
          </w:tcPr>
          <w:p w14:paraId="01A17E7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95</w:t>
            </w:r>
          </w:p>
        </w:tc>
        <w:tc>
          <w:tcPr>
            <w:tcW w:w="1403" w:type="dxa"/>
            <w:tcBorders>
              <w:top w:val="nil"/>
              <w:left w:val="nil"/>
              <w:bottom w:val="nil"/>
              <w:right w:val="nil"/>
            </w:tcBorders>
            <w:shd w:val="clear" w:color="auto" w:fill="auto"/>
            <w:noWrap/>
            <w:vAlign w:val="bottom"/>
            <w:hideMark/>
          </w:tcPr>
          <w:p w14:paraId="2B7C66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PONNEW2</w:t>
            </w:r>
          </w:p>
        </w:tc>
        <w:tc>
          <w:tcPr>
            <w:tcW w:w="1498" w:type="dxa"/>
            <w:tcBorders>
              <w:top w:val="nil"/>
              <w:left w:val="nil"/>
              <w:bottom w:val="nil"/>
              <w:right w:val="nil"/>
            </w:tcBorders>
            <w:shd w:val="clear" w:color="auto" w:fill="auto"/>
            <w:noWrap/>
            <w:vAlign w:val="bottom"/>
            <w:hideMark/>
          </w:tcPr>
          <w:p w14:paraId="5E72585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3B3C0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1EA34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42.67584028</w:t>
            </w:r>
          </w:p>
        </w:tc>
        <w:tc>
          <w:tcPr>
            <w:tcW w:w="1587" w:type="dxa"/>
            <w:tcBorders>
              <w:top w:val="nil"/>
              <w:left w:val="nil"/>
              <w:bottom w:val="nil"/>
              <w:right w:val="nil"/>
            </w:tcBorders>
            <w:shd w:val="clear" w:color="auto" w:fill="auto"/>
            <w:noWrap/>
            <w:vAlign w:val="bottom"/>
            <w:hideMark/>
          </w:tcPr>
          <w:p w14:paraId="10F655B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-83.4830424</w:t>
            </w:r>
          </w:p>
        </w:tc>
        <w:tc>
          <w:tcPr>
            <w:tcW w:w="1418" w:type="dxa"/>
            <w:tcBorders>
              <w:top w:val="nil"/>
              <w:left w:val="nil"/>
              <w:bottom w:val="nil"/>
              <w:right w:val="nil"/>
            </w:tcBorders>
            <w:shd w:val="clear" w:color="auto" w:fill="auto"/>
            <w:noWrap/>
            <w:vAlign w:val="bottom"/>
            <w:hideMark/>
          </w:tcPr>
          <w:p w14:paraId="5543D8A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B63C220" w14:textId="77777777" w:rsidTr="00345532">
        <w:trPr>
          <w:trHeight w:val="290"/>
        </w:trPr>
        <w:tc>
          <w:tcPr>
            <w:tcW w:w="927" w:type="dxa"/>
            <w:tcBorders>
              <w:top w:val="nil"/>
              <w:left w:val="nil"/>
              <w:bottom w:val="nil"/>
              <w:right w:val="nil"/>
            </w:tcBorders>
            <w:shd w:val="clear" w:color="auto" w:fill="auto"/>
            <w:noWrap/>
            <w:vAlign w:val="bottom"/>
            <w:hideMark/>
          </w:tcPr>
          <w:p w14:paraId="6C4381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96</w:t>
            </w:r>
          </w:p>
        </w:tc>
        <w:tc>
          <w:tcPr>
            <w:tcW w:w="1403" w:type="dxa"/>
            <w:tcBorders>
              <w:top w:val="nil"/>
              <w:left w:val="nil"/>
              <w:bottom w:val="nil"/>
              <w:right w:val="nil"/>
            </w:tcBorders>
            <w:shd w:val="clear" w:color="auto" w:fill="auto"/>
            <w:noWrap/>
            <w:vAlign w:val="bottom"/>
            <w:hideMark/>
          </w:tcPr>
          <w:p w14:paraId="74D59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PONNEW3</w:t>
            </w:r>
          </w:p>
        </w:tc>
        <w:tc>
          <w:tcPr>
            <w:tcW w:w="1498" w:type="dxa"/>
            <w:tcBorders>
              <w:top w:val="nil"/>
              <w:left w:val="nil"/>
              <w:bottom w:val="nil"/>
              <w:right w:val="nil"/>
            </w:tcBorders>
            <w:shd w:val="clear" w:color="auto" w:fill="auto"/>
            <w:noWrap/>
            <w:vAlign w:val="bottom"/>
            <w:hideMark/>
          </w:tcPr>
          <w:p w14:paraId="41E4E77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590399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8FD1C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42.67606664</w:t>
            </w:r>
          </w:p>
        </w:tc>
        <w:tc>
          <w:tcPr>
            <w:tcW w:w="1587" w:type="dxa"/>
            <w:tcBorders>
              <w:top w:val="nil"/>
              <w:left w:val="nil"/>
              <w:bottom w:val="nil"/>
              <w:right w:val="nil"/>
            </w:tcBorders>
            <w:shd w:val="clear" w:color="auto" w:fill="auto"/>
            <w:noWrap/>
            <w:vAlign w:val="bottom"/>
            <w:hideMark/>
          </w:tcPr>
          <w:p w14:paraId="71460B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-83.48271281</w:t>
            </w:r>
          </w:p>
        </w:tc>
        <w:tc>
          <w:tcPr>
            <w:tcW w:w="1418" w:type="dxa"/>
            <w:tcBorders>
              <w:top w:val="nil"/>
              <w:left w:val="nil"/>
              <w:bottom w:val="nil"/>
              <w:right w:val="nil"/>
            </w:tcBorders>
            <w:shd w:val="clear" w:color="auto" w:fill="auto"/>
            <w:noWrap/>
            <w:vAlign w:val="bottom"/>
            <w:hideMark/>
          </w:tcPr>
          <w:p w14:paraId="2740C8C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309D54" w14:textId="77777777" w:rsidTr="00345532">
        <w:trPr>
          <w:trHeight w:val="290"/>
        </w:trPr>
        <w:tc>
          <w:tcPr>
            <w:tcW w:w="927" w:type="dxa"/>
            <w:tcBorders>
              <w:top w:val="nil"/>
              <w:left w:val="nil"/>
              <w:bottom w:val="nil"/>
              <w:right w:val="nil"/>
            </w:tcBorders>
            <w:shd w:val="clear" w:color="auto" w:fill="auto"/>
            <w:noWrap/>
            <w:vAlign w:val="bottom"/>
            <w:hideMark/>
          </w:tcPr>
          <w:p w14:paraId="3D1B30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97</w:t>
            </w:r>
          </w:p>
        </w:tc>
        <w:tc>
          <w:tcPr>
            <w:tcW w:w="1403" w:type="dxa"/>
            <w:tcBorders>
              <w:top w:val="nil"/>
              <w:left w:val="nil"/>
              <w:bottom w:val="nil"/>
              <w:right w:val="nil"/>
            </w:tcBorders>
            <w:shd w:val="clear" w:color="auto" w:fill="auto"/>
            <w:noWrap/>
            <w:vAlign w:val="bottom"/>
            <w:hideMark/>
          </w:tcPr>
          <w:p w14:paraId="5713ED3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w:t>
            </w:r>
          </w:p>
        </w:tc>
        <w:tc>
          <w:tcPr>
            <w:tcW w:w="1498" w:type="dxa"/>
            <w:tcBorders>
              <w:top w:val="nil"/>
              <w:left w:val="nil"/>
              <w:bottom w:val="nil"/>
              <w:right w:val="nil"/>
            </w:tcBorders>
            <w:shd w:val="clear" w:color="auto" w:fill="auto"/>
            <w:noWrap/>
            <w:vAlign w:val="bottom"/>
            <w:hideMark/>
          </w:tcPr>
          <w:p w14:paraId="328019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76581E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C361B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42.67546355</w:t>
            </w:r>
          </w:p>
        </w:tc>
        <w:tc>
          <w:tcPr>
            <w:tcW w:w="1587" w:type="dxa"/>
            <w:tcBorders>
              <w:top w:val="nil"/>
              <w:left w:val="nil"/>
              <w:bottom w:val="nil"/>
              <w:right w:val="nil"/>
            </w:tcBorders>
            <w:shd w:val="clear" w:color="auto" w:fill="auto"/>
            <w:noWrap/>
            <w:vAlign w:val="bottom"/>
            <w:hideMark/>
          </w:tcPr>
          <w:p w14:paraId="12CB71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-83.4821069</w:t>
            </w:r>
          </w:p>
        </w:tc>
        <w:tc>
          <w:tcPr>
            <w:tcW w:w="1418" w:type="dxa"/>
            <w:tcBorders>
              <w:top w:val="nil"/>
              <w:left w:val="nil"/>
              <w:bottom w:val="nil"/>
              <w:right w:val="nil"/>
            </w:tcBorders>
            <w:shd w:val="clear" w:color="auto" w:fill="auto"/>
            <w:noWrap/>
            <w:vAlign w:val="bottom"/>
            <w:hideMark/>
          </w:tcPr>
          <w:p w14:paraId="21BCB3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F7EFED8" w14:textId="77777777" w:rsidTr="00345532">
        <w:trPr>
          <w:trHeight w:val="290"/>
        </w:trPr>
        <w:tc>
          <w:tcPr>
            <w:tcW w:w="927" w:type="dxa"/>
            <w:tcBorders>
              <w:top w:val="nil"/>
              <w:left w:val="nil"/>
              <w:bottom w:val="nil"/>
              <w:right w:val="nil"/>
            </w:tcBorders>
            <w:shd w:val="clear" w:color="auto" w:fill="auto"/>
            <w:noWrap/>
            <w:vAlign w:val="bottom"/>
            <w:hideMark/>
          </w:tcPr>
          <w:p w14:paraId="67107D0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98</w:t>
            </w:r>
          </w:p>
        </w:tc>
        <w:tc>
          <w:tcPr>
            <w:tcW w:w="1403" w:type="dxa"/>
            <w:tcBorders>
              <w:top w:val="nil"/>
              <w:left w:val="nil"/>
              <w:bottom w:val="nil"/>
              <w:right w:val="nil"/>
            </w:tcBorders>
            <w:shd w:val="clear" w:color="auto" w:fill="auto"/>
            <w:noWrap/>
            <w:vAlign w:val="bottom"/>
            <w:hideMark/>
          </w:tcPr>
          <w:p w14:paraId="7E994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PONRD2</w:t>
            </w:r>
          </w:p>
        </w:tc>
        <w:tc>
          <w:tcPr>
            <w:tcW w:w="1498" w:type="dxa"/>
            <w:tcBorders>
              <w:top w:val="nil"/>
              <w:left w:val="nil"/>
              <w:bottom w:val="nil"/>
              <w:right w:val="nil"/>
            </w:tcBorders>
            <w:shd w:val="clear" w:color="auto" w:fill="auto"/>
            <w:noWrap/>
            <w:vAlign w:val="bottom"/>
            <w:hideMark/>
          </w:tcPr>
          <w:p w14:paraId="58BB48F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3EB0C7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B49F7D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42.67597751</w:t>
            </w:r>
          </w:p>
        </w:tc>
        <w:tc>
          <w:tcPr>
            <w:tcW w:w="1587" w:type="dxa"/>
            <w:tcBorders>
              <w:top w:val="nil"/>
              <w:left w:val="nil"/>
              <w:bottom w:val="nil"/>
              <w:right w:val="nil"/>
            </w:tcBorders>
            <w:shd w:val="clear" w:color="auto" w:fill="auto"/>
            <w:noWrap/>
            <w:vAlign w:val="bottom"/>
            <w:hideMark/>
          </w:tcPr>
          <w:p w14:paraId="2FB4C4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-83.48183457</w:t>
            </w:r>
          </w:p>
        </w:tc>
        <w:tc>
          <w:tcPr>
            <w:tcW w:w="1418" w:type="dxa"/>
            <w:tcBorders>
              <w:top w:val="nil"/>
              <w:left w:val="nil"/>
              <w:bottom w:val="nil"/>
              <w:right w:val="nil"/>
            </w:tcBorders>
            <w:shd w:val="clear" w:color="auto" w:fill="auto"/>
            <w:noWrap/>
            <w:vAlign w:val="bottom"/>
            <w:hideMark/>
          </w:tcPr>
          <w:p w14:paraId="44E13A1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B110B2" w14:textId="77777777" w:rsidTr="00345532">
        <w:trPr>
          <w:trHeight w:val="290"/>
        </w:trPr>
        <w:tc>
          <w:tcPr>
            <w:tcW w:w="927" w:type="dxa"/>
            <w:tcBorders>
              <w:top w:val="nil"/>
              <w:left w:val="nil"/>
              <w:bottom w:val="nil"/>
              <w:right w:val="nil"/>
            </w:tcBorders>
            <w:shd w:val="clear" w:color="auto" w:fill="auto"/>
            <w:noWrap/>
            <w:vAlign w:val="bottom"/>
            <w:hideMark/>
          </w:tcPr>
          <w:p w14:paraId="160360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99</w:t>
            </w:r>
          </w:p>
        </w:tc>
        <w:tc>
          <w:tcPr>
            <w:tcW w:w="1403" w:type="dxa"/>
            <w:tcBorders>
              <w:top w:val="nil"/>
              <w:left w:val="nil"/>
              <w:bottom w:val="nil"/>
              <w:right w:val="nil"/>
            </w:tcBorders>
            <w:shd w:val="clear" w:color="auto" w:fill="auto"/>
            <w:noWrap/>
            <w:vAlign w:val="bottom"/>
            <w:hideMark/>
          </w:tcPr>
          <w:p w14:paraId="1A9C41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PONRD3</w:t>
            </w:r>
          </w:p>
        </w:tc>
        <w:tc>
          <w:tcPr>
            <w:tcW w:w="1498" w:type="dxa"/>
            <w:tcBorders>
              <w:top w:val="nil"/>
              <w:left w:val="nil"/>
              <w:bottom w:val="nil"/>
              <w:right w:val="nil"/>
            </w:tcBorders>
            <w:shd w:val="clear" w:color="auto" w:fill="auto"/>
            <w:noWrap/>
            <w:vAlign w:val="bottom"/>
            <w:hideMark/>
          </w:tcPr>
          <w:p w14:paraId="7791D54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0B10A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12F238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42.67611495</w:t>
            </w:r>
          </w:p>
        </w:tc>
        <w:tc>
          <w:tcPr>
            <w:tcW w:w="1587" w:type="dxa"/>
            <w:tcBorders>
              <w:top w:val="nil"/>
              <w:left w:val="nil"/>
              <w:bottom w:val="nil"/>
              <w:right w:val="nil"/>
            </w:tcBorders>
            <w:shd w:val="clear" w:color="auto" w:fill="auto"/>
            <w:noWrap/>
            <w:vAlign w:val="bottom"/>
            <w:hideMark/>
          </w:tcPr>
          <w:p w14:paraId="717906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-83.4822095</w:t>
            </w:r>
          </w:p>
        </w:tc>
        <w:tc>
          <w:tcPr>
            <w:tcW w:w="1418" w:type="dxa"/>
            <w:tcBorders>
              <w:top w:val="nil"/>
              <w:left w:val="nil"/>
              <w:bottom w:val="nil"/>
              <w:right w:val="nil"/>
            </w:tcBorders>
            <w:shd w:val="clear" w:color="auto" w:fill="auto"/>
            <w:noWrap/>
            <w:vAlign w:val="bottom"/>
            <w:hideMark/>
          </w:tcPr>
          <w:p w14:paraId="4AEDFA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B8FCEA8" w14:textId="77777777" w:rsidTr="00345532">
        <w:trPr>
          <w:trHeight w:val="290"/>
        </w:trPr>
        <w:tc>
          <w:tcPr>
            <w:tcW w:w="927" w:type="dxa"/>
            <w:tcBorders>
              <w:top w:val="nil"/>
              <w:left w:val="nil"/>
              <w:bottom w:val="nil"/>
              <w:right w:val="nil"/>
            </w:tcBorders>
            <w:shd w:val="clear" w:color="auto" w:fill="auto"/>
            <w:noWrap/>
            <w:vAlign w:val="bottom"/>
            <w:hideMark/>
          </w:tcPr>
          <w:p w14:paraId="71DA359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100</w:t>
            </w:r>
          </w:p>
        </w:tc>
        <w:tc>
          <w:tcPr>
            <w:tcW w:w="1403" w:type="dxa"/>
            <w:tcBorders>
              <w:top w:val="nil"/>
              <w:left w:val="nil"/>
              <w:bottom w:val="nil"/>
              <w:right w:val="nil"/>
            </w:tcBorders>
            <w:shd w:val="clear" w:color="auto" w:fill="auto"/>
            <w:noWrap/>
            <w:vAlign w:val="bottom"/>
            <w:hideMark/>
          </w:tcPr>
          <w:p w14:paraId="5B477D4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w:t>
            </w:r>
          </w:p>
        </w:tc>
        <w:tc>
          <w:tcPr>
            <w:tcW w:w="1498" w:type="dxa"/>
            <w:tcBorders>
              <w:top w:val="nil"/>
              <w:left w:val="nil"/>
              <w:bottom w:val="nil"/>
              <w:right w:val="nil"/>
            </w:tcBorders>
            <w:shd w:val="clear" w:color="auto" w:fill="auto"/>
            <w:noWrap/>
            <w:vAlign w:val="bottom"/>
            <w:hideMark/>
          </w:tcPr>
          <w:p w14:paraId="609F1F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37E0A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577EB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42.67657235</w:t>
            </w:r>
          </w:p>
        </w:tc>
        <w:tc>
          <w:tcPr>
            <w:tcW w:w="1587" w:type="dxa"/>
            <w:tcBorders>
              <w:top w:val="nil"/>
              <w:left w:val="nil"/>
              <w:bottom w:val="nil"/>
              <w:right w:val="nil"/>
            </w:tcBorders>
            <w:shd w:val="clear" w:color="auto" w:fill="auto"/>
            <w:noWrap/>
            <w:vAlign w:val="bottom"/>
            <w:hideMark/>
          </w:tcPr>
          <w:p w14:paraId="04A25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-83.48190157</w:t>
            </w:r>
          </w:p>
        </w:tc>
        <w:tc>
          <w:tcPr>
            <w:tcW w:w="1418" w:type="dxa"/>
            <w:tcBorders>
              <w:top w:val="nil"/>
              <w:left w:val="nil"/>
              <w:bottom w:val="nil"/>
              <w:right w:val="nil"/>
            </w:tcBorders>
            <w:shd w:val="clear" w:color="auto" w:fill="auto"/>
            <w:noWrap/>
            <w:vAlign w:val="bottom"/>
            <w:hideMark/>
          </w:tcPr>
          <w:p w14:paraId="637E9E6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98F13FC" w14:textId="77777777" w:rsidTr="00345532">
        <w:trPr>
          <w:trHeight w:val="290"/>
        </w:trPr>
        <w:tc>
          <w:tcPr>
            <w:tcW w:w="927" w:type="dxa"/>
            <w:tcBorders>
              <w:top w:val="nil"/>
              <w:left w:val="nil"/>
              <w:bottom w:val="nil"/>
              <w:right w:val="nil"/>
            </w:tcBorders>
            <w:shd w:val="clear" w:color="auto" w:fill="auto"/>
            <w:noWrap/>
            <w:vAlign w:val="bottom"/>
            <w:hideMark/>
          </w:tcPr>
          <w:p w14:paraId="26F7B2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101</w:t>
            </w:r>
          </w:p>
        </w:tc>
        <w:tc>
          <w:tcPr>
            <w:tcW w:w="1403" w:type="dxa"/>
            <w:tcBorders>
              <w:top w:val="nil"/>
              <w:left w:val="nil"/>
              <w:bottom w:val="nil"/>
              <w:right w:val="nil"/>
            </w:tcBorders>
            <w:shd w:val="clear" w:color="auto" w:fill="auto"/>
            <w:noWrap/>
            <w:vAlign w:val="bottom"/>
            <w:hideMark/>
          </w:tcPr>
          <w:p w14:paraId="078631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PONWH2</w:t>
            </w:r>
          </w:p>
        </w:tc>
        <w:tc>
          <w:tcPr>
            <w:tcW w:w="1498" w:type="dxa"/>
            <w:tcBorders>
              <w:top w:val="nil"/>
              <w:left w:val="nil"/>
              <w:bottom w:val="nil"/>
              <w:right w:val="nil"/>
            </w:tcBorders>
            <w:shd w:val="clear" w:color="auto" w:fill="auto"/>
            <w:noWrap/>
            <w:vAlign w:val="bottom"/>
            <w:hideMark/>
          </w:tcPr>
          <w:p w14:paraId="42347C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2A671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76512E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42.67696268</w:t>
            </w:r>
          </w:p>
        </w:tc>
        <w:tc>
          <w:tcPr>
            <w:tcW w:w="1587" w:type="dxa"/>
            <w:tcBorders>
              <w:top w:val="nil"/>
              <w:left w:val="nil"/>
              <w:bottom w:val="nil"/>
              <w:right w:val="nil"/>
            </w:tcBorders>
            <w:shd w:val="clear" w:color="auto" w:fill="auto"/>
            <w:noWrap/>
            <w:vAlign w:val="bottom"/>
            <w:hideMark/>
          </w:tcPr>
          <w:p w14:paraId="2381467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-83.48095924</w:t>
            </w:r>
          </w:p>
        </w:tc>
        <w:tc>
          <w:tcPr>
            <w:tcW w:w="1418" w:type="dxa"/>
            <w:tcBorders>
              <w:top w:val="nil"/>
              <w:left w:val="nil"/>
              <w:bottom w:val="nil"/>
              <w:right w:val="nil"/>
            </w:tcBorders>
            <w:shd w:val="clear" w:color="auto" w:fill="auto"/>
            <w:noWrap/>
            <w:vAlign w:val="bottom"/>
            <w:hideMark/>
          </w:tcPr>
          <w:p w14:paraId="3179D2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B81B18" w14:textId="77777777" w:rsidTr="00345532">
        <w:trPr>
          <w:trHeight w:val="290"/>
        </w:trPr>
        <w:tc>
          <w:tcPr>
            <w:tcW w:w="927" w:type="dxa"/>
            <w:tcBorders>
              <w:top w:val="nil"/>
              <w:left w:val="nil"/>
              <w:bottom w:val="nil"/>
              <w:right w:val="nil"/>
            </w:tcBorders>
            <w:shd w:val="clear" w:color="auto" w:fill="auto"/>
            <w:noWrap/>
            <w:vAlign w:val="bottom"/>
            <w:hideMark/>
          </w:tcPr>
          <w:p w14:paraId="70FE7D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102</w:t>
            </w:r>
          </w:p>
        </w:tc>
        <w:tc>
          <w:tcPr>
            <w:tcW w:w="1403" w:type="dxa"/>
            <w:tcBorders>
              <w:top w:val="nil"/>
              <w:left w:val="nil"/>
              <w:bottom w:val="nil"/>
              <w:right w:val="nil"/>
            </w:tcBorders>
            <w:shd w:val="clear" w:color="auto" w:fill="auto"/>
            <w:noWrap/>
            <w:vAlign w:val="bottom"/>
            <w:hideMark/>
          </w:tcPr>
          <w:p w14:paraId="6E15A80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PONWH3</w:t>
            </w:r>
          </w:p>
        </w:tc>
        <w:tc>
          <w:tcPr>
            <w:tcW w:w="1498" w:type="dxa"/>
            <w:tcBorders>
              <w:top w:val="nil"/>
              <w:left w:val="nil"/>
              <w:bottom w:val="nil"/>
              <w:right w:val="nil"/>
            </w:tcBorders>
            <w:shd w:val="clear" w:color="auto" w:fill="auto"/>
            <w:noWrap/>
            <w:vAlign w:val="bottom"/>
            <w:hideMark/>
          </w:tcPr>
          <w:p w14:paraId="4FDCE04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793D5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D8128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42.67670871</w:t>
            </w:r>
          </w:p>
        </w:tc>
        <w:tc>
          <w:tcPr>
            <w:tcW w:w="1587" w:type="dxa"/>
            <w:tcBorders>
              <w:top w:val="nil"/>
              <w:left w:val="nil"/>
              <w:bottom w:val="nil"/>
              <w:right w:val="nil"/>
            </w:tcBorders>
            <w:shd w:val="clear" w:color="auto" w:fill="auto"/>
            <w:noWrap/>
            <w:vAlign w:val="bottom"/>
            <w:hideMark/>
          </w:tcPr>
          <w:p w14:paraId="4F052B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-83.48046038</w:t>
            </w:r>
          </w:p>
        </w:tc>
        <w:tc>
          <w:tcPr>
            <w:tcW w:w="1418" w:type="dxa"/>
            <w:tcBorders>
              <w:top w:val="nil"/>
              <w:left w:val="nil"/>
              <w:bottom w:val="nil"/>
              <w:right w:val="nil"/>
            </w:tcBorders>
            <w:shd w:val="clear" w:color="auto" w:fill="auto"/>
            <w:noWrap/>
            <w:vAlign w:val="bottom"/>
            <w:hideMark/>
          </w:tcPr>
          <w:p w14:paraId="147356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1EB5755" w14:textId="77777777" w:rsidTr="00345532">
        <w:trPr>
          <w:trHeight w:val="290"/>
        </w:trPr>
        <w:tc>
          <w:tcPr>
            <w:tcW w:w="927" w:type="dxa"/>
            <w:tcBorders>
              <w:top w:val="nil"/>
              <w:left w:val="nil"/>
              <w:bottom w:val="nil"/>
              <w:right w:val="nil"/>
            </w:tcBorders>
            <w:shd w:val="clear" w:color="auto" w:fill="auto"/>
            <w:noWrap/>
            <w:vAlign w:val="bottom"/>
            <w:hideMark/>
          </w:tcPr>
          <w:p w14:paraId="5CF425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103</w:t>
            </w:r>
          </w:p>
        </w:tc>
        <w:tc>
          <w:tcPr>
            <w:tcW w:w="1403" w:type="dxa"/>
            <w:tcBorders>
              <w:top w:val="nil"/>
              <w:left w:val="nil"/>
              <w:bottom w:val="nil"/>
              <w:right w:val="nil"/>
            </w:tcBorders>
            <w:shd w:val="clear" w:color="auto" w:fill="auto"/>
            <w:noWrap/>
            <w:vAlign w:val="bottom"/>
            <w:hideMark/>
          </w:tcPr>
          <w:p w14:paraId="1D482D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w:t>
            </w:r>
          </w:p>
        </w:tc>
        <w:tc>
          <w:tcPr>
            <w:tcW w:w="1498" w:type="dxa"/>
            <w:tcBorders>
              <w:top w:val="nil"/>
              <w:left w:val="nil"/>
              <w:bottom w:val="nil"/>
              <w:right w:val="nil"/>
            </w:tcBorders>
            <w:shd w:val="clear" w:color="auto" w:fill="auto"/>
            <w:noWrap/>
            <w:vAlign w:val="bottom"/>
            <w:hideMark/>
          </w:tcPr>
          <w:p w14:paraId="7501A8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A51E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68A133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42.70640403</w:t>
            </w:r>
          </w:p>
        </w:tc>
        <w:tc>
          <w:tcPr>
            <w:tcW w:w="1587" w:type="dxa"/>
            <w:tcBorders>
              <w:top w:val="nil"/>
              <w:left w:val="nil"/>
              <w:bottom w:val="nil"/>
              <w:right w:val="nil"/>
            </w:tcBorders>
            <w:shd w:val="clear" w:color="auto" w:fill="auto"/>
            <w:noWrap/>
            <w:vAlign w:val="bottom"/>
            <w:hideMark/>
          </w:tcPr>
          <w:p w14:paraId="0B3E028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-83.49342124</w:t>
            </w:r>
          </w:p>
        </w:tc>
        <w:tc>
          <w:tcPr>
            <w:tcW w:w="1418" w:type="dxa"/>
            <w:tcBorders>
              <w:top w:val="nil"/>
              <w:left w:val="nil"/>
              <w:bottom w:val="nil"/>
              <w:right w:val="nil"/>
            </w:tcBorders>
            <w:shd w:val="clear" w:color="auto" w:fill="auto"/>
            <w:noWrap/>
            <w:vAlign w:val="bottom"/>
            <w:hideMark/>
          </w:tcPr>
          <w:p w14:paraId="64F40E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D14E34F" w14:textId="77777777" w:rsidTr="00345532">
        <w:trPr>
          <w:trHeight w:val="290"/>
        </w:trPr>
        <w:tc>
          <w:tcPr>
            <w:tcW w:w="927" w:type="dxa"/>
            <w:tcBorders>
              <w:top w:val="nil"/>
              <w:left w:val="nil"/>
              <w:bottom w:val="nil"/>
              <w:right w:val="nil"/>
            </w:tcBorders>
            <w:shd w:val="clear" w:color="auto" w:fill="auto"/>
            <w:noWrap/>
            <w:vAlign w:val="bottom"/>
            <w:hideMark/>
          </w:tcPr>
          <w:p w14:paraId="3C8214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104</w:t>
            </w:r>
          </w:p>
        </w:tc>
        <w:tc>
          <w:tcPr>
            <w:tcW w:w="1403" w:type="dxa"/>
            <w:tcBorders>
              <w:top w:val="nil"/>
              <w:left w:val="nil"/>
              <w:bottom w:val="nil"/>
              <w:right w:val="nil"/>
            </w:tcBorders>
            <w:shd w:val="clear" w:color="auto" w:fill="auto"/>
            <w:noWrap/>
            <w:vAlign w:val="bottom"/>
            <w:hideMark/>
          </w:tcPr>
          <w:p w14:paraId="656A63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ISBR2</w:t>
            </w:r>
          </w:p>
        </w:tc>
        <w:tc>
          <w:tcPr>
            <w:tcW w:w="1498" w:type="dxa"/>
            <w:tcBorders>
              <w:top w:val="nil"/>
              <w:left w:val="nil"/>
              <w:bottom w:val="nil"/>
              <w:right w:val="nil"/>
            </w:tcBorders>
            <w:shd w:val="clear" w:color="auto" w:fill="auto"/>
            <w:noWrap/>
            <w:vAlign w:val="bottom"/>
            <w:hideMark/>
          </w:tcPr>
          <w:p w14:paraId="3D6BAF5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7321E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08CDDC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42.70623663</w:t>
            </w:r>
          </w:p>
        </w:tc>
        <w:tc>
          <w:tcPr>
            <w:tcW w:w="1587" w:type="dxa"/>
            <w:tcBorders>
              <w:top w:val="nil"/>
              <w:left w:val="nil"/>
              <w:bottom w:val="nil"/>
              <w:right w:val="nil"/>
            </w:tcBorders>
            <w:shd w:val="clear" w:color="auto" w:fill="auto"/>
            <w:noWrap/>
            <w:vAlign w:val="bottom"/>
            <w:hideMark/>
          </w:tcPr>
          <w:p w14:paraId="5C96EE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-83.4938222</w:t>
            </w:r>
          </w:p>
        </w:tc>
        <w:tc>
          <w:tcPr>
            <w:tcW w:w="1418" w:type="dxa"/>
            <w:tcBorders>
              <w:top w:val="nil"/>
              <w:left w:val="nil"/>
              <w:bottom w:val="nil"/>
              <w:right w:val="nil"/>
            </w:tcBorders>
            <w:shd w:val="clear" w:color="auto" w:fill="auto"/>
            <w:noWrap/>
            <w:vAlign w:val="bottom"/>
            <w:hideMark/>
          </w:tcPr>
          <w:p w14:paraId="25496E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42ADEE" w14:textId="77777777" w:rsidTr="00345532">
        <w:trPr>
          <w:trHeight w:val="290"/>
        </w:trPr>
        <w:tc>
          <w:tcPr>
            <w:tcW w:w="927" w:type="dxa"/>
            <w:tcBorders>
              <w:top w:val="nil"/>
              <w:left w:val="nil"/>
              <w:bottom w:val="nil"/>
              <w:right w:val="nil"/>
            </w:tcBorders>
            <w:shd w:val="clear" w:color="auto" w:fill="auto"/>
            <w:noWrap/>
            <w:vAlign w:val="bottom"/>
            <w:hideMark/>
          </w:tcPr>
          <w:p w14:paraId="756106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105</w:t>
            </w:r>
          </w:p>
        </w:tc>
        <w:tc>
          <w:tcPr>
            <w:tcW w:w="1403" w:type="dxa"/>
            <w:tcBorders>
              <w:top w:val="nil"/>
              <w:left w:val="nil"/>
              <w:bottom w:val="nil"/>
              <w:right w:val="nil"/>
            </w:tcBorders>
            <w:shd w:val="clear" w:color="auto" w:fill="auto"/>
            <w:noWrap/>
            <w:vAlign w:val="bottom"/>
            <w:hideMark/>
          </w:tcPr>
          <w:p w14:paraId="2637845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ISBR3</w:t>
            </w:r>
          </w:p>
        </w:tc>
        <w:tc>
          <w:tcPr>
            <w:tcW w:w="1498" w:type="dxa"/>
            <w:tcBorders>
              <w:top w:val="nil"/>
              <w:left w:val="nil"/>
              <w:bottom w:val="nil"/>
              <w:right w:val="nil"/>
            </w:tcBorders>
            <w:shd w:val="clear" w:color="auto" w:fill="auto"/>
            <w:noWrap/>
            <w:vAlign w:val="bottom"/>
            <w:hideMark/>
          </w:tcPr>
          <w:p w14:paraId="3ADD68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1046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1A7E27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42.70670773</w:t>
            </w:r>
          </w:p>
        </w:tc>
        <w:tc>
          <w:tcPr>
            <w:tcW w:w="1587" w:type="dxa"/>
            <w:tcBorders>
              <w:top w:val="nil"/>
              <w:left w:val="nil"/>
              <w:bottom w:val="nil"/>
              <w:right w:val="nil"/>
            </w:tcBorders>
            <w:shd w:val="clear" w:color="auto" w:fill="auto"/>
            <w:noWrap/>
            <w:vAlign w:val="bottom"/>
            <w:hideMark/>
          </w:tcPr>
          <w:p w14:paraId="74ACE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-83.49360969</w:t>
            </w:r>
          </w:p>
        </w:tc>
        <w:tc>
          <w:tcPr>
            <w:tcW w:w="1418" w:type="dxa"/>
            <w:tcBorders>
              <w:top w:val="nil"/>
              <w:left w:val="nil"/>
              <w:bottom w:val="nil"/>
              <w:right w:val="nil"/>
            </w:tcBorders>
            <w:shd w:val="clear" w:color="auto" w:fill="auto"/>
            <w:noWrap/>
            <w:vAlign w:val="bottom"/>
            <w:hideMark/>
          </w:tcPr>
          <w:p w14:paraId="28B0D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BC44A2" w14:textId="77777777" w:rsidTr="00345532">
        <w:trPr>
          <w:trHeight w:val="290"/>
        </w:trPr>
        <w:tc>
          <w:tcPr>
            <w:tcW w:w="927" w:type="dxa"/>
            <w:tcBorders>
              <w:top w:val="nil"/>
              <w:left w:val="nil"/>
              <w:bottom w:val="nil"/>
              <w:right w:val="nil"/>
            </w:tcBorders>
            <w:shd w:val="clear" w:color="auto" w:fill="auto"/>
            <w:noWrap/>
            <w:vAlign w:val="bottom"/>
            <w:hideMark/>
          </w:tcPr>
          <w:p w14:paraId="50173E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106</w:t>
            </w:r>
          </w:p>
        </w:tc>
        <w:tc>
          <w:tcPr>
            <w:tcW w:w="1403" w:type="dxa"/>
            <w:tcBorders>
              <w:top w:val="nil"/>
              <w:left w:val="nil"/>
              <w:bottom w:val="nil"/>
              <w:right w:val="nil"/>
            </w:tcBorders>
            <w:shd w:val="clear" w:color="auto" w:fill="auto"/>
            <w:noWrap/>
            <w:vAlign w:val="bottom"/>
            <w:hideMark/>
          </w:tcPr>
          <w:p w14:paraId="26BA3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w:t>
            </w:r>
          </w:p>
        </w:tc>
        <w:tc>
          <w:tcPr>
            <w:tcW w:w="1498" w:type="dxa"/>
            <w:tcBorders>
              <w:top w:val="nil"/>
              <w:left w:val="nil"/>
              <w:bottom w:val="nil"/>
              <w:right w:val="nil"/>
            </w:tcBorders>
            <w:shd w:val="clear" w:color="auto" w:fill="auto"/>
            <w:noWrap/>
            <w:vAlign w:val="bottom"/>
            <w:hideMark/>
          </w:tcPr>
          <w:p w14:paraId="515BFE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14731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335453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42.70572744</w:t>
            </w:r>
          </w:p>
        </w:tc>
        <w:tc>
          <w:tcPr>
            <w:tcW w:w="1587" w:type="dxa"/>
            <w:tcBorders>
              <w:top w:val="nil"/>
              <w:left w:val="nil"/>
              <w:bottom w:val="nil"/>
              <w:right w:val="nil"/>
            </w:tcBorders>
            <w:shd w:val="clear" w:color="auto" w:fill="auto"/>
            <w:noWrap/>
            <w:vAlign w:val="bottom"/>
            <w:hideMark/>
          </w:tcPr>
          <w:p w14:paraId="45116B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-83.49386673</w:t>
            </w:r>
          </w:p>
        </w:tc>
        <w:tc>
          <w:tcPr>
            <w:tcW w:w="1418" w:type="dxa"/>
            <w:tcBorders>
              <w:top w:val="nil"/>
              <w:left w:val="nil"/>
              <w:bottom w:val="nil"/>
              <w:right w:val="nil"/>
            </w:tcBorders>
            <w:shd w:val="clear" w:color="auto" w:fill="auto"/>
            <w:noWrap/>
            <w:vAlign w:val="bottom"/>
            <w:hideMark/>
          </w:tcPr>
          <w:p w14:paraId="484734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AAE457" w14:textId="77777777" w:rsidTr="00345532">
        <w:trPr>
          <w:trHeight w:val="290"/>
        </w:trPr>
        <w:tc>
          <w:tcPr>
            <w:tcW w:w="927" w:type="dxa"/>
            <w:tcBorders>
              <w:top w:val="nil"/>
              <w:left w:val="nil"/>
              <w:bottom w:val="nil"/>
              <w:right w:val="nil"/>
            </w:tcBorders>
            <w:shd w:val="clear" w:color="auto" w:fill="auto"/>
            <w:noWrap/>
            <w:vAlign w:val="bottom"/>
            <w:hideMark/>
          </w:tcPr>
          <w:p w14:paraId="47A1E3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107</w:t>
            </w:r>
          </w:p>
        </w:tc>
        <w:tc>
          <w:tcPr>
            <w:tcW w:w="1403" w:type="dxa"/>
            <w:tcBorders>
              <w:top w:val="nil"/>
              <w:left w:val="nil"/>
              <w:bottom w:val="nil"/>
              <w:right w:val="nil"/>
            </w:tcBorders>
            <w:shd w:val="clear" w:color="auto" w:fill="auto"/>
            <w:noWrap/>
            <w:vAlign w:val="bottom"/>
            <w:hideMark/>
          </w:tcPr>
          <w:p w14:paraId="28AB21F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ISBRS2</w:t>
            </w:r>
          </w:p>
        </w:tc>
        <w:tc>
          <w:tcPr>
            <w:tcW w:w="1498" w:type="dxa"/>
            <w:tcBorders>
              <w:top w:val="nil"/>
              <w:left w:val="nil"/>
              <w:bottom w:val="nil"/>
              <w:right w:val="nil"/>
            </w:tcBorders>
            <w:shd w:val="clear" w:color="auto" w:fill="auto"/>
            <w:noWrap/>
            <w:vAlign w:val="bottom"/>
            <w:hideMark/>
          </w:tcPr>
          <w:p w14:paraId="48435CD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4EA3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72EF43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42.70535737</w:t>
            </w:r>
          </w:p>
        </w:tc>
        <w:tc>
          <w:tcPr>
            <w:tcW w:w="1587" w:type="dxa"/>
            <w:tcBorders>
              <w:top w:val="nil"/>
              <w:left w:val="nil"/>
              <w:bottom w:val="nil"/>
              <w:right w:val="nil"/>
            </w:tcBorders>
            <w:shd w:val="clear" w:color="auto" w:fill="auto"/>
            <w:noWrap/>
            <w:vAlign w:val="bottom"/>
            <w:hideMark/>
          </w:tcPr>
          <w:p w14:paraId="5FF861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-83.49412394</w:t>
            </w:r>
          </w:p>
        </w:tc>
        <w:tc>
          <w:tcPr>
            <w:tcW w:w="1418" w:type="dxa"/>
            <w:tcBorders>
              <w:top w:val="nil"/>
              <w:left w:val="nil"/>
              <w:bottom w:val="nil"/>
              <w:right w:val="nil"/>
            </w:tcBorders>
            <w:shd w:val="clear" w:color="auto" w:fill="auto"/>
            <w:noWrap/>
            <w:vAlign w:val="bottom"/>
            <w:hideMark/>
          </w:tcPr>
          <w:p w14:paraId="56B07C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A881DD" w14:textId="77777777" w:rsidTr="00345532">
        <w:trPr>
          <w:trHeight w:val="290"/>
        </w:trPr>
        <w:tc>
          <w:tcPr>
            <w:tcW w:w="927" w:type="dxa"/>
            <w:tcBorders>
              <w:top w:val="nil"/>
              <w:left w:val="nil"/>
              <w:bottom w:val="nil"/>
              <w:right w:val="nil"/>
            </w:tcBorders>
            <w:shd w:val="clear" w:color="auto" w:fill="auto"/>
            <w:noWrap/>
            <w:vAlign w:val="bottom"/>
            <w:hideMark/>
          </w:tcPr>
          <w:p w14:paraId="7606B6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108</w:t>
            </w:r>
          </w:p>
        </w:tc>
        <w:tc>
          <w:tcPr>
            <w:tcW w:w="1403" w:type="dxa"/>
            <w:tcBorders>
              <w:top w:val="nil"/>
              <w:left w:val="nil"/>
              <w:bottom w:val="nil"/>
              <w:right w:val="nil"/>
            </w:tcBorders>
            <w:shd w:val="clear" w:color="auto" w:fill="auto"/>
            <w:noWrap/>
            <w:vAlign w:val="bottom"/>
            <w:hideMark/>
          </w:tcPr>
          <w:p w14:paraId="7AA722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ISBRS3</w:t>
            </w:r>
          </w:p>
        </w:tc>
        <w:tc>
          <w:tcPr>
            <w:tcW w:w="1498" w:type="dxa"/>
            <w:tcBorders>
              <w:top w:val="nil"/>
              <w:left w:val="nil"/>
              <w:bottom w:val="nil"/>
              <w:right w:val="nil"/>
            </w:tcBorders>
            <w:shd w:val="clear" w:color="auto" w:fill="auto"/>
            <w:noWrap/>
            <w:vAlign w:val="bottom"/>
            <w:hideMark/>
          </w:tcPr>
          <w:p w14:paraId="78F144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ACBFF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5F1CC4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42.70514295</w:t>
            </w:r>
          </w:p>
        </w:tc>
        <w:tc>
          <w:tcPr>
            <w:tcW w:w="1587" w:type="dxa"/>
            <w:tcBorders>
              <w:top w:val="nil"/>
              <w:left w:val="nil"/>
              <w:bottom w:val="nil"/>
              <w:right w:val="nil"/>
            </w:tcBorders>
            <w:shd w:val="clear" w:color="auto" w:fill="auto"/>
            <w:noWrap/>
            <w:vAlign w:val="bottom"/>
            <w:hideMark/>
          </w:tcPr>
          <w:p w14:paraId="6DAB39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-83.49498565</w:t>
            </w:r>
          </w:p>
        </w:tc>
        <w:tc>
          <w:tcPr>
            <w:tcW w:w="1418" w:type="dxa"/>
            <w:tcBorders>
              <w:top w:val="nil"/>
              <w:left w:val="nil"/>
              <w:bottom w:val="nil"/>
              <w:right w:val="nil"/>
            </w:tcBorders>
            <w:shd w:val="clear" w:color="auto" w:fill="auto"/>
            <w:noWrap/>
            <w:vAlign w:val="bottom"/>
            <w:hideMark/>
          </w:tcPr>
          <w:p w14:paraId="5CD7CB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14833F" w14:textId="77777777" w:rsidTr="00345532">
        <w:trPr>
          <w:trHeight w:val="290"/>
        </w:trPr>
        <w:tc>
          <w:tcPr>
            <w:tcW w:w="927" w:type="dxa"/>
            <w:tcBorders>
              <w:top w:val="nil"/>
              <w:left w:val="nil"/>
              <w:bottom w:val="nil"/>
              <w:right w:val="nil"/>
            </w:tcBorders>
            <w:shd w:val="clear" w:color="auto" w:fill="auto"/>
            <w:noWrap/>
            <w:vAlign w:val="bottom"/>
            <w:hideMark/>
          </w:tcPr>
          <w:p w14:paraId="248AEA7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109</w:t>
            </w:r>
          </w:p>
        </w:tc>
        <w:tc>
          <w:tcPr>
            <w:tcW w:w="1403" w:type="dxa"/>
            <w:tcBorders>
              <w:top w:val="nil"/>
              <w:left w:val="nil"/>
              <w:bottom w:val="nil"/>
              <w:right w:val="nil"/>
            </w:tcBorders>
            <w:shd w:val="clear" w:color="auto" w:fill="auto"/>
            <w:noWrap/>
            <w:vAlign w:val="bottom"/>
            <w:hideMark/>
          </w:tcPr>
          <w:p w14:paraId="005239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w:t>
            </w:r>
          </w:p>
        </w:tc>
        <w:tc>
          <w:tcPr>
            <w:tcW w:w="1498" w:type="dxa"/>
            <w:tcBorders>
              <w:top w:val="nil"/>
              <w:left w:val="nil"/>
              <w:bottom w:val="nil"/>
              <w:right w:val="nil"/>
            </w:tcBorders>
            <w:shd w:val="clear" w:color="auto" w:fill="auto"/>
            <w:noWrap/>
            <w:vAlign w:val="bottom"/>
            <w:hideMark/>
          </w:tcPr>
          <w:p w14:paraId="6D7265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8B9AF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667C00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42.70282112</w:t>
            </w:r>
          </w:p>
        </w:tc>
        <w:tc>
          <w:tcPr>
            <w:tcW w:w="1587" w:type="dxa"/>
            <w:tcBorders>
              <w:top w:val="nil"/>
              <w:left w:val="nil"/>
              <w:bottom w:val="nil"/>
              <w:right w:val="nil"/>
            </w:tcBorders>
            <w:shd w:val="clear" w:color="auto" w:fill="auto"/>
            <w:noWrap/>
            <w:vAlign w:val="bottom"/>
            <w:hideMark/>
          </w:tcPr>
          <w:p w14:paraId="3E2A07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-83.49624363</w:t>
            </w:r>
          </w:p>
        </w:tc>
        <w:tc>
          <w:tcPr>
            <w:tcW w:w="1418" w:type="dxa"/>
            <w:tcBorders>
              <w:top w:val="nil"/>
              <w:left w:val="nil"/>
              <w:bottom w:val="nil"/>
              <w:right w:val="nil"/>
            </w:tcBorders>
            <w:shd w:val="clear" w:color="auto" w:fill="auto"/>
            <w:noWrap/>
            <w:vAlign w:val="bottom"/>
            <w:hideMark/>
          </w:tcPr>
          <w:p w14:paraId="6D5B994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B555051" w14:textId="77777777" w:rsidTr="00345532">
        <w:trPr>
          <w:trHeight w:val="290"/>
        </w:trPr>
        <w:tc>
          <w:tcPr>
            <w:tcW w:w="927" w:type="dxa"/>
            <w:tcBorders>
              <w:top w:val="nil"/>
              <w:left w:val="nil"/>
              <w:bottom w:val="nil"/>
              <w:right w:val="nil"/>
            </w:tcBorders>
            <w:shd w:val="clear" w:color="auto" w:fill="auto"/>
            <w:noWrap/>
            <w:vAlign w:val="bottom"/>
            <w:hideMark/>
          </w:tcPr>
          <w:p w14:paraId="23FC00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110</w:t>
            </w:r>
          </w:p>
        </w:tc>
        <w:tc>
          <w:tcPr>
            <w:tcW w:w="1403" w:type="dxa"/>
            <w:tcBorders>
              <w:top w:val="nil"/>
              <w:left w:val="nil"/>
              <w:bottom w:val="nil"/>
              <w:right w:val="nil"/>
            </w:tcBorders>
            <w:shd w:val="clear" w:color="auto" w:fill="auto"/>
            <w:noWrap/>
            <w:vAlign w:val="bottom"/>
            <w:hideMark/>
          </w:tcPr>
          <w:p w14:paraId="15A439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ISWH2</w:t>
            </w:r>
          </w:p>
        </w:tc>
        <w:tc>
          <w:tcPr>
            <w:tcW w:w="1498" w:type="dxa"/>
            <w:tcBorders>
              <w:top w:val="nil"/>
              <w:left w:val="nil"/>
              <w:bottom w:val="nil"/>
              <w:right w:val="nil"/>
            </w:tcBorders>
            <w:shd w:val="clear" w:color="auto" w:fill="auto"/>
            <w:noWrap/>
            <w:vAlign w:val="bottom"/>
            <w:hideMark/>
          </w:tcPr>
          <w:p w14:paraId="5840BD2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6A63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70ACFC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42.70256049</w:t>
            </w:r>
          </w:p>
        </w:tc>
        <w:tc>
          <w:tcPr>
            <w:tcW w:w="1587" w:type="dxa"/>
            <w:tcBorders>
              <w:top w:val="nil"/>
              <w:left w:val="nil"/>
              <w:bottom w:val="nil"/>
              <w:right w:val="nil"/>
            </w:tcBorders>
            <w:shd w:val="clear" w:color="auto" w:fill="auto"/>
            <w:noWrap/>
            <w:vAlign w:val="bottom"/>
            <w:hideMark/>
          </w:tcPr>
          <w:p w14:paraId="3757FF6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-83.49579452</w:t>
            </w:r>
          </w:p>
        </w:tc>
        <w:tc>
          <w:tcPr>
            <w:tcW w:w="1418" w:type="dxa"/>
            <w:tcBorders>
              <w:top w:val="nil"/>
              <w:left w:val="nil"/>
              <w:bottom w:val="nil"/>
              <w:right w:val="nil"/>
            </w:tcBorders>
            <w:shd w:val="clear" w:color="auto" w:fill="auto"/>
            <w:noWrap/>
            <w:vAlign w:val="bottom"/>
            <w:hideMark/>
          </w:tcPr>
          <w:p w14:paraId="45EDB5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00C0C47" w14:textId="77777777" w:rsidTr="00345532">
        <w:trPr>
          <w:trHeight w:val="290"/>
        </w:trPr>
        <w:tc>
          <w:tcPr>
            <w:tcW w:w="927" w:type="dxa"/>
            <w:tcBorders>
              <w:top w:val="nil"/>
              <w:left w:val="nil"/>
              <w:bottom w:val="nil"/>
              <w:right w:val="nil"/>
            </w:tcBorders>
            <w:shd w:val="clear" w:color="auto" w:fill="auto"/>
            <w:noWrap/>
            <w:vAlign w:val="bottom"/>
            <w:hideMark/>
          </w:tcPr>
          <w:p w14:paraId="22F6FE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111</w:t>
            </w:r>
          </w:p>
        </w:tc>
        <w:tc>
          <w:tcPr>
            <w:tcW w:w="1403" w:type="dxa"/>
            <w:tcBorders>
              <w:top w:val="nil"/>
              <w:left w:val="nil"/>
              <w:bottom w:val="nil"/>
              <w:right w:val="nil"/>
            </w:tcBorders>
            <w:shd w:val="clear" w:color="auto" w:fill="auto"/>
            <w:noWrap/>
            <w:vAlign w:val="bottom"/>
            <w:hideMark/>
          </w:tcPr>
          <w:p w14:paraId="78971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ISWH3</w:t>
            </w:r>
          </w:p>
        </w:tc>
        <w:tc>
          <w:tcPr>
            <w:tcW w:w="1498" w:type="dxa"/>
            <w:tcBorders>
              <w:top w:val="nil"/>
              <w:left w:val="nil"/>
              <w:bottom w:val="nil"/>
              <w:right w:val="nil"/>
            </w:tcBorders>
            <w:shd w:val="clear" w:color="auto" w:fill="auto"/>
            <w:noWrap/>
            <w:vAlign w:val="bottom"/>
            <w:hideMark/>
          </w:tcPr>
          <w:p w14:paraId="56F8EC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2694D6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36FC29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42.70249606</w:t>
            </w:r>
          </w:p>
        </w:tc>
        <w:tc>
          <w:tcPr>
            <w:tcW w:w="1587" w:type="dxa"/>
            <w:tcBorders>
              <w:top w:val="nil"/>
              <w:left w:val="nil"/>
              <w:bottom w:val="nil"/>
              <w:right w:val="nil"/>
            </w:tcBorders>
            <w:shd w:val="clear" w:color="auto" w:fill="auto"/>
            <w:noWrap/>
            <w:vAlign w:val="bottom"/>
            <w:hideMark/>
          </w:tcPr>
          <w:p w14:paraId="02D0E3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-83.49513887</w:t>
            </w:r>
          </w:p>
        </w:tc>
        <w:tc>
          <w:tcPr>
            <w:tcW w:w="1418" w:type="dxa"/>
            <w:tcBorders>
              <w:top w:val="nil"/>
              <w:left w:val="nil"/>
              <w:bottom w:val="nil"/>
              <w:right w:val="nil"/>
            </w:tcBorders>
            <w:shd w:val="clear" w:color="auto" w:fill="auto"/>
            <w:noWrap/>
            <w:vAlign w:val="bottom"/>
            <w:hideMark/>
          </w:tcPr>
          <w:p w14:paraId="22A14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7924837" w14:textId="77777777" w:rsidTr="00345532">
        <w:trPr>
          <w:trHeight w:val="290"/>
        </w:trPr>
        <w:tc>
          <w:tcPr>
            <w:tcW w:w="927" w:type="dxa"/>
            <w:tcBorders>
              <w:top w:val="nil"/>
              <w:left w:val="nil"/>
              <w:bottom w:val="nil"/>
              <w:right w:val="nil"/>
            </w:tcBorders>
            <w:shd w:val="clear" w:color="auto" w:fill="auto"/>
            <w:noWrap/>
            <w:vAlign w:val="bottom"/>
            <w:hideMark/>
          </w:tcPr>
          <w:p w14:paraId="093FB15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112</w:t>
            </w:r>
          </w:p>
        </w:tc>
        <w:tc>
          <w:tcPr>
            <w:tcW w:w="1403" w:type="dxa"/>
            <w:tcBorders>
              <w:top w:val="nil"/>
              <w:left w:val="nil"/>
              <w:bottom w:val="nil"/>
              <w:right w:val="nil"/>
            </w:tcBorders>
            <w:shd w:val="clear" w:color="auto" w:fill="auto"/>
            <w:noWrap/>
            <w:vAlign w:val="bottom"/>
            <w:hideMark/>
          </w:tcPr>
          <w:p w14:paraId="6B827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w:t>
            </w:r>
          </w:p>
        </w:tc>
        <w:tc>
          <w:tcPr>
            <w:tcW w:w="1498" w:type="dxa"/>
            <w:tcBorders>
              <w:top w:val="nil"/>
              <w:left w:val="nil"/>
              <w:bottom w:val="nil"/>
              <w:right w:val="nil"/>
            </w:tcBorders>
            <w:shd w:val="clear" w:color="auto" w:fill="auto"/>
            <w:noWrap/>
            <w:vAlign w:val="bottom"/>
            <w:hideMark/>
          </w:tcPr>
          <w:p w14:paraId="06867D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0987EC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25436D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42.53359794</w:t>
            </w:r>
          </w:p>
        </w:tc>
        <w:tc>
          <w:tcPr>
            <w:tcW w:w="1587" w:type="dxa"/>
            <w:tcBorders>
              <w:top w:val="nil"/>
              <w:left w:val="nil"/>
              <w:bottom w:val="nil"/>
              <w:right w:val="nil"/>
            </w:tcBorders>
            <w:shd w:val="clear" w:color="auto" w:fill="auto"/>
            <w:noWrap/>
            <w:vAlign w:val="bottom"/>
            <w:hideMark/>
          </w:tcPr>
          <w:p w14:paraId="26C53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-83.67122473</w:t>
            </w:r>
          </w:p>
        </w:tc>
        <w:tc>
          <w:tcPr>
            <w:tcW w:w="1418" w:type="dxa"/>
            <w:tcBorders>
              <w:top w:val="nil"/>
              <w:left w:val="nil"/>
              <w:bottom w:val="nil"/>
              <w:right w:val="nil"/>
            </w:tcBorders>
            <w:shd w:val="clear" w:color="auto" w:fill="auto"/>
            <w:noWrap/>
            <w:vAlign w:val="bottom"/>
            <w:hideMark/>
          </w:tcPr>
          <w:p w14:paraId="76C325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E56412" w14:textId="77777777" w:rsidTr="00345532">
        <w:trPr>
          <w:trHeight w:val="290"/>
        </w:trPr>
        <w:tc>
          <w:tcPr>
            <w:tcW w:w="927" w:type="dxa"/>
            <w:tcBorders>
              <w:top w:val="nil"/>
              <w:left w:val="nil"/>
              <w:bottom w:val="nil"/>
              <w:right w:val="nil"/>
            </w:tcBorders>
            <w:shd w:val="clear" w:color="auto" w:fill="auto"/>
            <w:noWrap/>
            <w:vAlign w:val="bottom"/>
            <w:hideMark/>
          </w:tcPr>
          <w:p w14:paraId="01E9477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113</w:t>
            </w:r>
          </w:p>
        </w:tc>
        <w:tc>
          <w:tcPr>
            <w:tcW w:w="1403" w:type="dxa"/>
            <w:tcBorders>
              <w:top w:val="nil"/>
              <w:left w:val="nil"/>
              <w:bottom w:val="nil"/>
              <w:right w:val="nil"/>
            </w:tcBorders>
            <w:shd w:val="clear" w:color="auto" w:fill="auto"/>
            <w:noWrap/>
            <w:vAlign w:val="bottom"/>
            <w:hideMark/>
          </w:tcPr>
          <w:p w14:paraId="6D675F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KENNEW2</w:t>
            </w:r>
          </w:p>
        </w:tc>
        <w:tc>
          <w:tcPr>
            <w:tcW w:w="1498" w:type="dxa"/>
            <w:tcBorders>
              <w:top w:val="nil"/>
              <w:left w:val="nil"/>
              <w:bottom w:val="nil"/>
              <w:right w:val="nil"/>
            </w:tcBorders>
            <w:shd w:val="clear" w:color="auto" w:fill="auto"/>
            <w:noWrap/>
            <w:vAlign w:val="bottom"/>
            <w:hideMark/>
          </w:tcPr>
          <w:p w14:paraId="31D1E3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C15966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43372F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42.53386003</w:t>
            </w:r>
          </w:p>
        </w:tc>
        <w:tc>
          <w:tcPr>
            <w:tcW w:w="1587" w:type="dxa"/>
            <w:tcBorders>
              <w:top w:val="nil"/>
              <w:left w:val="nil"/>
              <w:bottom w:val="nil"/>
              <w:right w:val="nil"/>
            </w:tcBorders>
            <w:shd w:val="clear" w:color="auto" w:fill="auto"/>
            <w:noWrap/>
            <w:vAlign w:val="bottom"/>
            <w:hideMark/>
          </w:tcPr>
          <w:p w14:paraId="3715E7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-83.67146597</w:t>
            </w:r>
          </w:p>
        </w:tc>
        <w:tc>
          <w:tcPr>
            <w:tcW w:w="1418" w:type="dxa"/>
            <w:tcBorders>
              <w:top w:val="nil"/>
              <w:left w:val="nil"/>
              <w:bottom w:val="nil"/>
              <w:right w:val="nil"/>
            </w:tcBorders>
            <w:shd w:val="clear" w:color="auto" w:fill="auto"/>
            <w:noWrap/>
            <w:vAlign w:val="bottom"/>
            <w:hideMark/>
          </w:tcPr>
          <w:p w14:paraId="5E57A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F08284" w14:textId="77777777" w:rsidTr="00345532">
        <w:trPr>
          <w:trHeight w:val="290"/>
        </w:trPr>
        <w:tc>
          <w:tcPr>
            <w:tcW w:w="927" w:type="dxa"/>
            <w:tcBorders>
              <w:top w:val="nil"/>
              <w:left w:val="nil"/>
              <w:bottom w:val="nil"/>
              <w:right w:val="nil"/>
            </w:tcBorders>
            <w:shd w:val="clear" w:color="auto" w:fill="auto"/>
            <w:noWrap/>
            <w:vAlign w:val="bottom"/>
            <w:hideMark/>
          </w:tcPr>
          <w:p w14:paraId="153CE3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114</w:t>
            </w:r>
          </w:p>
        </w:tc>
        <w:tc>
          <w:tcPr>
            <w:tcW w:w="1403" w:type="dxa"/>
            <w:tcBorders>
              <w:top w:val="nil"/>
              <w:left w:val="nil"/>
              <w:bottom w:val="nil"/>
              <w:right w:val="nil"/>
            </w:tcBorders>
            <w:shd w:val="clear" w:color="auto" w:fill="auto"/>
            <w:noWrap/>
            <w:vAlign w:val="bottom"/>
            <w:hideMark/>
          </w:tcPr>
          <w:p w14:paraId="5BE31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KENNEW3</w:t>
            </w:r>
          </w:p>
        </w:tc>
        <w:tc>
          <w:tcPr>
            <w:tcW w:w="1498" w:type="dxa"/>
            <w:tcBorders>
              <w:top w:val="nil"/>
              <w:left w:val="nil"/>
              <w:bottom w:val="nil"/>
              <w:right w:val="nil"/>
            </w:tcBorders>
            <w:shd w:val="clear" w:color="auto" w:fill="auto"/>
            <w:noWrap/>
            <w:vAlign w:val="bottom"/>
            <w:hideMark/>
          </w:tcPr>
          <w:p w14:paraId="31D4A3F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5A3FC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3F2DA5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42.5343776</w:t>
            </w:r>
          </w:p>
        </w:tc>
        <w:tc>
          <w:tcPr>
            <w:tcW w:w="1587" w:type="dxa"/>
            <w:tcBorders>
              <w:top w:val="nil"/>
              <w:left w:val="nil"/>
              <w:bottom w:val="nil"/>
              <w:right w:val="nil"/>
            </w:tcBorders>
            <w:shd w:val="clear" w:color="auto" w:fill="auto"/>
            <w:noWrap/>
            <w:vAlign w:val="bottom"/>
            <w:hideMark/>
          </w:tcPr>
          <w:p w14:paraId="553496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-83.6712658</w:t>
            </w:r>
          </w:p>
        </w:tc>
        <w:tc>
          <w:tcPr>
            <w:tcW w:w="1418" w:type="dxa"/>
            <w:tcBorders>
              <w:top w:val="nil"/>
              <w:left w:val="nil"/>
              <w:bottom w:val="nil"/>
              <w:right w:val="nil"/>
            </w:tcBorders>
            <w:shd w:val="clear" w:color="auto" w:fill="auto"/>
            <w:noWrap/>
            <w:vAlign w:val="bottom"/>
            <w:hideMark/>
          </w:tcPr>
          <w:p w14:paraId="5D7887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bl>
    <w:p w14:paraId="4F3EF3B3" w14:textId="77777777" w:rsidR="00BD1E90" w:rsidRDefault="00BD1E90">
      <w:pPr>
        <w:rPr>
          <w:rFonts w:ascii="Times New Roman" w:hAnsi="Times New Roman" w:cs="Times New Roman"/>
          <w:sz w:val="24"/>
          <w:szCs w:val="24"/>
        </w:rPr>
      </w:pPr>
    </w:p>
    <w:p w14:paraId="5CE18CF5" w14:textId="77777777" w:rsidR="00FA7316" w:rsidRDefault="00FA7316">
      <w:pPr>
        <w:rPr>
          <w:rFonts w:ascii="Times New Roman" w:hAnsi="Times New Roman" w:cs="Times New Roman"/>
          <w:sz w:val="24"/>
          <w:szCs w:val="24"/>
        </w:rPr>
      </w:pPr>
    </w:p>
    <w:p w14:paraId="073E2E3B" w14:textId="5C61C0B1" w:rsidR="00FA7316" w:rsidRDefault="00BF6BA8" w:rsidP="00FA7316">
      <w:pPr>
        <w:rPr>
          <w:rFonts w:ascii="Times New Roman" w:hAnsi="Times New Roman" w:cs="Times New Roman"/>
          <w:sz w:val="24"/>
          <w:szCs w:val="24"/>
        </w:rPr>
      </w:pPr>
      <w:r w:rsidRPr="0073562E">
        <w:rPr>
          <w:rFonts w:ascii="Times New Roman" w:hAnsi="Times New Roman" w:cs="Times New Roman"/>
          <w:b/>
          <w:bCs/>
          <w:sz w:val="24"/>
          <w:szCs w:val="24"/>
        </w:rPr>
        <w:t>Table S2.</w:t>
      </w:r>
      <w:r>
        <w:rPr>
          <w:rFonts w:ascii="Times New Roman" w:hAnsi="Times New Roman" w:cs="Times New Roman"/>
          <w:sz w:val="24"/>
          <w:szCs w:val="24"/>
        </w:rPr>
        <w:t xml:space="preserve"> Trap locations for the </w:t>
      </w:r>
      <w:r w:rsidR="0082304B">
        <w:rPr>
          <w:rFonts w:ascii="Times New Roman" w:hAnsi="Times New Roman" w:cs="Times New Roman"/>
          <w:sz w:val="24"/>
          <w:szCs w:val="24"/>
        </w:rPr>
        <w:t xml:space="preserve">2024 </w:t>
      </w:r>
      <w:r w:rsidR="00291407">
        <w:rPr>
          <w:rFonts w:ascii="Times New Roman" w:hAnsi="Times New Roman" w:cs="Times New Roman"/>
          <w:sz w:val="24"/>
          <w:szCs w:val="24"/>
        </w:rPr>
        <w:t>purple-prism and multi-funnel traps installed to assess EAB presence</w:t>
      </w:r>
      <w:r w:rsidR="008254C7">
        <w:rPr>
          <w:rFonts w:ascii="Times New Roman" w:hAnsi="Times New Roman" w:cs="Times New Roman"/>
          <w:sz w:val="24"/>
          <w:szCs w:val="24"/>
        </w:rPr>
        <w:t>.</w:t>
      </w:r>
    </w:p>
    <w:p w14:paraId="3E64A0B4" w14:textId="44D6DD65" w:rsidR="00655954" w:rsidRDefault="00B866E8" w:rsidP="00FA7316">
      <w:pPr>
        <w:rPr>
          <w:rFonts w:ascii="Times New Roman" w:hAnsi="Times New Roman" w:cs="Times New Roman"/>
          <w:sz w:val="24"/>
          <w:szCs w:val="24"/>
        </w:rPr>
      </w:pPr>
      <w:r w:rsidRPr="00B866E8">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Default="00655954" w:rsidP="00FA7316">
      <w:pPr>
        <w:rPr>
          <w:rFonts w:ascii="Times New Roman" w:hAnsi="Times New Roman" w:cs="Times New Roman"/>
          <w:sz w:val="24"/>
          <w:szCs w:val="24"/>
        </w:rPr>
      </w:pPr>
    </w:p>
    <w:p w14:paraId="46D7D7FB" w14:textId="2942586A" w:rsidR="00F22842" w:rsidRDefault="00F22842" w:rsidP="00FA7316">
      <w:pPr>
        <w:rPr>
          <w:rFonts w:ascii="Times New Roman" w:hAnsi="Times New Roman" w:cs="Times New Roman"/>
          <w:sz w:val="24"/>
          <w:szCs w:val="24"/>
        </w:rPr>
      </w:pPr>
      <w:r w:rsidRPr="00A14D1F">
        <w:rPr>
          <w:rFonts w:ascii="Times New Roman" w:hAnsi="Times New Roman" w:cs="Times New Roman"/>
          <w:b/>
          <w:bCs/>
          <w:sz w:val="24"/>
          <w:szCs w:val="24"/>
        </w:rPr>
        <w:t>Table S3.</w:t>
      </w:r>
      <w:r>
        <w:rPr>
          <w:rFonts w:ascii="Times New Roman" w:hAnsi="Times New Roman" w:cs="Times New Roman"/>
          <w:sz w:val="24"/>
          <w:szCs w:val="24"/>
        </w:rPr>
        <w:t xml:space="preserve"> </w:t>
      </w:r>
      <w:r w:rsidR="00A14D1F">
        <w:rPr>
          <w:rFonts w:ascii="Times New Roman" w:hAnsi="Times New Roman" w:cs="Times New Roman"/>
          <w:sz w:val="24"/>
          <w:szCs w:val="24"/>
        </w:rPr>
        <w:t xml:space="preserve">Yellow pan trap </w:t>
      </w:r>
      <w:r w:rsidR="0082304B">
        <w:rPr>
          <w:rFonts w:ascii="Times New Roman" w:hAnsi="Times New Roman" w:cs="Times New Roman"/>
          <w:sz w:val="24"/>
          <w:szCs w:val="24"/>
        </w:rPr>
        <w:t>information for 2024 parasitoid sampling effort. All traps were within</w:t>
      </w:r>
      <w:r w:rsidR="00415D02">
        <w:rPr>
          <w:rFonts w:ascii="Times New Roman" w:hAnsi="Times New Roman" w:cs="Times New Roman"/>
          <w:sz w:val="24"/>
          <w:szCs w:val="24"/>
        </w:rPr>
        <w:t xml:space="preserve"> ~30 meters of the center tree for Plot 53 at Pontiac Lake Recreation Area.</w:t>
      </w:r>
    </w:p>
    <w:tbl>
      <w:tblPr>
        <w:tblW w:w="9498" w:type="dxa"/>
        <w:tblLook w:val="04A0" w:firstRow="1" w:lastRow="0" w:firstColumn="1" w:lastColumn="0" w:noHBand="0" w:noVBand="1"/>
      </w:tblPr>
      <w:tblGrid>
        <w:gridCol w:w="927"/>
        <w:gridCol w:w="903"/>
        <w:gridCol w:w="1117"/>
        <w:gridCol w:w="839"/>
        <w:gridCol w:w="1374"/>
        <w:gridCol w:w="1063"/>
        <w:gridCol w:w="1140"/>
        <w:gridCol w:w="1010"/>
        <w:gridCol w:w="1125"/>
      </w:tblGrid>
      <w:tr w:rsidR="003B7DC1" w:rsidRPr="00F22842"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Trap number</w:t>
            </w:r>
          </w:p>
        </w:tc>
        <w:tc>
          <w:tcPr>
            <w:tcW w:w="903" w:type="dxa"/>
            <w:tcBorders>
              <w:top w:val="nil"/>
              <w:left w:val="nil"/>
              <w:bottom w:val="nil"/>
              <w:right w:val="nil"/>
            </w:tcBorders>
            <w:shd w:val="clear" w:color="auto" w:fill="auto"/>
            <w:vAlign w:val="bottom"/>
            <w:hideMark/>
          </w:tcPr>
          <w:p w14:paraId="3DEC409E"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Canopy condition</w:t>
            </w:r>
            <w:r>
              <w:rPr>
                <w:rFonts w:ascii="Aptos Narrow" w:eastAsia="Times New Roman" w:hAnsi="Aptos Narrow" w:cs="Times New Roman"/>
                <w:b/>
                <w:bCs/>
                <w:color w:val="000000"/>
                <w:kern w:val="0"/>
                <w14:ligatures w14:val="none"/>
              </w:rPr>
              <w:t xml:space="preserve"> </w:t>
            </w:r>
          </w:p>
          <w:p w14:paraId="2B77D34D" w14:textId="3A5CDA02" w:rsidR="003B7DC1" w:rsidRPr="00F22842" w:rsidRDefault="003B7DC1"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Basal sprouts?</w:t>
            </w:r>
          </w:p>
        </w:tc>
        <w:tc>
          <w:tcPr>
            <w:tcW w:w="1204" w:type="dxa"/>
            <w:tcBorders>
              <w:top w:val="nil"/>
              <w:left w:val="nil"/>
              <w:bottom w:val="nil"/>
              <w:right w:val="nil"/>
            </w:tcBorders>
          </w:tcPr>
          <w:p w14:paraId="0FEBA1C5" w14:textId="5B9CDCE6" w:rsidR="003B7DC1" w:rsidRPr="00F22842" w:rsidRDefault="000D3065"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Canopy condition (binary)</w:t>
            </w:r>
          </w:p>
        </w:tc>
      </w:tr>
      <w:tr w:rsidR="003B7DC1" w:rsidRPr="00F22842"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26C7F6E8" w14:textId="253FE44E"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E1ECF98" w14:textId="7F566BF9"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E8B6331" w14:textId="0EC01D3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602F08F" w14:textId="7B2DE407"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1CE1E818" w14:textId="2616EF7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A1AB659" w14:textId="2A91ECF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CCFCE2F" w14:textId="3B3C5C2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2309EB4" w14:textId="15A731C3"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1D5DFFC" w14:textId="4A2CBC2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CBD16B6" w14:textId="313B652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71833636" w14:textId="58EC770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5B74C54" w14:textId="029F0B22"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06B624D" w14:textId="2A7AC4A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FB7ECDE" w14:textId="4EA5925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115</w:t>
            </w:r>
          </w:p>
        </w:tc>
        <w:tc>
          <w:tcPr>
            <w:tcW w:w="903" w:type="dxa"/>
            <w:tcBorders>
              <w:top w:val="nil"/>
              <w:left w:val="nil"/>
              <w:bottom w:val="nil"/>
              <w:right w:val="nil"/>
            </w:tcBorders>
            <w:shd w:val="clear" w:color="auto" w:fill="auto"/>
            <w:noWrap/>
            <w:vAlign w:val="bottom"/>
            <w:hideMark/>
          </w:tcPr>
          <w:p w14:paraId="096A9F8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3D16920E" w14:textId="42D8434B"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bl>
    <w:p w14:paraId="4027659D" w14:textId="77777777" w:rsidR="00655954" w:rsidRDefault="00655954" w:rsidP="00FA7316">
      <w:pPr>
        <w:rPr>
          <w:rFonts w:ascii="Times New Roman" w:hAnsi="Times New Roman" w:cs="Times New Roman"/>
          <w:sz w:val="24"/>
          <w:szCs w:val="24"/>
        </w:rPr>
      </w:pPr>
    </w:p>
    <w:p w14:paraId="68C83D56" w14:textId="7D906D17" w:rsidR="00965FDE" w:rsidRDefault="007171DE" w:rsidP="00FA7316">
      <w:pPr>
        <w:rPr>
          <w:rFonts w:ascii="Times New Roman" w:hAnsi="Times New Roman" w:cs="Times New Roman"/>
          <w:sz w:val="24"/>
          <w:szCs w:val="24"/>
        </w:rPr>
      </w:pPr>
      <w:r w:rsidRPr="00965FDE">
        <w:rPr>
          <w:rFonts w:ascii="Times New Roman" w:hAnsi="Times New Roman" w:cs="Times New Roman"/>
          <w:b/>
          <w:bCs/>
          <w:sz w:val="24"/>
          <w:szCs w:val="24"/>
        </w:rPr>
        <w:t>Table S4.</w:t>
      </w:r>
      <w:r>
        <w:rPr>
          <w:rFonts w:ascii="Times New Roman" w:hAnsi="Times New Roman" w:cs="Times New Roman"/>
          <w:sz w:val="24"/>
          <w:szCs w:val="24"/>
        </w:rPr>
        <w:t xml:space="preserve"> </w:t>
      </w:r>
      <w:r w:rsidR="00965FDE">
        <w:rPr>
          <w:rFonts w:ascii="Times New Roman" w:hAnsi="Times New Roman" w:cs="Times New Roman"/>
          <w:sz w:val="24"/>
          <w:szCs w:val="24"/>
        </w:rPr>
        <w:t>Statistical results for the model of the relationship between ash tree diameter and symptoms of EAB.</w:t>
      </w:r>
      <w:r w:rsidR="00EC727A">
        <w:rPr>
          <w:rFonts w:ascii="Times New Roman" w:hAnsi="Times New Roman" w:cs="Times New Roman"/>
          <w:sz w:val="24"/>
          <w:szCs w:val="24"/>
        </w:rPr>
        <w:t xml:space="preserve"> The slope coefficient is the fitted coefficient </w:t>
      </w:r>
      <w:r w:rsidR="00143B52">
        <w:rPr>
          <w:rFonts w:ascii="Times New Roman" w:hAnsi="Times New Roman" w:cs="Times New Roman"/>
          <w:sz w:val="24"/>
          <w:szCs w:val="24"/>
        </w:rPr>
        <w:t xml:space="preserve">which is multiplied by </w:t>
      </w:r>
      <w:proofErr w:type="gramStart"/>
      <w:r w:rsidR="00143B52">
        <w:rPr>
          <w:rFonts w:ascii="Times New Roman" w:hAnsi="Times New Roman" w:cs="Times New Roman"/>
          <w:sz w:val="24"/>
          <w:szCs w:val="24"/>
        </w:rPr>
        <w:t>tree</w:t>
      </w:r>
      <w:proofErr w:type="gramEnd"/>
      <w:r w:rsidR="00143B52">
        <w:rPr>
          <w:rFonts w:ascii="Times New Roman" w:hAnsi="Times New Roman" w:cs="Times New Roman"/>
          <w:sz w:val="24"/>
          <w:szCs w:val="24"/>
        </w:rPr>
        <w:t xml:space="preserve"> </w:t>
      </w:r>
      <w:proofErr w:type="gramStart"/>
      <w:r w:rsidR="00143B52">
        <w:rPr>
          <w:rFonts w:ascii="Times New Roman" w:hAnsi="Times New Roman" w:cs="Times New Roman"/>
          <w:sz w:val="24"/>
          <w:szCs w:val="24"/>
        </w:rPr>
        <w:t>diameter</w:t>
      </w:r>
      <w:proofErr w:type="gramEnd"/>
      <w:r w:rsidR="00143B52">
        <w:rPr>
          <w:rFonts w:ascii="Times New Roman" w:hAnsi="Times New Roman" w:cs="Times New Roman"/>
          <w:sz w:val="24"/>
          <w:szCs w:val="24"/>
        </w:rPr>
        <w:t xml:space="preserve"> within the model. </w:t>
      </w:r>
      <w:r w:rsidR="00FF4CD7">
        <w:rPr>
          <w:rFonts w:ascii="Times New Roman" w:hAnsi="Times New Roman" w:cs="Times New Roman"/>
          <w:sz w:val="24"/>
          <w:szCs w:val="24"/>
        </w:rPr>
        <w:t xml:space="preserve">The 10-tree criterion is where </w:t>
      </w:r>
      <w:r w:rsidR="00006664">
        <w:rPr>
          <w:rFonts w:ascii="Times New Roman" w:hAnsi="Times New Roman" w:cs="Times New Roman"/>
          <w:sz w:val="24"/>
          <w:szCs w:val="24"/>
        </w:rPr>
        <w:t xml:space="preserve">ash </w:t>
      </w:r>
      <w:r w:rsidR="00FF4CD7">
        <w:rPr>
          <w:rFonts w:ascii="Times New Roman" w:hAnsi="Times New Roman" w:cs="Times New Roman"/>
          <w:sz w:val="24"/>
          <w:szCs w:val="24"/>
        </w:rPr>
        <w:t>trees were only included if they belong</w:t>
      </w:r>
      <w:r w:rsidR="00006664">
        <w:rPr>
          <w:rFonts w:ascii="Times New Roman" w:hAnsi="Times New Roman" w:cs="Times New Roman"/>
          <w:sz w:val="24"/>
          <w:szCs w:val="24"/>
        </w:rPr>
        <w:t>ed to plots where 10 or more ash trees were found.</w:t>
      </w:r>
      <w:r w:rsidR="00473E3E">
        <w:rPr>
          <w:rFonts w:ascii="Times New Roman" w:hAnsi="Times New Roman" w:cs="Times New Roman"/>
          <w:sz w:val="24"/>
          <w:szCs w:val="24"/>
        </w:rPr>
        <w:t xml:space="preserve"> The p-value is the probability, under </w:t>
      </w:r>
      <w:r w:rsidR="00473E3E">
        <w:rPr>
          <w:rFonts w:ascii="Times New Roman" w:hAnsi="Times New Roman" w:cs="Times New Roman"/>
          <w:sz w:val="24"/>
          <w:szCs w:val="24"/>
        </w:rPr>
        <w:lastRenderedPageBreak/>
        <w:t>the assumption that the true slope is zero, that we would</w:t>
      </w:r>
      <w:r w:rsidR="00D56CF4">
        <w:rPr>
          <w:rFonts w:ascii="Times New Roman" w:hAnsi="Times New Roman" w:cs="Times New Roman"/>
          <w:sz w:val="24"/>
          <w:szCs w:val="24"/>
        </w:rPr>
        <w:t xml:space="preserve"> find a slope coefficient </w:t>
      </w:r>
      <w:r w:rsidR="006B612B">
        <w:rPr>
          <w:rFonts w:ascii="Times New Roman" w:hAnsi="Times New Roman" w:cs="Times New Roman"/>
          <w:sz w:val="24"/>
          <w:szCs w:val="24"/>
        </w:rPr>
        <w:t>larger in absolute value than the observed slope coefficient.</w:t>
      </w:r>
      <w:r w:rsidR="005249F5">
        <w:rPr>
          <w:rFonts w:ascii="Times New Roman" w:hAnsi="Times New Roman" w:cs="Times New Roman"/>
          <w:sz w:val="24"/>
          <w:szCs w:val="24"/>
        </w:rPr>
        <w:t xml:space="preserve"> Rows are bolded if the p-value was found to be less than 0.05.</w:t>
      </w:r>
    </w:p>
    <w:tbl>
      <w:tblPr>
        <w:tblStyle w:val="TableGrid"/>
        <w:tblW w:w="0" w:type="auto"/>
        <w:tblLook w:val="04A0" w:firstRow="1" w:lastRow="0" w:firstColumn="1" w:lastColumn="0" w:noHBand="0" w:noVBand="1"/>
      </w:tblPr>
      <w:tblGrid>
        <w:gridCol w:w="1838"/>
        <w:gridCol w:w="992"/>
        <w:gridCol w:w="1134"/>
        <w:gridCol w:w="1134"/>
        <w:gridCol w:w="1418"/>
        <w:gridCol w:w="1533"/>
        <w:gridCol w:w="1301"/>
      </w:tblGrid>
      <w:tr w:rsidR="006626F0" w14:paraId="04E9474A" w14:textId="77777777" w:rsidTr="006626F0">
        <w:tc>
          <w:tcPr>
            <w:tcW w:w="1838" w:type="dxa"/>
          </w:tcPr>
          <w:p w14:paraId="6A54EC7C" w14:textId="4F0C89AB" w:rsidR="0081287E" w:rsidRDefault="0081287E" w:rsidP="00FA7316">
            <w:pPr>
              <w:rPr>
                <w:rFonts w:cs="Times New Roman"/>
                <w:sz w:val="24"/>
                <w:szCs w:val="24"/>
              </w:rPr>
            </w:pPr>
            <w:r>
              <w:rPr>
                <w:rFonts w:cs="Times New Roman"/>
                <w:sz w:val="24"/>
                <w:szCs w:val="24"/>
              </w:rPr>
              <w:t>EAB Symptom</w:t>
            </w:r>
          </w:p>
        </w:tc>
        <w:tc>
          <w:tcPr>
            <w:tcW w:w="992" w:type="dxa"/>
          </w:tcPr>
          <w:p w14:paraId="57014D0D" w14:textId="0F7A517F" w:rsidR="0081287E" w:rsidRDefault="0081287E" w:rsidP="00FA7316">
            <w:pPr>
              <w:rPr>
                <w:rFonts w:cs="Times New Roman"/>
                <w:sz w:val="24"/>
                <w:szCs w:val="24"/>
              </w:rPr>
            </w:pPr>
            <w:r>
              <w:rPr>
                <w:rFonts w:cs="Times New Roman"/>
                <w:sz w:val="24"/>
                <w:szCs w:val="24"/>
              </w:rPr>
              <w:t>Slope coefficient</w:t>
            </w:r>
            <w:r w:rsidR="00143B52">
              <w:rPr>
                <w:rFonts w:cs="Times New Roman"/>
                <w:sz w:val="24"/>
                <w:szCs w:val="24"/>
              </w:rPr>
              <w:t xml:space="preserve"> for  </w:t>
            </w:r>
            <w:r w:rsidR="00EC727A">
              <w:rPr>
                <w:rFonts w:cs="Times New Roman"/>
                <w:sz w:val="24"/>
                <w:szCs w:val="24"/>
              </w:rPr>
              <w:t>10</w:t>
            </w:r>
            <w:r w:rsidR="00143B52">
              <w:rPr>
                <w:rFonts w:cs="Times New Roman"/>
                <w:sz w:val="24"/>
                <w:szCs w:val="24"/>
              </w:rPr>
              <w:t xml:space="preserve"> tree </w:t>
            </w:r>
            <w:proofErr w:type="gramStart"/>
            <w:r w:rsidR="00143B52">
              <w:rPr>
                <w:rFonts w:cs="Times New Roman"/>
                <w:sz w:val="24"/>
                <w:szCs w:val="24"/>
              </w:rPr>
              <w:t>criterion</w:t>
            </w:r>
            <w:proofErr w:type="gramEnd"/>
          </w:p>
        </w:tc>
        <w:tc>
          <w:tcPr>
            <w:tcW w:w="1134" w:type="dxa"/>
          </w:tcPr>
          <w:p w14:paraId="150BE0EF" w14:textId="754F1EFB" w:rsidR="00143B52" w:rsidRDefault="00143B52" w:rsidP="00FA7316">
            <w:pPr>
              <w:rPr>
                <w:rFonts w:cs="Times New Roman"/>
                <w:sz w:val="24"/>
                <w:szCs w:val="24"/>
              </w:rPr>
            </w:pPr>
            <w:r>
              <w:rPr>
                <w:rFonts w:cs="Times New Roman"/>
                <w:sz w:val="24"/>
                <w:szCs w:val="24"/>
              </w:rPr>
              <w:t xml:space="preserve">Slope coefficient for </w:t>
            </w:r>
          </w:p>
          <w:p w14:paraId="67F5DD29" w14:textId="0ED4CEBD" w:rsidR="0081287E" w:rsidRDefault="00143B52" w:rsidP="00FA7316">
            <w:pPr>
              <w:rPr>
                <w:rFonts w:cs="Times New Roman"/>
                <w:sz w:val="24"/>
                <w:szCs w:val="24"/>
              </w:rPr>
            </w:pPr>
            <w:r>
              <w:rPr>
                <w:rFonts w:cs="Times New Roman"/>
                <w:sz w:val="24"/>
                <w:szCs w:val="24"/>
              </w:rPr>
              <w:t xml:space="preserve">5 tree </w:t>
            </w:r>
            <w:proofErr w:type="gramStart"/>
            <w:r>
              <w:rPr>
                <w:rFonts w:cs="Times New Roman"/>
                <w:sz w:val="24"/>
                <w:szCs w:val="24"/>
              </w:rPr>
              <w:t>criterion</w:t>
            </w:r>
            <w:proofErr w:type="gramEnd"/>
          </w:p>
        </w:tc>
        <w:tc>
          <w:tcPr>
            <w:tcW w:w="1134" w:type="dxa"/>
          </w:tcPr>
          <w:p w14:paraId="5E326E3F" w14:textId="7F471B0A" w:rsidR="0081287E" w:rsidRDefault="00143B52" w:rsidP="00FA7316">
            <w:pPr>
              <w:rPr>
                <w:rFonts w:cs="Times New Roman"/>
                <w:sz w:val="24"/>
                <w:szCs w:val="24"/>
              </w:rPr>
            </w:pPr>
            <w:r>
              <w:rPr>
                <w:rFonts w:cs="Times New Roman"/>
                <w:sz w:val="24"/>
                <w:szCs w:val="24"/>
              </w:rPr>
              <w:t xml:space="preserve">Z value for 10 tree </w:t>
            </w:r>
            <w:proofErr w:type="gramStart"/>
            <w:r>
              <w:rPr>
                <w:rFonts w:cs="Times New Roman"/>
                <w:sz w:val="24"/>
                <w:szCs w:val="24"/>
              </w:rPr>
              <w:t>criterion</w:t>
            </w:r>
            <w:proofErr w:type="gramEnd"/>
          </w:p>
        </w:tc>
        <w:tc>
          <w:tcPr>
            <w:tcW w:w="1418" w:type="dxa"/>
          </w:tcPr>
          <w:p w14:paraId="284CC7B4" w14:textId="1E575CD0" w:rsidR="0081287E" w:rsidRDefault="00143B52" w:rsidP="00FA7316">
            <w:pPr>
              <w:rPr>
                <w:rFonts w:cs="Times New Roman"/>
                <w:sz w:val="24"/>
                <w:szCs w:val="24"/>
              </w:rPr>
            </w:pPr>
            <w:r>
              <w:rPr>
                <w:rFonts w:cs="Times New Roman"/>
                <w:sz w:val="24"/>
                <w:szCs w:val="24"/>
              </w:rPr>
              <w:t xml:space="preserve">Z value for 5 tree </w:t>
            </w:r>
            <w:proofErr w:type="gramStart"/>
            <w:r>
              <w:rPr>
                <w:rFonts w:cs="Times New Roman"/>
                <w:sz w:val="24"/>
                <w:szCs w:val="24"/>
              </w:rPr>
              <w:t>criterion</w:t>
            </w:r>
            <w:proofErr w:type="gramEnd"/>
          </w:p>
        </w:tc>
        <w:tc>
          <w:tcPr>
            <w:tcW w:w="1533" w:type="dxa"/>
          </w:tcPr>
          <w:p w14:paraId="3F4F3221" w14:textId="7B570D11" w:rsidR="0081287E" w:rsidRDefault="00143B52" w:rsidP="00FA7316">
            <w:pPr>
              <w:rPr>
                <w:rFonts w:cs="Times New Roman"/>
                <w:sz w:val="24"/>
                <w:szCs w:val="24"/>
              </w:rPr>
            </w:pPr>
            <w:proofErr w:type="gramStart"/>
            <w:r>
              <w:rPr>
                <w:rFonts w:cs="Times New Roman"/>
                <w:sz w:val="24"/>
                <w:szCs w:val="24"/>
              </w:rPr>
              <w:t>p value</w:t>
            </w:r>
            <w:proofErr w:type="gramEnd"/>
            <w:r>
              <w:rPr>
                <w:rFonts w:cs="Times New Roman"/>
                <w:sz w:val="24"/>
                <w:szCs w:val="24"/>
              </w:rPr>
              <w:t xml:space="preserve"> for 10 tree </w:t>
            </w:r>
            <w:proofErr w:type="gramStart"/>
            <w:r>
              <w:rPr>
                <w:rFonts w:cs="Times New Roman"/>
                <w:sz w:val="24"/>
                <w:szCs w:val="24"/>
              </w:rPr>
              <w:t>criterion</w:t>
            </w:r>
            <w:proofErr w:type="gramEnd"/>
          </w:p>
        </w:tc>
        <w:tc>
          <w:tcPr>
            <w:tcW w:w="1301" w:type="dxa"/>
          </w:tcPr>
          <w:p w14:paraId="4FBC467F" w14:textId="117B4AAA" w:rsidR="0081287E" w:rsidRDefault="00143B52" w:rsidP="00FA7316">
            <w:pPr>
              <w:rPr>
                <w:rFonts w:cs="Times New Roman"/>
                <w:sz w:val="24"/>
                <w:szCs w:val="24"/>
              </w:rPr>
            </w:pPr>
            <w:r>
              <w:rPr>
                <w:rFonts w:cs="Times New Roman"/>
                <w:sz w:val="24"/>
                <w:szCs w:val="24"/>
              </w:rPr>
              <w:t xml:space="preserve">p value for 5 tree </w:t>
            </w:r>
            <w:proofErr w:type="gramStart"/>
            <w:r>
              <w:rPr>
                <w:rFonts w:cs="Times New Roman"/>
                <w:sz w:val="24"/>
                <w:szCs w:val="24"/>
              </w:rPr>
              <w:t>criterion</w:t>
            </w:r>
            <w:proofErr w:type="gramEnd"/>
          </w:p>
        </w:tc>
      </w:tr>
      <w:tr w:rsidR="006626F0" w14:paraId="3711E5E5" w14:textId="77777777" w:rsidTr="006626F0">
        <w:tc>
          <w:tcPr>
            <w:tcW w:w="1838" w:type="dxa"/>
          </w:tcPr>
          <w:p w14:paraId="04608A7F" w14:textId="2C7567B2" w:rsidR="0081287E" w:rsidRPr="006626F0" w:rsidRDefault="00143B52" w:rsidP="00FA7316">
            <w:pPr>
              <w:rPr>
                <w:rFonts w:cs="Times New Roman"/>
                <w:b/>
                <w:bCs/>
                <w:sz w:val="24"/>
                <w:szCs w:val="24"/>
              </w:rPr>
            </w:pPr>
            <w:r w:rsidRPr="006626F0">
              <w:rPr>
                <w:rFonts w:cs="Times New Roman"/>
                <w:b/>
                <w:bCs/>
                <w:sz w:val="24"/>
                <w:szCs w:val="24"/>
              </w:rPr>
              <w:t>Woodpecker marks</w:t>
            </w:r>
          </w:p>
        </w:tc>
        <w:tc>
          <w:tcPr>
            <w:tcW w:w="992" w:type="dxa"/>
          </w:tcPr>
          <w:p w14:paraId="06ADEEDA" w14:textId="534560F1" w:rsidR="0081287E" w:rsidRPr="006626F0" w:rsidRDefault="00DE72BC" w:rsidP="00FA7316">
            <w:pPr>
              <w:rPr>
                <w:rFonts w:cs="Times New Roman"/>
                <w:b/>
                <w:bCs/>
                <w:sz w:val="24"/>
                <w:szCs w:val="24"/>
              </w:rPr>
            </w:pPr>
            <w:r w:rsidRPr="006626F0">
              <w:rPr>
                <w:rFonts w:cs="Times New Roman"/>
                <w:b/>
                <w:bCs/>
                <w:sz w:val="24"/>
                <w:szCs w:val="24"/>
              </w:rPr>
              <w:t>0.26223</w:t>
            </w:r>
          </w:p>
        </w:tc>
        <w:tc>
          <w:tcPr>
            <w:tcW w:w="1134" w:type="dxa"/>
          </w:tcPr>
          <w:p w14:paraId="59B0C3F6" w14:textId="7C217F4F" w:rsidR="0081287E" w:rsidRPr="006626F0" w:rsidRDefault="004B5672" w:rsidP="00FA7316">
            <w:pPr>
              <w:rPr>
                <w:rFonts w:cs="Times New Roman"/>
                <w:b/>
                <w:bCs/>
                <w:sz w:val="24"/>
                <w:szCs w:val="24"/>
              </w:rPr>
            </w:pPr>
            <w:r w:rsidRPr="006626F0">
              <w:rPr>
                <w:rFonts w:cs="Times New Roman"/>
                <w:b/>
                <w:bCs/>
                <w:sz w:val="24"/>
                <w:szCs w:val="24"/>
              </w:rPr>
              <w:t>0.22817</w:t>
            </w:r>
          </w:p>
        </w:tc>
        <w:tc>
          <w:tcPr>
            <w:tcW w:w="1134" w:type="dxa"/>
          </w:tcPr>
          <w:p w14:paraId="6D5A98FE" w14:textId="63C01D9E" w:rsidR="0081287E" w:rsidRPr="006626F0" w:rsidRDefault="00AC7FC7" w:rsidP="00FA7316">
            <w:pPr>
              <w:rPr>
                <w:rFonts w:cs="Times New Roman"/>
                <w:b/>
                <w:bCs/>
                <w:sz w:val="24"/>
                <w:szCs w:val="24"/>
              </w:rPr>
            </w:pPr>
            <w:r w:rsidRPr="006626F0">
              <w:rPr>
                <w:rFonts w:cs="Times New Roman"/>
                <w:b/>
                <w:bCs/>
                <w:sz w:val="24"/>
                <w:szCs w:val="24"/>
              </w:rPr>
              <w:t>2.956</w:t>
            </w:r>
          </w:p>
        </w:tc>
        <w:tc>
          <w:tcPr>
            <w:tcW w:w="1418" w:type="dxa"/>
          </w:tcPr>
          <w:p w14:paraId="0EAB83D8" w14:textId="0B0BD954" w:rsidR="0081287E" w:rsidRPr="006626F0" w:rsidRDefault="00A23D90" w:rsidP="00FA7316">
            <w:pPr>
              <w:rPr>
                <w:rFonts w:cs="Times New Roman"/>
                <w:b/>
                <w:bCs/>
                <w:sz w:val="24"/>
                <w:szCs w:val="24"/>
              </w:rPr>
            </w:pPr>
            <w:r w:rsidRPr="006626F0">
              <w:rPr>
                <w:rFonts w:cs="Times New Roman"/>
                <w:b/>
                <w:bCs/>
                <w:sz w:val="24"/>
                <w:szCs w:val="24"/>
              </w:rPr>
              <w:t>2.721</w:t>
            </w:r>
          </w:p>
        </w:tc>
        <w:tc>
          <w:tcPr>
            <w:tcW w:w="1533" w:type="dxa"/>
          </w:tcPr>
          <w:p w14:paraId="4F2CBDCA" w14:textId="64353E7F" w:rsidR="0081287E" w:rsidRPr="006626F0" w:rsidRDefault="00AC7FC7" w:rsidP="00FA7316">
            <w:pPr>
              <w:rPr>
                <w:rFonts w:cs="Times New Roman"/>
                <w:b/>
                <w:bCs/>
                <w:sz w:val="24"/>
                <w:szCs w:val="24"/>
              </w:rPr>
            </w:pPr>
            <w:r w:rsidRPr="006626F0">
              <w:rPr>
                <w:rFonts w:cs="Times New Roman"/>
                <w:b/>
                <w:bCs/>
                <w:sz w:val="24"/>
                <w:szCs w:val="24"/>
              </w:rPr>
              <w:t>0.00312</w:t>
            </w:r>
          </w:p>
        </w:tc>
        <w:tc>
          <w:tcPr>
            <w:tcW w:w="1301" w:type="dxa"/>
          </w:tcPr>
          <w:p w14:paraId="47AC464D" w14:textId="18248ED8" w:rsidR="0081287E" w:rsidRPr="006626F0" w:rsidRDefault="00A23D90" w:rsidP="00FA7316">
            <w:pPr>
              <w:rPr>
                <w:rFonts w:cs="Times New Roman"/>
                <w:b/>
                <w:bCs/>
                <w:sz w:val="24"/>
                <w:szCs w:val="24"/>
              </w:rPr>
            </w:pPr>
            <w:r w:rsidRPr="006626F0">
              <w:rPr>
                <w:rFonts w:cs="Times New Roman"/>
                <w:b/>
                <w:bCs/>
                <w:sz w:val="24"/>
                <w:szCs w:val="24"/>
              </w:rPr>
              <w:t>0.0065</w:t>
            </w:r>
          </w:p>
        </w:tc>
      </w:tr>
      <w:tr w:rsidR="006626F0" w14:paraId="21D58ED3" w14:textId="77777777" w:rsidTr="006626F0">
        <w:tc>
          <w:tcPr>
            <w:tcW w:w="1838" w:type="dxa"/>
          </w:tcPr>
          <w:p w14:paraId="44AD4793" w14:textId="47244A8F" w:rsidR="0081287E" w:rsidRDefault="00143B52" w:rsidP="00FA7316">
            <w:pPr>
              <w:rPr>
                <w:rFonts w:cs="Times New Roman"/>
                <w:sz w:val="24"/>
                <w:szCs w:val="24"/>
              </w:rPr>
            </w:pPr>
            <w:r>
              <w:rPr>
                <w:rFonts w:cs="Times New Roman"/>
                <w:sz w:val="24"/>
                <w:szCs w:val="24"/>
              </w:rPr>
              <w:t>Bark splitting</w:t>
            </w:r>
          </w:p>
        </w:tc>
        <w:tc>
          <w:tcPr>
            <w:tcW w:w="992" w:type="dxa"/>
          </w:tcPr>
          <w:p w14:paraId="469FB3E2" w14:textId="15EACE80" w:rsidR="0081287E" w:rsidRDefault="009509C8" w:rsidP="00FA7316">
            <w:pPr>
              <w:rPr>
                <w:rFonts w:cs="Times New Roman"/>
                <w:sz w:val="24"/>
                <w:szCs w:val="24"/>
              </w:rPr>
            </w:pPr>
            <w:r w:rsidRPr="009509C8">
              <w:rPr>
                <w:rFonts w:cs="Times New Roman"/>
                <w:sz w:val="24"/>
                <w:szCs w:val="24"/>
              </w:rPr>
              <w:t>0.12159</w:t>
            </w:r>
          </w:p>
        </w:tc>
        <w:tc>
          <w:tcPr>
            <w:tcW w:w="1134" w:type="dxa"/>
          </w:tcPr>
          <w:p w14:paraId="77C4CB00" w14:textId="65A8A8C5" w:rsidR="0081287E" w:rsidRDefault="00AE69C5" w:rsidP="00FA7316">
            <w:pPr>
              <w:rPr>
                <w:rFonts w:cs="Times New Roman"/>
                <w:sz w:val="24"/>
                <w:szCs w:val="24"/>
              </w:rPr>
            </w:pPr>
            <w:r w:rsidRPr="00AE69C5">
              <w:rPr>
                <w:rFonts w:cs="Times New Roman"/>
                <w:sz w:val="24"/>
                <w:szCs w:val="24"/>
              </w:rPr>
              <w:t>0.10369</w:t>
            </w:r>
          </w:p>
        </w:tc>
        <w:tc>
          <w:tcPr>
            <w:tcW w:w="1134" w:type="dxa"/>
          </w:tcPr>
          <w:p w14:paraId="53ACC066" w14:textId="486257AF" w:rsidR="0081287E" w:rsidRDefault="009509C8" w:rsidP="00FA7316">
            <w:pPr>
              <w:rPr>
                <w:rFonts w:cs="Times New Roman"/>
                <w:sz w:val="24"/>
                <w:szCs w:val="24"/>
              </w:rPr>
            </w:pPr>
            <w:r w:rsidRPr="009509C8">
              <w:rPr>
                <w:rFonts w:cs="Times New Roman"/>
                <w:sz w:val="24"/>
                <w:szCs w:val="24"/>
              </w:rPr>
              <w:t>1.752</w:t>
            </w:r>
          </w:p>
        </w:tc>
        <w:tc>
          <w:tcPr>
            <w:tcW w:w="1418" w:type="dxa"/>
          </w:tcPr>
          <w:p w14:paraId="1F75D924" w14:textId="4CF46B01" w:rsidR="0081287E" w:rsidRDefault="00473E3E" w:rsidP="00FA7316">
            <w:pPr>
              <w:rPr>
                <w:rFonts w:cs="Times New Roman"/>
                <w:sz w:val="24"/>
                <w:szCs w:val="24"/>
              </w:rPr>
            </w:pPr>
            <w:r w:rsidRPr="00473E3E">
              <w:rPr>
                <w:rFonts w:cs="Times New Roman"/>
                <w:sz w:val="24"/>
                <w:szCs w:val="24"/>
              </w:rPr>
              <w:t>1.474</w:t>
            </w:r>
          </w:p>
        </w:tc>
        <w:tc>
          <w:tcPr>
            <w:tcW w:w="1533" w:type="dxa"/>
          </w:tcPr>
          <w:p w14:paraId="52CBCBF5" w14:textId="14079335" w:rsidR="0081287E" w:rsidRDefault="009509C8" w:rsidP="00FA7316">
            <w:pPr>
              <w:rPr>
                <w:rFonts w:cs="Times New Roman"/>
                <w:sz w:val="24"/>
                <w:szCs w:val="24"/>
              </w:rPr>
            </w:pPr>
            <w:r w:rsidRPr="009509C8">
              <w:rPr>
                <w:rFonts w:cs="Times New Roman"/>
                <w:sz w:val="24"/>
                <w:szCs w:val="24"/>
              </w:rPr>
              <w:t>0.0798</w:t>
            </w:r>
          </w:p>
        </w:tc>
        <w:tc>
          <w:tcPr>
            <w:tcW w:w="1301" w:type="dxa"/>
          </w:tcPr>
          <w:p w14:paraId="255DFD92" w14:textId="087D445C" w:rsidR="0081287E" w:rsidRDefault="00473E3E" w:rsidP="00FA7316">
            <w:pPr>
              <w:rPr>
                <w:rFonts w:cs="Times New Roman"/>
                <w:sz w:val="24"/>
                <w:szCs w:val="24"/>
              </w:rPr>
            </w:pPr>
            <w:r w:rsidRPr="00473E3E">
              <w:rPr>
                <w:rFonts w:cs="Times New Roman"/>
                <w:sz w:val="24"/>
                <w:szCs w:val="24"/>
              </w:rPr>
              <w:t>0.140</w:t>
            </w:r>
          </w:p>
        </w:tc>
      </w:tr>
      <w:tr w:rsidR="006626F0" w14:paraId="64F4EDE4" w14:textId="77777777" w:rsidTr="006626F0">
        <w:tc>
          <w:tcPr>
            <w:tcW w:w="1838" w:type="dxa"/>
          </w:tcPr>
          <w:p w14:paraId="18D504C1" w14:textId="7F959296" w:rsidR="0081287E" w:rsidRPr="00816D7E" w:rsidRDefault="00143B52" w:rsidP="00FA7316">
            <w:pPr>
              <w:rPr>
                <w:rFonts w:cs="Times New Roman"/>
                <w:b/>
                <w:bCs/>
                <w:sz w:val="24"/>
                <w:szCs w:val="24"/>
              </w:rPr>
            </w:pPr>
            <w:r w:rsidRPr="00816D7E">
              <w:rPr>
                <w:rFonts w:cs="Times New Roman"/>
                <w:b/>
                <w:bCs/>
                <w:sz w:val="24"/>
                <w:szCs w:val="24"/>
              </w:rPr>
              <w:t xml:space="preserve">Epicormic sprouts </w:t>
            </w:r>
          </w:p>
        </w:tc>
        <w:tc>
          <w:tcPr>
            <w:tcW w:w="992" w:type="dxa"/>
          </w:tcPr>
          <w:p w14:paraId="3F241A42" w14:textId="1CA7FC06" w:rsidR="0081287E" w:rsidRPr="00816D7E" w:rsidRDefault="00704D2A" w:rsidP="00FA7316">
            <w:pPr>
              <w:rPr>
                <w:rFonts w:cs="Times New Roman"/>
                <w:b/>
                <w:bCs/>
                <w:sz w:val="24"/>
                <w:szCs w:val="24"/>
              </w:rPr>
            </w:pPr>
            <w:r w:rsidRPr="00816D7E">
              <w:rPr>
                <w:rFonts w:cs="Times New Roman"/>
                <w:b/>
                <w:bCs/>
                <w:sz w:val="24"/>
                <w:szCs w:val="24"/>
              </w:rPr>
              <w:t>0.25899</w:t>
            </w:r>
          </w:p>
        </w:tc>
        <w:tc>
          <w:tcPr>
            <w:tcW w:w="1134" w:type="dxa"/>
          </w:tcPr>
          <w:p w14:paraId="67102E04" w14:textId="2A28BBE5" w:rsidR="0081287E" w:rsidRPr="00816D7E" w:rsidRDefault="00D902C5" w:rsidP="00FA7316">
            <w:pPr>
              <w:rPr>
                <w:rFonts w:cs="Times New Roman"/>
                <w:b/>
                <w:bCs/>
                <w:sz w:val="24"/>
                <w:szCs w:val="24"/>
              </w:rPr>
            </w:pPr>
            <w:r w:rsidRPr="00816D7E">
              <w:rPr>
                <w:rFonts w:cs="Times New Roman"/>
                <w:b/>
                <w:bCs/>
                <w:sz w:val="24"/>
                <w:szCs w:val="24"/>
              </w:rPr>
              <w:t>0.24421</w:t>
            </w:r>
          </w:p>
        </w:tc>
        <w:tc>
          <w:tcPr>
            <w:tcW w:w="1134" w:type="dxa"/>
          </w:tcPr>
          <w:p w14:paraId="72C239B3" w14:textId="4F74ADEC" w:rsidR="0081287E" w:rsidRPr="00816D7E" w:rsidRDefault="00704D2A" w:rsidP="00FA7316">
            <w:pPr>
              <w:rPr>
                <w:rFonts w:cs="Times New Roman"/>
                <w:b/>
                <w:bCs/>
                <w:sz w:val="24"/>
                <w:szCs w:val="24"/>
              </w:rPr>
            </w:pPr>
            <w:r w:rsidRPr="00816D7E">
              <w:rPr>
                <w:rFonts w:cs="Times New Roman"/>
                <w:b/>
                <w:bCs/>
                <w:sz w:val="24"/>
                <w:szCs w:val="24"/>
              </w:rPr>
              <w:t>3.273</w:t>
            </w:r>
          </w:p>
        </w:tc>
        <w:tc>
          <w:tcPr>
            <w:tcW w:w="1418" w:type="dxa"/>
          </w:tcPr>
          <w:p w14:paraId="5FD06AF3" w14:textId="5C38A0AA" w:rsidR="0081287E" w:rsidRPr="00816D7E" w:rsidRDefault="00D902C5" w:rsidP="00FA7316">
            <w:pPr>
              <w:rPr>
                <w:rFonts w:cs="Times New Roman"/>
                <w:b/>
                <w:bCs/>
                <w:sz w:val="24"/>
                <w:szCs w:val="24"/>
              </w:rPr>
            </w:pPr>
            <w:r w:rsidRPr="00816D7E">
              <w:rPr>
                <w:rFonts w:cs="Times New Roman"/>
                <w:b/>
                <w:bCs/>
                <w:sz w:val="24"/>
                <w:szCs w:val="24"/>
              </w:rPr>
              <w:t>3.179</w:t>
            </w:r>
          </w:p>
        </w:tc>
        <w:tc>
          <w:tcPr>
            <w:tcW w:w="1533" w:type="dxa"/>
          </w:tcPr>
          <w:p w14:paraId="2F2A73AB" w14:textId="78EE9251" w:rsidR="0081287E" w:rsidRPr="00816D7E" w:rsidRDefault="00704D2A" w:rsidP="00FA7316">
            <w:pPr>
              <w:rPr>
                <w:rFonts w:cs="Times New Roman"/>
                <w:b/>
                <w:bCs/>
                <w:sz w:val="24"/>
                <w:szCs w:val="24"/>
              </w:rPr>
            </w:pPr>
            <w:r w:rsidRPr="00816D7E">
              <w:rPr>
                <w:rFonts w:cs="Times New Roman"/>
                <w:b/>
                <w:bCs/>
                <w:sz w:val="24"/>
                <w:szCs w:val="24"/>
              </w:rPr>
              <w:t>0.00106</w:t>
            </w:r>
          </w:p>
        </w:tc>
        <w:tc>
          <w:tcPr>
            <w:tcW w:w="1301" w:type="dxa"/>
          </w:tcPr>
          <w:p w14:paraId="202C7799" w14:textId="434C343B" w:rsidR="0081287E" w:rsidRPr="00816D7E" w:rsidRDefault="00D902C5" w:rsidP="00FA7316">
            <w:pPr>
              <w:rPr>
                <w:rFonts w:cs="Times New Roman"/>
                <w:b/>
                <w:bCs/>
                <w:sz w:val="24"/>
                <w:szCs w:val="24"/>
              </w:rPr>
            </w:pPr>
            <w:r w:rsidRPr="00816D7E">
              <w:rPr>
                <w:rFonts w:cs="Times New Roman"/>
                <w:b/>
                <w:bCs/>
                <w:sz w:val="24"/>
                <w:szCs w:val="24"/>
              </w:rPr>
              <w:t>0.001479</w:t>
            </w:r>
          </w:p>
        </w:tc>
      </w:tr>
      <w:tr w:rsidR="006626F0" w14:paraId="2F9E5A79" w14:textId="77777777" w:rsidTr="006626F0">
        <w:tc>
          <w:tcPr>
            <w:tcW w:w="1838" w:type="dxa"/>
          </w:tcPr>
          <w:p w14:paraId="23571E58" w14:textId="427042AB" w:rsidR="0081287E" w:rsidRDefault="00143B52" w:rsidP="00FA7316">
            <w:pPr>
              <w:rPr>
                <w:rFonts w:cs="Times New Roman"/>
                <w:sz w:val="24"/>
                <w:szCs w:val="24"/>
              </w:rPr>
            </w:pPr>
            <w:r>
              <w:rPr>
                <w:rFonts w:cs="Times New Roman"/>
                <w:sz w:val="24"/>
                <w:szCs w:val="24"/>
              </w:rPr>
              <w:t>Basal sprouts</w:t>
            </w:r>
          </w:p>
        </w:tc>
        <w:tc>
          <w:tcPr>
            <w:tcW w:w="992" w:type="dxa"/>
          </w:tcPr>
          <w:p w14:paraId="6033D9A1" w14:textId="14A33B88" w:rsidR="0081287E" w:rsidRDefault="00B96F7C" w:rsidP="00FA7316">
            <w:pPr>
              <w:rPr>
                <w:rFonts w:cs="Times New Roman"/>
                <w:sz w:val="24"/>
                <w:szCs w:val="24"/>
              </w:rPr>
            </w:pPr>
            <w:r w:rsidRPr="00B96F7C">
              <w:rPr>
                <w:rFonts w:cs="Times New Roman"/>
                <w:sz w:val="24"/>
                <w:szCs w:val="24"/>
              </w:rPr>
              <w:t>0.1564</w:t>
            </w:r>
          </w:p>
        </w:tc>
        <w:tc>
          <w:tcPr>
            <w:tcW w:w="1134" w:type="dxa"/>
          </w:tcPr>
          <w:p w14:paraId="4030D027" w14:textId="33331E30" w:rsidR="0081287E" w:rsidRDefault="006F3D7D" w:rsidP="00FA7316">
            <w:pPr>
              <w:rPr>
                <w:rFonts w:cs="Times New Roman"/>
                <w:sz w:val="24"/>
                <w:szCs w:val="24"/>
              </w:rPr>
            </w:pPr>
            <w:r w:rsidRPr="006F3D7D">
              <w:rPr>
                <w:rFonts w:cs="Times New Roman"/>
                <w:sz w:val="24"/>
                <w:szCs w:val="24"/>
              </w:rPr>
              <w:t>0.13092</w:t>
            </w:r>
          </w:p>
        </w:tc>
        <w:tc>
          <w:tcPr>
            <w:tcW w:w="1134" w:type="dxa"/>
          </w:tcPr>
          <w:p w14:paraId="2BAE39C4" w14:textId="67865F84" w:rsidR="0081287E" w:rsidRDefault="00B96F7C" w:rsidP="00FA7316">
            <w:pPr>
              <w:rPr>
                <w:rFonts w:cs="Times New Roman"/>
                <w:sz w:val="24"/>
                <w:szCs w:val="24"/>
              </w:rPr>
            </w:pPr>
            <w:r w:rsidRPr="00B96F7C">
              <w:rPr>
                <w:rFonts w:cs="Times New Roman"/>
                <w:sz w:val="24"/>
                <w:szCs w:val="24"/>
              </w:rPr>
              <w:t>1.751</w:t>
            </w:r>
          </w:p>
        </w:tc>
        <w:tc>
          <w:tcPr>
            <w:tcW w:w="1418" w:type="dxa"/>
          </w:tcPr>
          <w:p w14:paraId="368959AC" w14:textId="104CC0AB" w:rsidR="0081287E" w:rsidRDefault="002E2E14" w:rsidP="00FA7316">
            <w:pPr>
              <w:rPr>
                <w:rFonts w:cs="Times New Roman"/>
                <w:sz w:val="24"/>
                <w:szCs w:val="24"/>
              </w:rPr>
            </w:pPr>
            <w:r w:rsidRPr="002E2E14">
              <w:rPr>
                <w:rFonts w:cs="Times New Roman"/>
                <w:sz w:val="24"/>
                <w:szCs w:val="24"/>
              </w:rPr>
              <w:t>1.568</w:t>
            </w:r>
          </w:p>
        </w:tc>
        <w:tc>
          <w:tcPr>
            <w:tcW w:w="1533" w:type="dxa"/>
          </w:tcPr>
          <w:p w14:paraId="29C1746D" w14:textId="480D0CE4" w:rsidR="0081287E" w:rsidRDefault="00B96F7C" w:rsidP="00FA7316">
            <w:pPr>
              <w:rPr>
                <w:rFonts w:cs="Times New Roman"/>
                <w:sz w:val="24"/>
                <w:szCs w:val="24"/>
              </w:rPr>
            </w:pPr>
            <w:r w:rsidRPr="00B96F7C">
              <w:rPr>
                <w:rFonts w:cs="Times New Roman"/>
                <w:sz w:val="24"/>
                <w:szCs w:val="24"/>
              </w:rPr>
              <w:t>0.08</w:t>
            </w:r>
          </w:p>
        </w:tc>
        <w:tc>
          <w:tcPr>
            <w:tcW w:w="1301" w:type="dxa"/>
          </w:tcPr>
          <w:p w14:paraId="55EAE6A0" w14:textId="75B6F823" w:rsidR="0081287E" w:rsidRDefault="002E2E14" w:rsidP="00FA7316">
            <w:pPr>
              <w:rPr>
                <w:rFonts w:cs="Times New Roman"/>
                <w:sz w:val="24"/>
                <w:szCs w:val="24"/>
              </w:rPr>
            </w:pPr>
            <w:r w:rsidRPr="002E2E14">
              <w:rPr>
                <w:rFonts w:cs="Times New Roman"/>
                <w:sz w:val="24"/>
                <w:szCs w:val="24"/>
              </w:rPr>
              <w:t>0.117</w:t>
            </w:r>
          </w:p>
        </w:tc>
      </w:tr>
      <w:tr w:rsidR="006626F0" w14:paraId="271B39EC" w14:textId="77777777" w:rsidTr="006626F0">
        <w:tc>
          <w:tcPr>
            <w:tcW w:w="1838" w:type="dxa"/>
          </w:tcPr>
          <w:p w14:paraId="69019F55" w14:textId="25BF3024" w:rsidR="0081287E" w:rsidRDefault="00143B52" w:rsidP="00FA7316">
            <w:pPr>
              <w:rPr>
                <w:rFonts w:cs="Times New Roman"/>
                <w:sz w:val="24"/>
                <w:szCs w:val="24"/>
              </w:rPr>
            </w:pPr>
            <w:r>
              <w:rPr>
                <w:rFonts w:cs="Times New Roman"/>
                <w:sz w:val="24"/>
                <w:szCs w:val="24"/>
              </w:rPr>
              <w:t>Ash tree death</w:t>
            </w:r>
          </w:p>
        </w:tc>
        <w:tc>
          <w:tcPr>
            <w:tcW w:w="992" w:type="dxa"/>
          </w:tcPr>
          <w:p w14:paraId="7E4A75BD" w14:textId="35A3394E" w:rsidR="0081287E" w:rsidRDefault="001238E7" w:rsidP="00FA7316">
            <w:pPr>
              <w:rPr>
                <w:rFonts w:cs="Times New Roman"/>
                <w:sz w:val="24"/>
                <w:szCs w:val="24"/>
              </w:rPr>
            </w:pPr>
            <w:r w:rsidRPr="001238E7">
              <w:rPr>
                <w:rFonts w:cs="Times New Roman"/>
                <w:sz w:val="24"/>
                <w:szCs w:val="24"/>
              </w:rPr>
              <w:t>0.06692</w:t>
            </w:r>
          </w:p>
        </w:tc>
        <w:tc>
          <w:tcPr>
            <w:tcW w:w="1134" w:type="dxa"/>
          </w:tcPr>
          <w:p w14:paraId="0993C927" w14:textId="17FF20E4" w:rsidR="0081287E" w:rsidRDefault="0077054E" w:rsidP="00FA7316">
            <w:pPr>
              <w:rPr>
                <w:rFonts w:cs="Times New Roman"/>
                <w:sz w:val="24"/>
                <w:szCs w:val="24"/>
              </w:rPr>
            </w:pPr>
            <w:r w:rsidRPr="0077054E">
              <w:rPr>
                <w:rFonts w:cs="Times New Roman"/>
                <w:sz w:val="24"/>
                <w:szCs w:val="24"/>
              </w:rPr>
              <w:t>0.04342</w:t>
            </w:r>
          </w:p>
        </w:tc>
        <w:tc>
          <w:tcPr>
            <w:tcW w:w="1134" w:type="dxa"/>
          </w:tcPr>
          <w:p w14:paraId="05988974" w14:textId="23911CB9" w:rsidR="0081287E" w:rsidRDefault="005C251E" w:rsidP="00FA7316">
            <w:pPr>
              <w:rPr>
                <w:rFonts w:cs="Times New Roman"/>
                <w:sz w:val="24"/>
                <w:szCs w:val="24"/>
              </w:rPr>
            </w:pPr>
            <w:r w:rsidRPr="005C251E">
              <w:rPr>
                <w:rFonts w:cs="Times New Roman"/>
                <w:sz w:val="24"/>
                <w:szCs w:val="24"/>
              </w:rPr>
              <w:t>0.731</w:t>
            </w:r>
          </w:p>
        </w:tc>
        <w:tc>
          <w:tcPr>
            <w:tcW w:w="1418" w:type="dxa"/>
          </w:tcPr>
          <w:p w14:paraId="6ACADD64" w14:textId="72D22764" w:rsidR="0081287E" w:rsidRDefault="0077054E" w:rsidP="00FA7316">
            <w:pPr>
              <w:rPr>
                <w:rFonts w:cs="Times New Roman"/>
                <w:sz w:val="24"/>
                <w:szCs w:val="24"/>
              </w:rPr>
            </w:pPr>
            <w:r w:rsidRPr="0077054E">
              <w:rPr>
                <w:rFonts w:cs="Times New Roman"/>
                <w:sz w:val="24"/>
                <w:szCs w:val="24"/>
              </w:rPr>
              <w:t>0.506</w:t>
            </w:r>
          </w:p>
        </w:tc>
        <w:tc>
          <w:tcPr>
            <w:tcW w:w="1533" w:type="dxa"/>
          </w:tcPr>
          <w:p w14:paraId="54023445" w14:textId="5FF98A13" w:rsidR="0081287E" w:rsidRDefault="005C251E" w:rsidP="00FA7316">
            <w:pPr>
              <w:rPr>
                <w:rFonts w:cs="Times New Roman"/>
                <w:sz w:val="24"/>
                <w:szCs w:val="24"/>
              </w:rPr>
            </w:pPr>
            <w:r w:rsidRPr="005C251E">
              <w:rPr>
                <w:rFonts w:cs="Times New Roman"/>
                <w:sz w:val="24"/>
                <w:szCs w:val="24"/>
              </w:rPr>
              <w:t>0.465</w:t>
            </w:r>
          </w:p>
        </w:tc>
        <w:tc>
          <w:tcPr>
            <w:tcW w:w="1301" w:type="dxa"/>
          </w:tcPr>
          <w:p w14:paraId="47DDE807" w14:textId="25B0D452" w:rsidR="0081287E" w:rsidRDefault="0077054E" w:rsidP="00FA7316">
            <w:pPr>
              <w:rPr>
                <w:rFonts w:cs="Times New Roman"/>
                <w:sz w:val="24"/>
                <w:szCs w:val="24"/>
              </w:rPr>
            </w:pPr>
            <w:r w:rsidRPr="0077054E">
              <w:rPr>
                <w:rFonts w:cs="Times New Roman"/>
                <w:sz w:val="24"/>
                <w:szCs w:val="24"/>
              </w:rPr>
              <w:t>0.613</w:t>
            </w:r>
          </w:p>
        </w:tc>
      </w:tr>
      <w:tr w:rsidR="00143B52" w14:paraId="716BC802" w14:textId="77777777" w:rsidTr="006626F0">
        <w:tc>
          <w:tcPr>
            <w:tcW w:w="1838" w:type="dxa"/>
          </w:tcPr>
          <w:p w14:paraId="064D8C2A" w14:textId="7F12EE40" w:rsidR="00143B52" w:rsidRPr="00816D7E" w:rsidRDefault="00A050DC" w:rsidP="00FA7316">
            <w:pPr>
              <w:rPr>
                <w:rFonts w:cs="Times New Roman"/>
                <w:b/>
                <w:bCs/>
                <w:sz w:val="24"/>
                <w:szCs w:val="24"/>
              </w:rPr>
            </w:pPr>
            <w:r w:rsidRPr="00816D7E">
              <w:rPr>
                <w:rFonts w:cs="Times New Roman"/>
                <w:b/>
                <w:bCs/>
                <w:sz w:val="24"/>
                <w:szCs w:val="24"/>
              </w:rPr>
              <w:t>Ash tree decline</w:t>
            </w:r>
          </w:p>
        </w:tc>
        <w:tc>
          <w:tcPr>
            <w:tcW w:w="992" w:type="dxa"/>
          </w:tcPr>
          <w:p w14:paraId="6806E42C" w14:textId="0C6EB867" w:rsidR="00143B52" w:rsidRPr="00816D7E" w:rsidRDefault="005C251E" w:rsidP="00FA7316">
            <w:pPr>
              <w:rPr>
                <w:rFonts w:cs="Times New Roman"/>
                <w:b/>
                <w:bCs/>
                <w:sz w:val="24"/>
                <w:szCs w:val="24"/>
              </w:rPr>
            </w:pPr>
            <w:r w:rsidRPr="00816D7E">
              <w:rPr>
                <w:rFonts w:cs="Times New Roman"/>
                <w:b/>
                <w:bCs/>
                <w:sz w:val="24"/>
                <w:szCs w:val="24"/>
              </w:rPr>
              <w:t>0.23492</w:t>
            </w:r>
          </w:p>
        </w:tc>
        <w:tc>
          <w:tcPr>
            <w:tcW w:w="1134" w:type="dxa"/>
          </w:tcPr>
          <w:p w14:paraId="6B6C5FAC" w14:textId="43B82C5C" w:rsidR="00143B52" w:rsidRPr="00816D7E" w:rsidRDefault="00B330A3" w:rsidP="00FA7316">
            <w:pPr>
              <w:rPr>
                <w:rFonts w:cs="Times New Roman"/>
                <w:b/>
                <w:bCs/>
                <w:sz w:val="24"/>
                <w:szCs w:val="24"/>
              </w:rPr>
            </w:pPr>
            <w:r w:rsidRPr="00816D7E">
              <w:rPr>
                <w:rFonts w:cs="Times New Roman"/>
                <w:b/>
                <w:bCs/>
                <w:sz w:val="24"/>
                <w:szCs w:val="24"/>
              </w:rPr>
              <w:t>0.18551</w:t>
            </w:r>
          </w:p>
        </w:tc>
        <w:tc>
          <w:tcPr>
            <w:tcW w:w="1134" w:type="dxa"/>
          </w:tcPr>
          <w:p w14:paraId="379F34B5" w14:textId="63255C57" w:rsidR="00143B52" w:rsidRPr="00816D7E" w:rsidRDefault="00816D7E" w:rsidP="00FA7316">
            <w:pPr>
              <w:rPr>
                <w:rFonts w:cs="Times New Roman"/>
                <w:b/>
                <w:bCs/>
                <w:sz w:val="24"/>
                <w:szCs w:val="24"/>
              </w:rPr>
            </w:pPr>
            <w:r w:rsidRPr="00816D7E">
              <w:rPr>
                <w:rFonts w:cs="Times New Roman"/>
                <w:b/>
                <w:bCs/>
                <w:sz w:val="24"/>
                <w:szCs w:val="24"/>
              </w:rPr>
              <w:t>3.259</w:t>
            </w:r>
          </w:p>
        </w:tc>
        <w:tc>
          <w:tcPr>
            <w:tcW w:w="1418" w:type="dxa"/>
          </w:tcPr>
          <w:p w14:paraId="71B5DAE5" w14:textId="074A844C" w:rsidR="00143B52" w:rsidRPr="00816D7E" w:rsidRDefault="00BE3207" w:rsidP="00FA7316">
            <w:pPr>
              <w:rPr>
                <w:rFonts w:cs="Times New Roman"/>
                <w:b/>
                <w:bCs/>
                <w:sz w:val="24"/>
                <w:szCs w:val="24"/>
              </w:rPr>
            </w:pPr>
            <w:r w:rsidRPr="00816D7E">
              <w:rPr>
                <w:rFonts w:cs="Times New Roman"/>
                <w:b/>
                <w:bCs/>
                <w:sz w:val="24"/>
                <w:szCs w:val="24"/>
              </w:rPr>
              <w:t>2.689</w:t>
            </w:r>
          </w:p>
        </w:tc>
        <w:tc>
          <w:tcPr>
            <w:tcW w:w="1533" w:type="dxa"/>
          </w:tcPr>
          <w:p w14:paraId="689B668B" w14:textId="015F074B" w:rsidR="00143B52" w:rsidRPr="00816D7E" w:rsidRDefault="00816D7E" w:rsidP="00FA7316">
            <w:pPr>
              <w:rPr>
                <w:rFonts w:cs="Times New Roman"/>
                <w:b/>
                <w:bCs/>
                <w:sz w:val="24"/>
                <w:szCs w:val="24"/>
              </w:rPr>
            </w:pPr>
            <w:r w:rsidRPr="00816D7E">
              <w:rPr>
                <w:rFonts w:cs="Times New Roman"/>
                <w:b/>
                <w:bCs/>
                <w:sz w:val="24"/>
                <w:szCs w:val="24"/>
              </w:rPr>
              <w:t>0.00112</w:t>
            </w:r>
          </w:p>
        </w:tc>
        <w:tc>
          <w:tcPr>
            <w:tcW w:w="1301" w:type="dxa"/>
          </w:tcPr>
          <w:p w14:paraId="2CB9DD4E" w14:textId="592A4DD4" w:rsidR="00143B52" w:rsidRPr="00816D7E" w:rsidRDefault="00BE3207" w:rsidP="00FA7316">
            <w:pPr>
              <w:rPr>
                <w:rFonts w:cs="Times New Roman"/>
                <w:b/>
                <w:bCs/>
                <w:sz w:val="24"/>
                <w:szCs w:val="24"/>
              </w:rPr>
            </w:pPr>
            <w:r w:rsidRPr="00816D7E">
              <w:rPr>
                <w:rFonts w:cs="Times New Roman"/>
                <w:b/>
                <w:bCs/>
                <w:sz w:val="24"/>
                <w:szCs w:val="24"/>
              </w:rPr>
              <w:t>0.00717</w:t>
            </w:r>
          </w:p>
        </w:tc>
      </w:tr>
    </w:tbl>
    <w:p w14:paraId="674A70AA" w14:textId="77777777" w:rsidR="00965FDE" w:rsidRDefault="00965FDE" w:rsidP="00FA7316">
      <w:pPr>
        <w:rPr>
          <w:rFonts w:ascii="Times New Roman" w:hAnsi="Times New Roman" w:cs="Times New Roman"/>
          <w:sz w:val="24"/>
          <w:szCs w:val="24"/>
        </w:rPr>
      </w:pPr>
    </w:p>
    <w:p w14:paraId="060EBE40" w14:textId="77777777" w:rsidR="00655954" w:rsidRDefault="00655954" w:rsidP="00FA7316">
      <w:pPr>
        <w:rPr>
          <w:rFonts w:ascii="Times New Roman" w:hAnsi="Times New Roman" w:cs="Times New Roman"/>
          <w:sz w:val="24"/>
          <w:szCs w:val="24"/>
        </w:rPr>
      </w:pPr>
    </w:p>
    <w:p w14:paraId="280B1640" w14:textId="77777777" w:rsidR="00655954" w:rsidRDefault="00655954" w:rsidP="00FA7316">
      <w:pPr>
        <w:rPr>
          <w:rFonts w:ascii="Times New Roman" w:hAnsi="Times New Roman" w:cs="Times New Roman"/>
          <w:sz w:val="24"/>
          <w:szCs w:val="24"/>
        </w:rPr>
      </w:pPr>
    </w:p>
    <w:p w14:paraId="671B6216" w14:textId="1BAAEC76"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sz w:val="24"/>
          <w:szCs w:val="24"/>
        </w:rPr>
        <w:t>Supplementary figures</w:t>
      </w:r>
    </w:p>
    <w:p w14:paraId="208ECAA0" w14:textId="77777777" w:rsidR="00FA7316" w:rsidRPr="00FA7316" w:rsidRDefault="00FA7316" w:rsidP="00FA7316">
      <w:pPr>
        <w:rPr>
          <w:rFonts w:ascii="Times New Roman" w:hAnsi="Times New Roman" w:cs="Times New Roman"/>
          <w:b/>
          <w:bCs/>
          <w:sz w:val="24"/>
          <w:szCs w:val="24"/>
        </w:rPr>
      </w:pPr>
    </w:p>
    <w:p w14:paraId="21000D6E"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noProof/>
          <w:sz w:val="24"/>
          <w:szCs w:val="24"/>
        </w:rPr>
        <w:drawing>
          <wp:inline distT="0" distB="0" distL="0" distR="0" wp14:anchorId="76F8CA28" wp14:editId="1428B911">
            <wp:extent cx="2211178" cy="1940200"/>
            <wp:effectExtent l="0" t="0" r="0" b="3175"/>
            <wp:docPr id="5847183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39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17941" cy="1946134"/>
                    </a:xfrm>
                    <a:prstGeom prst="rect">
                      <a:avLst/>
                    </a:prstGeom>
                  </pic:spPr>
                </pic:pic>
              </a:graphicData>
            </a:graphic>
          </wp:inline>
        </w:drawing>
      </w:r>
      <w:r w:rsidRPr="00FA7316">
        <w:rPr>
          <w:rFonts w:ascii="Times New Roman" w:hAnsi="Times New Roman" w:cs="Times New Roman"/>
          <w:b/>
          <w:bCs/>
          <w:sz w:val="24"/>
          <w:szCs w:val="24"/>
        </w:rPr>
        <w:tab/>
      </w:r>
      <w:r w:rsidRPr="00FA7316">
        <w:rPr>
          <w:rFonts w:ascii="Times New Roman" w:hAnsi="Times New Roman" w:cs="Times New Roman"/>
          <w:b/>
          <w:bCs/>
          <w:sz w:val="24"/>
          <w:szCs w:val="24"/>
        </w:rPr>
        <w:tab/>
      </w:r>
    </w:p>
    <w:p w14:paraId="72517FF5" w14:textId="1D4E56FA" w:rsid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S1. </w:t>
      </w:r>
      <w:r w:rsidRPr="00FA7316">
        <w:rPr>
          <w:rFonts w:ascii="Times New Roman" w:hAnsi="Times New Roman" w:cs="Times New Roman"/>
          <w:sz w:val="24"/>
          <w:szCs w:val="24"/>
        </w:rPr>
        <w:t>The presence or absence of visible EAB exit holes on the trunk at around eye level. Only 8 of 321 ash trees had EAB exit holes that were spotted.</w:t>
      </w:r>
      <w:r w:rsidR="00637D34">
        <w:rPr>
          <w:rFonts w:ascii="Times New Roman" w:hAnsi="Times New Roman" w:cs="Times New Roman"/>
          <w:sz w:val="24"/>
          <w:szCs w:val="24"/>
        </w:rPr>
        <w:t xml:space="preserve"> Points are jittered to improve visibility.</w:t>
      </w:r>
    </w:p>
    <w:p w14:paraId="5020A057" w14:textId="77777777" w:rsidR="00655954" w:rsidRDefault="00655954" w:rsidP="00FA7316">
      <w:pPr>
        <w:rPr>
          <w:rFonts w:ascii="Times New Roman" w:hAnsi="Times New Roman" w:cs="Times New Roman"/>
          <w:sz w:val="24"/>
          <w:szCs w:val="24"/>
        </w:rPr>
      </w:pPr>
    </w:p>
    <w:p w14:paraId="47D968D3" w14:textId="77777777" w:rsidR="00FA7316" w:rsidRPr="00FA7316" w:rsidRDefault="00FA7316" w:rsidP="00FA7316">
      <w:pPr>
        <w:rPr>
          <w:rFonts w:ascii="Times New Roman" w:hAnsi="Times New Roman" w:cs="Times New Roman"/>
          <w:sz w:val="24"/>
          <w:szCs w:val="24"/>
        </w:rPr>
      </w:pPr>
    </w:p>
    <w:p w14:paraId="3BA6C3BA"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noProof/>
          <w:sz w:val="24"/>
          <w:szCs w:val="24"/>
        </w:rPr>
        <w:lastRenderedPageBreak/>
        <w:drawing>
          <wp:inline distT="0" distB="0" distL="0" distR="0" wp14:anchorId="0D47B48D" wp14:editId="2B9E7DFA">
            <wp:extent cx="2640842" cy="2511539"/>
            <wp:effectExtent l="0" t="0" r="7620" b="3175"/>
            <wp:docPr id="9765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1519" cy="2559735"/>
                    </a:xfrm>
                    <a:prstGeom prst="rect">
                      <a:avLst/>
                    </a:prstGeom>
                    <a:noFill/>
                    <a:ln>
                      <a:noFill/>
                    </a:ln>
                  </pic:spPr>
                </pic:pic>
              </a:graphicData>
            </a:graphic>
          </wp:inline>
        </w:drawing>
      </w:r>
    </w:p>
    <w:p w14:paraId="07AF9BCD" w14:textId="77777777" w:rsidR="00FA7316" w:rsidRP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S2. </w:t>
      </w:r>
      <w:r w:rsidRPr="00FA7316">
        <w:rPr>
          <w:rFonts w:ascii="Times New Roman" w:hAnsi="Times New Roman" w:cs="Times New Roman"/>
          <w:sz w:val="24"/>
          <w:szCs w:val="24"/>
        </w:rPr>
        <w:t xml:space="preserve">The total number of small ash trees (2.5 – 10 cm DBH) found in 30 completed transects in the Upper Huron River Watershed. Small ash of all canopy conditions </w:t>
      </w:r>
      <w:proofErr w:type="gramStart"/>
      <w:r w:rsidRPr="00FA7316">
        <w:rPr>
          <w:rFonts w:ascii="Times New Roman" w:hAnsi="Times New Roman" w:cs="Times New Roman"/>
          <w:sz w:val="24"/>
          <w:szCs w:val="24"/>
        </w:rPr>
        <w:t>are</w:t>
      </w:r>
      <w:proofErr w:type="gramEnd"/>
      <w:r w:rsidRPr="00FA7316">
        <w:rPr>
          <w:rFonts w:ascii="Times New Roman" w:hAnsi="Times New Roman" w:cs="Times New Roman"/>
          <w:sz w:val="24"/>
          <w:szCs w:val="24"/>
        </w:rPr>
        <w:t xml:space="preserve"> counted. Hydric transects are circled in red, while mesic transects are circled in light green. Bars are shaded based on the proportion of each ash species that was found in a transect. Dark green represents green, white, and/or pumpkin ash; </w:t>
      </w:r>
      <w:commentRangeStart w:id="130"/>
      <w:r w:rsidRPr="00FA7316">
        <w:rPr>
          <w:rFonts w:ascii="Times New Roman" w:hAnsi="Times New Roman" w:cs="Times New Roman"/>
          <w:sz w:val="24"/>
          <w:szCs w:val="24"/>
        </w:rPr>
        <w:t>black represents black ash</w:t>
      </w:r>
      <w:commentRangeEnd w:id="130"/>
      <w:r w:rsidR="00AE139E">
        <w:rPr>
          <w:rStyle w:val="CommentReference"/>
        </w:rPr>
        <w:commentReference w:id="130"/>
      </w:r>
      <w:r w:rsidRPr="00FA7316">
        <w:rPr>
          <w:rFonts w:ascii="Times New Roman" w:hAnsi="Times New Roman" w:cs="Times New Roman"/>
          <w:sz w:val="24"/>
          <w:szCs w:val="24"/>
        </w:rPr>
        <w:t>; light blue represents unknown species.</w:t>
      </w:r>
    </w:p>
    <w:p w14:paraId="1E988598" w14:textId="77777777" w:rsidR="00327EEF" w:rsidRPr="00FA7316" w:rsidRDefault="00327EEF">
      <w:pPr>
        <w:rPr>
          <w:rFonts w:ascii="Times New Roman" w:hAnsi="Times New Roman" w:cs="Times New Roman"/>
          <w:sz w:val="24"/>
          <w:szCs w:val="24"/>
        </w:rPr>
      </w:pPr>
    </w:p>
    <w:p w14:paraId="4D4493B0" w14:textId="77777777" w:rsidR="00B76CFF" w:rsidRDefault="00B76CFF" w:rsidP="00B76CFF">
      <w:pPr>
        <w:rPr>
          <w:rFonts w:ascii="Times New Roman" w:hAnsi="Times New Roman" w:cs="Times New Roman"/>
          <w:sz w:val="24"/>
          <w:szCs w:val="24"/>
        </w:rPr>
      </w:pPr>
      <w:r w:rsidRPr="002321AE">
        <w:rPr>
          <w:noProof/>
        </w:rPr>
        <w:drawing>
          <wp:inline distT="0" distB="0" distL="0" distR="0" wp14:anchorId="41253C26" wp14:editId="4C815A91">
            <wp:extent cx="2032635" cy="1635125"/>
            <wp:effectExtent l="19050" t="19050" r="24765" b="22225"/>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2032635" cy="1635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77777777" w:rsidR="00B76CFF" w:rsidRDefault="00B76CFF" w:rsidP="00B76CFF">
      <w:pPr>
        <w:rPr>
          <w:rFonts w:ascii="Times New Roman" w:hAnsi="Times New Roman" w:cs="Times New Roman"/>
          <w:sz w:val="24"/>
          <w:szCs w:val="24"/>
        </w:rPr>
      </w:pPr>
      <w:r w:rsidRPr="00B76CFF">
        <w:rPr>
          <w:rFonts w:ascii="Times New Roman" w:hAnsi="Times New Roman" w:cs="Times New Roman"/>
          <w:b/>
          <w:bCs/>
          <w:sz w:val="24"/>
          <w:szCs w:val="24"/>
        </w:rPr>
        <w:t>Figure S3.</w:t>
      </w:r>
      <w:r>
        <w:rPr>
          <w:rFonts w:ascii="Times New Roman" w:hAnsi="Times New Roman" w:cs="Times New Roman"/>
          <w:sz w:val="24"/>
          <w:szCs w:val="24"/>
        </w:rPr>
        <w:t xml:space="preserve"> Yellow pan trap design using nested yellow bowls attached to a wooden stand and strapped to an ash tree.</w:t>
      </w:r>
    </w:p>
    <w:p w14:paraId="476FF097" w14:textId="77777777" w:rsidR="00FA7316" w:rsidRDefault="00FA7316">
      <w:pPr>
        <w:rPr>
          <w:rFonts w:ascii="Times New Roman" w:hAnsi="Times New Roman" w:cs="Times New Roman"/>
          <w:sz w:val="24"/>
          <w:szCs w:val="24"/>
        </w:rPr>
      </w:pPr>
    </w:p>
    <w:p w14:paraId="1F35FD17" w14:textId="77777777" w:rsidR="000C34A1" w:rsidRDefault="000C34A1">
      <w:pPr>
        <w:rPr>
          <w:rFonts w:ascii="Times New Roman" w:hAnsi="Times New Roman" w:cs="Times New Roman"/>
          <w:sz w:val="24"/>
          <w:szCs w:val="24"/>
        </w:rPr>
      </w:pPr>
    </w:p>
    <w:p w14:paraId="6D1D3141" w14:textId="77777777" w:rsidR="00AE7E36" w:rsidRDefault="00AE7E36">
      <w:pPr>
        <w:rPr>
          <w:rFonts w:ascii="Times New Roman" w:hAnsi="Times New Roman" w:cs="Times New Roman"/>
          <w:b/>
          <w:bCs/>
          <w:sz w:val="24"/>
          <w:szCs w:val="24"/>
        </w:rPr>
      </w:pPr>
      <w:r w:rsidRPr="00AE7E36">
        <w:rPr>
          <w:rFonts w:ascii="Times New Roman" w:hAnsi="Times New Roman" w:cs="Times New Roman"/>
          <w:b/>
          <w:bCs/>
          <w:noProof/>
          <w:sz w:val="24"/>
          <w:szCs w:val="24"/>
        </w:rPr>
        <w:drawing>
          <wp:inline distT="0" distB="0" distL="0" distR="0" wp14:anchorId="403584DE" wp14:editId="60371C9A">
            <wp:extent cx="2828925" cy="2038350"/>
            <wp:effectExtent l="0" t="0" r="9525" b="0"/>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2828925" cy="2038350"/>
                    </a:xfrm>
                    <a:prstGeom prst="rect">
                      <a:avLst/>
                    </a:prstGeom>
                  </pic:spPr>
                </pic:pic>
              </a:graphicData>
            </a:graphic>
          </wp:inline>
        </w:drawing>
      </w:r>
    </w:p>
    <w:p w14:paraId="26B6C8DD" w14:textId="592BE892" w:rsidR="00B76CFF" w:rsidRDefault="008C03E0">
      <w:pPr>
        <w:rPr>
          <w:rFonts w:ascii="Times New Roman" w:hAnsi="Times New Roman" w:cs="Times New Roman"/>
          <w:sz w:val="24"/>
          <w:szCs w:val="24"/>
        </w:rPr>
      </w:pPr>
      <w:r w:rsidRPr="000C34A1">
        <w:rPr>
          <w:rFonts w:ascii="Times New Roman" w:hAnsi="Times New Roman" w:cs="Times New Roman"/>
          <w:b/>
          <w:bCs/>
          <w:sz w:val="24"/>
          <w:szCs w:val="24"/>
        </w:rPr>
        <w:lastRenderedPageBreak/>
        <w:t>Figure S4.</w:t>
      </w:r>
      <w:r>
        <w:rPr>
          <w:rFonts w:ascii="Times New Roman" w:hAnsi="Times New Roman" w:cs="Times New Roman"/>
          <w:sz w:val="24"/>
          <w:szCs w:val="24"/>
        </w:rPr>
        <w:t xml:space="preserve"> </w:t>
      </w:r>
      <w:r w:rsidR="000C34A1">
        <w:rPr>
          <w:rFonts w:ascii="Times New Roman" w:hAnsi="Times New Roman" w:cs="Times New Roman"/>
          <w:sz w:val="24"/>
          <w:szCs w:val="24"/>
        </w:rPr>
        <w:t>Captures of EAB adults from Prism traps in 2024.</w:t>
      </w:r>
      <w:r w:rsidR="00AE7E36">
        <w:rPr>
          <w:rFonts w:ascii="Times New Roman" w:hAnsi="Times New Roman" w:cs="Times New Roman"/>
          <w:sz w:val="24"/>
          <w:szCs w:val="24"/>
        </w:rPr>
        <w:t xml:space="preserve"> Collection interval 1 corresponds to June, while collection interval 2 corresponds to July.</w:t>
      </w:r>
    </w:p>
    <w:p w14:paraId="446DEFDC" w14:textId="77777777" w:rsidR="008C03E0" w:rsidRPr="00FA7316" w:rsidRDefault="008C03E0">
      <w:pPr>
        <w:rPr>
          <w:rFonts w:ascii="Times New Roman" w:hAnsi="Times New Roman" w:cs="Times New Roman"/>
          <w:sz w:val="24"/>
          <w:szCs w:val="24"/>
        </w:rPr>
      </w:pPr>
    </w:p>
    <w:p w14:paraId="32DBA5E7" w14:textId="16988CFA" w:rsidR="00E957CE" w:rsidRPr="002A0B0A" w:rsidRDefault="0064244A">
      <w:pPr>
        <w:rPr>
          <w:rFonts w:ascii="Times New Roman" w:hAnsi="Times New Roman" w:cs="Times New Roman"/>
          <w:b/>
          <w:bCs/>
          <w:sz w:val="24"/>
          <w:szCs w:val="24"/>
        </w:rPr>
      </w:pPr>
      <w:r w:rsidRPr="002A0B0A">
        <w:rPr>
          <w:rFonts w:ascii="Times New Roman" w:hAnsi="Times New Roman" w:cs="Times New Roman"/>
          <w:b/>
          <w:bCs/>
          <w:sz w:val="24"/>
          <w:szCs w:val="24"/>
        </w:rPr>
        <w:t>References:</w:t>
      </w:r>
    </w:p>
    <w:p w14:paraId="42C8BF96" w14:textId="77777777" w:rsidR="0064244A" w:rsidRDefault="0064244A">
      <w:pPr>
        <w:rPr>
          <w:rFonts w:ascii="Times New Roman" w:hAnsi="Times New Roman" w:cs="Times New Roman"/>
          <w:sz w:val="24"/>
          <w:szCs w:val="24"/>
        </w:rPr>
      </w:pPr>
    </w:p>
    <w:p w14:paraId="12615D0A" w14:textId="77777777" w:rsidR="00941DDB" w:rsidRPr="00941DDB" w:rsidRDefault="002A0B0A" w:rsidP="00941DDB">
      <w:pPr>
        <w:pStyle w:val="Bibliography"/>
        <w:rPr>
          <w:rFonts w:ascii="Times New Roman" w:hAnsi="Times New Roman" w:cs="Times New Roman"/>
          <w:sz w:val="24"/>
        </w:rPr>
      </w:pPr>
      <w:r>
        <w:rPr>
          <w:sz w:val="24"/>
          <w:szCs w:val="24"/>
        </w:rPr>
        <w:fldChar w:fldCharType="begin"/>
      </w:r>
      <w:r w:rsidR="00E56230">
        <w:rPr>
          <w:sz w:val="24"/>
          <w:szCs w:val="24"/>
        </w:rPr>
        <w:instrText xml:space="preserve"> ADDIN ZOTERO_BIBL {"uncited":[],"omitted":[],"custom":[]} CSL_BIBLIOGRAPHY </w:instrText>
      </w:r>
      <w:r>
        <w:rPr>
          <w:sz w:val="24"/>
          <w:szCs w:val="24"/>
        </w:rPr>
        <w:fldChar w:fldCharType="separate"/>
      </w:r>
      <w:r w:rsidR="00941DDB" w:rsidRPr="00941DDB">
        <w:rPr>
          <w:rFonts w:ascii="Times New Roman" w:hAnsi="Times New Roman" w:cs="Times New Roman"/>
          <w:sz w:val="24"/>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3C3AF48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Abella, S. R., C. E. Hausman, J. F. Jaeger, K. S. Menard, T. A. Schetter, and O. J. Rocha. 2019. Fourteen years of swamp forest change from the onset, during, and after invasion of emerald ash borer. Biological Invasions 21:3685–3696.</w:t>
      </w:r>
    </w:p>
    <w:p w14:paraId="3CC43CE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Abella, S. R., K. S. Menard, T. A. Schetter, and C. E. Hausman. 2024. Species and landscape variation in tree regeneration and 17 years of change in forested wetlands invaded by emerald ash borer. Forest Ecology and Management 557:121750.</w:t>
      </w:r>
    </w:p>
    <w:p w14:paraId="4F6163E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Aker, S. A., R. B. De Andrade, J. J. Duan, and D. S. Gruner. 2022. Rapid Spread of an Introduced Parasitoid for Biological Control of Emerald Ash Borer (Coleoptera: Buprestidae) in Maryland. Journal of Economic Entomology 115:381–386.</w:t>
      </w:r>
    </w:p>
    <w:p w14:paraId="664263A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Aubin, I., F. Cardou, K. Ryall, D. Kreutzweiser, and T. Scarr. 2015. Ash regeneration capacity after emerald ash borer (EAB) outbreaks: Some early results. The Forestry Chronicle 91:291–298.</w:t>
      </w:r>
    </w:p>
    <w:p w14:paraId="1BF66D4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Barnes, B. V. 1976. Succession in deciduous swamp communities of southeastern Michigan formerly dominated by American elm. Canadian Journal of Botany 54:19–24.</w:t>
      </w:r>
    </w:p>
    <w:p w14:paraId="57CB856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Bates, D., M. Mächler, B. Bolker, and S. Walker. 2015. Fitting Linear Mixed-Effects Models Using </w:t>
      </w:r>
      <w:r w:rsidRPr="00941DDB">
        <w:rPr>
          <w:rFonts w:ascii="Times New Roman" w:hAnsi="Times New Roman" w:cs="Times New Roman"/>
          <w:b/>
          <w:bCs/>
          <w:sz w:val="24"/>
        </w:rPr>
        <w:t>lme4</w:t>
      </w:r>
      <w:r w:rsidRPr="00941DDB">
        <w:rPr>
          <w:rFonts w:ascii="Times New Roman" w:hAnsi="Times New Roman" w:cs="Times New Roman"/>
          <w:sz w:val="24"/>
        </w:rPr>
        <w:t>. Journal of Statistical Software 67.</w:t>
      </w:r>
    </w:p>
    <w:p w14:paraId="35C8976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Burns, R., and B. Honkala. 1990. Silvics of North America: Volume 2, Hardwoods.</w:t>
      </w:r>
    </w:p>
    <w:p w14:paraId="6B64467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Costilow, K. C., K. S. Knight, and C. E. Flower. 2017. Disturbance severity and canopy position control the radial growth response of maple trees (Acer spp.) in forests of northwest Ohio impacted by emerald ash borer (Agrilus planipennis). Annals of Forest Science 74:10.</w:t>
      </w:r>
    </w:p>
    <w:p w14:paraId="00F04875"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Davis, J. C., J. P. Shannon, N. W. Bolton, R. K. Kolka, and T. G. Pypker. 2017. Vegetation responses to simulated emerald ash borer infestation in </w:t>
      </w:r>
      <w:r w:rsidRPr="00941DDB">
        <w:rPr>
          <w:rFonts w:ascii="Times New Roman" w:hAnsi="Times New Roman" w:cs="Times New Roman"/>
          <w:i/>
          <w:iCs/>
          <w:sz w:val="24"/>
        </w:rPr>
        <w:t>Fraxinus nigra</w:t>
      </w:r>
      <w:r w:rsidRPr="00941DDB">
        <w:rPr>
          <w:rFonts w:ascii="Times New Roman" w:hAnsi="Times New Roman" w:cs="Times New Roman"/>
          <w:sz w:val="24"/>
        </w:rPr>
        <w:t xml:space="preserve"> dominated wetlands of Upper Michigan, USA. Canadian Journal of Forest Research 47:319–330.</w:t>
      </w:r>
    </w:p>
    <w:p w14:paraId="1D18627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L. S. Bauer, K. J. Abell, M. D. Ulyshen, and R. G. Van Driesche. 2015. Population dynamics of an invasive forest insect and associated natural enemies in the aftermath of invasion: implications for biological control. Journal of Applied Ecology 52:1246–1254.</w:t>
      </w:r>
    </w:p>
    <w:p w14:paraId="4B86E87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L. S. Bauer, and R. G. Van Driesche. 2017. Emerald ash borer biocontrol in ash saplings: The potential for early stage recovery of North American ash trees. Forest Ecology and Management 394:64–72.</w:t>
      </w:r>
    </w:p>
    <w:p w14:paraId="119021A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61673FA2"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Engelken, P. J., M. E. Benbow, and D. G. McCullough. 2020. Legacy effects of emerald ash borer on riparian forest vegetation and structure. Forest Ecology and Management 457:117684.</w:t>
      </w:r>
    </w:p>
    <w:p w14:paraId="51010663"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Fox, J., and S. Weisberg. 2019. An {R} Companion to Applied Regression. Sage, Thousand Oaks {CA}.</w:t>
      </w:r>
    </w:p>
    <w:p w14:paraId="2F5EEA5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Hartig, F. 2024. DHARMa: Residual Diagnostics for Hierarchical (Multi-Level / Mixed) Regression Models. R.</w:t>
      </w:r>
    </w:p>
    <w:p w14:paraId="675003E9"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Hoven, B. M., K. S. Knight, V. E. Peters, and D. L. Gorchov. 2020. Release and suppression: forest layer responses to emerald ash borer (Agrilus planipennis)-caused ash death. Annals of Forest Science 77:10.</w:t>
      </w:r>
    </w:p>
    <w:p w14:paraId="03B2DD5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K. Gandhi, L. Long, K. Perry, K. Rice, and D. Herms. 2018. Ecological Impacts of Emerald Ash Borer in Forests at the Epicenter of the Invasion in North America. Forests 9:250.</w:t>
      </w:r>
    </w:p>
    <w:p w14:paraId="7FE2D27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S. 2012. Forest Responses to Emerald Ash Borer-Induced Ash Mortality. PhD Thesis, The Ohio State University.</w:t>
      </w:r>
    </w:p>
    <w:p w14:paraId="3BB1C48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S., D. A. Herms, K. S. Knight, C. P. Herms, D. G. McCullough, A. Smith, K. J. K. Gandhi, and J. Cardina. 2014. Ash (Fraxinus spp.) mortality, regeneration, and seed bank dynamics in mixed hardwood forests following invasion by emerald ash borer (Agrilus planipennis). Biological Invasions 16:859–873.</w:t>
      </w:r>
    </w:p>
    <w:p w14:paraId="2DCC3A3E"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0EE32AE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Kolka, R., A. D’Amato, J. Wagenbrenner, R. Slesak, T. Pypker, M. Youngquist, A. Grinde, and B. Palik. 2018. Review of Ecosystem Level Impacts of Emerald Ash Borer on Black Ash Wetlands: What Does the Future Hold? Forests 9:179.</w:t>
      </w:r>
    </w:p>
    <w:p w14:paraId="3BF1933F"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Lenth, R. V. 2024. emmeans: Estimated Marginal Means, aka Least-Squares Means. R.</w:t>
      </w:r>
    </w:p>
    <w:p w14:paraId="3DAA9B9F"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Lovett, G. M., C. D. Canham, M. A. Arthur, K. C. Weathers, and R. D. Fitzhugh. 2006. Forest Ecosystem Responses to Exotic Pests and Pathogens in Eastern North America. BioScience 56:395.</w:t>
      </w:r>
    </w:p>
    <w:p w14:paraId="5521046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McCormick, J. F., and R. B. Platt. 1980. Recovery of an Appalachian Forest Following the Chestnut Blight or Catherine Keever-You Were Right! American Midland Naturalist 104:264.</w:t>
      </w:r>
    </w:p>
    <w:p w14:paraId="6EB2642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McCullough, D. G. 2019. Challenges, tactics and integrated management of emerald ash borer in North America. Forestry: An International Journal of Forest Research 93:197–211.</w:t>
      </w:r>
    </w:p>
    <w:p w14:paraId="4CB9986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07190FC6"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Morris, T. D., J. R. Gould, J. Drake, and M. K. Fierke. 2023. Status of ash forests and regeneration a decade after first detection of emerald ash borer infestation in New York state. Forest Ecology and Management 549:121464.</w:t>
      </w:r>
    </w:p>
    <w:p w14:paraId="677EDCA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Murphy, T. C., R. G. Van Driesche, J. R. Gould, and J. S. Elkinton. 2017. Can Spathius galinae attack emerald ash borer larvae feeding in large ash trees? Biological Control 114:8–13.</w:t>
      </w:r>
    </w:p>
    <w:p w14:paraId="08E47FBD"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Niinemets, Ü., and F. Valladares. 2006. TOLERANCE TO SHADE, DROUGHT, AND WATERLOGGING OF TEMPERATE NORTHERN HEMISPHERE TREES AND SHRUBS. Ecological Monographs 76:521–547.</w:t>
      </w:r>
    </w:p>
    <w:p w14:paraId="4105338D"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Parsons, G. 2008. Emerald Ash Borer: A guide to identification and comparison to similar species. Michigan State University Department of Entomology.</w:t>
      </w:r>
    </w:p>
    <w:p w14:paraId="7F97836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Perry, K., and D. Herms. 2019. Dynamic Responses of Ground-Dwelling Invertebrate Communities to Disturbance in Forest Ecosystems. Insects 10:61.</w:t>
      </w:r>
    </w:p>
    <w:p w14:paraId="72992F2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Quinn, N. F., T. R. Petrice, J. M. Schmude, T. M. Poland, L. S. Bauer, C. E. Rutlege, R. G. Van Driesche, J. S. Elkinton, and J. J. Duan. 2023. Postrelease assessment of </w:t>
      </w:r>
      <w:r w:rsidRPr="00941DDB">
        <w:rPr>
          <w:rFonts w:ascii="Times New Roman" w:hAnsi="Times New Roman" w:cs="Times New Roman"/>
          <w:i/>
          <w:iCs/>
          <w:sz w:val="24"/>
        </w:rPr>
        <w:t>Oobius agrili</w:t>
      </w:r>
      <w:r w:rsidRPr="00941DDB">
        <w:rPr>
          <w:rFonts w:ascii="Times New Roman" w:hAnsi="Times New Roman" w:cs="Times New Roman"/>
          <w:sz w:val="24"/>
        </w:rPr>
        <w:t xml:space="preserve"> </w:t>
      </w:r>
      <w:r w:rsidRPr="00941DDB">
        <w:rPr>
          <w:rFonts w:ascii="Times New Roman" w:hAnsi="Times New Roman" w:cs="Times New Roman"/>
          <w:sz w:val="24"/>
        </w:rPr>
        <w:lastRenderedPageBreak/>
        <w:t>(Hymenoptera: Encyrtidae) establishment and persistence in Michigan and the Northeastern United States. Journal of Economic Entomology 116:1165–1170.</w:t>
      </w:r>
    </w:p>
    <w:p w14:paraId="79B2ED7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Siegert, N. W., P. J. Engelken, and D. G. McCullough. 2021. Changes in demography and carrying capacity of green ash and black ash ten years after emerald ash borer invasion of two ash-dominant forests. Forest Ecology and Management 494:119335.</w:t>
      </w:r>
    </w:p>
    <w:p w14:paraId="604CE9A3"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Smith, A. 2006. Effects of Community Structure on Forest susceptibility and Response to the Emerald Ash Borer Invasion of the Huron River Watershed in Southeast Michigan. Master’s Thesis, The Ohio State University.</w:t>
      </w:r>
    </w:p>
    <w:p w14:paraId="01ABF25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Smith, A., D. A. Herms, R. P. Long, and K. J. K. Gandhi. 2015. Community composition and structure had no effect on forest susceptibility to invasion by the emerald ash borer (Coleoptera: Buprestidae). The Canadian Entomologist 147:318–328.</w:t>
      </w:r>
    </w:p>
    <w:p w14:paraId="3C7D1BE5"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26A3F8B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USDA–APHIS/ARS/FS. 2021. Emerald Ash Borer Biological Control Release and Recovery Guidelines. USDA–APHIS–ARS–FS, Riverdale, Maryland.</w:t>
      </w:r>
    </w:p>
    <w:p w14:paraId="7B882FE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Van Driesche, R., and R. Reardon. 2016. The Use of Classical Biological Control to Preserve Forests in North America. USDA Forest Service, Morgantown, WV.</w:t>
      </w:r>
    </w:p>
    <w:p w14:paraId="32A2CB6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Venables, W. N., B. D. Ripley, and W. N. Venables. 2002. Modern applied statistics with S. 4th ed. Springer, New York.</w:t>
      </w:r>
    </w:p>
    <w:p w14:paraId="2A62B6B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Villari, C., D. A. Herms, J. G. A. Whitehill, D. Cipollini, and P. Bonello. 2016. Progress and gaps in understanding mechanisms of ash tree resistance to emerald ash borer, a model for wood‐boring insects that kill angiosperms. New Phytologist 209:63–79.</w:t>
      </w:r>
    </w:p>
    <w:p w14:paraId="2807709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Wagner, D. L., and K. J. Todd. 2015. Chapter 2: Ecological Impacts of Emerald Ash Borer. Page Biology and Control of Emerald Ash Borer. USDA Forest Service.</w:t>
      </w:r>
    </w:p>
    <w:p w14:paraId="4076B429"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Ward, S. F., A. M. Liebhold, R. S. Morin, and S. Fei. 2021. Population dynamics of ash across the eastern USA following invasion by emerald ash borer. Forest Ecology and Management 479:1–8.</w:t>
      </w:r>
    </w:p>
    <w:p w14:paraId="24EA4CEE"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Zhang, Y.-Z., D.-W. Huang, T.-H. Zho, H.-P. Liu, and L. S. Bauer. 2005. Two new species of egg parasitoids (hymenoptera: Encyrtidae) of wood-boring beetle pests from China. Phytoparasitica 33:253–260.</w:t>
      </w:r>
    </w:p>
    <w:p w14:paraId="5D01F2CA" w14:textId="1D18DE45" w:rsidR="0064244A" w:rsidRPr="0012684A" w:rsidRDefault="002A0B0A">
      <w:pPr>
        <w:rPr>
          <w:rFonts w:ascii="Times New Roman" w:hAnsi="Times New Roman" w:cs="Times New Roman"/>
          <w:sz w:val="24"/>
          <w:szCs w:val="24"/>
        </w:rPr>
      </w:pPr>
      <w:r>
        <w:rPr>
          <w:rFonts w:ascii="Times New Roman" w:hAnsi="Times New Roman" w:cs="Times New Roman"/>
          <w:sz w:val="24"/>
          <w:szCs w:val="24"/>
        </w:rPr>
        <w:fldChar w:fldCharType="end"/>
      </w:r>
    </w:p>
    <w:sectPr w:rsidR="0064244A" w:rsidRPr="0012684A"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77777777" w:rsidR="00F80CC9" w:rsidRDefault="00F80CC9" w:rsidP="00F80CC9">
      <w:pPr>
        <w:pStyle w:val="CommentText"/>
      </w:pPr>
      <w:r>
        <w:rPr>
          <w:rStyle w:val="CommentReference"/>
        </w:rPr>
        <w:annotationRef/>
      </w:r>
      <w:r>
        <w:t>Could also cite the enemy release hypothesis here</w:t>
      </w:r>
    </w:p>
  </w:comment>
  <w:comment w:id="50" w:author="Perry, Kayla" w:date="2025-06-23T08:39:00Z" w:initials="KP">
    <w:p w14:paraId="2D50F197" w14:textId="77777777" w:rsidR="00BB7462" w:rsidRDefault="00BB7462" w:rsidP="00BB7462">
      <w:pPr>
        <w:pStyle w:val="CommentText"/>
      </w:pPr>
      <w:r>
        <w:rPr>
          <w:rStyle w:val="CommentReference"/>
        </w:rPr>
        <w:annotationRef/>
      </w:r>
      <w:r>
        <w:t>I get what you are trying to say here, but I’m not sure ‘unique’ is the way to describe it.</w:t>
      </w:r>
    </w:p>
    <w:p w14:paraId="1CAB54F1" w14:textId="77777777" w:rsidR="00BB7462" w:rsidRDefault="00BB7462" w:rsidP="00BB7462">
      <w:pPr>
        <w:pStyle w:val="CommentText"/>
      </w:pPr>
      <w:r>
        <w:t>Different plant species are found there because they have evolved to survive the flooding stress</w:t>
      </w:r>
    </w:p>
  </w:comment>
  <w:comment w:id="60" w:author="Perry, Kayla" w:date="2025-06-23T08:50:00Z" w:initials="KP">
    <w:p w14:paraId="320BBD2D" w14:textId="77777777" w:rsidR="00190A27" w:rsidRDefault="00190A27" w:rsidP="00190A27">
      <w:pPr>
        <w:pStyle w:val="CommentText"/>
      </w:pPr>
      <w:r>
        <w:rPr>
          <w:rStyle w:val="CommentReference"/>
        </w:rPr>
        <w:annotationRef/>
      </w:r>
      <w:r>
        <w:t>Here, may want to say you are testing the compensatory growth hypothesis. If you do that, will want to include a sentence in the previous paragraph describing it.</w:t>
      </w:r>
    </w:p>
  </w:comment>
  <w:comment w:id="72" w:author="Aaron Tayal" w:date="2025-01-27T10:14:00Z" w:initials="AT">
    <w:p w14:paraId="68AE9610" w14:textId="5542806D"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75" w:author="Aaron Tayal" w:date="2025-03-10T14:20:00Z" w:initials="AT">
    <w:p w14:paraId="09B6B1B4" w14:textId="678E3AA3" w:rsidR="00196752" w:rsidRDefault="00196752" w:rsidP="00196752">
      <w:pPr>
        <w:pStyle w:val="CommentText"/>
      </w:pPr>
      <w:r>
        <w:rPr>
          <w:rStyle w:val="CommentReference"/>
        </w:rPr>
        <w:annotationRef/>
      </w:r>
      <w:r>
        <w:t>Fix tenses. “We” or “were assessed”?</w:t>
      </w:r>
    </w:p>
  </w:comment>
  <w:comment w:id="76" w:author="Perry, Kayla" w:date="2025-06-23T09:27:00Z" w:initials="KP">
    <w:p w14:paraId="03CE59E9" w14:textId="77777777" w:rsidR="0055655E" w:rsidRDefault="0055655E" w:rsidP="0055655E">
      <w:pPr>
        <w:pStyle w:val="CommentText"/>
      </w:pPr>
      <w:r>
        <w:rPr>
          <w:rStyle w:val="CommentReference"/>
        </w:rPr>
        <w:annotationRef/>
      </w:r>
      <w:r>
        <w:t>I would add more information here</w:t>
      </w:r>
    </w:p>
  </w:comment>
  <w:comment w:id="79" w:author="Perry, Kayla" w:date="2025-06-23T09:34:00Z" w:initials="KP">
    <w:p w14:paraId="69D60B31" w14:textId="77777777" w:rsidR="00BD7673" w:rsidRDefault="00BD7673" w:rsidP="00BD7673">
      <w:pPr>
        <w:pStyle w:val="CommentText"/>
      </w:pPr>
      <w:r>
        <w:rPr>
          <w:rStyle w:val="CommentReference"/>
        </w:rPr>
        <w:annotationRef/>
      </w:r>
      <w:r>
        <w:t>Do you have percentage cover for these species individually, or just the category (e.g., woody shrub)?</w:t>
      </w:r>
    </w:p>
  </w:comment>
  <w:comment w:id="80" w:author="Aaron Tayal" w:date="2025-06-23T10:58:00Z" w:initials="AT">
    <w:p w14:paraId="13662627" w14:textId="77777777" w:rsidR="008840B6" w:rsidRDefault="008840B6" w:rsidP="008840B6">
      <w:pPr>
        <w:pStyle w:val="CommentText"/>
      </w:pPr>
      <w:r>
        <w:rPr>
          <w:rStyle w:val="CommentReference"/>
        </w:rPr>
        <w:annotationRef/>
      </w:r>
      <w:r>
        <w:t>Individually for these species, except that autumn olive is grouped with “other shrubs” which also includes swamp rose, dogwood, barberry, Rubus, currants, and a few others.</w:t>
      </w:r>
    </w:p>
  </w:comment>
  <w:comment w:id="95" w:author="Aaron Tayal" w:date="2025-02-07T17:16:00Z" w:initials="AT">
    <w:p w14:paraId="2983435F" w14:textId="12D25587" w:rsidR="006C34B4" w:rsidRDefault="006C34B4" w:rsidP="006C34B4">
      <w:pPr>
        <w:pStyle w:val="CommentText"/>
      </w:pPr>
      <w:r>
        <w:rPr>
          <w:rStyle w:val="CommentReference"/>
        </w:rPr>
        <w:annotationRef/>
      </w:r>
      <w:r>
        <w:t>Kayla: Were they pooled or averaged?</w:t>
      </w:r>
    </w:p>
  </w:comment>
  <w:comment w:id="96"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97"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92"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93"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94"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98"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99"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100" w:author="Aaron Tayal" w:date="2025-01-27T10:46:00Z" w:initials="AT">
    <w:p w14:paraId="6F83ED71" w14:textId="02B46527" w:rsidR="00233640" w:rsidRDefault="00233640" w:rsidP="00233640">
      <w:pPr>
        <w:pStyle w:val="CommentText"/>
      </w:pPr>
      <w:r>
        <w:rPr>
          <w:rStyle w:val="CommentReference"/>
        </w:rPr>
        <w:annotationRef/>
      </w:r>
      <w:r>
        <w:t>Next summer, this will be 10 hydric, 8 mesic, and 19 xeric transects to make a total of 37</w:t>
      </w:r>
    </w:p>
  </w:comment>
  <w:comment w:id="101"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102"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103"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104"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120" w:author="Perry, Kayla" w:date="2025-06-23T09:52:00Z" w:initials="KP">
    <w:p w14:paraId="0075CF4A" w14:textId="77777777" w:rsidR="009A514B" w:rsidRDefault="009A514B" w:rsidP="009A514B">
      <w:pPr>
        <w:pStyle w:val="CommentText"/>
      </w:pPr>
      <w:r>
        <w:rPr>
          <w:rStyle w:val="CommentReference"/>
        </w:rPr>
        <w:annotationRef/>
      </w:r>
      <w:r>
        <w:t>I would list the response variables tested</w:t>
      </w:r>
    </w:p>
  </w:comment>
  <w:comment w:id="121" w:author="Perry, Kayla" w:date="2025-06-23T09:55:00Z" w:initials="KP">
    <w:p w14:paraId="76AE6E31" w14:textId="77777777"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122" w:author="Perry, Kayla" w:date="2025-02-03T08:49:00Z" w:initials="PK">
    <w:p w14:paraId="430C5D73" w14:textId="137F56D8"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123" w:author="Aaron Tayal" w:date="2025-03-10T14:43:00Z" w:initials="AT">
    <w:p w14:paraId="03D944A1" w14:textId="77777777" w:rsidR="002C4227" w:rsidRDefault="002C4227" w:rsidP="002C4227">
      <w:pPr>
        <w:pStyle w:val="CommentText"/>
      </w:pPr>
      <w:r>
        <w:rPr>
          <w:rStyle w:val="CommentReference"/>
        </w:rPr>
        <w:annotationRef/>
      </w:r>
      <w:r>
        <w:t>Doesn’t match paragraph 1 because some transects aren’t complete yet.</w:t>
      </w:r>
    </w:p>
  </w:comment>
  <w:comment w:id="124" w:author="Aaron Tayal" w:date="2025-03-10T16:10:00Z" w:initials="AT">
    <w:p w14:paraId="30658894" w14:textId="77777777" w:rsidR="002D6054" w:rsidRDefault="002D6054" w:rsidP="002D6054">
      <w:pPr>
        <w:pStyle w:val="CommentText"/>
      </w:pPr>
      <w:r>
        <w:rPr>
          <w:rStyle w:val="CommentReference"/>
        </w:rPr>
        <w:annotationRef/>
      </w:r>
      <w:r>
        <w:t>I will need to add some indication of statistical significance.</w:t>
      </w:r>
    </w:p>
  </w:comment>
  <w:comment w:id="125" w:author="Perry, Kayla" w:date="2025-06-04T13:16:00Z" w:initials="KP">
    <w:p w14:paraId="1CFB83CD" w14:textId="77777777"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126" w:author="Aaron Tayal" w:date="2025-03-05T12:11:00Z" w:initials="AT">
    <w:p w14:paraId="654D1A75" w14:textId="5B0077F7" w:rsidR="002F00C0" w:rsidRDefault="002F00C0" w:rsidP="002F00C0">
      <w:pPr>
        <w:pStyle w:val="CommentText"/>
      </w:pPr>
      <w:r>
        <w:rPr>
          <w:rStyle w:val="CommentReference"/>
        </w:rPr>
        <w:annotationRef/>
      </w:r>
      <w:r>
        <w:t>Add degree-days</w:t>
      </w:r>
    </w:p>
  </w:comment>
  <w:comment w:id="127" w:author="Aaron Tayal" w:date="2025-02-19T13:55:00Z" w:initials="AT">
    <w:p w14:paraId="06A3CE28" w14:textId="751242B7" w:rsidR="0057223C" w:rsidRDefault="0057223C" w:rsidP="0057223C">
      <w:pPr>
        <w:pStyle w:val="CommentText"/>
      </w:pPr>
      <w:r>
        <w:rPr>
          <w:rStyle w:val="CommentReference"/>
        </w:rPr>
        <w:annotationRef/>
      </w:r>
      <w:r>
        <w:t>Find brand name</w:t>
      </w:r>
    </w:p>
  </w:comment>
  <w:comment w:id="128" w:author="Aaron Tayal" w:date="2025-03-05T12:08:00Z" w:initials="AT">
    <w:p w14:paraId="6AD461C5" w14:textId="77777777" w:rsidR="00444FD2" w:rsidRDefault="00444FD2" w:rsidP="00444FD2">
      <w:pPr>
        <w:pStyle w:val="CommentText"/>
      </w:pPr>
      <w:r>
        <w:rPr>
          <w:rStyle w:val="CommentReference"/>
        </w:rPr>
        <w:annotationRef/>
      </w:r>
      <w:r>
        <w:t>Brand?</w:t>
      </w:r>
    </w:p>
  </w:comment>
  <w:comment w:id="129" w:author="Aaron Tayal" w:date="2025-03-05T12:34:00Z" w:initials="AT">
    <w:p w14:paraId="06C4A107" w14:textId="77777777" w:rsidR="001214FE" w:rsidRDefault="001214FE" w:rsidP="001214FE">
      <w:pPr>
        <w:pStyle w:val="CommentText"/>
      </w:pPr>
      <w:r>
        <w:rPr>
          <w:rStyle w:val="CommentReference"/>
        </w:rPr>
        <w:annotationRef/>
      </w:r>
      <w:r>
        <w:t>Find brands</w:t>
      </w:r>
    </w:p>
  </w:comment>
  <w:comment w:id="130" w:author="Aaron Tayal" w:date="2025-01-27T12:04:00Z" w:initials="AT">
    <w:p w14:paraId="03F63B93" w14:textId="32AF70F9"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0"/>
  <w15:commentEx w15:paraId="1CAB54F1" w15:done="0"/>
  <w15:commentEx w15:paraId="320BBD2D" w15:done="0"/>
  <w15:commentEx w15:paraId="68AE9610" w15:done="0"/>
  <w15:commentEx w15:paraId="09B6B1B4" w15:done="0"/>
  <w15:commentEx w15:paraId="03CE59E9" w15:done="0"/>
  <w15:commentEx w15:paraId="69D60B31" w15:done="0"/>
  <w15:commentEx w15:paraId="13662627" w15:paraIdParent="69D60B31"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0075CF4A" w15:done="0"/>
  <w15:commentEx w15:paraId="76AE6E31" w15:done="0"/>
  <w15:commentEx w15:paraId="430C5D73" w15:done="0"/>
  <w15:commentEx w15:paraId="03D944A1" w15:done="0"/>
  <w15:commentEx w15:paraId="30658894" w15:done="0"/>
  <w15:commentEx w15:paraId="1CFB83CD" w15:done="0"/>
  <w15:commentEx w15:paraId="654D1A75" w15:done="0"/>
  <w15:commentEx w15:paraId="06A3CE28" w15:done="0"/>
  <w15:commentEx w15:paraId="6AD461C5" w15:done="0"/>
  <w15:commentEx w15:paraId="06C4A107"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1FCCCE90" w16cex:dateUtc="2025-06-23T12:39:00Z"/>
  <w16cex:commentExtensible w16cex:durableId="12876F55" w16cex:dateUtc="2025-06-23T12:50:00Z"/>
  <w16cex:commentExtensible w16cex:durableId="0D0657D0" w16cex:dateUtc="2025-01-27T15:14:00Z"/>
  <w16cex:commentExtensible w16cex:durableId="2CCE7C68" w16cex:dateUtc="2025-03-10T18:20:00Z"/>
  <w16cex:commentExtensible w16cex:durableId="5FA10418" w16cex:dateUtc="2025-06-23T13:27:00Z"/>
  <w16cex:commentExtensible w16cex:durableId="3FCDDB25" w16cex:dateUtc="2025-06-23T13:34:00Z"/>
  <w16cex:commentExtensible w16cex:durableId="57070503" w16cex:dateUtc="2025-06-23T14:58: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1ECC378A" w16cex:dateUtc="2025-06-23T13:52:00Z"/>
  <w16cex:commentExtensible w16cex:durableId="56F2066B" w16cex:dateUtc="2025-06-23T13:55:00Z"/>
  <w16cex:commentExtensible w16cex:durableId="5717E2DD" w16cex:dateUtc="2025-02-03T13:49:00Z"/>
  <w16cex:commentExtensible w16cex:durableId="3FE2A30F" w16cex:dateUtc="2025-03-10T18:43:00Z"/>
  <w16cex:commentExtensible w16cex:durableId="40AA7524" w16cex:dateUtc="2025-03-10T20:10:00Z"/>
  <w16cex:commentExtensible w16cex:durableId="42DCDC5C" w16cex:dateUtc="2025-06-04T17:16:00Z"/>
  <w16cex:commentExtensible w16cex:durableId="249913B6" w16cex:dateUtc="2025-03-05T17:11:00Z"/>
  <w16cex:commentExtensible w16cex:durableId="67C0C4B1" w16cex:dateUtc="2025-02-19T18:55:00Z"/>
  <w16cex:commentExtensible w16cex:durableId="17A2DAAA" w16cex:dateUtc="2025-03-05T17:08:00Z"/>
  <w16cex:commentExtensible w16cex:durableId="5FEF1111" w16cex:dateUtc="2025-03-05T17:34: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1CAB54F1" w16cid:durableId="1FCCCE90"/>
  <w16cid:commentId w16cid:paraId="320BBD2D" w16cid:durableId="12876F55"/>
  <w16cid:commentId w16cid:paraId="68AE9610" w16cid:durableId="0D0657D0"/>
  <w16cid:commentId w16cid:paraId="09B6B1B4" w16cid:durableId="2CCE7C68"/>
  <w16cid:commentId w16cid:paraId="03CE59E9" w16cid:durableId="5FA10418"/>
  <w16cid:commentId w16cid:paraId="69D60B31" w16cid:durableId="3FCDDB25"/>
  <w16cid:commentId w16cid:paraId="13662627" w16cid:durableId="57070503"/>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0075CF4A" w16cid:durableId="1ECC378A"/>
  <w16cid:commentId w16cid:paraId="76AE6E31" w16cid:durableId="56F2066B"/>
  <w16cid:commentId w16cid:paraId="430C5D73" w16cid:durableId="5717E2DD"/>
  <w16cid:commentId w16cid:paraId="03D944A1" w16cid:durableId="3FE2A30F"/>
  <w16cid:commentId w16cid:paraId="30658894" w16cid:durableId="40AA7524"/>
  <w16cid:commentId w16cid:paraId="1CFB83CD" w16cid:durableId="42DCDC5C"/>
  <w16cid:commentId w16cid:paraId="654D1A75" w16cid:durableId="249913B6"/>
  <w16cid:commentId w16cid:paraId="06A3CE28" w16cid:durableId="67C0C4B1"/>
  <w16cid:commentId w16cid:paraId="6AD461C5" w16cid:durableId="17A2DAAA"/>
  <w16cid:commentId w16cid:paraId="06C4A107" w16cid:durableId="5FEF1111"/>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89515" w14:textId="77777777" w:rsidR="001B2557" w:rsidRDefault="001B2557" w:rsidP="0044153C">
      <w:r>
        <w:separator/>
      </w:r>
    </w:p>
  </w:endnote>
  <w:endnote w:type="continuationSeparator" w:id="0">
    <w:p w14:paraId="2B5B82F4" w14:textId="77777777" w:rsidR="001B2557" w:rsidRDefault="001B2557"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EA89D" w14:textId="77777777" w:rsidR="001B2557" w:rsidRDefault="001B2557" w:rsidP="0044153C">
      <w:r>
        <w:separator/>
      </w:r>
    </w:p>
  </w:footnote>
  <w:footnote w:type="continuationSeparator" w:id="0">
    <w:p w14:paraId="75740CFC" w14:textId="77777777" w:rsidR="001B2557" w:rsidRDefault="001B2557"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EC2"/>
    <w:rsid w:val="00003A2F"/>
    <w:rsid w:val="00004DE5"/>
    <w:rsid w:val="00004FD1"/>
    <w:rsid w:val="00006664"/>
    <w:rsid w:val="00010999"/>
    <w:rsid w:val="0001241C"/>
    <w:rsid w:val="00012880"/>
    <w:rsid w:val="00013911"/>
    <w:rsid w:val="00014A35"/>
    <w:rsid w:val="00014B07"/>
    <w:rsid w:val="00014D88"/>
    <w:rsid w:val="00017575"/>
    <w:rsid w:val="00020128"/>
    <w:rsid w:val="00020CEB"/>
    <w:rsid w:val="00022002"/>
    <w:rsid w:val="000228AC"/>
    <w:rsid w:val="00023EFE"/>
    <w:rsid w:val="000240C5"/>
    <w:rsid w:val="000254AF"/>
    <w:rsid w:val="00025BCF"/>
    <w:rsid w:val="00034870"/>
    <w:rsid w:val="000377A5"/>
    <w:rsid w:val="00040054"/>
    <w:rsid w:val="00040FFC"/>
    <w:rsid w:val="0004317C"/>
    <w:rsid w:val="000438A0"/>
    <w:rsid w:val="00044C2E"/>
    <w:rsid w:val="00045AB1"/>
    <w:rsid w:val="0004603E"/>
    <w:rsid w:val="00046310"/>
    <w:rsid w:val="0004664A"/>
    <w:rsid w:val="0004787B"/>
    <w:rsid w:val="000512CF"/>
    <w:rsid w:val="00053B67"/>
    <w:rsid w:val="00054875"/>
    <w:rsid w:val="00054C76"/>
    <w:rsid w:val="00055376"/>
    <w:rsid w:val="00055844"/>
    <w:rsid w:val="00055D6F"/>
    <w:rsid w:val="00056972"/>
    <w:rsid w:val="000575FA"/>
    <w:rsid w:val="0006082E"/>
    <w:rsid w:val="00061D9F"/>
    <w:rsid w:val="000624DC"/>
    <w:rsid w:val="00064245"/>
    <w:rsid w:val="00065D55"/>
    <w:rsid w:val="00066B64"/>
    <w:rsid w:val="00067767"/>
    <w:rsid w:val="00074C16"/>
    <w:rsid w:val="00075E87"/>
    <w:rsid w:val="00075E9C"/>
    <w:rsid w:val="000814CB"/>
    <w:rsid w:val="00081C17"/>
    <w:rsid w:val="00082C75"/>
    <w:rsid w:val="00083BEC"/>
    <w:rsid w:val="00083FCE"/>
    <w:rsid w:val="0008764D"/>
    <w:rsid w:val="00087EBF"/>
    <w:rsid w:val="00090029"/>
    <w:rsid w:val="0009011B"/>
    <w:rsid w:val="0009065F"/>
    <w:rsid w:val="0009244E"/>
    <w:rsid w:val="00092B91"/>
    <w:rsid w:val="00094462"/>
    <w:rsid w:val="00095C78"/>
    <w:rsid w:val="000A1A5A"/>
    <w:rsid w:val="000A1EAD"/>
    <w:rsid w:val="000A2B68"/>
    <w:rsid w:val="000A38C0"/>
    <w:rsid w:val="000A4B5F"/>
    <w:rsid w:val="000A56D1"/>
    <w:rsid w:val="000A5F2B"/>
    <w:rsid w:val="000A61DB"/>
    <w:rsid w:val="000B25A2"/>
    <w:rsid w:val="000B34D7"/>
    <w:rsid w:val="000B3ACC"/>
    <w:rsid w:val="000B3CD7"/>
    <w:rsid w:val="000B4194"/>
    <w:rsid w:val="000B6020"/>
    <w:rsid w:val="000B644B"/>
    <w:rsid w:val="000B6598"/>
    <w:rsid w:val="000C1AD2"/>
    <w:rsid w:val="000C2199"/>
    <w:rsid w:val="000C2389"/>
    <w:rsid w:val="000C34A1"/>
    <w:rsid w:val="000C3660"/>
    <w:rsid w:val="000C38DC"/>
    <w:rsid w:val="000C3B20"/>
    <w:rsid w:val="000C6947"/>
    <w:rsid w:val="000C6EC6"/>
    <w:rsid w:val="000C6EFD"/>
    <w:rsid w:val="000D1405"/>
    <w:rsid w:val="000D1C35"/>
    <w:rsid w:val="000D301F"/>
    <w:rsid w:val="000D3065"/>
    <w:rsid w:val="000D5A49"/>
    <w:rsid w:val="000D5C35"/>
    <w:rsid w:val="000D78C7"/>
    <w:rsid w:val="000E36F5"/>
    <w:rsid w:val="000E3A5A"/>
    <w:rsid w:val="000E5F86"/>
    <w:rsid w:val="000E73B5"/>
    <w:rsid w:val="000F1512"/>
    <w:rsid w:val="000F1F29"/>
    <w:rsid w:val="000F237C"/>
    <w:rsid w:val="00101864"/>
    <w:rsid w:val="00101A33"/>
    <w:rsid w:val="0010205C"/>
    <w:rsid w:val="00102C45"/>
    <w:rsid w:val="00103592"/>
    <w:rsid w:val="00105533"/>
    <w:rsid w:val="001068EC"/>
    <w:rsid w:val="00107084"/>
    <w:rsid w:val="00110656"/>
    <w:rsid w:val="001117A2"/>
    <w:rsid w:val="00111BB9"/>
    <w:rsid w:val="00114C52"/>
    <w:rsid w:val="00117510"/>
    <w:rsid w:val="001214FE"/>
    <w:rsid w:val="0012207B"/>
    <w:rsid w:val="00122A77"/>
    <w:rsid w:val="001236D1"/>
    <w:rsid w:val="001238E7"/>
    <w:rsid w:val="00125BC5"/>
    <w:rsid w:val="001265E4"/>
    <w:rsid w:val="0012684A"/>
    <w:rsid w:val="00127FA6"/>
    <w:rsid w:val="00132F7D"/>
    <w:rsid w:val="0013422C"/>
    <w:rsid w:val="00140059"/>
    <w:rsid w:val="0014255F"/>
    <w:rsid w:val="001426AC"/>
    <w:rsid w:val="00143B52"/>
    <w:rsid w:val="001462E4"/>
    <w:rsid w:val="001467B1"/>
    <w:rsid w:val="00146BD8"/>
    <w:rsid w:val="00146D5E"/>
    <w:rsid w:val="00146F5F"/>
    <w:rsid w:val="00147286"/>
    <w:rsid w:val="001479A7"/>
    <w:rsid w:val="00153240"/>
    <w:rsid w:val="00153EBB"/>
    <w:rsid w:val="00153F61"/>
    <w:rsid w:val="00157308"/>
    <w:rsid w:val="00157B5C"/>
    <w:rsid w:val="00162553"/>
    <w:rsid w:val="00163C52"/>
    <w:rsid w:val="001650C6"/>
    <w:rsid w:val="001650DF"/>
    <w:rsid w:val="00165D42"/>
    <w:rsid w:val="001664B2"/>
    <w:rsid w:val="00170247"/>
    <w:rsid w:val="001714FB"/>
    <w:rsid w:val="00173311"/>
    <w:rsid w:val="00176DE0"/>
    <w:rsid w:val="00176F87"/>
    <w:rsid w:val="0018016A"/>
    <w:rsid w:val="00181D1A"/>
    <w:rsid w:val="00183E7D"/>
    <w:rsid w:val="00184208"/>
    <w:rsid w:val="00184B3C"/>
    <w:rsid w:val="00186221"/>
    <w:rsid w:val="00186C82"/>
    <w:rsid w:val="00190806"/>
    <w:rsid w:val="00190A27"/>
    <w:rsid w:val="00190B63"/>
    <w:rsid w:val="00192F0E"/>
    <w:rsid w:val="00192F3C"/>
    <w:rsid w:val="00193B26"/>
    <w:rsid w:val="00196752"/>
    <w:rsid w:val="00196E5E"/>
    <w:rsid w:val="001A01B1"/>
    <w:rsid w:val="001A0D48"/>
    <w:rsid w:val="001A1297"/>
    <w:rsid w:val="001A1A22"/>
    <w:rsid w:val="001A21C5"/>
    <w:rsid w:val="001A3B63"/>
    <w:rsid w:val="001A4E38"/>
    <w:rsid w:val="001A740B"/>
    <w:rsid w:val="001A7C38"/>
    <w:rsid w:val="001A7D97"/>
    <w:rsid w:val="001B1CB2"/>
    <w:rsid w:val="001B2557"/>
    <w:rsid w:val="001B4946"/>
    <w:rsid w:val="001B5E6F"/>
    <w:rsid w:val="001B6D03"/>
    <w:rsid w:val="001B6E44"/>
    <w:rsid w:val="001C039E"/>
    <w:rsid w:val="001C1702"/>
    <w:rsid w:val="001C516D"/>
    <w:rsid w:val="001C5352"/>
    <w:rsid w:val="001D0BD7"/>
    <w:rsid w:val="001D2793"/>
    <w:rsid w:val="001D4510"/>
    <w:rsid w:val="001D5662"/>
    <w:rsid w:val="001D624D"/>
    <w:rsid w:val="001D718C"/>
    <w:rsid w:val="001D7736"/>
    <w:rsid w:val="001E0257"/>
    <w:rsid w:val="001E0A40"/>
    <w:rsid w:val="001E33A6"/>
    <w:rsid w:val="001E65A9"/>
    <w:rsid w:val="001E7FC1"/>
    <w:rsid w:val="001F1376"/>
    <w:rsid w:val="001F3D0C"/>
    <w:rsid w:val="001F4D5B"/>
    <w:rsid w:val="001F7B90"/>
    <w:rsid w:val="001F7C6C"/>
    <w:rsid w:val="002006CC"/>
    <w:rsid w:val="00200743"/>
    <w:rsid w:val="002019C1"/>
    <w:rsid w:val="0020209D"/>
    <w:rsid w:val="002020A2"/>
    <w:rsid w:val="002045C0"/>
    <w:rsid w:val="002052D7"/>
    <w:rsid w:val="00206215"/>
    <w:rsid w:val="00206ADF"/>
    <w:rsid w:val="002072C0"/>
    <w:rsid w:val="00211381"/>
    <w:rsid w:val="002122CC"/>
    <w:rsid w:val="0021320D"/>
    <w:rsid w:val="00214152"/>
    <w:rsid w:val="002145C0"/>
    <w:rsid w:val="00215066"/>
    <w:rsid w:val="002222EF"/>
    <w:rsid w:val="00222460"/>
    <w:rsid w:val="002226E6"/>
    <w:rsid w:val="00222CA1"/>
    <w:rsid w:val="00222DF6"/>
    <w:rsid w:val="00223520"/>
    <w:rsid w:val="0022424A"/>
    <w:rsid w:val="002261EA"/>
    <w:rsid w:val="0022648D"/>
    <w:rsid w:val="0022707B"/>
    <w:rsid w:val="002302EA"/>
    <w:rsid w:val="00231351"/>
    <w:rsid w:val="00233640"/>
    <w:rsid w:val="002339FC"/>
    <w:rsid w:val="00233FC2"/>
    <w:rsid w:val="00235153"/>
    <w:rsid w:val="00237C0A"/>
    <w:rsid w:val="00241D92"/>
    <w:rsid w:val="00241F62"/>
    <w:rsid w:val="00242669"/>
    <w:rsid w:val="00244518"/>
    <w:rsid w:val="0024671D"/>
    <w:rsid w:val="002467A5"/>
    <w:rsid w:val="00247A20"/>
    <w:rsid w:val="002508EA"/>
    <w:rsid w:val="0025338F"/>
    <w:rsid w:val="00253B80"/>
    <w:rsid w:val="0025502F"/>
    <w:rsid w:val="0025574A"/>
    <w:rsid w:val="00256BB6"/>
    <w:rsid w:val="00260B04"/>
    <w:rsid w:val="00261D4F"/>
    <w:rsid w:val="00262184"/>
    <w:rsid w:val="00264A8A"/>
    <w:rsid w:val="00266794"/>
    <w:rsid w:val="00266FB2"/>
    <w:rsid w:val="00272184"/>
    <w:rsid w:val="00272211"/>
    <w:rsid w:val="002725F1"/>
    <w:rsid w:val="002726FB"/>
    <w:rsid w:val="0027308C"/>
    <w:rsid w:val="002734CA"/>
    <w:rsid w:val="00275309"/>
    <w:rsid w:val="00277711"/>
    <w:rsid w:val="002849CA"/>
    <w:rsid w:val="0028515D"/>
    <w:rsid w:val="00286476"/>
    <w:rsid w:val="00291407"/>
    <w:rsid w:val="00291804"/>
    <w:rsid w:val="00292570"/>
    <w:rsid w:val="002969BA"/>
    <w:rsid w:val="002A07F4"/>
    <w:rsid w:val="002A08F2"/>
    <w:rsid w:val="002A0B0A"/>
    <w:rsid w:val="002A37A8"/>
    <w:rsid w:val="002A3E85"/>
    <w:rsid w:val="002A55BC"/>
    <w:rsid w:val="002A57C3"/>
    <w:rsid w:val="002A6481"/>
    <w:rsid w:val="002A67C3"/>
    <w:rsid w:val="002A6D7D"/>
    <w:rsid w:val="002B01B9"/>
    <w:rsid w:val="002B0986"/>
    <w:rsid w:val="002B23A1"/>
    <w:rsid w:val="002B2BA4"/>
    <w:rsid w:val="002B3602"/>
    <w:rsid w:val="002B6BB7"/>
    <w:rsid w:val="002C0631"/>
    <w:rsid w:val="002C1453"/>
    <w:rsid w:val="002C147E"/>
    <w:rsid w:val="002C2C00"/>
    <w:rsid w:val="002C30A0"/>
    <w:rsid w:val="002C4227"/>
    <w:rsid w:val="002D0B47"/>
    <w:rsid w:val="002D0BFD"/>
    <w:rsid w:val="002D5776"/>
    <w:rsid w:val="002D5FC7"/>
    <w:rsid w:val="002D6054"/>
    <w:rsid w:val="002D7BCE"/>
    <w:rsid w:val="002E0944"/>
    <w:rsid w:val="002E14C1"/>
    <w:rsid w:val="002E2E14"/>
    <w:rsid w:val="002E4025"/>
    <w:rsid w:val="002E4A2D"/>
    <w:rsid w:val="002F00C0"/>
    <w:rsid w:val="002F26A3"/>
    <w:rsid w:val="002F3C4F"/>
    <w:rsid w:val="002F3F3A"/>
    <w:rsid w:val="002F4B1E"/>
    <w:rsid w:val="002F4B89"/>
    <w:rsid w:val="002F5452"/>
    <w:rsid w:val="002F590C"/>
    <w:rsid w:val="002F5BE8"/>
    <w:rsid w:val="002F61F8"/>
    <w:rsid w:val="002F68FB"/>
    <w:rsid w:val="002F7749"/>
    <w:rsid w:val="00300FB2"/>
    <w:rsid w:val="00301C4A"/>
    <w:rsid w:val="00304024"/>
    <w:rsid w:val="00304262"/>
    <w:rsid w:val="00311625"/>
    <w:rsid w:val="003139FB"/>
    <w:rsid w:val="003158E3"/>
    <w:rsid w:val="00315C27"/>
    <w:rsid w:val="003178AE"/>
    <w:rsid w:val="003213B7"/>
    <w:rsid w:val="00321A28"/>
    <w:rsid w:val="00322403"/>
    <w:rsid w:val="00325318"/>
    <w:rsid w:val="0032790E"/>
    <w:rsid w:val="00327D75"/>
    <w:rsid w:val="00327EEF"/>
    <w:rsid w:val="00330204"/>
    <w:rsid w:val="0033057B"/>
    <w:rsid w:val="00331658"/>
    <w:rsid w:val="00332765"/>
    <w:rsid w:val="003355D6"/>
    <w:rsid w:val="00335CA1"/>
    <w:rsid w:val="00336A25"/>
    <w:rsid w:val="003372A6"/>
    <w:rsid w:val="003377F2"/>
    <w:rsid w:val="0033786D"/>
    <w:rsid w:val="00341EEA"/>
    <w:rsid w:val="00342056"/>
    <w:rsid w:val="00345532"/>
    <w:rsid w:val="003458EC"/>
    <w:rsid w:val="00347B97"/>
    <w:rsid w:val="00350604"/>
    <w:rsid w:val="00350BDD"/>
    <w:rsid w:val="0035211F"/>
    <w:rsid w:val="00352492"/>
    <w:rsid w:val="003529EF"/>
    <w:rsid w:val="00353360"/>
    <w:rsid w:val="0035378A"/>
    <w:rsid w:val="0035445D"/>
    <w:rsid w:val="00357F35"/>
    <w:rsid w:val="003607C5"/>
    <w:rsid w:val="0036232D"/>
    <w:rsid w:val="00364345"/>
    <w:rsid w:val="00364409"/>
    <w:rsid w:val="00365A56"/>
    <w:rsid w:val="00365F7A"/>
    <w:rsid w:val="00367F22"/>
    <w:rsid w:val="003729C2"/>
    <w:rsid w:val="00373051"/>
    <w:rsid w:val="00375E1A"/>
    <w:rsid w:val="00377E17"/>
    <w:rsid w:val="00380524"/>
    <w:rsid w:val="003805D0"/>
    <w:rsid w:val="00381547"/>
    <w:rsid w:val="003832BB"/>
    <w:rsid w:val="003842DE"/>
    <w:rsid w:val="00384F4F"/>
    <w:rsid w:val="00386519"/>
    <w:rsid w:val="003870DA"/>
    <w:rsid w:val="0038762F"/>
    <w:rsid w:val="00387E01"/>
    <w:rsid w:val="0039070C"/>
    <w:rsid w:val="00390D68"/>
    <w:rsid w:val="00392EDB"/>
    <w:rsid w:val="0039533A"/>
    <w:rsid w:val="00395C10"/>
    <w:rsid w:val="00396064"/>
    <w:rsid w:val="003970DD"/>
    <w:rsid w:val="003A003D"/>
    <w:rsid w:val="003A056B"/>
    <w:rsid w:val="003A3DC6"/>
    <w:rsid w:val="003B1DAB"/>
    <w:rsid w:val="003B5FD8"/>
    <w:rsid w:val="003B7DC1"/>
    <w:rsid w:val="003C0F14"/>
    <w:rsid w:val="003C1B52"/>
    <w:rsid w:val="003C1C2B"/>
    <w:rsid w:val="003C37E3"/>
    <w:rsid w:val="003C3F41"/>
    <w:rsid w:val="003C4051"/>
    <w:rsid w:val="003C4266"/>
    <w:rsid w:val="003C6EC1"/>
    <w:rsid w:val="003D14BB"/>
    <w:rsid w:val="003D221B"/>
    <w:rsid w:val="003D6525"/>
    <w:rsid w:val="003E0664"/>
    <w:rsid w:val="003E0C5B"/>
    <w:rsid w:val="003E1353"/>
    <w:rsid w:val="003E248E"/>
    <w:rsid w:val="003E2D6E"/>
    <w:rsid w:val="003E431E"/>
    <w:rsid w:val="003E53A0"/>
    <w:rsid w:val="003E7755"/>
    <w:rsid w:val="003E7954"/>
    <w:rsid w:val="003E7969"/>
    <w:rsid w:val="003F1323"/>
    <w:rsid w:val="003F210B"/>
    <w:rsid w:val="003F2F66"/>
    <w:rsid w:val="003F4257"/>
    <w:rsid w:val="003F59E8"/>
    <w:rsid w:val="003F5B85"/>
    <w:rsid w:val="003F5CBC"/>
    <w:rsid w:val="003F5D8E"/>
    <w:rsid w:val="003F5ED3"/>
    <w:rsid w:val="003F6292"/>
    <w:rsid w:val="003F6A84"/>
    <w:rsid w:val="003F7820"/>
    <w:rsid w:val="003F7B8C"/>
    <w:rsid w:val="004014D3"/>
    <w:rsid w:val="00403731"/>
    <w:rsid w:val="004042F7"/>
    <w:rsid w:val="00404972"/>
    <w:rsid w:val="00405E7F"/>
    <w:rsid w:val="00410825"/>
    <w:rsid w:val="0041084B"/>
    <w:rsid w:val="00411630"/>
    <w:rsid w:val="00411BF3"/>
    <w:rsid w:val="00412C13"/>
    <w:rsid w:val="004137E4"/>
    <w:rsid w:val="0041505F"/>
    <w:rsid w:val="00415D02"/>
    <w:rsid w:val="0041622F"/>
    <w:rsid w:val="00417D2B"/>
    <w:rsid w:val="00420834"/>
    <w:rsid w:val="00420D51"/>
    <w:rsid w:val="004228C3"/>
    <w:rsid w:val="00422C3F"/>
    <w:rsid w:val="004256FA"/>
    <w:rsid w:val="00430201"/>
    <w:rsid w:val="00431A39"/>
    <w:rsid w:val="00431DC0"/>
    <w:rsid w:val="00434337"/>
    <w:rsid w:val="0043525F"/>
    <w:rsid w:val="00435788"/>
    <w:rsid w:val="00436382"/>
    <w:rsid w:val="00436916"/>
    <w:rsid w:val="0044153C"/>
    <w:rsid w:val="00442C10"/>
    <w:rsid w:val="00444FD2"/>
    <w:rsid w:val="00445389"/>
    <w:rsid w:val="00446345"/>
    <w:rsid w:val="004469BA"/>
    <w:rsid w:val="00446A78"/>
    <w:rsid w:val="0044735E"/>
    <w:rsid w:val="004505A3"/>
    <w:rsid w:val="00450806"/>
    <w:rsid w:val="0045089A"/>
    <w:rsid w:val="00453E6D"/>
    <w:rsid w:val="00454BF9"/>
    <w:rsid w:val="004618A1"/>
    <w:rsid w:val="00461FE5"/>
    <w:rsid w:val="004629A6"/>
    <w:rsid w:val="00462B43"/>
    <w:rsid w:val="00463F2D"/>
    <w:rsid w:val="00467F7C"/>
    <w:rsid w:val="00470BB0"/>
    <w:rsid w:val="00473E3E"/>
    <w:rsid w:val="00475E23"/>
    <w:rsid w:val="0047651D"/>
    <w:rsid w:val="00476DC9"/>
    <w:rsid w:val="00477021"/>
    <w:rsid w:val="0048027E"/>
    <w:rsid w:val="0048263D"/>
    <w:rsid w:val="00482FBC"/>
    <w:rsid w:val="00483A61"/>
    <w:rsid w:val="00484304"/>
    <w:rsid w:val="00492540"/>
    <w:rsid w:val="0049284F"/>
    <w:rsid w:val="00495319"/>
    <w:rsid w:val="00496164"/>
    <w:rsid w:val="00497AF0"/>
    <w:rsid w:val="004A206D"/>
    <w:rsid w:val="004A235D"/>
    <w:rsid w:val="004A3EEA"/>
    <w:rsid w:val="004A47A2"/>
    <w:rsid w:val="004A540B"/>
    <w:rsid w:val="004A5411"/>
    <w:rsid w:val="004B2B2D"/>
    <w:rsid w:val="004B445B"/>
    <w:rsid w:val="004B4EF4"/>
    <w:rsid w:val="004B5672"/>
    <w:rsid w:val="004B6E21"/>
    <w:rsid w:val="004B7EFF"/>
    <w:rsid w:val="004C0C50"/>
    <w:rsid w:val="004C1F4D"/>
    <w:rsid w:val="004C35DB"/>
    <w:rsid w:val="004C3A92"/>
    <w:rsid w:val="004C520B"/>
    <w:rsid w:val="004C5CC1"/>
    <w:rsid w:val="004C5EF0"/>
    <w:rsid w:val="004C63DD"/>
    <w:rsid w:val="004C6C78"/>
    <w:rsid w:val="004D0846"/>
    <w:rsid w:val="004D0AD9"/>
    <w:rsid w:val="004D1203"/>
    <w:rsid w:val="004D15BC"/>
    <w:rsid w:val="004D30EF"/>
    <w:rsid w:val="004D414A"/>
    <w:rsid w:val="004D4980"/>
    <w:rsid w:val="004D660C"/>
    <w:rsid w:val="004E0092"/>
    <w:rsid w:val="004E07EA"/>
    <w:rsid w:val="004E1BD6"/>
    <w:rsid w:val="004E4801"/>
    <w:rsid w:val="004E62C1"/>
    <w:rsid w:val="004F0C48"/>
    <w:rsid w:val="004F1345"/>
    <w:rsid w:val="004F1DA4"/>
    <w:rsid w:val="004F4571"/>
    <w:rsid w:val="004F4C1D"/>
    <w:rsid w:val="004F7BC4"/>
    <w:rsid w:val="00500D64"/>
    <w:rsid w:val="00501276"/>
    <w:rsid w:val="0050247A"/>
    <w:rsid w:val="005048B9"/>
    <w:rsid w:val="00505350"/>
    <w:rsid w:val="0051184E"/>
    <w:rsid w:val="00512F39"/>
    <w:rsid w:val="0051391D"/>
    <w:rsid w:val="00513C1B"/>
    <w:rsid w:val="00514690"/>
    <w:rsid w:val="0051500D"/>
    <w:rsid w:val="0051590E"/>
    <w:rsid w:val="005220BA"/>
    <w:rsid w:val="005226EF"/>
    <w:rsid w:val="00522FC0"/>
    <w:rsid w:val="005249F5"/>
    <w:rsid w:val="005264C9"/>
    <w:rsid w:val="00527B1F"/>
    <w:rsid w:val="005310F5"/>
    <w:rsid w:val="0053560C"/>
    <w:rsid w:val="005357B6"/>
    <w:rsid w:val="00535D5B"/>
    <w:rsid w:val="00536C5A"/>
    <w:rsid w:val="00537981"/>
    <w:rsid w:val="00541793"/>
    <w:rsid w:val="005432A3"/>
    <w:rsid w:val="00543DFC"/>
    <w:rsid w:val="00543F72"/>
    <w:rsid w:val="00544A26"/>
    <w:rsid w:val="0054539D"/>
    <w:rsid w:val="005469DF"/>
    <w:rsid w:val="00546A0E"/>
    <w:rsid w:val="00547EBF"/>
    <w:rsid w:val="005510C1"/>
    <w:rsid w:val="0055245C"/>
    <w:rsid w:val="00552765"/>
    <w:rsid w:val="005527B9"/>
    <w:rsid w:val="00555390"/>
    <w:rsid w:val="005555CE"/>
    <w:rsid w:val="0055606A"/>
    <w:rsid w:val="0055655E"/>
    <w:rsid w:val="00556CF0"/>
    <w:rsid w:val="00557732"/>
    <w:rsid w:val="00560B9B"/>
    <w:rsid w:val="0056171F"/>
    <w:rsid w:val="00561872"/>
    <w:rsid w:val="005649A0"/>
    <w:rsid w:val="00564F67"/>
    <w:rsid w:val="0056556F"/>
    <w:rsid w:val="005658B8"/>
    <w:rsid w:val="00565F28"/>
    <w:rsid w:val="0056619B"/>
    <w:rsid w:val="005673C7"/>
    <w:rsid w:val="00567932"/>
    <w:rsid w:val="0057223C"/>
    <w:rsid w:val="00573262"/>
    <w:rsid w:val="00573BAE"/>
    <w:rsid w:val="00573CFE"/>
    <w:rsid w:val="00575FA3"/>
    <w:rsid w:val="00576C00"/>
    <w:rsid w:val="00577882"/>
    <w:rsid w:val="0058022D"/>
    <w:rsid w:val="005803E8"/>
    <w:rsid w:val="00581B70"/>
    <w:rsid w:val="00582BF7"/>
    <w:rsid w:val="0059198F"/>
    <w:rsid w:val="00591AD1"/>
    <w:rsid w:val="00591C86"/>
    <w:rsid w:val="0059406C"/>
    <w:rsid w:val="00594822"/>
    <w:rsid w:val="005963F5"/>
    <w:rsid w:val="00596745"/>
    <w:rsid w:val="005A1082"/>
    <w:rsid w:val="005A116E"/>
    <w:rsid w:val="005A32B7"/>
    <w:rsid w:val="005A3E69"/>
    <w:rsid w:val="005A6390"/>
    <w:rsid w:val="005A6BD6"/>
    <w:rsid w:val="005B3469"/>
    <w:rsid w:val="005B3D71"/>
    <w:rsid w:val="005B451C"/>
    <w:rsid w:val="005B56E5"/>
    <w:rsid w:val="005B5A89"/>
    <w:rsid w:val="005B5DB8"/>
    <w:rsid w:val="005B61D6"/>
    <w:rsid w:val="005B6297"/>
    <w:rsid w:val="005B62F0"/>
    <w:rsid w:val="005B6D8C"/>
    <w:rsid w:val="005B7F34"/>
    <w:rsid w:val="005C251E"/>
    <w:rsid w:val="005C4C03"/>
    <w:rsid w:val="005C648E"/>
    <w:rsid w:val="005C6745"/>
    <w:rsid w:val="005C7F61"/>
    <w:rsid w:val="005D0B4E"/>
    <w:rsid w:val="005D0CDA"/>
    <w:rsid w:val="005D1A76"/>
    <w:rsid w:val="005D5A85"/>
    <w:rsid w:val="005D7397"/>
    <w:rsid w:val="005E316D"/>
    <w:rsid w:val="005E361C"/>
    <w:rsid w:val="005E400B"/>
    <w:rsid w:val="005E40EE"/>
    <w:rsid w:val="005E621C"/>
    <w:rsid w:val="005F1BB2"/>
    <w:rsid w:val="005F2BC9"/>
    <w:rsid w:val="005F2C83"/>
    <w:rsid w:val="005F31C7"/>
    <w:rsid w:val="005F4306"/>
    <w:rsid w:val="005F433C"/>
    <w:rsid w:val="005F6DB5"/>
    <w:rsid w:val="005F6F8A"/>
    <w:rsid w:val="00600498"/>
    <w:rsid w:val="00600F5E"/>
    <w:rsid w:val="00602421"/>
    <w:rsid w:val="0060433C"/>
    <w:rsid w:val="00605112"/>
    <w:rsid w:val="006052E1"/>
    <w:rsid w:val="00605873"/>
    <w:rsid w:val="00606192"/>
    <w:rsid w:val="006103DD"/>
    <w:rsid w:val="00611672"/>
    <w:rsid w:val="00612633"/>
    <w:rsid w:val="00612AE8"/>
    <w:rsid w:val="00612B34"/>
    <w:rsid w:val="00612C54"/>
    <w:rsid w:val="00613DF4"/>
    <w:rsid w:val="006151E3"/>
    <w:rsid w:val="00615937"/>
    <w:rsid w:val="006171C3"/>
    <w:rsid w:val="006200E5"/>
    <w:rsid w:val="00620330"/>
    <w:rsid w:val="0062044A"/>
    <w:rsid w:val="00621239"/>
    <w:rsid w:val="0062642D"/>
    <w:rsid w:val="00630842"/>
    <w:rsid w:val="00632429"/>
    <w:rsid w:val="0063291C"/>
    <w:rsid w:val="00634919"/>
    <w:rsid w:val="00634D8D"/>
    <w:rsid w:val="006356F2"/>
    <w:rsid w:val="00636C9F"/>
    <w:rsid w:val="006376BD"/>
    <w:rsid w:val="00637C9D"/>
    <w:rsid w:val="00637D34"/>
    <w:rsid w:val="006418AB"/>
    <w:rsid w:val="0064244A"/>
    <w:rsid w:val="00644C8A"/>
    <w:rsid w:val="00645238"/>
    <w:rsid w:val="00645539"/>
    <w:rsid w:val="00645DBE"/>
    <w:rsid w:val="006466E8"/>
    <w:rsid w:val="0064710B"/>
    <w:rsid w:val="00647F72"/>
    <w:rsid w:val="00650182"/>
    <w:rsid w:val="00652844"/>
    <w:rsid w:val="006532D5"/>
    <w:rsid w:val="00653401"/>
    <w:rsid w:val="0065401C"/>
    <w:rsid w:val="00654687"/>
    <w:rsid w:val="00655954"/>
    <w:rsid w:val="00655D7E"/>
    <w:rsid w:val="00656FD4"/>
    <w:rsid w:val="00660F32"/>
    <w:rsid w:val="006626F0"/>
    <w:rsid w:val="006633B0"/>
    <w:rsid w:val="00664ED4"/>
    <w:rsid w:val="00665DC7"/>
    <w:rsid w:val="0066649D"/>
    <w:rsid w:val="00666EEF"/>
    <w:rsid w:val="00667836"/>
    <w:rsid w:val="00671E04"/>
    <w:rsid w:val="006755F7"/>
    <w:rsid w:val="00676A8D"/>
    <w:rsid w:val="00684C03"/>
    <w:rsid w:val="0068502F"/>
    <w:rsid w:val="006850DC"/>
    <w:rsid w:val="0069191B"/>
    <w:rsid w:val="00691B71"/>
    <w:rsid w:val="00695A0B"/>
    <w:rsid w:val="00696E6A"/>
    <w:rsid w:val="006A14C2"/>
    <w:rsid w:val="006A72B9"/>
    <w:rsid w:val="006A7DCB"/>
    <w:rsid w:val="006B0E03"/>
    <w:rsid w:val="006B1502"/>
    <w:rsid w:val="006B202E"/>
    <w:rsid w:val="006B2143"/>
    <w:rsid w:val="006B2FD9"/>
    <w:rsid w:val="006B350B"/>
    <w:rsid w:val="006B55C7"/>
    <w:rsid w:val="006B612B"/>
    <w:rsid w:val="006C01C2"/>
    <w:rsid w:val="006C16CC"/>
    <w:rsid w:val="006C1A4D"/>
    <w:rsid w:val="006C1E6C"/>
    <w:rsid w:val="006C2948"/>
    <w:rsid w:val="006C34B4"/>
    <w:rsid w:val="006C3FBD"/>
    <w:rsid w:val="006C67A7"/>
    <w:rsid w:val="006C6A9A"/>
    <w:rsid w:val="006C6E90"/>
    <w:rsid w:val="006D1D4B"/>
    <w:rsid w:val="006D2065"/>
    <w:rsid w:val="006D23D0"/>
    <w:rsid w:val="006D2C73"/>
    <w:rsid w:val="006D4738"/>
    <w:rsid w:val="006D50E0"/>
    <w:rsid w:val="006E42EF"/>
    <w:rsid w:val="006E521C"/>
    <w:rsid w:val="006E5397"/>
    <w:rsid w:val="006E54B0"/>
    <w:rsid w:val="006E6928"/>
    <w:rsid w:val="006F009F"/>
    <w:rsid w:val="006F0B5E"/>
    <w:rsid w:val="006F20AD"/>
    <w:rsid w:val="006F3D48"/>
    <w:rsid w:val="006F3D7D"/>
    <w:rsid w:val="006F45FF"/>
    <w:rsid w:val="006F5E7A"/>
    <w:rsid w:val="00700DFC"/>
    <w:rsid w:val="00702CDE"/>
    <w:rsid w:val="00702EB0"/>
    <w:rsid w:val="00703E6C"/>
    <w:rsid w:val="00704C11"/>
    <w:rsid w:val="00704D2A"/>
    <w:rsid w:val="007058FE"/>
    <w:rsid w:val="0070714B"/>
    <w:rsid w:val="00707A25"/>
    <w:rsid w:val="007116C8"/>
    <w:rsid w:val="00712D79"/>
    <w:rsid w:val="00714C05"/>
    <w:rsid w:val="00716421"/>
    <w:rsid w:val="007171DE"/>
    <w:rsid w:val="00720677"/>
    <w:rsid w:val="00720CB2"/>
    <w:rsid w:val="0072270B"/>
    <w:rsid w:val="00722E10"/>
    <w:rsid w:val="007231DF"/>
    <w:rsid w:val="00726370"/>
    <w:rsid w:val="007263B1"/>
    <w:rsid w:val="0073218D"/>
    <w:rsid w:val="00733538"/>
    <w:rsid w:val="00733AF8"/>
    <w:rsid w:val="00733C2A"/>
    <w:rsid w:val="00733C79"/>
    <w:rsid w:val="0073562E"/>
    <w:rsid w:val="00735C95"/>
    <w:rsid w:val="007361AC"/>
    <w:rsid w:val="00740E2F"/>
    <w:rsid w:val="007415E0"/>
    <w:rsid w:val="0074180F"/>
    <w:rsid w:val="00742F82"/>
    <w:rsid w:val="007442CB"/>
    <w:rsid w:val="0074541B"/>
    <w:rsid w:val="007478B0"/>
    <w:rsid w:val="0075077D"/>
    <w:rsid w:val="00751315"/>
    <w:rsid w:val="0075139A"/>
    <w:rsid w:val="00753C0F"/>
    <w:rsid w:val="00754EDA"/>
    <w:rsid w:val="00755374"/>
    <w:rsid w:val="00755921"/>
    <w:rsid w:val="00756A04"/>
    <w:rsid w:val="00761E12"/>
    <w:rsid w:val="00762253"/>
    <w:rsid w:val="00762318"/>
    <w:rsid w:val="0076255C"/>
    <w:rsid w:val="007644E5"/>
    <w:rsid w:val="00764669"/>
    <w:rsid w:val="0076678F"/>
    <w:rsid w:val="0077054E"/>
    <w:rsid w:val="00771076"/>
    <w:rsid w:val="00771A66"/>
    <w:rsid w:val="007723F2"/>
    <w:rsid w:val="007730FD"/>
    <w:rsid w:val="0077323F"/>
    <w:rsid w:val="00774F06"/>
    <w:rsid w:val="00775739"/>
    <w:rsid w:val="00776F4B"/>
    <w:rsid w:val="00777101"/>
    <w:rsid w:val="00777ACE"/>
    <w:rsid w:val="00780D47"/>
    <w:rsid w:val="00784636"/>
    <w:rsid w:val="007866F5"/>
    <w:rsid w:val="00787C94"/>
    <w:rsid w:val="00791C6B"/>
    <w:rsid w:val="007925FF"/>
    <w:rsid w:val="00792C3A"/>
    <w:rsid w:val="007939FE"/>
    <w:rsid w:val="00793D3A"/>
    <w:rsid w:val="00794C0D"/>
    <w:rsid w:val="00796319"/>
    <w:rsid w:val="007969A8"/>
    <w:rsid w:val="0079741C"/>
    <w:rsid w:val="007A047A"/>
    <w:rsid w:val="007A11A8"/>
    <w:rsid w:val="007A2EE4"/>
    <w:rsid w:val="007A4301"/>
    <w:rsid w:val="007A5B2A"/>
    <w:rsid w:val="007A6A00"/>
    <w:rsid w:val="007A6E2E"/>
    <w:rsid w:val="007A7589"/>
    <w:rsid w:val="007A7CD6"/>
    <w:rsid w:val="007A7FC8"/>
    <w:rsid w:val="007B11AC"/>
    <w:rsid w:val="007B1D65"/>
    <w:rsid w:val="007B2A36"/>
    <w:rsid w:val="007B3951"/>
    <w:rsid w:val="007B4EC9"/>
    <w:rsid w:val="007B78D5"/>
    <w:rsid w:val="007C072D"/>
    <w:rsid w:val="007C1437"/>
    <w:rsid w:val="007C2F19"/>
    <w:rsid w:val="007C404E"/>
    <w:rsid w:val="007C4625"/>
    <w:rsid w:val="007C5671"/>
    <w:rsid w:val="007C6C26"/>
    <w:rsid w:val="007C7F1E"/>
    <w:rsid w:val="007D216C"/>
    <w:rsid w:val="007D2B8C"/>
    <w:rsid w:val="007D34BA"/>
    <w:rsid w:val="007D454C"/>
    <w:rsid w:val="007D725E"/>
    <w:rsid w:val="007E1E65"/>
    <w:rsid w:val="007E32CC"/>
    <w:rsid w:val="007E73DA"/>
    <w:rsid w:val="007F1B4B"/>
    <w:rsid w:val="007F2771"/>
    <w:rsid w:val="007F45BB"/>
    <w:rsid w:val="007F7186"/>
    <w:rsid w:val="007F78A2"/>
    <w:rsid w:val="007F7E02"/>
    <w:rsid w:val="007F7E4C"/>
    <w:rsid w:val="00800194"/>
    <w:rsid w:val="00804728"/>
    <w:rsid w:val="00811ACC"/>
    <w:rsid w:val="0081287E"/>
    <w:rsid w:val="008128B9"/>
    <w:rsid w:val="00812914"/>
    <w:rsid w:val="00812F06"/>
    <w:rsid w:val="00813550"/>
    <w:rsid w:val="00814944"/>
    <w:rsid w:val="008164C1"/>
    <w:rsid w:val="0081663E"/>
    <w:rsid w:val="00816D7E"/>
    <w:rsid w:val="00817413"/>
    <w:rsid w:val="00820AA1"/>
    <w:rsid w:val="00821B72"/>
    <w:rsid w:val="00822962"/>
    <w:rsid w:val="0082304B"/>
    <w:rsid w:val="008247BE"/>
    <w:rsid w:val="008254C7"/>
    <w:rsid w:val="00830BB7"/>
    <w:rsid w:val="00832AED"/>
    <w:rsid w:val="008336D6"/>
    <w:rsid w:val="008338AF"/>
    <w:rsid w:val="0083586A"/>
    <w:rsid w:val="0083742B"/>
    <w:rsid w:val="0084016B"/>
    <w:rsid w:val="00840355"/>
    <w:rsid w:val="00840D77"/>
    <w:rsid w:val="00840DED"/>
    <w:rsid w:val="008415DE"/>
    <w:rsid w:val="008427CF"/>
    <w:rsid w:val="00842AE5"/>
    <w:rsid w:val="00842D6F"/>
    <w:rsid w:val="008448C8"/>
    <w:rsid w:val="00845408"/>
    <w:rsid w:val="0084606F"/>
    <w:rsid w:val="00847968"/>
    <w:rsid w:val="00847A86"/>
    <w:rsid w:val="0085204C"/>
    <w:rsid w:val="008523C6"/>
    <w:rsid w:val="00854C5C"/>
    <w:rsid w:val="00855798"/>
    <w:rsid w:val="00856451"/>
    <w:rsid w:val="0086017F"/>
    <w:rsid w:val="0086026C"/>
    <w:rsid w:val="0086033C"/>
    <w:rsid w:val="00861837"/>
    <w:rsid w:val="00861A27"/>
    <w:rsid w:val="008628ED"/>
    <w:rsid w:val="00864C75"/>
    <w:rsid w:val="008654F5"/>
    <w:rsid w:val="008675A5"/>
    <w:rsid w:val="00870DD2"/>
    <w:rsid w:val="008732D2"/>
    <w:rsid w:val="008749AA"/>
    <w:rsid w:val="00874EAB"/>
    <w:rsid w:val="00874ECF"/>
    <w:rsid w:val="00875C8B"/>
    <w:rsid w:val="00876480"/>
    <w:rsid w:val="0088108D"/>
    <w:rsid w:val="00882AF2"/>
    <w:rsid w:val="00882E12"/>
    <w:rsid w:val="008831AD"/>
    <w:rsid w:val="0088348A"/>
    <w:rsid w:val="0088396B"/>
    <w:rsid w:val="008840B6"/>
    <w:rsid w:val="0088698D"/>
    <w:rsid w:val="00886AC2"/>
    <w:rsid w:val="008873E1"/>
    <w:rsid w:val="008910D1"/>
    <w:rsid w:val="008924E4"/>
    <w:rsid w:val="00892675"/>
    <w:rsid w:val="00893305"/>
    <w:rsid w:val="0089374F"/>
    <w:rsid w:val="00893896"/>
    <w:rsid w:val="00893DAF"/>
    <w:rsid w:val="00895F5E"/>
    <w:rsid w:val="00896D4B"/>
    <w:rsid w:val="00897F9B"/>
    <w:rsid w:val="008A149D"/>
    <w:rsid w:val="008A1BFB"/>
    <w:rsid w:val="008A4695"/>
    <w:rsid w:val="008A5176"/>
    <w:rsid w:val="008B2590"/>
    <w:rsid w:val="008B2B0A"/>
    <w:rsid w:val="008B3194"/>
    <w:rsid w:val="008B40AA"/>
    <w:rsid w:val="008B4202"/>
    <w:rsid w:val="008B5375"/>
    <w:rsid w:val="008C03E0"/>
    <w:rsid w:val="008C0D8D"/>
    <w:rsid w:val="008C2036"/>
    <w:rsid w:val="008C33D9"/>
    <w:rsid w:val="008C38B7"/>
    <w:rsid w:val="008C44FA"/>
    <w:rsid w:val="008C50E0"/>
    <w:rsid w:val="008C6B93"/>
    <w:rsid w:val="008C7DA3"/>
    <w:rsid w:val="008D1657"/>
    <w:rsid w:val="008D1D25"/>
    <w:rsid w:val="008D3B83"/>
    <w:rsid w:val="008D55B5"/>
    <w:rsid w:val="008E19D7"/>
    <w:rsid w:val="008E21C4"/>
    <w:rsid w:val="008E2EF4"/>
    <w:rsid w:val="008E48AE"/>
    <w:rsid w:val="008E4B78"/>
    <w:rsid w:val="008E5E91"/>
    <w:rsid w:val="008E752B"/>
    <w:rsid w:val="008F0D39"/>
    <w:rsid w:val="008F0F46"/>
    <w:rsid w:val="008F12AE"/>
    <w:rsid w:val="008F2F7F"/>
    <w:rsid w:val="008F46BC"/>
    <w:rsid w:val="008F4715"/>
    <w:rsid w:val="008F5333"/>
    <w:rsid w:val="008F69C4"/>
    <w:rsid w:val="008F77C3"/>
    <w:rsid w:val="008F7EAE"/>
    <w:rsid w:val="0090001E"/>
    <w:rsid w:val="009003D0"/>
    <w:rsid w:val="00900448"/>
    <w:rsid w:val="00904819"/>
    <w:rsid w:val="00904AEB"/>
    <w:rsid w:val="00905687"/>
    <w:rsid w:val="009065EF"/>
    <w:rsid w:val="009067E3"/>
    <w:rsid w:val="009113AA"/>
    <w:rsid w:val="00911572"/>
    <w:rsid w:val="00911CE9"/>
    <w:rsid w:val="00912018"/>
    <w:rsid w:val="0091351C"/>
    <w:rsid w:val="00913EA6"/>
    <w:rsid w:val="009160E7"/>
    <w:rsid w:val="00916181"/>
    <w:rsid w:val="00916547"/>
    <w:rsid w:val="00917290"/>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2A6A"/>
    <w:rsid w:val="0093403F"/>
    <w:rsid w:val="009363C1"/>
    <w:rsid w:val="00936E0D"/>
    <w:rsid w:val="00941381"/>
    <w:rsid w:val="00941DDB"/>
    <w:rsid w:val="00941EE7"/>
    <w:rsid w:val="0094275F"/>
    <w:rsid w:val="009428A7"/>
    <w:rsid w:val="0094380F"/>
    <w:rsid w:val="00943CDB"/>
    <w:rsid w:val="00944017"/>
    <w:rsid w:val="0094650A"/>
    <w:rsid w:val="009476F1"/>
    <w:rsid w:val="00947C04"/>
    <w:rsid w:val="00950412"/>
    <w:rsid w:val="009509C8"/>
    <w:rsid w:val="0095206C"/>
    <w:rsid w:val="00953C8B"/>
    <w:rsid w:val="0095440A"/>
    <w:rsid w:val="00954818"/>
    <w:rsid w:val="00954A14"/>
    <w:rsid w:val="00955567"/>
    <w:rsid w:val="009565EB"/>
    <w:rsid w:val="00956CBA"/>
    <w:rsid w:val="00961E18"/>
    <w:rsid w:val="00961EE9"/>
    <w:rsid w:val="0096244B"/>
    <w:rsid w:val="0096245D"/>
    <w:rsid w:val="0096386B"/>
    <w:rsid w:val="009639A6"/>
    <w:rsid w:val="00965077"/>
    <w:rsid w:val="00965098"/>
    <w:rsid w:val="00965C72"/>
    <w:rsid w:val="00965FDE"/>
    <w:rsid w:val="009707E2"/>
    <w:rsid w:val="00970A5D"/>
    <w:rsid w:val="00970E3D"/>
    <w:rsid w:val="00972A81"/>
    <w:rsid w:val="00972E5C"/>
    <w:rsid w:val="009732F6"/>
    <w:rsid w:val="00975207"/>
    <w:rsid w:val="00980798"/>
    <w:rsid w:val="009817E2"/>
    <w:rsid w:val="00983879"/>
    <w:rsid w:val="009848B8"/>
    <w:rsid w:val="00984A1B"/>
    <w:rsid w:val="00986D5F"/>
    <w:rsid w:val="00987CA7"/>
    <w:rsid w:val="00990084"/>
    <w:rsid w:val="00990FAB"/>
    <w:rsid w:val="00995739"/>
    <w:rsid w:val="00996277"/>
    <w:rsid w:val="00997CB3"/>
    <w:rsid w:val="009A13A9"/>
    <w:rsid w:val="009A172B"/>
    <w:rsid w:val="009A17A5"/>
    <w:rsid w:val="009A2544"/>
    <w:rsid w:val="009A2DB4"/>
    <w:rsid w:val="009A42CC"/>
    <w:rsid w:val="009A514B"/>
    <w:rsid w:val="009A61DB"/>
    <w:rsid w:val="009A7813"/>
    <w:rsid w:val="009B1BA8"/>
    <w:rsid w:val="009B2D23"/>
    <w:rsid w:val="009B32B5"/>
    <w:rsid w:val="009B45EB"/>
    <w:rsid w:val="009C05D6"/>
    <w:rsid w:val="009C360A"/>
    <w:rsid w:val="009C4F5B"/>
    <w:rsid w:val="009C69EA"/>
    <w:rsid w:val="009D0DDA"/>
    <w:rsid w:val="009D2806"/>
    <w:rsid w:val="009D643D"/>
    <w:rsid w:val="009D6759"/>
    <w:rsid w:val="009D7259"/>
    <w:rsid w:val="009D76BB"/>
    <w:rsid w:val="009D7718"/>
    <w:rsid w:val="009E2046"/>
    <w:rsid w:val="009E6227"/>
    <w:rsid w:val="009E69CD"/>
    <w:rsid w:val="009F1DDA"/>
    <w:rsid w:val="009F3B0D"/>
    <w:rsid w:val="009F3C1B"/>
    <w:rsid w:val="009F44C7"/>
    <w:rsid w:val="009F4C37"/>
    <w:rsid w:val="009F6FE1"/>
    <w:rsid w:val="00A0185B"/>
    <w:rsid w:val="00A04FC5"/>
    <w:rsid w:val="00A050DC"/>
    <w:rsid w:val="00A053DB"/>
    <w:rsid w:val="00A055FD"/>
    <w:rsid w:val="00A05E30"/>
    <w:rsid w:val="00A11B54"/>
    <w:rsid w:val="00A11FB8"/>
    <w:rsid w:val="00A12650"/>
    <w:rsid w:val="00A12A09"/>
    <w:rsid w:val="00A14D1F"/>
    <w:rsid w:val="00A14D62"/>
    <w:rsid w:val="00A15335"/>
    <w:rsid w:val="00A15FE8"/>
    <w:rsid w:val="00A17B43"/>
    <w:rsid w:val="00A23A16"/>
    <w:rsid w:val="00A23D90"/>
    <w:rsid w:val="00A2650A"/>
    <w:rsid w:val="00A265D7"/>
    <w:rsid w:val="00A273E0"/>
    <w:rsid w:val="00A276FE"/>
    <w:rsid w:val="00A338CD"/>
    <w:rsid w:val="00A33FCD"/>
    <w:rsid w:val="00A342A0"/>
    <w:rsid w:val="00A40174"/>
    <w:rsid w:val="00A40733"/>
    <w:rsid w:val="00A41040"/>
    <w:rsid w:val="00A42557"/>
    <w:rsid w:val="00A43452"/>
    <w:rsid w:val="00A43569"/>
    <w:rsid w:val="00A4396E"/>
    <w:rsid w:val="00A43F97"/>
    <w:rsid w:val="00A4457F"/>
    <w:rsid w:val="00A44B81"/>
    <w:rsid w:val="00A468EC"/>
    <w:rsid w:val="00A47972"/>
    <w:rsid w:val="00A50D32"/>
    <w:rsid w:val="00A51095"/>
    <w:rsid w:val="00A5109A"/>
    <w:rsid w:val="00A51369"/>
    <w:rsid w:val="00A522EC"/>
    <w:rsid w:val="00A52419"/>
    <w:rsid w:val="00A52B1A"/>
    <w:rsid w:val="00A5486A"/>
    <w:rsid w:val="00A55759"/>
    <w:rsid w:val="00A55C00"/>
    <w:rsid w:val="00A56C5E"/>
    <w:rsid w:val="00A6043F"/>
    <w:rsid w:val="00A60609"/>
    <w:rsid w:val="00A61375"/>
    <w:rsid w:val="00A61497"/>
    <w:rsid w:val="00A61B12"/>
    <w:rsid w:val="00A623DE"/>
    <w:rsid w:val="00A6288A"/>
    <w:rsid w:val="00A62BAD"/>
    <w:rsid w:val="00A6351B"/>
    <w:rsid w:val="00A64072"/>
    <w:rsid w:val="00A653E5"/>
    <w:rsid w:val="00A6690A"/>
    <w:rsid w:val="00A73024"/>
    <w:rsid w:val="00A742D4"/>
    <w:rsid w:val="00A74B9D"/>
    <w:rsid w:val="00A76490"/>
    <w:rsid w:val="00A8018C"/>
    <w:rsid w:val="00A80462"/>
    <w:rsid w:val="00A812ED"/>
    <w:rsid w:val="00A81E65"/>
    <w:rsid w:val="00A83AAA"/>
    <w:rsid w:val="00A84139"/>
    <w:rsid w:val="00A847A4"/>
    <w:rsid w:val="00A84B5E"/>
    <w:rsid w:val="00A84FC1"/>
    <w:rsid w:val="00A86045"/>
    <w:rsid w:val="00A87668"/>
    <w:rsid w:val="00A91628"/>
    <w:rsid w:val="00A942FB"/>
    <w:rsid w:val="00A96587"/>
    <w:rsid w:val="00A97EF5"/>
    <w:rsid w:val="00AA1136"/>
    <w:rsid w:val="00AA1507"/>
    <w:rsid w:val="00AA24D3"/>
    <w:rsid w:val="00AA49F5"/>
    <w:rsid w:val="00AA506B"/>
    <w:rsid w:val="00AA5DDD"/>
    <w:rsid w:val="00AA6791"/>
    <w:rsid w:val="00AA6C12"/>
    <w:rsid w:val="00AA793B"/>
    <w:rsid w:val="00AB0A8E"/>
    <w:rsid w:val="00AB26AB"/>
    <w:rsid w:val="00AB2C6B"/>
    <w:rsid w:val="00AB53B2"/>
    <w:rsid w:val="00AC1981"/>
    <w:rsid w:val="00AC2CF5"/>
    <w:rsid w:val="00AC519E"/>
    <w:rsid w:val="00AC7F70"/>
    <w:rsid w:val="00AC7FC7"/>
    <w:rsid w:val="00AD1FF5"/>
    <w:rsid w:val="00AD2186"/>
    <w:rsid w:val="00AD518F"/>
    <w:rsid w:val="00AD623D"/>
    <w:rsid w:val="00AD6EF7"/>
    <w:rsid w:val="00AD7033"/>
    <w:rsid w:val="00AE139E"/>
    <w:rsid w:val="00AE1F2C"/>
    <w:rsid w:val="00AE2EAF"/>
    <w:rsid w:val="00AE3E67"/>
    <w:rsid w:val="00AE4A5D"/>
    <w:rsid w:val="00AE69C5"/>
    <w:rsid w:val="00AE7E36"/>
    <w:rsid w:val="00AF036D"/>
    <w:rsid w:val="00AF116A"/>
    <w:rsid w:val="00AF1235"/>
    <w:rsid w:val="00AF2569"/>
    <w:rsid w:val="00AF5140"/>
    <w:rsid w:val="00AF665C"/>
    <w:rsid w:val="00AF6C3D"/>
    <w:rsid w:val="00AF79B0"/>
    <w:rsid w:val="00B00276"/>
    <w:rsid w:val="00B0185D"/>
    <w:rsid w:val="00B03288"/>
    <w:rsid w:val="00B10187"/>
    <w:rsid w:val="00B10959"/>
    <w:rsid w:val="00B1252B"/>
    <w:rsid w:val="00B13CBD"/>
    <w:rsid w:val="00B13D05"/>
    <w:rsid w:val="00B158ED"/>
    <w:rsid w:val="00B1649A"/>
    <w:rsid w:val="00B16F3B"/>
    <w:rsid w:val="00B22287"/>
    <w:rsid w:val="00B23653"/>
    <w:rsid w:val="00B23AF8"/>
    <w:rsid w:val="00B24C94"/>
    <w:rsid w:val="00B274B3"/>
    <w:rsid w:val="00B30C19"/>
    <w:rsid w:val="00B318C3"/>
    <w:rsid w:val="00B330A3"/>
    <w:rsid w:val="00B33DA0"/>
    <w:rsid w:val="00B34224"/>
    <w:rsid w:val="00B345C6"/>
    <w:rsid w:val="00B35B97"/>
    <w:rsid w:val="00B3604A"/>
    <w:rsid w:val="00B40C0C"/>
    <w:rsid w:val="00B41EE4"/>
    <w:rsid w:val="00B436F3"/>
    <w:rsid w:val="00B43ECB"/>
    <w:rsid w:val="00B44306"/>
    <w:rsid w:val="00B46DFB"/>
    <w:rsid w:val="00B51947"/>
    <w:rsid w:val="00B5512D"/>
    <w:rsid w:val="00B600B2"/>
    <w:rsid w:val="00B602E2"/>
    <w:rsid w:val="00B61BA0"/>
    <w:rsid w:val="00B64752"/>
    <w:rsid w:val="00B64D4D"/>
    <w:rsid w:val="00B64DF1"/>
    <w:rsid w:val="00B6691E"/>
    <w:rsid w:val="00B67A37"/>
    <w:rsid w:val="00B67D0D"/>
    <w:rsid w:val="00B712F0"/>
    <w:rsid w:val="00B72955"/>
    <w:rsid w:val="00B731F5"/>
    <w:rsid w:val="00B732F5"/>
    <w:rsid w:val="00B73E95"/>
    <w:rsid w:val="00B76CFF"/>
    <w:rsid w:val="00B82327"/>
    <w:rsid w:val="00B8255C"/>
    <w:rsid w:val="00B833C5"/>
    <w:rsid w:val="00B83EC9"/>
    <w:rsid w:val="00B8427C"/>
    <w:rsid w:val="00B85F09"/>
    <w:rsid w:val="00B866E8"/>
    <w:rsid w:val="00B86AC1"/>
    <w:rsid w:val="00B921F9"/>
    <w:rsid w:val="00B94A1B"/>
    <w:rsid w:val="00B953FF"/>
    <w:rsid w:val="00B95C50"/>
    <w:rsid w:val="00B96F7C"/>
    <w:rsid w:val="00B97B33"/>
    <w:rsid w:val="00BA2991"/>
    <w:rsid w:val="00BA3421"/>
    <w:rsid w:val="00BA512D"/>
    <w:rsid w:val="00BA65AD"/>
    <w:rsid w:val="00BA6C99"/>
    <w:rsid w:val="00BA75FC"/>
    <w:rsid w:val="00BA78D3"/>
    <w:rsid w:val="00BA7AEE"/>
    <w:rsid w:val="00BA7CC1"/>
    <w:rsid w:val="00BB06AB"/>
    <w:rsid w:val="00BB09C6"/>
    <w:rsid w:val="00BB28E0"/>
    <w:rsid w:val="00BB2D44"/>
    <w:rsid w:val="00BB3CF7"/>
    <w:rsid w:val="00BB5545"/>
    <w:rsid w:val="00BB5AFA"/>
    <w:rsid w:val="00BB6698"/>
    <w:rsid w:val="00BB7462"/>
    <w:rsid w:val="00BB7DBF"/>
    <w:rsid w:val="00BB7F10"/>
    <w:rsid w:val="00BC06AF"/>
    <w:rsid w:val="00BC0775"/>
    <w:rsid w:val="00BC1D18"/>
    <w:rsid w:val="00BC6671"/>
    <w:rsid w:val="00BD1416"/>
    <w:rsid w:val="00BD1E90"/>
    <w:rsid w:val="00BD31E0"/>
    <w:rsid w:val="00BD3F35"/>
    <w:rsid w:val="00BD4BB9"/>
    <w:rsid w:val="00BD4E27"/>
    <w:rsid w:val="00BD4F26"/>
    <w:rsid w:val="00BD72F6"/>
    <w:rsid w:val="00BD7673"/>
    <w:rsid w:val="00BE14AA"/>
    <w:rsid w:val="00BE17C6"/>
    <w:rsid w:val="00BE1F57"/>
    <w:rsid w:val="00BE3207"/>
    <w:rsid w:val="00BE381E"/>
    <w:rsid w:val="00BE5E74"/>
    <w:rsid w:val="00BF1AF3"/>
    <w:rsid w:val="00BF41D9"/>
    <w:rsid w:val="00BF6BA8"/>
    <w:rsid w:val="00BF6FCA"/>
    <w:rsid w:val="00BF7B8F"/>
    <w:rsid w:val="00C022C1"/>
    <w:rsid w:val="00C02D06"/>
    <w:rsid w:val="00C033F9"/>
    <w:rsid w:val="00C036C3"/>
    <w:rsid w:val="00C11007"/>
    <w:rsid w:val="00C11127"/>
    <w:rsid w:val="00C1319E"/>
    <w:rsid w:val="00C15DBE"/>
    <w:rsid w:val="00C17C92"/>
    <w:rsid w:val="00C20186"/>
    <w:rsid w:val="00C2474C"/>
    <w:rsid w:val="00C24CD6"/>
    <w:rsid w:val="00C24DE1"/>
    <w:rsid w:val="00C2500A"/>
    <w:rsid w:val="00C25733"/>
    <w:rsid w:val="00C257B6"/>
    <w:rsid w:val="00C26221"/>
    <w:rsid w:val="00C27DCC"/>
    <w:rsid w:val="00C33285"/>
    <w:rsid w:val="00C34FE2"/>
    <w:rsid w:val="00C36625"/>
    <w:rsid w:val="00C37D29"/>
    <w:rsid w:val="00C40BB9"/>
    <w:rsid w:val="00C40E3A"/>
    <w:rsid w:val="00C41588"/>
    <w:rsid w:val="00C4446A"/>
    <w:rsid w:val="00C44FAF"/>
    <w:rsid w:val="00C4706F"/>
    <w:rsid w:val="00C47525"/>
    <w:rsid w:val="00C5018F"/>
    <w:rsid w:val="00C508A2"/>
    <w:rsid w:val="00C50B89"/>
    <w:rsid w:val="00C50BEF"/>
    <w:rsid w:val="00C50DF2"/>
    <w:rsid w:val="00C5132E"/>
    <w:rsid w:val="00C51E85"/>
    <w:rsid w:val="00C53410"/>
    <w:rsid w:val="00C537D9"/>
    <w:rsid w:val="00C53834"/>
    <w:rsid w:val="00C568CF"/>
    <w:rsid w:val="00C568DE"/>
    <w:rsid w:val="00C56B6D"/>
    <w:rsid w:val="00C574DB"/>
    <w:rsid w:val="00C6320C"/>
    <w:rsid w:val="00C64933"/>
    <w:rsid w:val="00C66B13"/>
    <w:rsid w:val="00C67AE5"/>
    <w:rsid w:val="00C712A4"/>
    <w:rsid w:val="00C72870"/>
    <w:rsid w:val="00C7777B"/>
    <w:rsid w:val="00C778C9"/>
    <w:rsid w:val="00C8204B"/>
    <w:rsid w:val="00C82B8C"/>
    <w:rsid w:val="00C82E10"/>
    <w:rsid w:val="00C84AF5"/>
    <w:rsid w:val="00C84EE0"/>
    <w:rsid w:val="00C84FA2"/>
    <w:rsid w:val="00C85398"/>
    <w:rsid w:val="00C8577D"/>
    <w:rsid w:val="00C86EB8"/>
    <w:rsid w:val="00C91E8B"/>
    <w:rsid w:val="00C92295"/>
    <w:rsid w:val="00C93D93"/>
    <w:rsid w:val="00C9616C"/>
    <w:rsid w:val="00C96C61"/>
    <w:rsid w:val="00CA0748"/>
    <w:rsid w:val="00CA2BA4"/>
    <w:rsid w:val="00CA3F06"/>
    <w:rsid w:val="00CA443D"/>
    <w:rsid w:val="00CA666C"/>
    <w:rsid w:val="00CB045E"/>
    <w:rsid w:val="00CB0679"/>
    <w:rsid w:val="00CB0F11"/>
    <w:rsid w:val="00CB23A2"/>
    <w:rsid w:val="00CB3E91"/>
    <w:rsid w:val="00CB591F"/>
    <w:rsid w:val="00CB644A"/>
    <w:rsid w:val="00CB7784"/>
    <w:rsid w:val="00CC2FC9"/>
    <w:rsid w:val="00CC3C23"/>
    <w:rsid w:val="00CC6D58"/>
    <w:rsid w:val="00CC711E"/>
    <w:rsid w:val="00CC73AD"/>
    <w:rsid w:val="00CD1013"/>
    <w:rsid w:val="00CD22C8"/>
    <w:rsid w:val="00CD55FF"/>
    <w:rsid w:val="00CD766A"/>
    <w:rsid w:val="00CE1BF0"/>
    <w:rsid w:val="00CE1F33"/>
    <w:rsid w:val="00CE25F0"/>
    <w:rsid w:val="00CE4D7C"/>
    <w:rsid w:val="00CE6CD4"/>
    <w:rsid w:val="00CF2C92"/>
    <w:rsid w:val="00CF3621"/>
    <w:rsid w:val="00CF3A55"/>
    <w:rsid w:val="00CF59A6"/>
    <w:rsid w:val="00CF7D50"/>
    <w:rsid w:val="00D07903"/>
    <w:rsid w:val="00D07CFD"/>
    <w:rsid w:val="00D118F4"/>
    <w:rsid w:val="00D1367D"/>
    <w:rsid w:val="00D14BB1"/>
    <w:rsid w:val="00D156E0"/>
    <w:rsid w:val="00D16DCB"/>
    <w:rsid w:val="00D2110C"/>
    <w:rsid w:val="00D22F0A"/>
    <w:rsid w:val="00D23675"/>
    <w:rsid w:val="00D24AE8"/>
    <w:rsid w:val="00D24DB4"/>
    <w:rsid w:val="00D26BE5"/>
    <w:rsid w:val="00D347AF"/>
    <w:rsid w:val="00D34FC2"/>
    <w:rsid w:val="00D353BC"/>
    <w:rsid w:val="00D36E92"/>
    <w:rsid w:val="00D404DD"/>
    <w:rsid w:val="00D40A78"/>
    <w:rsid w:val="00D41DE6"/>
    <w:rsid w:val="00D42550"/>
    <w:rsid w:val="00D44025"/>
    <w:rsid w:val="00D442CB"/>
    <w:rsid w:val="00D447C0"/>
    <w:rsid w:val="00D45772"/>
    <w:rsid w:val="00D464C3"/>
    <w:rsid w:val="00D46D27"/>
    <w:rsid w:val="00D4788D"/>
    <w:rsid w:val="00D47E6E"/>
    <w:rsid w:val="00D50529"/>
    <w:rsid w:val="00D506C9"/>
    <w:rsid w:val="00D52337"/>
    <w:rsid w:val="00D52EAA"/>
    <w:rsid w:val="00D53A4D"/>
    <w:rsid w:val="00D54E7A"/>
    <w:rsid w:val="00D5562E"/>
    <w:rsid w:val="00D56668"/>
    <w:rsid w:val="00D56CF4"/>
    <w:rsid w:val="00D57B95"/>
    <w:rsid w:val="00D607E7"/>
    <w:rsid w:val="00D6119A"/>
    <w:rsid w:val="00D62A91"/>
    <w:rsid w:val="00D62B23"/>
    <w:rsid w:val="00D63444"/>
    <w:rsid w:val="00D6390D"/>
    <w:rsid w:val="00D64A1C"/>
    <w:rsid w:val="00D650DF"/>
    <w:rsid w:val="00D65813"/>
    <w:rsid w:val="00D659D5"/>
    <w:rsid w:val="00D66C79"/>
    <w:rsid w:val="00D66DEE"/>
    <w:rsid w:val="00D6736C"/>
    <w:rsid w:val="00D7058C"/>
    <w:rsid w:val="00D73E2F"/>
    <w:rsid w:val="00D75F0B"/>
    <w:rsid w:val="00D80A89"/>
    <w:rsid w:val="00D8102E"/>
    <w:rsid w:val="00D81D1B"/>
    <w:rsid w:val="00D823C1"/>
    <w:rsid w:val="00D82773"/>
    <w:rsid w:val="00D83F11"/>
    <w:rsid w:val="00D8515D"/>
    <w:rsid w:val="00D858F3"/>
    <w:rsid w:val="00D86916"/>
    <w:rsid w:val="00D871A3"/>
    <w:rsid w:val="00D902C5"/>
    <w:rsid w:val="00D9265B"/>
    <w:rsid w:val="00D9286C"/>
    <w:rsid w:val="00D93214"/>
    <w:rsid w:val="00D94BBF"/>
    <w:rsid w:val="00D94F2D"/>
    <w:rsid w:val="00D96637"/>
    <w:rsid w:val="00DA5214"/>
    <w:rsid w:val="00DA5F25"/>
    <w:rsid w:val="00DA5F5F"/>
    <w:rsid w:val="00DB2F82"/>
    <w:rsid w:val="00DB34A3"/>
    <w:rsid w:val="00DB46DC"/>
    <w:rsid w:val="00DB57FF"/>
    <w:rsid w:val="00DB5852"/>
    <w:rsid w:val="00DB5E5A"/>
    <w:rsid w:val="00DB6958"/>
    <w:rsid w:val="00DB7680"/>
    <w:rsid w:val="00DC1118"/>
    <w:rsid w:val="00DC1B7A"/>
    <w:rsid w:val="00DC1C70"/>
    <w:rsid w:val="00DC28F7"/>
    <w:rsid w:val="00DC2C1D"/>
    <w:rsid w:val="00DC3351"/>
    <w:rsid w:val="00DC377A"/>
    <w:rsid w:val="00DC61EA"/>
    <w:rsid w:val="00DC6437"/>
    <w:rsid w:val="00DC72FC"/>
    <w:rsid w:val="00DC7367"/>
    <w:rsid w:val="00DC7BE0"/>
    <w:rsid w:val="00DD52AC"/>
    <w:rsid w:val="00DD5C79"/>
    <w:rsid w:val="00DE0994"/>
    <w:rsid w:val="00DE1F24"/>
    <w:rsid w:val="00DE3151"/>
    <w:rsid w:val="00DE5779"/>
    <w:rsid w:val="00DE59DC"/>
    <w:rsid w:val="00DE5B06"/>
    <w:rsid w:val="00DE6F84"/>
    <w:rsid w:val="00DE72BC"/>
    <w:rsid w:val="00DE769C"/>
    <w:rsid w:val="00DF060D"/>
    <w:rsid w:val="00DF080B"/>
    <w:rsid w:val="00DF1BC6"/>
    <w:rsid w:val="00DF1D37"/>
    <w:rsid w:val="00DF2DE6"/>
    <w:rsid w:val="00DF3112"/>
    <w:rsid w:val="00DF326F"/>
    <w:rsid w:val="00DF3EE0"/>
    <w:rsid w:val="00DF4469"/>
    <w:rsid w:val="00DF5DEB"/>
    <w:rsid w:val="00DF5FAD"/>
    <w:rsid w:val="00DF6D1B"/>
    <w:rsid w:val="00DF7325"/>
    <w:rsid w:val="00E00A10"/>
    <w:rsid w:val="00E018BA"/>
    <w:rsid w:val="00E03CDC"/>
    <w:rsid w:val="00E0450C"/>
    <w:rsid w:val="00E045A0"/>
    <w:rsid w:val="00E05C06"/>
    <w:rsid w:val="00E113AE"/>
    <w:rsid w:val="00E12771"/>
    <w:rsid w:val="00E12E2E"/>
    <w:rsid w:val="00E13366"/>
    <w:rsid w:val="00E155A3"/>
    <w:rsid w:val="00E15638"/>
    <w:rsid w:val="00E1670F"/>
    <w:rsid w:val="00E1686E"/>
    <w:rsid w:val="00E16921"/>
    <w:rsid w:val="00E2012C"/>
    <w:rsid w:val="00E20807"/>
    <w:rsid w:val="00E21BFA"/>
    <w:rsid w:val="00E22C8A"/>
    <w:rsid w:val="00E22C96"/>
    <w:rsid w:val="00E243EE"/>
    <w:rsid w:val="00E24BA7"/>
    <w:rsid w:val="00E2519E"/>
    <w:rsid w:val="00E253F3"/>
    <w:rsid w:val="00E25614"/>
    <w:rsid w:val="00E27094"/>
    <w:rsid w:val="00E27571"/>
    <w:rsid w:val="00E30D34"/>
    <w:rsid w:val="00E32662"/>
    <w:rsid w:val="00E34035"/>
    <w:rsid w:val="00E34EF3"/>
    <w:rsid w:val="00E35267"/>
    <w:rsid w:val="00E37BF9"/>
    <w:rsid w:val="00E40066"/>
    <w:rsid w:val="00E40238"/>
    <w:rsid w:val="00E40697"/>
    <w:rsid w:val="00E40AB0"/>
    <w:rsid w:val="00E40FEA"/>
    <w:rsid w:val="00E425B4"/>
    <w:rsid w:val="00E42FCA"/>
    <w:rsid w:val="00E445B5"/>
    <w:rsid w:val="00E46AFB"/>
    <w:rsid w:val="00E504C5"/>
    <w:rsid w:val="00E509C8"/>
    <w:rsid w:val="00E526AB"/>
    <w:rsid w:val="00E527A1"/>
    <w:rsid w:val="00E52CB0"/>
    <w:rsid w:val="00E5381C"/>
    <w:rsid w:val="00E54273"/>
    <w:rsid w:val="00E55183"/>
    <w:rsid w:val="00E56230"/>
    <w:rsid w:val="00E57709"/>
    <w:rsid w:val="00E57947"/>
    <w:rsid w:val="00E61BAF"/>
    <w:rsid w:val="00E62D8D"/>
    <w:rsid w:val="00E641E1"/>
    <w:rsid w:val="00E6581B"/>
    <w:rsid w:val="00E65EBB"/>
    <w:rsid w:val="00E71C21"/>
    <w:rsid w:val="00E7441A"/>
    <w:rsid w:val="00E74D79"/>
    <w:rsid w:val="00E75672"/>
    <w:rsid w:val="00E8096F"/>
    <w:rsid w:val="00E80FA8"/>
    <w:rsid w:val="00E810EE"/>
    <w:rsid w:val="00E81A9B"/>
    <w:rsid w:val="00E81F37"/>
    <w:rsid w:val="00E82D2A"/>
    <w:rsid w:val="00E8406A"/>
    <w:rsid w:val="00E851D6"/>
    <w:rsid w:val="00E86E94"/>
    <w:rsid w:val="00E87A29"/>
    <w:rsid w:val="00E9009A"/>
    <w:rsid w:val="00E912E3"/>
    <w:rsid w:val="00E9285B"/>
    <w:rsid w:val="00E928A6"/>
    <w:rsid w:val="00E929AF"/>
    <w:rsid w:val="00E930AD"/>
    <w:rsid w:val="00E9326B"/>
    <w:rsid w:val="00E94563"/>
    <w:rsid w:val="00E94FE5"/>
    <w:rsid w:val="00E957CE"/>
    <w:rsid w:val="00EA1E3E"/>
    <w:rsid w:val="00EA2158"/>
    <w:rsid w:val="00EA42CF"/>
    <w:rsid w:val="00EA4957"/>
    <w:rsid w:val="00EA4FD9"/>
    <w:rsid w:val="00EA642C"/>
    <w:rsid w:val="00EB0B03"/>
    <w:rsid w:val="00EB1DB6"/>
    <w:rsid w:val="00EB26A6"/>
    <w:rsid w:val="00EB391E"/>
    <w:rsid w:val="00EB4095"/>
    <w:rsid w:val="00EC0900"/>
    <w:rsid w:val="00EC25E1"/>
    <w:rsid w:val="00EC292B"/>
    <w:rsid w:val="00EC4BBD"/>
    <w:rsid w:val="00EC727A"/>
    <w:rsid w:val="00ED089E"/>
    <w:rsid w:val="00ED0BD0"/>
    <w:rsid w:val="00ED1A47"/>
    <w:rsid w:val="00ED23CD"/>
    <w:rsid w:val="00ED2536"/>
    <w:rsid w:val="00ED3199"/>
    <w:rsid w:val="00ED57FA"/>
    <w:rsid w:val="00ED5DB7"/>
    <w:rsid w:val="00ED6CCB"/>
    <w:rsid w:val="00ED7634"/>
    <w:rsid w:val="00EE0321"/>
    <w:rsid w:val="00EE3D53"/>
    <w:rsid w:val="00EE4B48"/>
    <w:rsid w:val="00EE51B2"/>
    <w:rsid w:val="00EE744C"/>
    <w:rsid w:val="00EF1380"/>
    <w:rsid w:val="00EF4F8E"/>
    <w:rsid w:val="00EF544B"/>
    <w:rsid w:val="00EF5B81"/>
    <w:rsid w:val="00EF6445"/>
    <w:rsid w:val="00F01E4D"/>
    <w:rsid w:val="00F02CA4"/>
    <w:rsid w:val="00F0367A"/>
    <w:rsid w:val="00F048AE"/>
    <w:rsid w:val="00F049ED"/>
    <w:rsid w:val="00F05133"/>
    <w:rsid w:val="00F05ABB"/>
    <w:rsid w:val="00F05CA9"/>
    <w:rsid w:val="00F115A6"/>
    <w:rsid w:val="00F12229"/>
    <w:rsid w:val="00F12668"/>
    <w:rsid w:val="00F13C08"/>
    <w:rsid w:val="00F14ADF"/>
    <w:rsid w:val="00F153BE"/>
    <w:rsid w:val="00F153E7"/>
    <w:rsid w:val="00F157B0"/>
    <w:rsid w:val="00F1581A"/>
    <w:rsid w:val="00F15BE9"/>
    <w:rsid w:val="00F160F4"/>
    <w:rsid w:val="00F16C48"/>
    <w:rsid w:val="00F2023F"/>
    <w:rsid w:val="00F20626"/>
    <w:rsid w:val="00F207BE"/>
    <w:rsid w:val="00F20962"/>
    <w:rsid w:val="00F22842"/>
    <w:rsid w:val="00F2371E"/>
    <w:rsid w:val="00F23B53"/>
    <w:rsid w:val="00F25C1D"/>
    <w:rsid w:val="00F269B2"/>
    <w:rsid w:val="00F26B7F"/>
    <w:rsid w:val="00F30018"/>
    <w:rsid w:val="00F315C4"/>
    <w:rsid w:val="00F32DD9"/>
    <w:rsid w:val="00F33354"/>
    <w:rsid w:val="00F362F5"/>
    <w:rsid w:val="00F363B3"/>
    <w:rsid w:val="00F36BDB"/>
    <w:rsid w:val="00F36EDF"/>
    <w:rsid w:val="00F375B3"/>
    <w:rsid w:val="00F40136"/>
    <w:rsid w:val="00F404FB"/>
    <w:rsid w:val="00F43DBE"/>
    <w:rsid w:val="00F43E7E"/>
    <w:rsid w:val="00F43F6A"/>
    <w:rsid w:val="00F44E85"/>
    <w:rsid w:val="00F45252"/>
    <w:rsid w:val="00F45B76"/>
    <w:rsid w:val="00F45FF4"/>
    <w:rsid w:val="00F46F69"/>
    <w:rsid w:val="00F47CE1"/>
    <w:rsid w:val="00F509FF"/>
    <w:rsid w:val="00F53005"/>
    <w:rsid w:val="00F54E9A"/>
    <w:rsid w:val="00F5533C"/>
    <w:rsid w:val="00F56E02"/>
    <w:rsid w:val="00F57691"/>
    <w:rsid w:val="00F57AC7"/>
    <w:rsid w:val="00F62D71"/>
    <w:rsid w:val="00F6438A"/>
    <w:rsid w:val="00F64D3E"/>
    <w:rsid w:val="00F67023"/>
    <w:rsid w:val="00F6721B"/>
    <w:rsid w:val="00F7042D"/>
    <w:rsid w:val="00F71A3A"/>
    <w:rsid w:val="00F7371C"/>
    <w:rsid w:val="00F75E64"/>
    <w:rsid w:val="00F763AE"/>
    <w:rsid w:val="00F770C7"/>
    <w:rsid w:val="00F80CC9"/>
    <w:rsid w:val="00F81749"/>
    <w:rsid w:val="00F820A0"/>
    <w:rsid w:val="00F820DE"/>
    <w:rsid w:val="00F824A0"/>
    <w:rsid w:val="00F82A9F"/>
    <w:rsid w:val="00F82DBD"/>
    <w:rsid w:val="00F8376D"/>
    <w:rsid w:val="00F83C0A"/>
    <w:rsid w:val="00F83EDA"/>
    <w:rsid w:val="00F90FF2"/>
    <w:rsid w:val="00F935EF"/>
    <w:rsid w:val="00F94F76"/>
    <w:rsid w:val="00F9568B"/>
    <w:rsid w:val="00F96762"/>
    <w:rsid w:val="00F972DE"/>
    <w:rsid w:val="00F97587"/>
    <w:rsid w:val="00F9798D"/>
    <w:rsid w:val="00FA043B"/>
    <w:rsid w:val="00FA1F2D"/>
    <w:rsid w:val="00FA22A6"/>
    <w:rsid w:val="00FA5731"/>
    <w:rsid w:val="00FA69B3"/>
    <w:rsid w:val="00FA69E2"/>
    <w:rsid w:val="00FA71CF"/>
    <w:rsid w:val="00FA7316"/>
    <w:rsid w:val="00FB3474"/>
    <w:rsid w:val="00FB4B89"/>
    <w:rsid w:val="00FB51BF"/>
    <w:rsid w:val="00FB5B02"/>
    <w:rsid w:val="00FB728F"/>
    <w:rsid w:val="00FB7A57"/>
    <w:rsid w:val="00FC0519"/>
    <w:rsid w:val="00FC1E9B"/>
    <w:rsid w:val="00FC24A5"/>
    <w:rsid w:val="00FC3639"/>
    <w:rsid w:val="00FC4A16"/>
    <w:rsid w:val="00FC5F4D"/>
    <w:rsid w:val="00FD4FD2"/>
    <w:rsid w:val="00FD7517"/>
    <w:rsid w:val="00FD771E"/>
    <w:rsid w:val="00FD7F3B"/>
    <w:rsid w:val="00FE01FA"/>
    <w:rsid w:val="00FE0C23"/>
    <w:rsid w:val="00FE0DA0"/>
    <w:rsid w:val="00FE1221"/>
    <w:rsid w:val="00FE1897"/>
    <w:rsid w:val="00FE213C"/>
    <w:rsid w:val="00FE313C"/>
    <w:rsid w:val="00FE3F91"/>
    <w:rsid w:val="00FE47E0"/>
    <w:rsid w:val="00FE4870"/>
    <w:rsid w:val="00FE5829"/>
    <w:rsid w:val="00FE7501"/>
    <w:rsid w:val="00FE7BCE"/>
    <w:rsid w:val="00FF027D"/>
    <w:rsid w:val="00FF1C24"/>
    <w:rsid w:val="00FF2BE6"/>
    <w:rsid w:val="00FF3B99"/>
    <w:rsid w:val="00FF3D8E"/>
    <w:rsid w:val="00FF3F9A"/>
    <w:rsid w:val="00FF47AB"/>
    <w:rsid w:val="00FF4CD7"/>
    <w:rsid w:val="00FF51BB"/>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rFonts w:ascii="Times New Roman" w:hAnsi="Times New Roman"/>
      <w:spacing w:val="-20"/>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ascii="Times New Roman" w:eastAsia="Times New Roman" w:hAnsi="Times New Roman" w:cs="Times New Roman"/>
      <w:kern w:val="0"/>
      <w:sz w:val="24"/>
      <w:szCs w:val="24"/>
      <w14:ligatures w14:val="none"/>
    </w:rPr>
  </w:style>
  <w:style w:type="paragraph" w:customStyle="1" w:styleId="xl65">
    <w:name w:val="xl65"/>
    <w:basedOn w:val="Normal"/>
    <w:rsid w:val="001650DF"/>
    <w:pPr>
      <w:spacing w:before="100" w:beforeAutospacing="1" w:after="100" w:afterAutospacing="1"/>
    </w:pPr>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sv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1.emf"/><Relationship Id="rId28" Type="http://schemas.openxmlformats.org/officeDocument/2006/relationships/image" Target="media/image16.png"/><Relationship Id="rId10" Type="http://schemas.openxmlformats.org/officeDocument/2006/relationships/comments" Target="comments.xml"/><Relationship Id="rId19" Type="http://schemas.openxmlformats.org/officeDocument/2006/relationships/image" Target="media/image7.svg"/><Relationship Id="rId3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Props1.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26</Pages>
  <Words>25074</Words>
  <Characters>142926</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73</cp:revision>
  <dcterms:created xsi:type="dcterms:W3CDTF">2025-06-22T12:33:00Z</dcterms:created>
  <dcterms:modified xsi:type="dcterms:W3CDTF">2025-06-23T15:00:00Z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id="w6biJBAv"/&gt;&lt;style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