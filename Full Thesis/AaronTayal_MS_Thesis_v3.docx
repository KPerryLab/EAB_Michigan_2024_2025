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proofErr w:type="gramStart"/>
      <w:r>
        <w:t>By</w:t>
      </w:r>
      <w:proofErr w:type="gramEnd"/>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C342CE">
      <w:pPr>
        <w:pStyle w:val="Heading1"/>
        <w:numPr>
          <w:ilvl w:val="0"/>
          <w:numId w:val="0"/>
        </w:numPr>
      </w:pPr>
      <w:bookmarkStart w:id="0" w:name="_Toc213424265"/>
      <w:commentRangeStart w:id="1"/>
      <w:r>
        <w:lastRenderedPageBreak/>
        <w:t>Abstract</w:t>
      </w:r>
      <w:bookmarkEnd w:id="0"/>
      <w:commentRangeEnd w:id="1"/>
      <w:r w:rsidR="000A5107">
        <w:rPr>
          <w:rStyle w:val="CommentReference"/>
          <w:rFonts w:cs="Times New Roman"/>
          <w:b w:val="0"/>
          <w:bCs w:val="0"/>
          <w:kern w:val="2"/>
          <w14:ligatures w14:val="standardContextual"/>
        </w:rPr>
        <w:commentReference w:id="1"/>
      </w:r>
    </w:p>
    <w:p w14:paraId="66EDD300" w14:textId="49A6F0DC" w:rsidR="007378D2" w:rsidRDefault="00954C21" w:rsidP="00527A65">
      <w:pPr>
        <w:spacing w:line="480" w:lineRule="auto"/>
      </w:pPr>
      <w:r>
        <w:tab/>
      </w:r>
      <w:r w:rsidR="00BB3AF6">
        <w:t xml:space="preserve">Natural and anthropogenic </w:t>
      </w:r>
      <w:r>
        <w:t xml:space="preserve">disturbances </w:t>
      </w:r>
      <w:proofErr w:type="gramStart"/>
      <w:r>
        <w:t>including</w:t>
      </w:r>
      <w:proofErr w:type="gramEnd"/>
      <w:r>
        <w:t xml:space="preserve">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21DEFBEF" w:rsidR="00E73F2E" w:rsidRDefault="00F66C1C" w:rsidP="000552A5">
      <w:pPr>
        <w:spacing w:line="480" w:lineRule="auto"/>
        <w:ind w:firstLine="720"/>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xml:space="preserve">.) regeneration </w:t>
      </w:r>
      <w:r w:rsidR="00A3200E">
        <w:t>has persisted and grown</w:t>
      </w:r>
      <w:r w:rsidR="00B518F4">
        <w:t>, and</w:t>
      </w:r>
      <w:r w:rsidR="00E8337B">
        <w:t xml:space="preserve"> how EAB and its natural enemies </w:t>
      </w:r>
      <w:r w:rsidR="00012B9A">
        <w:t xml:space="preserve">are influencing ash </w:t>
      </w:r>
      <w:r w:rsidR="00012B9A">
        <w:lastRenderedPageBreak/>
        <w:t>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 xml:space="preserve">In mesic and xeric </w:t>
      </w:r>
      <w:r w:rsidR="00A3200E">
        <w:t>forests</w:t>
      </w:r>
      <w:r w:rsidR="00200A95">
        <w:t xml:space="preserve">,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w:t>
      </w:r>
      <w:r w:rsidR="009B33D2">
        <w:t>.</w:t>
      </w:r>
      <w:r w:rsidR="00AD4DFF">
        <w:t xml:space="preserve"> </w:t>
      </w:r>
      <w:r w:rsidR="009B33D2">
        <w:t>W</w:t>
      </w:r>
      <w:r w:rsidR="00AD4DFF">
        <w:t>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0F1EBB11" w14:textId="7462E5EB" w:rsidR="00527A65" w:rsidRDefault="00003B38" w:rsidP="008F1A3F">
      <w:pPr>
        <w:spacing w:line="480" w:lineRule="auto"/>
        <w:ind w:firstLine="720"/>
      </w:pPr>
      <w:r>
        <w:t>In addition to insect outbreaks, f</w:t>
      </w:r>
      <w:r w:rsidR="005E575B" w:rsidRPr="005E575B">
        <w:t xml:space="preserve">orest ecosystems are periodically affected by natural disturbance such as windthrow, which </w:t>
      </w:r>
      <w:r w:rsidR="005E575B">
        <w:t>creates canopy gaps</w:t>
      </w:r>
      <w:r w:rsidR="005E575B" w:rsidRPr="005E575B">
        <w:t xml:space="preserve"> and </w:t>
      </w:r>
      <w:r w:rsidR="005E575B">
        <w:t xml:space="preserve">changes abiotic conditions </w:t>
      </w:r>
      <w:r w:rsidR="008F1A3F">
        <w:t>in the understory layer</w:t>
      </w:r>
      <w:r w:rsidR="005E575B" w:rsidRPr="005E575B">
        <w:t>. Forest managers often harvest fallen trees affected by windthrow in a process called salvage logging, but this practice may have long-term effects on biodiversity.</w:t>
      </w:r>
      <w:r w:rsidR="008F1A3F">
        <w:t xml:space="preserve"> We </w:t>
      </w:r>
      <w:r w:rsidR="00D81650">
        <w:t xml:space="preserve">studied the short- and longer-term impacts of </w:t>
      </w:r>
      <w:proofErr w:type="gramStart"/>
      <w:r w:rsidR="00D81650">
        <w:t>a tornado</w:t>
      </w:r>
      <w:proofErr w:type="gramEnd"/>
      <w:r w:rsidR="00D81650">
        <w:t xml:space="preserve">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E4B86">
        <w:t>The study site</w:t>
      </w:r>
      <w:r w:rsidR="009833C3">
        <w:t xml:space="preserve"> was</w:t>
      </w:r>
      <w:r w:rsidR="009833C3" w:rsidRPr="009833C3">
        <w:t xml:space="preserve"> </w:t>
      </w:r>
      <w:proofErr w:type="spellStart"/>
      <w:r w:rsidR="009833C3">
        <w:t>Powdermill</w:t>
      </w:r>
      <w:proofErr w:type="spellEnd"/>
      <w:r w:rsidR="009833C3">
        <w:t xml:space="preserve"> Nature Reserve in </w:t>
      </w:r>
      <w:r w:rsidR="009833C3" w:rsidRPr="004533E1">
        <w:t>Westmoreland County, Pennsylvania</w:t>
      </w:r>
      <w:r w:rsidR="009833C3">
        <w:t>, where</w:t>
      </w:r>
      <w:r w:rsidR="004E4B86">
        <w:t xml:space="preserve"> </w:t>
      </w:r>
      <w:r w:rsidR="0040456B">
        <w:t>a tornado occurred in 2012</w:t>
      </w:r>
      <w:r w:rsidR="00D92B04">
        <w:t>, and salvage-logging occurred on half of the win</w:t>
      </w:r>
      <w:r w:rsidR="00E1762E">
        <w:t xml:space="preserve">dthrow </w:t>
      </w:r>
      <w:r w:rsidR="00E1762E">
        <w:lastRenderedPageBreak/>
        <w:t xml:space="preserve">site. </w:t>
      </w:r>
      <w:r w:rsidR="004533E1">
        <w:t xml:space="preserve">We sampled ground beetles </w:t>
      </w:r>
      <w:r w:rsidR="004533E1" w:rsidRPr="004533E1">
        <w:t xml:space="preserve">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species and traits from undisturbed forest, while unsalvaged windthrow was </w:t>
      </w:r>
      <w:proofErr w:type="gramStart"/>
      <w:r w:rsidR="00AC5B1A">
        <w:t>similar to</w:t>
      </w:r>
      <w:proofErr w:type="gramEnd"/>
      <w:r w:rsidR="00AC5B1A">
        <w:t xml:space="preserve"> </w:t>
      </w:r>
      <w:proofErr w:type="gramStart"/>
      <w:r w:rsidR="00AC5B1A">
        <w:t>the undisturbed</w:t>
      </w:r>
      <w:proofErr w:type="gramEnd"/>
      <w:r w:rsidR="00AC5B1A">
        <w:t xml:space="preserve"> forest. </w:t>
      </w:r>
      <w:r w:rsidR="000364F0">
        <w:t>Carabid s</w:t>
      </w:r>
      <w:r w:rsidR="00AC5B1A">
        <w:t xml:space="preserve">pecies common in salvage-logged habitat </w:t>
      </w:r>
      <w:proofErr w:type="gramStart"/>
      <w:r w:rsidR="00AC5B1A">
        <w:t>tended</w:t>
      </w:r>
      <w:proofErr w:type="gramEnd"/>
      <w:r w:rsidR="00AC5B1A">
        <w:t xml:space="preserve"> to </w:t>
      </w:r>
      <w:r w:rsidR="00660E9B">
        <w:t xml:space="preserve">be smaller, and have </w:t>
      </w:r>
      <w:r w:rsidR="00AC5B1A">
        <w:t xml:space="preserve">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55D59A2F" w:rsidR="00527A65" w:rsidRDefault="00B4270B" w:rsidP="00FF1A3C">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ists in forests depends on tri-trophic interactions between trees, their pests, and the natural enemies of those pests.</w:t>
      </w:r>
      <w:r w:rsidR="00A041FF">
        <w:t xml:space="preserve"> </w:t>
      </w:r>
      <w:r w:rsidR="009228FD">
        <w:t xml:space="preserve">How forest disturbance impacts ground beetles depends on </w:t>
      </w:r>
      <w:r w:rsidR="00FF1A3C">
        <w:t xml:space="preserve">how the disturbance alters vegetation and woody debris resources that each species may depend on. </w:t>
      </w:r>
      <w:r w:rsidR="008A319E">
        <w:t xml:space="preserve">Furthermore, examining </w:t>
      </w:r>
      <w:r w:rsidR="007318D1">
        <w:t xml:space="preserve">functional </w:t>
      </w:r>
      <w:r w:rsidR="008A319E">
        <w:t>traits, such as flood-tolerance of trees</w:t>
      </w:r>
      <w:r w:rsidR="005B486F">
        <w:t xml:space="preserve"> and sensory strategies of ground beetles, can </w:t>
      </w:r>
      <w:r w:rsidR="007318D1">
        <w:t>help us understand</w:t>
      </w:r>
      <w:r w:rsidR="00386D4F">
        <w:t xml:space="preserve"> </w:t>
      </w:r>
      <w:r w:rsidR="005536DE">
        <w:t xml:space="preserve">and predict </w:t>
      </w:r>
      <w:r w:rsidR="00386D4F">
        <w:t xml:space="preserve">the </w:t>
      </w:r>
      <w:r w:rsidR="00D14E5A">
        <w:t xml:space="preserve">long-term </w:t>
      </w:r>
      <w:r w:rsidR="00386D4F">
        <w:t>impacts of forest disturbance</w:t>
      </w:r>
      <w:r w:rsidR="00D14E5A">
        <w:t>.</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C342CE">
      <w:pPr>
        <w:pStyle w:val="Heading1"/>
        <w:numPr>
          <w:ilvl w:val="0"/>
          <w:numId w:val="0"/>
        </w:numPr>
      </w:pPr>
      <w:bookmarkStart w:id="2" w:name="_Toc213424266"/>
      <w:r>
        <w:lastRenderedPageBreak/>
        <w:t>Acknowledgments</w:t>
      </w:r>
      <w:bookmarkEnd w:id="2"/>
    </w:p>
    <w:p w14:paraId="2FA1D287" w14:textId="3C4A784C" w:rsidR="00401724" w:rsidRDefault="002C04A1" w:rsidP="006C4F45">
      <w:pPr>
        <w:spacing w:line="480" w:lineRule="auto"/>
        <w:ind w:firstLine="720"/>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They have truly solidified my interest in the subject, and their dedicat</w:t>
      </w:r>
      <w:r w:rsidR="002A7737">
        <w:t xml:space="preserve">ion </w:t>
      </w:r>
      <w:r w:rsidR="00401724">
        <w:t>is evident.</w:t>
      </w:r>
    </w:p>
    <w:p w14:paraId="6A5160A2" w14:textId="653008DD" w:rsidR="00401724" w:rsidRDefault="00401724" w:rsidP="006C4F45">
      <w:pPr>
        <w:spacing w:line="480" w:lineRule="auto"/>
        <w:ind w:firstLine="720"/>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xml:space="preserve">. </w:t>
      </w:r>
      <w:r w:rsidR="00BE4F6B">
        <w:t>I would also like to thank Wendy Klooster for being a resource for how to</w:t>
      </w:r>
      <w:r w:rsidR="00C421D8">
        <w:t xml:space="preserve"> do the tree survey. </w:t>
      </w:r>
      <w:r w:rsidR="00D46EB6">
        <w:t>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w:t>
      </w:r>
      <w:r w:rsidR="001278E5">
        <w:lastRenderedPageBreak/>
        <w:t xml:space="preserve">Cerrato, and Kayla Perry provided additional fieldwork support. Kathleen Knight gave advice on prism traps and ash identification. </w:t>
      </w:r>
      <w:r w:rsidR="005F4DCA">
        <w:t>The staff at the Huron-Clinton MetroParks and Michigan Department of Natural Resources kindly approved our research project.</w:t>
      </w:r>
    </w:p>
    <w:p w14:paraId="0134FE90" w14:textId="1AB8DF10" w:rsidR="001278E5" w:rsidRDefault="001278E5" w:rsidP="006C4F45">
      <w:pPr>
        <w:spacing w:line="480" w:lineRule="auto"/>
        <w:ind w:firstLine="720"/>
      </w:pPr>
      <w:r>
        <w:t xml:space="preserve">Chapter 2 would not have been possible without the work of many people. </w:t>
      </w:r>
      <w:commentRangeStart w:id="3"/>
      <w:r w:rsidR="001C2CA4">
        <w:t xml:space="preserve">Kayla Perry and </w:t>
      </w:r>
      <w:r>
        <w:t>Andrea Kautz</w:t>
      </w:r>
      <w:r w:rsidR="001C2CA4">
        <w:t xml:space="preserve"> designed the </w:t>
      </w:r>
      <w:r w:rsidR="00046804">
        <w:t>plot layout</w:t>
      </w:r>
      <w:r w:rsidR="001C2CA4">
        <w:t xml:space="preserve"> </w:t>
      </w:r>
      <w:commentRangeEnd w:id="3"/>
      <w:r w:rsidR="00387566">
        <w:rPr>
          <w:rStyle w:val="CommentReference"/>
          <w:rFonts w:cs="Times New Roman"/>
          <w:kern w:val="2"/>
          <w14:ligatures w14:val="standardContextual"/>
        </w:rPr>
        <w:commentReference w:id="3"/>
      </w:r>
      <w:r w:rsidR="001C2CA4">
        <w:t xml:space="preserve">and </w:t>
      </w:r>
      <w:r>
        <w:t xml:space="preserve">coordinated </w:t>
      </w:r>
      <w:r w:rsidR="006C22FA">
        <w:t xml:space="preserve">and carried out </w:t>
      </w:r>
      <w:r w:rsidR="007C65AE">
        <w:t xml:space="preserve">the entirety of </w:t>
      </w:r>
      <w:r w:rsidR="00046804">
        <w:t xml:space="preserve">arthropod </w:t>
      </w:r>
      <w:r>
        <w:t>collections</w:t>
      </w:r>
      <w:r w:rsidR="001C2CA4">
        <w:t xml:space="preserve"> at </w:t>
      </w:r>
      <w:proofErr w:type="spellStart"/>
      <w:r w:rsidR="001C2CA4">
        <w:t>Powdermill</w:t>
      </w:r>
      <w:proofErr w:type="spellEnd"/>
      <w:r w:rsidR="001C2CA4">
        <w:t xml:space="preserve"> Nature Reserve in 2015 and 2022. Kayla Perry identified all the ground beetles collected in 2015. </w:t>
      </w:r>
      <w:r w:rsidR="008075F0">
        <w:t xml:space="preserve">Andrea Kautz also provided links to relevant literature and feedback on my research posters. </w:t>
      </w:r>
      <w:r w:rsidR="001C2CA4">
        <w:t xml:space="preserve">Without their work, this project would never have happened. Suranga </w:t>
      </w:r>
      <w:proofErr w:type="spellStart"/>
      <w:r w:rsidR="001C2CA4">
        <w:t>Basnagala</w:t>
      </w:r>
      <w:proofErr w:type="spellEnd"/>
      <w:r w:rsidR="001C2CA4">
        <w:t xml:space="preserve"> provided detailed assistance to me as I learned to identify ground beetles and </w:t>
      </w:r>
      <w:proofErr w:type="gramStart"/>
      <w:r w:rsidR="00A212FC">
        <w:t>spend</w:t>
      </w:r>
      <w:proofErr w:type="gramEnd"/>
      <w:r w:rsidR="00A212FC">
        <w:t xml:space="preserve"> multiple days working with me to</w:t>
      </w:r>
      <w:r w:rsidR="001C2CA4">
        <w:t xml:space="preserve"> learning the basics of identification</w:t>
      </w:r>
      <w:r w:rsidR="008649AE">
        <w:t xml:space="preserve"> and</w:t>
      </w:r>
      <w:r w:rsidR="001C2CA4">
        <w:t xml:space="preserve"> g</w:t>
      </w:r>
      <w:r w:rsidR="00B02282">
        <w:t>ave</w:t>
      </w:r>
      <w:r w:rsidR="001C2CA4">
        <w:t xml:space="preserve"> encouraging feedback on presentation</w:t>
      </w:r>
      <w:r w:rsidR="008649AE">
        <w:t>s</w:t>
      </w:r>
      <w:r w:rsidR="001C2CA4">
        <w:t xml:space="preserve">.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 xml:space="preserve">Suranga </w:t>
      </w:r>
      <w:proofErr w:type="spellStart"/>
      <w:r w:rsidRPr="001278E5">
        <w:t>Basnagala</w:t>
      </w:r>
      <w:proofErr w:type="spellEnd"/>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7B1BC832" w14:textId="2C62FAC3" w:rsidR="000B1ED6" w:rsidRDefault="002A7737" w:rsidP="00872B9C">
      <w:pPr>
        <w:spacing w:line="480" w:lineRule="auto"/>
        <w:ind w:firstLine="720"/>
        <w:sectPr w:rsidR="000B1ED6" w:rsidSect="00C23E93">
          <w:pgSz w:w="12240" w:h="15840"/>
          <w:pgMar w:top="1440" w:right="1440" w:bottom="1440" w:left="2160" w:header="720" w:footer="1584" w:gutter="0"/>
          <w:pgNumType w:fmt="lowerRoman"/>
          <w:cols w:space="720"/>
          <w:docGrid w:linePitch="360"/>
        </w:sectPr>
      </w:pPr>
      <w:r>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C342CE">
      <w:pPr>
        <w:pStyle w:val="Heading1"/>
        <w:numPr>
          <w:ilvl w:val="0"/>
          <w:numId w:val="0"/>
        </w:numPr>
      </w:pPr>
      <w:bookmarkStart w:id="4" w:name="_Toc213424267"/>
      <w:r>
        <w:lastRenderedPageBreak/>
        <w:t>Vita</w:t>
      </w:r>
      <w:bookmarkEnd w:id="4"/>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w:t>
      </w:r>
      <w:r w:rsidRPr="00F348FD">
        <w:rPr>
          <w:i/>
          <w:iCs/>
        </w:rPr>
        <w:t>Ficaria verna</w:t>
      </w:r>
      <w:r>
        <w:t>)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xml:space="preserve">, and J.A. Reinartz. “Suppression of Reed </w:t>
      </w:r>
      <w:proofErr w:type="spellStart"/>
      <w:r>
        <w:t>Canarygrass</w:t>
      </w:r>
      <w:proofErr w:type="spellEnd"/>
      <w:r>
        <w:t xml:space="preserve">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C342CE">
      <w:pPr>
        <w:pStyle w:val="Heading1"/>
        <w:numPr>
          <w:ilvl w:val="0"/>
          <w:numId w:val="0"/>
        </w:numPr>
      </w:pPr>
      <w:bookmarkStart w:id="5" w:name="_Toc213424268"/>
      <w:r>
        <w:lastRenderedPageBreak/>
        <w:t>Table of Contents</w:t>
      </w:r>
      <w:bookmarkEnd w:id="5"/>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4D92CB40" w14:textId="23A6A918" w:rsidR="006F79F1"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3424265" w:history="1">
            <w:r w:rsidR="006F79F1" w:rsidRPr="00BD1C77">
              <w:rPr>
                <w:rStyle w:val="Hyperlink"/>
                <w:noProof/>
              </w:rPr>
              <w:t>Abstract</w:t>
            </w:r>
            <w:r w:rsidR="006F79F1">
              <w:rPr>
                <w:noProof/>
                <w:webHidden/>
              </w:rPr>
              <w:tab/>
            </w:r>
            <w:r w:rsidR="006F79F1">
              <w:rPr>
                <w:noProof/>
                <w:webHidden/>
              </w:rPr>
              <w:fldChar w:fldCharType="begin"/>
            </w:r>
            <w:r w:rsidR="006F79F1">
              <w:rPr>
                <w:noProof/>
                <w:webHidden/>
              </w:rPr>
              <w:instrText xml:space="preserve"> PAGEREF _Toc213424265 \h </w:instrText>
            </w:r>
            <w:r w:rsidR="006F79F1">
              <w:rPr>
                <w:noProof/>
                <w:webHidden/>
              </w:rPr>
            </w:r>
            <w:r w:rsidR="006F79F1">
              <w:rPr>
                <w:noProof/>
                <w:webHidden/>
              </w:rPr>
              <w:fldChar w:fldCharType="separate"/>
            </w:r>
            <w:r w:rsidR="006F79F1">
              <w:rPr>
                <w:noProof/>
                <w:webHidden/>
              </w:rPr>
              <w:t>iii</w:t>
            </w:r>
            <w:r w:rsidR="006F79F1">
              <w:rPr>
                <w:noProof/>
                <w:webHidden/>
              </w:rPr>
              <w:fldChar w:fldCharType="end"/>
            </w:r>
          </w:hyperlink>
        </w:p>
        <w:p w14:paraId="138C2860" w14:textId="7FE9A327"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6" w:history="1">
            <w:r w:rsidRPr="00BD1C77">
              <w:rPr>
                <w:rStyle w:val="Hyperlink"/>
                <w:noProof/>
              </w:rPr>
              <w:t>Acknowledgments</w:t>
            </w:r>
            <w:r>
              <w:rPr>
                <w:noProof/>
                <w:webHidden/>
              </w:rPr>
              <w:tab/>
            </w:r>
            <w:r>
              <w:rPr>
                <w:noProof/>
                <w:webHidden/>
              </w:rPr>
              <w:fldChar w:fldCharType="begin"/>
            </w:r>
            <w:r>
              <w:rPr>
                <w:noProof/>
                <w:webHidden/>
              </w:rPr>
              <w:instrText xml:space="preserve"> PAGEREF _Toc213424266 \h </w:instrText>
            </w:r>
            <w:r>
              <w:rPr>
                <w:noProof/>
                <w:webHidden/>
              </w:rPr>
            </w:r>
            <w:r>
              <w:rPr>
                <w:noProof/>
                <w:webHidden/>
              </w:rPr>
              <w:fldChar w:fldCharType="separate"/>
            </w:r>
            <w:r>
              <w:rPr>
                <w:noProof/>
                <w:webHidden/>
              </w:rPr>
              <w:t>v</w:t>
            </w:r>
            <w:r>
              <w:rPr>
                <w:noProof/>
                <w:webHidden/>
              </w:rPr>
              <w:fldChar w:fldCharType="end"/>
            </w:r>
          </w:hyperlink>
        </w:p>
        <w:p w14:paraId="02F5A15A" w14:textId="463E7C16"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7" w:history="1">
            <w:r w:rsidRPr="00BD1C77">
              <w:rPr>
                <w:rStyle w:val="Hyperlink"/>
                <w:noProof/>
              </w:rPr>
              <w:t>Vita</w:t>
            </w:r>
            <w:r>
              <w:rPr>
                <w:noProof/>
                <w:webHidden/>
              </w:rPr>
              <w:tab/>
            </w:r>
            <w:r>
              <w:rPr>
                <w:noProof/>
                <w:webHidden/>
              </w:rPr>
              <w:fldChar w:fldCharType="begin"/>
            </w:r>
            <w:r>
              <w:rPr>
                <w:noProof/>
                <w:webHidden/>
              </w:rPr>
              <w:instrText xml:space="preserve"> PAGEREF _Toc213424267 \h </w:instrText>
            </w:r>
            <w:r>
              <w:rPr>
                <w:noProof/>
                <w:webHidden/>
              </w:rPr>
            </w:r>
            <w:r>
              <w:rPr>
                <w:noProof/>
                <w:webHidden/>
              </w:rPr>
              <w:fldChar w:fldCharType="separate"/>
            </w:r>
            <w:r>
              <w:rPr>
                <w:noProof/>
                <w:webHidden/>
              </w:rPr>
              <w:t>vii</w:t>
            </w:r>
            <w:r>
              <w:rPr>
                <w:noProof/>
                <w:webHidden/>
              </w:rPr>
              <w:fldChar w:fldCharType="end"/>
            </w:r>
          </w:hyperlink>
        </w:p>
        <w:p w14:paraId="243BAF32" w14:textId="2168B276"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8" w:history="1">
            <w:r w:rsidRPr="00BD1C77">
              <w:rPr>
                <w:rStyle w:val="Hyperlink"/>
                <w:noProof/>
              </w:rPr>
              <w:t>Table of Contents</w:t>
            </w:r>
            <w:r>
              <w:rPr>
                <w:noProof/>
                <w:webHidden/>
              </w:rPr>
              <w:tab/>
            </w:r>
            <w:r>
              <w:rPr>
                <w:noProof/>
                <w:webHidden/>
              </w:rPr>
              <w:fldChar w:fldCharType="begin"/>
            </w:r>
            <w:r>
              <w:rPr>
                <w:noProof/>
                <w:webHidden/>
              </w:rPr>
              <w:instrText xml:space="preserve"> PAGEREF _Toc213424268 \h </w:instrText>
            </w:r>
            <w:r>
              <w:rPr>
                <w:noProof/>
                <w:webHidden/>
              </w:rPr>
            </w:r>
            <w:r>
              <w:rPr>
                <w:noProof/>
                <w:webHidden/>
              </w:rPr>
              <w:fldChar w:fldCharType="separate"/>
            </w:r>
            <w:r>
              <w:rPr>
                <w:noProof/>
                <w:webHidden/>
              </w:rPr>
              <w:t>viii</w:t>
            </w:r>
            <w:r>
              <w:rPr>
                <w:noProof/>
                <w:webHidden/>
              </w:rPr>
              <w:fldChar w:fldCharType="end"/>
            </w:r>
          </w:hyperlink>
        </w:p>
        <w:p w14:paraId="20BCDF2B" w14:textId="4C223F9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9" w:history="1">
            <w:r w:rsidRPr="00BD1C77">
              <w:rPr>
                <w:rStyle w:val="Hyperlink"/>
                <w:noProof/>
              </w:rPr>
              <w:t>List of Tables</w:t>
            </w:r>
            <w:r>
              <w:rPr>
                <w:noProof/>
                <w:webHidden/>
              </w:rPr>
              <w:tab/>
            </w:r>
            <w:r>
              <w:rPr>
                <w:noProof/>
                <w:webHidden/>
              </w:rPr>
              <w:fldChar w:fldCharType="begin"/>
            </w:r>
            <w:r>
              <w:rPr>
                <w:noProof/>
                <w:webHidden/>
              </w:rPr>
              <w:instrText xml:space="preserve"> PAGEREF _Toc213424269 \h </w:instrText>
            </w:r>
            <w:r>
              <w:rPr>
                <w:noProof/>
                <w:webHidden/>
              </w:rPr>
            </w:r>
            <w:r>
              <w:rPr>
                <w:noProof/>
                <w:webHidden/>
              </w:rPr>
              <w:fldChar w:fldCharType="separate"/>
            </w:r>
            <w:r>
              <w:rPr>
                <w:noProof/>
                <w:webHidden/>
              </w:rPr>
              <w:t>ix</w:t>
            </w:r>
            <w:r>
              <w:rPr>
                <w:noProof/>
                <w:webHidden/>
              </w:rPr>
              <w:fldChar w:fldCharType="end"/>
            </w:r>
          </w:hyperlink>
        </w:p>
        <w:p w14:paraId="08CA427A" w14:textId="3DC08647"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0" w:history="1">
            <w:r w:rsidRPr="00BD1C77">
              <w:rPr>
                <w:rStyle w:val="Hyperlink"/>
                <w:noProof/>
              </w:rPr>
              <w:t>List of Figures</w:t>
            </w:r>
            <w:r>
              <w:rPr>
                <w:noProof/>
                <w:webHidden/>
              </w:rPr>
              <w:tab/>
            </w:r>
            <w:r>
              <w:rPr>
                <w:noProof/>
                <w:webHidden/>
              </w:rPr>
              <w:fldChar w:fldCharType="begin"/>
            </w:r>
            <w:r>
              <w:rPr>
                <w:noProof/>
                <w:webHidden/>
              </w:rPr>
              <w:instrText xml:space="preserve"> PAGEREF _Toc213424270 \h </w:instrText>
            </w:r>
            <w:r>
              <w:rPr>
                <w:noProof/>
                <w:webHidden/>
              </w:rPr>
            </w:r>
            <w:r>
              <w:rPr>
                <w:noProof/>
                <w:webHidden/>
              </w:rPr>
              <w:fldChar w:fldCharType="separate"/>
            </w:r>
            <w:r>
              <w:rPr>
                <w:noProof/>
                <w:webHidden/>
              </w:rPr>
              <w:t>x</w:t>
            </w:r>
            <w:r>
              <w:rPr>
                <w:noProof/>
                <w:webHidden/>
              </w:rPr>
              <w:fldChar w:fldCharType="end"/>
            </w:r>
          </w:hyperlink>
        </w:p>
        <w:p w14:paraId="5264EB3B" w14:textId="28A163EB"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1" w:history="1">
            <w:r w:rsidRPr="00BD1C77">
              <w:rPr>
                <w:rStyle w:val="Hyperlink"/>
                <w:noProof/>
              </w:rPr>
              <w:t>Chapter 1</w:t>
            </w:r>
            <w:r w:rsidR="00EE1161">
              <w:rPr>
                <w:rStyle w:val="Hyperlink"/>
                <w:noProof/>
              </w:rPr>
              <w:t>.</w:t>
            </w:r>
            <w:r w:rsidRPr="00BD1C77">
              <w:rPr>
                <w:rStyle w:val="Hyperlink"/>
                <w:noProof/>
              </w:rPr>
              <w:t xml:space="preserve"> The long-term impacts of emerald ash borer in forests near the epicenter of invasion</w:t>
            </w:r>
            <w:r>
              <w:rPr>
                <w:noProof/>
                <w:webHidden/>
              </w:rPr>
              <w:tab/>
            </w:r>
            <w:r>
              <w:rPr>
                <w:noProof/>
                <w:webHidden/>
              </w:rPr>
              <w:fldChar w:fldCharType="begin"/>
            </w:r>
            <w:r>
              <w:rPr>
                <w:noProof/>
                <w:webHidden/>
              </w:rPr>
              <w:instrText xml:space="preserve"> PAGEREF _Toc213424271 \h </w:instrText>
            </w:r>
            <w:r>
              <w:rPr>
                <w:noProof/>
                <w:webHidden/>
              </w:rPr>
            </w:r>
            <w:r>
              <w:rPr>
                <w:noProof/>
                <w:webHidden/>
              </w:rPr>
              <w:fldChar w:fldCharType="separate"/>
            </w:r>
            <w:r>
              <w:rPr>
                <w:noProof/>
                <w:webHidden/>
              </w:rPr>
              <w:t>1</w:t>
            </w:r>
            <w:r>
              <w:rPr>
                <w:noProof/>
                <w:webHidden/>
              </w:rPr>
              <w:fldChar w:fldCharType="end"/>
            </w:r>
          </w:hyperlink>
        </w:p>
        <w:p w14:paraId="04A11705" w14:textId="4C5DC4F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2" w:history="1">
            <w:r w:rsidRPr="00BD1C77">
              <w:rPr>
                <w:rStyle w:val="Hyperlink"/>
                <w:noProof/>
              </w:rPr>
              <w:t>Chapter 2. The effects of a tornado and salvage-logging on ground beetles</w:t>
            </w:r>
            <w:r>
              <w:rPr>
                <w:noProof/>
                <w:webHidden/>
              </w:rPr>
              <w:tab/>
            </w:r>
            <w:r>
              <w:rPr>
                <w:noProof/>
                <w:webHidden/>
              </w:rPr>
              <w:fldChar w:fldCharType="begin"/>
            </w:r>
            <w:r>
              <w:rPr>
                <w:noProof/>
                <w:webHidden/>
              </w:rPr>
              <w:instrText xml:space="preserve"> PAGEREF _Toc213424272 \h </w:instrText>
            </w:r>
            <w:r>
              <w:rPr>
                <w:noProof/>
                <w:webHidden/>
              </w:rPr>
            </w:r>
            <w:r>
              <w:rPr>
                <w:noProof/>
                <w:webHidden/>
              </w:rPr>
              <w:fldChar w:fldCharType="separate"/>
            </w:r>
            <w:r>
              <w:rPr>
                <w:noProof/>
                <w:webHidden/>
              </w:rPr>
              <w:t>28</w:t>
            </w:r>
            <w:r>
              <w:rPr>
                <w:noProof/>
                <w:webHidden/>
              </w:rPr>
              <w:fldChar w:fldCharType="end"/>
            </w:r>
          </w:hyperlink>
        </w:p>
        <w:p w14:paraId="32FCD377" w14:textId="3526A08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3" w:history="1">
            <w:r w:rsidRPr="00BD1C77">
              <w:rPr>
                <w:rStyle w:val="Hyperlink"/>
                <w:noProof/>
              </w:rPr>
              <w:t>Appendix A</w:t>
            </w:r>
            <w:r>
              <w:rPr>
                <w:noProof/>
                <w:webHidden/>
              </w:rPr>
              <w:tab/>
            </w:r>
            <w:r>
              <w:rPr>
                <w:noProof/>
                <w:webHidden/>
              </w:rPr>
              <w:fldChar w:fldCharType="begin"/>
            </w:r>
            <w:r>
              <w:rPr>
                <w:noProof/>
                <w:webHidden/>
              </w:rPr>
              <w:instrText xml:space="preserve"> PAGEREF _Toc213424273 \h </w:instrText>
            </w:r>
            <w:r>
              <w:rPr>
                <w:noProof/>
                <w:webHidden/>
              </w:rPr>
            </w:r>
            <w:r>
              <w:rPr>
                <w:noProof/>
                <w:webHidden/>
              </w:rPr>
              <w:fldChar w:fldCharType="separate"/>
            </w:r>
            <w:r>
              <w:rPr>
                <w:noProof/>
                <w:webHidden/>
              </w:rPr>
              <w:t>59</w:t>
            </w:r>
            <w:r>
              <w:rPr>
                <w:noProof/>
                <w:webHidden/>
              </w:rPr>
              <w:fldChar w:fldCharType="end"/>
            </w:r>
          </w:hyperlink>
        </w:p>
        <w:p w14:paraId="28493BFF" w14:textId="6A15204F"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4" w:history="1">
            <w:r w:rsidRPr="00BD1C77">
              <w:rPr>
                <w:rStyle w:val="Hyperlink"/>
                <w:noProof/>
              </w:rPr>
              <w:t>Appendix B</w:t>
            </w:r>
            <w:r>
              <w:rPr>
                <w:noProof/>
                <w:webHidden/>
              </w:rPr>
              <w:tab/>
            </w:r>
            <w:r>
              <w:rPr>
                <w:noProof/>
                <w:webHidden/>
              </w:rPr>
              <w:fldChar w:fldCharType="begin"/>
            </w:r>
            <w:r>
              <w:rPr>
                <w:noProof/>
                <w:webHidden/>
              </w:rPr>
              <w:instrText xml:space="preserve"> PAGEREF _Toc213424274 \h </w:instrText>
            </w:r>
            <w:r>
              <w:rPr>
                <w:noProof/>
                <w:webHidden/>
              </w:rPr>
            </w:r>
            <w:r>
              <w:rPr>
                <w:noProof/>
                <w:webHidden/>
              </w:rPr>
              <w:fldChar w:fldCharType="separate"/>
            </w:r>
            <w:r>
              <w:rPr>
                <w:noProof/>
                <w:webHidden/>
              </w:rPr>
              <w:t>68</w:t>
            </w:r>
            <w:r>
              <w:rPr>
                <w:noProof/>
                <w:webHidden/>
              </w:rPr>
              <w:fldChar w:fldCharType="end"/>
            </w:r>
          </w:hyperlink>
        </w:p>
        <w:p w14:paraId="212AE7AB" w14:textId="1C8F6F38"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C342CE">
      <w:pPr>
        <w:pStyle w:val="Heading1"/>
        <w:numPr>
          <w:ilvl w:val="0"/>
          <w:numId w:val="0"/>
        </w:numPr>
      </w:pPr>
      <w:bookmarkStart w:id="6" w:name="_Toc213424269"/>
      <w:r>
        <w:lastRenderedPageBreak/>
        <w:t>List of Tables</w:t>
      </w:r>
      <w:bookmarkEnd w:id="6"/>
    </w:p>
    <w:p w14:paraId="5D4CAC37" w14:textId="5F63064F" w:rsidR="001F7594"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3798410" w:history="1">
        <w:r w:rsidR="001F7594" w:rsidRPr="00D11628">
          <w:rPr>
            <w:rStyle w:val="Hyperlink"/>
            <w:rFonts w:eastAsia="Calibri" w:cs="Times New Roman"/>
            <w:b/>
            <w:bCs/>
            <w:iCs/>
            <w:noProof/>
          </w:rPr>
          <w:t>Table 1.1.</w:t>
        </w:r>
        <w:r w:rsidR="001F7594" w:rsidRPr="00D11628">
          <w:rPr>
            <w:rStyle w:val="Hyperlink"/>
            <w:rFonts w:eastAsia="Calibri" w:cs="Times New Roman"/>
            <w:iCs/>
            <w:noProof/>
          </w:rPr>
          <w:t xml:space="preserve"> Density (± standard error) of living ash (</w:t>
        </w:r>
        <w:r w:rsidR="001F7594" w:rsidRPr="00D11628">
          <w:rPr>
            <w:rStyle w:val="Hyperlink"/>
            <w:rFonts w:eastAsia="Calibri" w:cs="Times New Roman"/>
            <w:i/>
            <w:iCs/>
            <w:noProof/>
          </w:rPr>
          <w:t>Fraxinus</w:t>
        </w:r>
        <w:r w:rsidR="001F7594" w:rsidRPr="00D11628">
          <w:rPr>
            <w:rStyle w:val="Hyperlink"/>
            <w:rFonts w:eastAsia="Calibri" w:cs="Times New Roman"/>
            <w:noProof/>
          </w:rPr>
          <w:t xml:space="preserve"> spp.</w:t>
        </w:r>
        <w:r w:rsidR="001F7594" w:rsidRPr="00D11628">
          <w:rPr>
            <w:rStyle w:val="Hyperlink"/>
            <w:rFonts w:eastAsia="Calibri" w:cs="Times New Roman"/>
            <w:iCs/>
            <w:noProof/>
          </w:rPr>
          <w:t>) regeneration in hydric (</w:t>
        </w:r>
        <w:r w:rsidR="001F7594" w:rsidRPr="00D11628">
          <w:rPr>
            <w:rStyle w:val="Hyperlink"/>
            <w:rFonts w:eastAsia="Calibri" w:cs="Times New Roman"/>
            <w:i/>
            <w:noProof/>
          </w:rPr>
          <w:t>n</w:t>
        </w:r>
        <w:r w:rsidR="001F7594" w:rsidRPr="00D11628">
          <w:rPr>
            <w:rStyle w:val="Hyperlink"/>
            <w:rFonts w:eastAsia="Calibri" w:cs="Times New Roman"/>
            <w:iCs/>
            <w:noProof/>
          </w:rPr>
          <w:t>=10), mesic (</w:t>
        </w:r>
        <w:r w:rsidR="001F7594" w:rsidRPr="00D11628">
          <w:rPr>
            <w:rStyle w:val="Hyperlink"/>
            <w:rFonts w:eastAsia="Calibri" w:cs="Times New Roman"/>
            <w:i/>
            <w:noProof/>
          </w:rPr>
          <w:t>n</w:t>
        </w:r>
        <w:r w:rsidR="001F7594" w:rsidRPr="00D11628">
          <w:rPr>
            <w:rStyle w:val="Hyperlink"/>
            <w:rFonts w:eastAsia="Calibri" w:cs="Times New Roman"/>
            <w:iCs/>
            <w:noProof/>
          </w:rPr>
          <w:t>=8), and xeric (</w:t>
        </w:r>
        <w:r w:rsidR="001F7594" w:rsidRPr="00D11628">
          <w:rPr>
            <w:rStyle w:val="Hyperlink"/>
            <w:rFonts w:eastAsia="Calibri" w:cs="Times New Roman"/>
            <w:i/>
            <w:noProof/>
          </w:rPr>
          <w:t>n</w:t>
        </w:r>
        <w:r w:rsidR="001F7594" w:rsidRPr="00D11628">
          <w:rPr>
            <w:rStyle w:val="Hyperlink"/>
            <w:rFonts w:eastAsia="Calibri" w:cs="Times New Roman"/>
            <w:iCs/>
            <w:noProof/>
          </w:rPr>
          <w:t>=19) transects in the Upper Huron River Watershed in southeast Michigan, USA. Data were collected during the growing season in 2024-2025..</w:t>
        </w:r>
        <w:r w:rsidR="001F7594">
          <w:rPr>
            <w:noProof/>
            <w:webHidden/>
          </w:rPr>
          <w:tab/>
        </w:r>
        <w:r w:rsidR="001F7594">
          <w:rPr>
            <w:noProof/>
            <w:webHidden/>
          </w:rPr>
          <w:fldChar w:fldCharType="begin"/>
        </w:r>
        <w:r w:rsidR="001F7594">
          <w:rPr>
            <w:noProof/>
            <w:webHidden/>
          </w:rPr>
          <w:instrText xml:space="preserve"> PAGEREF _Toc213798410 \h </w:instrText>
        </w:r>
        <w:r w:rsidR="001F7594">
          <w:rPr>
            <w:noProof/>
            <w:webHidden/>
          </w:rPr>
        </w:r>
        <w:r w:rsidR="001F7594">
          <w:rPr>
            <w:noProof/>
            <w:webHidden/>
          </w:rPr>
          <w:fldChar w:fldCharType="separate"/>
        </w:r>
        <w:r w:rsidR="001F7594">
          <w:rPr>
            <w:noProof/>
            <w:webHidden/>
          </w:rPr>
          <w:t>18</w:t>
        </w:r>
        <w:r w:rsidR="001F7594">
          <w:rPr>
            <w:noProof/>
            <w:webHidden/>
          </w:rPr>
          <w:fldChar w:fldCharType="end"/>
        </w:r>
      </w:hyperlink>
    </w:p>
    <w:p w14:paraId="6177B1DD" w14:textId="19780E03"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1" w:history="1">
        <w:r w:rsidRPr="00D11628">
          <w:rPr>
            <w:rStyle w:val="Hyperlink"/>
            <w:rFonts w:eastAsia="Calibri" w:cs="Times New Roman"/>
            <w:b/>
            <w:bCs/>
            <w:iCs/>
            <w:noProof/>
          </w:rPr>
          <w:t>Table 1.2.</w:t>
        </w:r>
        <w:r w:rsidRPr="00D11628">
          <w:rPr>
            <w:rStyle w:val="Hyperlink"/>
            <w:rFonts w:eastAsia="Calibri" w:cs="Times New Roman"/>
            <w:iCs/>
            <w:noProof/>
          </w:rPr>
          <w:t xml:space="preserve"> Relative density and relative dominance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r>
          <w:rPr>
            <w:noProof/>
            <w:webHidden/>
          </w:rPr>
          <w:tab/>
        </w:r>
        <w:r>
          <w:rPr>
            <w:noProof/>
            <w:webHidden/>
          </w:rPr>
          <w:fldChar w:fldCharType="begin"/>
        </w:r>
        <w:r>
          <w:rPr>
            <w:noProof/>
            <w:webHidden/>
          </w:rPr>
          <w:instrText xml:space="preserve"> PAGEREF _Toc213798411 \h </w:instrText>
        </w:r>
        <w:r>
          <w:rPr>
            <w:noProof/>
            <w:webHidden/>
          </w:rPr>
        </w:r>
        <w:r>
          <w:rPr>
            <w:noProof/>
            <w:webHidden/>
          </w:rPr>
          <w:fldChar w:fldCharType="separate"/>
        </w:r>
        <w:r>
          <w:rPr>
            <w:noProof/>
            <w:webHidden/>
          </w:rPr>
          <w:t>22</w:t>
        </w:r>
        <w:r>
          <w:rPr>
            <w:noProof/>
            <w:webHidden/>
          </w:rPr>
          <w:fldChar w:fldCharType="end"/>
        </w:r>
      </w:hyperlink>
    </w:p>
    <w:p w14:paraId="47EF5D1A" w14:textId="7773C958"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2" w:history="1">
        <w:r w:rsidRPr="00D11628">
          <w:rPr>
            <w:rStyle w:val="Hyperlink"/>
            <w:rFonts w:eastAsia="Calibri" w:cs="Times New Roman"/>
            <w:b/>
            <w:bCs/>
            <w:iCs/>
            <w:noProof/>
          </w:rPr>
          <w:t>Table 1.3.</w:t>
        </w:r>
        <w:r w:rsidRPr="00D11628">
          <w:rPr>
            <w:rStyle w:val="Hyperlink"/>
            <w:rFonts w:eastAsia="Calibri" w:cs="Times New Roman"/>
            <w:iCs/>
            <w:noProof/>
          </w:rPr>
          <w:t xml:space="preserve"> Average percentage cover (± SE) of understory cover types in 10 hydric transects (30 plots). Standard errors were calculated using n=30.</w:t>
        </w:r>
        <w:r>
          <w:rPr>
            <w:noProof/>
            <w:webHidden/>
          </w:rPr>
          <w:tab/>
        </w:r>
        <w:r>
          <w:rPr>
            <w:noProof/>
            <w:webHidden/>
          </w:rPr>
          <w:fldChar w:fldCharType="begin"/>
        </w:r>
        <w:r>
          <w:rPr>
            <w:noProof/>
            <w:webHidden/>
          </w:rPr>
          <w:instrText xml:space="preserve"> PAGEREF _Toc213798412 \h </w:instrText>
        </w:r>
        <w:r>
          <w:rPr>
            <w:noProof/>
            <w:webHidden/>
          </w:rPr>
        </w:r>
        <w:r>
          <w:rPr>
            <w:noProof/>
            <w:webHidden/>
          </w:rPr>
          <w:fldChar w:fldCharType="separate"/>
        </w:r>
        <w:r>
          <w:rPr>
            <w:noProof/>
            <w:webHidden/>
          </w:rPr>
          <w:t>25</w:t>
        </w:r>
        <w:r>
          <w:rPr>
            <w:noProof/>
            <w:webHidden/>
          </w:rPr>
          <w:fldChar w:fldCharType="end"/>
        </w:r>
      </w:hyperlink>
    </w:p>
    <w:p w14:paraId="44D384EA" w14:textId="104D0A08"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3" w:history="1">
        <w:r w:rsidRPr="00D11628">
          <w:rPr>
            <w:rStyle w:val="Hyperlink"/>
            <w:rFonts w:eastAsia="Calibri" w:cs="Times New Roman"/>
            <w:b/>
            <w:bCs/>
            <w:iCs/>
            <w:noProof/>
          </w:rPr>
          <w:t>Table 2.1.</w:t>
        </w:r>
        <w:r w:rsidRPr="00D11628">
          <w:rPr>
            <w:rStyle w:val="Hyperlink"/>
            <w:rFonts w:eastAsia="Calibri" w:cs="Times New Roman"/>
            <w:iCs/>
            <w:noProof/>
          </w:rPr>
          <w:t xml:space="preserve"> Measured morphological traits and literature-based traits used in this study, and their connections to habitat variables that could be impacted by forest disturbance.</w:t>
        </w:r>
        <w:r>
          <w:rPr>
            <w:noProof/>
            <w:webHidden/>
          </w:rPr>
          <w:tab/>
        </w:r>
        <w:r>
          <w:rPr>
            <w:noProof/>
            <w:webHidden/>
          </w:rPr>
          <w:fldChar w:fldCharType="begin"/>
        </w:r>
        <w:r>
          <w:rPr>
            <w:noProof/>
            <w:webHidden/>
          </w:rPr>
          <w:instrText xml:space="preserve"> PAGEREF _Toc213798413 \h </w:instrText>
        </w:r>
        <w:r>
          <w:rPr>
            <w:noProof/>
            <w:webHidden/>
          </w:rPr>
        </w:r>
        <w:r>
          <w:rPr>
            <w:noProof/>
            <w:webHidden/>
          </w:rPr>
          <w:fldChar w:fldCharType="separate"/>
        </w:r>
        <w:r>
          <w:rPr>
            <w:noProof/>
            <w:webHidden/>
          </w:rPr>
          <w:t>1</w:t>
        </w:r>
        <w:r>
          <w:rPr>
            <w:noProof/>
            <w:webHidden/>
          </w:rPr>
          <w:fldChar w:fldCharType="end"/>
        </w:r>
      </w:hyperlink>
    </w:p>
    <w:p w14:paraId="019ED004" w14:textId="231F3E48"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4" w:history="1">
        <w:r w:rsidRPr="00D11628">
          <w:rPr>
            <w:rStyle w:val="Hyperlink"/>
            <w:rFonts w:eastAsia="Calibri" w:cs="Times New Roman"/>
            <w:b/>
            <w:bCs/>
            <w:iCs/>
            <w:noProof/>
          </w:rPr>
          <w:t xml:space="preserve">Table 2.2. </w:t>
        </w:r>
        <w:r w:rsidRPr="00D11628">
          <w:rPr>
            <w:rStyle w:val="Hyperlink"/>
            <w:rFonts w:eastAsia="Calibri" w:cs="Times New Roman"/>
            <w:iCs/>
            <w:noProof/>
          </w:rPr>
          <w:t>Total trap catch of ground beetle species (Coleoptera: Carabidae) collected via pitfall traps at Powdermill Nature Reserve, Rector, Westmoreland County, Pennsylvania, USA. Sampling occurred from 27 May to 17 August, 2015, and from 1 June to 23 August, 2022.</w:t>
        </w:r>
        <w:r>
          <w:rPr>
            <w:noProof/>
            <w:webHidden/>
          </w:rPr>
          <w:tab/>
        </w:r>
        <w:r>
          <w:rPr>
            <w:noProof/>
            <w:webHidden/>
          </w:rPr>
          <w:fldChar w:fldCharType="begin"/>
        </w:r>
        <w:r>
          <w:rPr>
            <w:noProof/>
            <w:webHidden/>
          </w:rPr>
          <w:instrText xml:space="preserve"> PAGEREF _Toc213798414 \h </w:instrText>
        </w:r>
        <w:r>
          <w:rPr>
            <w:noProof/>
            <w:webHidden/>
          </w:rPr>
        </w:r>
        <w:r>
          <w:rPr>
            <w:noProof/>
            <w:webHidden/>
          </w:rPr>
          <w:fldChar w:fldCharType="separate"/>
        </w:r>
        <w:r>
          <w:rPr>
            <w:noProof/>
            <w:webHidden/>
          </w:rPr>
          <w:t>10</w:t>
        </w:r>
        <w:r>
          <w:rPr>
            <w:noProof/>
            <w:webHidden/>
          </w:rPr>
          <w:fldChar w:fldCharType="end"/>
        </w:r>
      </w:hyperlink>
    </w:p>
    <w:p w14:paraId="449ED61C" w14:textId="5A79F69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5" w:history="1">
        <w:r w:rsidRPr="00D11628">
          <w:rPr>
            <w:rStyle w:val="Hyperlink"/>
            <w:rFonts w:eastAsia="Calibri" w:cs="Times New Roman"/>
            <w:b/>
            <w:bCs/>
            <w:iCs/>
            <w:noProof/>
          </w:rPr>
          <w:t>Table 2.3.</w:t>
        </w:r>
        <w:r w:rsidRPr="00D11628">
          <w:rPr>
            <w:rStyle w:val="Hyperlink"/>
            <w:rFonts w:eastAsia="Calibri" w:cs="Times New Roman"/>
            <w:iCs/>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_Toc213798415 \h </w:instrText>
        </w:r>
        <w:r>
          <w:rPr>
            <w:noProof/>
            <w:webHidden/>
          </w:rPr>
        </w:r>
        <w:r>
          <w:rPr>
            <w:noProof/>
            <w:webHidden/>
          </w:rPr>
          <w:fldChar w:fldCharType="separate"/>
        </w:r>
        <w:r>
          <w:rPr>
            <w:noProof/>
            <w:webHidden/>
          </w:rPr>
          <w:t>16</w:t>
        </w:r>
        <w:r>
          <w:rPr>
            <w:noProof/>
            <w:webHidden/>
          </w:rPr>
          <w:fldChar w:fldCharType="end"/>
        </w:r>
      </w:hyperlink>
    </w:p>
    <w:p w14:paraId="1C88D3E8" w14:textId="05ECC273"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6" w:history="1">
        <w:r w:rsidRPr="00D11628">
          <w:rPr>
            <w:rStyle w:val="Hyperlink"/>
            <w:rFonts w:eastAsia="Calibri" w:cs="Times New Roman"/>
            <w:b/>
            <w:bCs/>
            <w:iCs/>
            <w:noProof/>
          </w:rPr>
          <w:t>Table 2.4.</w:t>
        </w:r>
        <w:r w:rsidRPr="00D11628">
          <w:rPr>
            <w:rStyle w:val="Hyperlink"/>
            <w:rFonts w:eastAsia="Calibri" w:cs="Times New Roman"/>
            <w:iCs/>
            <w:noProof/>
          </w:rPr>
          <w:t xml:space="preserve"> Means (± standard errors) of the response variables for ground beetle biodiversity.</w:t>
        </w:r>
        <w:r>
          <w:rPr>
            <w:noProof/>
            <w:webHidden/>
          </w:rPr>
          <w:tab/>
        </w:r>
        <w:r>
          <w:rPr>
            <w:noProof/>
            <w:webHidden/>
          </w:rPr>
          <w:fldChar w:fldCharType="begin"/>
        </w:r>
        <w:r>
          <w:rPr>
            <w:noProof/>
            <w:webHidden/>
          </w:rPr>
          <w:instrText xml:space="preserve"> PAGEREF _Toc213798416 \h </w:instrText>
        </w:r>
        <w:r>
          <w:rPr>
            <w:noProof/>
            <w:webHidden/>
          </w:rPr>
        </w:r>
        <w:r>
          <w:rPr>
            <w:noProof/>
            <w:webHidden/>
          </w:rPr>
          <w:fldChar w:fldCharType="separate"/>
        </w:r>
        <w:r>
          <w:rPr>
            <w:noProof/>
            <w:webHidden/>
          </w:rPr>
          <w:t>19</w:t>
        </w:r>
        <w:r>
          <w:rPr>
            <w:noProof/>
            <w:webHidden/>
          </w:rPr>
          <w:fldChar w:fldCharType="end"/>
        </w:r>
      </w:hyperlink>
    </w:p>
    <w:p w14:paraId="48362128" w14:textId="16BF9217"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7" w:history="1">
        <w:r w:rsidRPr="00D11628">
          <w:rPr>
            <w:rStyle w:val="Hyperlink"/>
            <w:rFonts w:eastAsia="Calibri" w:cs="Times New Roman"/>
            <w:b/>
            <w:bCs/>
            <w:iCs/>
            <w:noProof/>
          </w:rPr>
          <w:t>Table 2.5.</w:t>
        </w:r>
        <w:r w:rsidRPr="00D11628">
          <w:rPr>
            <w:rStyle w:val="Hyperlink"/>
            <w:rFonts w:eastAsia="Calibri" w:cs="Times New Roman"/>
            <w:iCs/>
            <w:noProof/>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w:t>
        </w:r>
        <w:r w:rsidRPr="00D11628">
          <w:rPr>
            <w:rStyle w:val="Hyperlink"/>
            <w:rFonts w:eastAsia="Calibri" w:cs="Times New Roman"/>
            <w:iCs/>
            <w:noProof/>
          </w:rPr>
          <w:lastRenderedPageBreak/>
          <w:t>tests whether there are differences between groups in dispersion from the group spatial median. Dashes indicate that the p-value is above 0.10. Patterns with a p-value below 0.05 are bolded</w:t>
        </w:r>
        <w:r>
          <w:rPr>
            <w:noProof/>
            <w:webHidden/>
          </w:rPr>
          <w:tab/>
        </w:r>
        <w:r>
          <w:rPr>
            <w:noProof/>
            <w:webHidden/>
          </w:rPr>
          <w:fldChar w:fldCharType="begin"/>
        </w:r>
        <w:r>
          <w:rPr>
            <w:noProof/>
            <w:webHidden/>
          </w:rPr>
          <w:instrText xml:space="preserve"> PAGEREF _Toc213798417 \h </w:instrText>
        </w:r>
        <w:r>
          <w:rPr>
            <w:noProof/>
            <w:webHidden/>
          </w:rPr>
        </w:r>
        <w:r>
          <w:rPr>
            <w:noProof/>
            <w:webHidden/>
          </w:rPr>
          <w:fldChar w:fldCharType="separate"/>
        </w:r>
        <w:r>
          <w:rPr>
            <w:noProof/>
            <w:webHidden/>
          </w:rPr>
          <w:t>25</w:t>
        </w:r>
        <w:r>
          <w:rPr>
            <w:noProof/>
            <w:webHidden/>
          </w:rPr>
          <w:fldChar w:fldCharType="end"/>
        </w:r>
      </w:hyperlink>
    </w:p>
    <w:p w14:paraId="5FA2C602" w14:textId="0FAA6552"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8" w:history="1">
        <w:r w:rsidRPr="00D11628">
          <w:rPr>
            <w:rStyle w:val="Hyperlink"/>
            <w:rFonts w:eastAsia="Calibri" w:cs="Times New Roman"/>
            <w:b/>
            <w:bCs/>
            <w:iCs/>
            <w:noProof/>
          </w:rPr>
          <w:t>Table 2.6.</w:t>
        </w:r>
        <w:r w:rsidRPr="00D11628">
          <w:rPr>
            <w:rStyle w:val="Hyperlink"/>
            <w:rFonts w:eastAsia="Calibri" w:cs="Times New Roman"/>
            <w:iCs/>
            <w:noProof/>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Pr>
            <w:noProof/>
            <w:webHidden/>
          </w:rPr>
          <w:tab/>
        </w:r>
        <w:r>
          <w:rPr>
            <w:noProof/>
            <w:webHidden/>
          </w:rPr>
          <w:fldChar w:fldCharType="begin"/>
        </w:r>
        <w:r>
          <w:rPr>
            <w:noProof/>
            <w:webHidden/>
          </w:rPr>
          <w:instrText xml:space="preserve"> PAGEREF _Toc213798418 \h </w:instrText>
        </w:r>
        <w:r>
          <w:rPr>
            <w:noProof/>
            <w:webHidden/>
          </w:rPr>
        </w:r>
        <w:r>
          <w:rPr>
            <w:noProof/>
            <w:webHidden/>
          </w:rPr>
          <w:fldChar w:fldCharType="separate"/>
        </w:r>
        <w:r>
          <w:rPr>
            <w:noProof/>
            <w:webHidden/>
          </w:rPr>
          <w:t>27</w:t>
        </w:r>
        <w:r>
          <w:rPr>
            <w:noProof/>
            <w:webHidden/>
          </w:rPr>
          <w:fldChar w:fldCharType="end"/>
        </w:r>
      </w:hyperlink>
    </w:p>
    <w:p w14:paraId="029329B3" w14:textId="1D7D9398"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19" w:history="1">
        <w:r w:rsidRPr="00D11628">
          <w:rPr>
            <w:rStyle w:val="Hyperlink"/>
            <w:rFonts w:eastAsia="Calibri" w:cs="Times New Roman"/>
            <w:b/>
            <w:bCs/>
            <w:iCs/>
            <w:noProof/>
          </w:rPr>
          <w:t>Table 2.7.</w:t>
        </w:r>
        <w:r w:rsidRPr="00D11628">
          <w:rPr>
            <w:rStyle w:val="Hyperlink"/>
            <w:rFonts w:eastAsia="Calibri" w:cs="Times New Roman"/>
            <w:iCs/>
            <w:noProof/>
          </w:rPr>
          <w:t xml:space="preserve"> Means (± standard errors) of the environmental variables in the understory.</w:t>
        </w:r>
        <w:r>
          <w:rPr>
            <w:noProof/>
            <w:webHidden/>
          </w:rPr>
          <w:tab/>
        </w:r>
        <w:r>
          <w:rPr>
            <w:noProof/>
            <w:webHidden/>
          </w:rPr>
          <w:fldChar w:fldCharType="begin"/>
        </w:r>
        <w:r>
          <w:rPr>
            <w:noProof/>
            <w:webHidden/>
          </w:rPr>
          <w:instrText xml:space="preserve"> PAGEREF _Toc213798419 \h </w:instrText>
        </w:r>
        <w:r>
          <w:rPr>
            <w:noProof/>
            <w:webHidden/>
          </w:rPr>
        </w:r>
        <w:r>
          <w:rPr>
            <w:noProof/>
            <w:webHidden/>
          </w:rPr>
          <w:fldChar w:fldCharType="separate"/>
        </w:r>
        <w:r>
          <w:rPr>
            <w:noProof/>
            <w:webHidden/>
          </w:rPr>
          <w:t>28</w:t>
        </w:r>
        <w:r>
          <w:rPr>
            <w:noProof/>
            <w:webHidden/>
          </w:rPr>
          <w:fldChar w:fldCharType="end"/>
        </w:r>
      </w:hyperlink>
    </w:p>
    <w:p w14:paraId="62B36BE0" w14:textId="455A5A6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0" w:history="1">
        <w:r w:rsidRPr="00D11628">
          <w:rPr>
            <w:rStyle w:val="Hyperlink"/>
            <w:b/>
            <w:bCs/>
            <w:noProof/>
          </w:rPr>
          <w:t>Table A.1.</w:t>
        </w:r>
        <w:r w:rsidRPr="00D11628">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w:t>
        </w:r>
        <w:r>
          <w:rPr>
            <w:noProof/>
            <w:webHidden/>
          </w:rPr>
          <w:tab/>
        </w:r>
        <w:r>
          <w:rPr>
            <w:noProof/>
            <w:webHidden/>
          </w:rPr>
          <w:fldChar w:fldCharType="begin"/>
        </w:r>
        <w:r>
          <w:rPr>
            <w:noProof/>
            <w:webHidden/>
          </w:rPr>
          <w:instrText xml:space="preserve"> PAGEREF _Toc213798420 \h </w:instrText>
        </w:r>
        <w:r>
          <w:rPr>
            <w:noProof/>
            <w:webHidden/>
          </w:rPr>
        </w:r>
        <w:r>
          <w:rPr>
            <w:noProof/>
            <w:webHidden/>
          </w:rPr>
          <w:fldChar w:fldCharType="separate"/>
        </w:r>
        <w:r>
          <w:rPr>
            <w:noProof/>
            <w:webHidden/>
          </w:rPr>
          <w:t>44</w:t>
        </w:r>
        <w:r>
          <w:rPr>
            <w:noProof/>
            <w:webHidden/>
          </w:rPr>
          <w:fldChar w:fldCharType="end"/>
        </w:r>
      </w:hyperlink>
    </w:p>
    <w:p w14:paraId="183E64E5" w14:textId="1F32C55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1" w:history="1">
        <w:r w:rsidRPr="00D11628">
          <w:rPr>
            <w:rStyle w:val="Hyperlink"/>
            <w:b/>
            <w:bCs/>
            <w:noProof/>
          </w:rPr>
          <w:t>Table A.2.</w:t>
        </w:r>
        <w:r w:rsidRPr="00D11628">
          <w:rPr>
            <w:rStyle w:val="Hyperlink"/>
            <w:noProof/>
          </w:rPr>
          <w:t xml:space="preserve"> Trap locations for the 2024 purple-prism and multi-funnel traps installed to assess EAB presence.</w:t>
        </w:r>
        <w:r>
          <w:rPr>
            <w:noProof/>
            <w:webHidden/>
          </w:rPr>
          <w:tab/>
        </w:r>
        <w:r>
          <w:rPr>
            <w:noProof/>
            <w:webHidden/>
          </w:rPr>
          <w:fldChar w:fldCharType="begin"/>
        </w:r>
        <w:r>
          <w:rPr>
            <w:noProof/>
            <w:webHidden/>
          </w:rPr>
          <w:instrText xml:space="preserve"> PAGEREF _Toc213798421 \h </w:instrText>
        </w:r>
        <w:r>
          <w:rPr>
            <w:noProof/>
            <w:webHidden/>
          </w:rPr>
        </w:r>
        <w:r>
          <w:rPr>
            <w:noProof/>
            <w:webHidden/>
          </w:rPr>
          <w:fldChar w:fldCharType="separate"/>
        </w:r>
        <w:r>
          <w:rPr>
            <w:noProof/>
            <w:webHidden/>
          </w:rPr>
          <w:t>49</w:t>
        </w:r>
        <w:r>
          <w:rPr>
            <w:noProof/>
            <w:webHidden/>
          </w:rPr>
          <w:fldChar w:fldCharType="end"/>
        </w:r>
      </w:hyperlink>
    </w:p>
    <w:p w14:paraId="2CB15A9E" w14:textId="6816C357"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2" w:history="1">
        <w:r w:rsidRPr="00D11628">
          <w:rPr>
            <w:rStyle w:val="Hyperlink"/>
            <w:b/>
            <w:bCs/>
            <w:noProof/>
          </w:rPr>
          <w:t>Table A.3.</w:t>
        </w:r>
        <w:r w:rsidRPr="00D11628">
          <w:rPr>
            <w:rStyle w:val="Hyperlink"/>
            <w:noProof/>
          </w:rPr>
          <w:t xml:space="preserve"> Yellow pan trap information for 2024 parasitoid sampling effort. All traps were within ~30 meters of the center tree for Plot 53 at Pontiac Lake Recreation Area.</w:t>
        </w:r>
        <w:r>
          <w:rPr>
            <w:noProof/>
            <w:webHidden/>
          </w:rPr>
          <w:tab/>
        </w:r>
        <w:r>
          <w:rPr>
            <w:noProof/>
            <w:webHidden/>
          </w:rPr>
          <w:fldChar w:fldCharType="begin"/>
        </w:r>
        <w:r>
          <w:rPr>
            <w:noProof/>
            <w:webHidden/>
          </w:rPr>
          <w:instrText xml:space="preserve"> PAGEREF _Toc213798422 \h </w:instrText>
        </w:r>
        <w:r>
          <w:rPr>
            <w:noProof/>
            <w:webHidden/>
          </w:rPr>
        </w:r>
        <w:r>
          <w:rPr>
            <w:noProof/>
            <w:webHidden/>
          </w:rPr>
          <w:fldChar w:fldCharType="separate"/>
        </w:r>
        <w:r>
          <w:rPr>
            <w:noProof/>
            <w:webHidden/>
          </w:rPr>
          <w:t>50</w:t>
        </w:r>
        <w:r>
          <w:rPr>
            <w:noProof/>
            <w:webHidden/>
          </w:rPr>
          <w:fldChar w:fldCharType="end"/>
        </w:r>
      </w:hyperlink>
    </w:p>
    <w:p w14:paraId="2AEE266F" w14:textId="52915C1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3" w:history="1">
        <w:r w:rsidRPr="00D11628">
          <w:rPr>
            <w:rStyle w:val="Hyperlink"/>
            <w:b/>
            <w:bCs/>
            <w:noProof/>
          </w:rPr>
          <w:t xml:space="preserve">Table A.4. </w:t>
        </w:r>
        <w:r w:rsidRPr="00D11628">
          <w:rPr>
            <w:rStyle w:val="Hyperlink"/>
            <w:noProof/>
          </w:rPr>
          <w:t xml:space="preserve">Waterlogging and shade tolerance from </w:t>
        </w:r>
        <w:r w:rsidRPr="00D11628">
          <w:rPr>
            <w:rStyle w:val="Hyperlink"/>
            <w:rFonts w:cs="Times New Roman"/>
            <w:noProof/>
          </w:rPr>
          <w:t>(Niinemets and Valladares 2006)</w:t>
        </w:r>
        <w:r w:rsidRPr="00D11628">
          <w:rPr>
            <w:rStyle w:val="Hyperlink"/>
            <w:noProof/>
          </w:rPr>
          <w:t xml:space="preserve"> for the common tree species found in the 30 hydric plots. Species were included if three or more individual trees were found.</w:t>
        </w:r>
        <w:r>
          <w:rPr>
            <w:noProof/>
            <w:webHidden/>
          </w:rPr>
          <w:tab/>
        </w:r>
        <w:r>
          <w:rPr>
            <w:noProof/>
            <w:webHidden/>
          </w:rPr>
          <w:fldChar w:fldCharType="begin"/>
        </w:r>
        <w:r>
          <w:rPr>
            <w:noProof/>
            <w:webHidden/>
          </w:rPr>
          <w:instrText xml:space="preserve"> PAGEREF _Toc213798423 \h </w:instrText>
        </w:r>
        <w:r>
          <w:rPr>
            <w:noProof/>
            <w:webHidden/>
          </w:rPr>
        </w:r>
        <w:r>
          <w:rPr>
            <w:noProof/>
            <w:webHidden/>
          </w:rPr>
          <w:fldChar w:fldCharType="separate"/>
        </w:r>
        <w:r>
          <w:rPr>
            <w:noProof/>
            <w:webHidden/>
          </w:rPr>
          <w:t>51</w:t>
        </w:r>
        <w:r>
          <w:rPr>
            <w:noProof/>
            <w:webHidden/>
          </w:rPr>
          <w:fldChar w:fldCharType="end"/>
        </w:r>
      </w:hyperlink>
    </w:p>
    <w:p w14:paraId="0D452B4C" w14:textId="4C261D3F"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4" w:history="1">
        <w:r w:rsidRPr="00D11628">
          <w:rPr>
            <w:rStyle w:val="Hyperlink"/>
            <w:b/>
            <w:bCs/>
            <w:noProof/>
          </w:rPr>
          <w:t>Table B.1</w:t>
        </w:r>
        <w:r w:rsidRPr="00D11628">
          <w:rPr>
            <w:rStyle w:val="Hyperlink"/>
            <w:noProof/>
          </w:rPr>
          <w:t xml:space="preserve"> Voucher specimens used for trait measurements in this study. The Unique ID begins with “OSUC” if the specimen was already in the Ohio State University Triplehorn Insect Collection from 2015 or a previous study, whereas Unique IDs with just a number indicate 2022 specimens which will be vouchered as part of this study.</w:t>
        </w:r>
        <w:r>
          <w:rPr>
            <w:noProof/>
            <w:webHidden/>
          </w:rPr>
          <w:tab/>
        </w:r>
        <w:r>
          <w:rPr>
            <w:noProof/>
            <w:webHidden/>
          </w:rPr>
          <w:fldChar w:fldCharType="begin"/>
        </w:r>
        <w:r>
          <w:rPr>
            <w:noProof/>
            <w:webHidden/>
          </w:rPr>
          <w:instrText xml:space="preserve"> PAGEREF _Toc213798424 \h </w:instrText>
        </w:r>
        <w:r>
          <w:rPr>
            <w:noProof/>
            <w:webHidden/>
          </w:rPr>
        </w:r>
        <w:r>
          <w:rPr>
            <w:noProof/>
            <w:webHidden/>
          </w:rPr>
          <w:fldChar w:fldCharType="separate"/>
        </w:r>
        <w:r>
          <w:rPr>
            <w:noProof/>
            <w:webHidden/>
          </w:rPr>
          <w:t>54</w:t>
        </w:r>
        <w:r>
          <w:rPr>
            <w:noProof/>
            <w:webHidden/>
          </w:rPr>
          <w:fldChar w:fldCharType="end"/>
        </w:r>
      </w:hyperlink>
    </w:p>
    <w:p w14:paraId="319AB437" w14:textId="51FAD396"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5" w:history="1">
        <w:r w:rsidRPr="00D11628">
          <w:rPr>
            <w:rStyle w:val="Hyperlink"/>
            <w:b/>
            <w:bCs/>
            <w:noProof/>
          </w:rPr>
          <w:t>Table B.2.</w:t>
        </w:r>
        <w:r w:rsidRPr="00D11628">
          <w:rPr>
            <w:rStyle w:val="Hyperlink"/>
            <w:noProof/>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Pr>
            <w:noProof/>
            <w:webHidden/>
          </w:rPr>
          <w:tab/>
        </w:r>
        <w:r>
          <w:rPr>
            <w:noProof/>
            <w:webHidden/>
          </w:rPr>
          <w:fldChar w:fldCharType="begin"/>
        </w:r>
        <w:r>
          <w:rPr>
            <w:noProof/>
            <w:webHidden/>
          </w:rPr>
          <w:instrText xml:space="preserve"> PAGEREF _Toc213798425 \h </w:instrText>
        </w:r>
        <w:r>
          <w:rPr>
            <w:noProof/>
            <w:webHidden/>
          </w:rPr>
        </w:r>
        <w:r>
          <w:rPr>
            <w:noProof/>
            <w:webHidden/>
          </w:rPr>
          <w:fldChar w:fldCharType="separate"/>
        </w:r>
        <w:r>
          <w:rPr>
            <w:noProof/>
            <w:webHidden/>
          </w:rPr>
          <w:t>60</w:t>
        </w:r>
        <w:r>
          <w:rPr>
            <w:noProof/>
            <w:webHidden/>
          </w:rPr>
          <w:fldChar w:fldCharType="end"/>
        </w:r>
      </w:hyperlink>
    </w:p>
    <w:p w14:paraId="17005EE6" w14:textId="2ED5B546"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6" w:history="1">
        <w:r w:rsidRPr="00D11628">
          <w:rPr>
            <w:rStyle w:val="Hyperlink"/>
            <w:b/>
            <w:bCs/>
            <w:noProof/>
          </w:rPr>
          <w:t>Table B.3.</w:t>
        </w:r>
        <w:r w:rsidRPr="00D11628">
          <w:rPr>
            <w:rStyle w:val="Hyperlink"/>
            <w:noProof/>
          </w:rPr>
          <w:t xml:space="preserve"> Comparison of the principal component analyses (PCA) run with and without </w:t>
        </w:r>
        <w:r w:rsidRPr="00D11628">
          <w:rPr>
            <w:rStyle w:val="Hyperlink"/>
            <w:i/>
            <w:noProof/>
          </w:rPr>
          <w:t>Notiophilus aeneus</w:t>
        </w:r>
        <w:r w:rsidRPr="00D11628">
          <w:rPr>
            <w:rStyle w:val="Hyperlink"/>
            <w:noProof/>
          </w:rPr>
          <w:t>, a species with unusual traits. Traits were listed under “Top loading values” if their loading value was ≥ 0.4. The word “standard” after each trait indicates that these values have been divided by body length prior to running the PCA.</w:t>
        </w:r>
        <w:r>
          <w:rPr>
            <w:noProof/>
            <w:webHidden/>
          </w:rPr>
          <w:tab/>
        </w:r>
        <w:r>
          <w:rPr>
            <w:noProof/>
            <w:webHidden/>
          </w:rPr>
          <w:fldChar w:fldCharType="begin"/>
        </w:r>
        <w:r>
          <w:rPr>
            <w:noProof/>
            <w:webHidden/>
          </w:rPr>
          <w:instrText xml:space="preserve"> PAGEREF _Toc213798426 \h </w:instrText>
        </w:r>
        <w:r>
          <w:rPr>
            <w:noProof/>
            <w:webHidden/>
          </w:rPr>
        </w:r>
        <w:r>
          <w:rPr>
            <w:noProof/>
            <w:webHidden/>
          </w:rPr>
          <w:fldChar w:fldCharType="separate"/>
        </w:r>
        <w:r>
          <w:rPr>
            <w:noProof/>
            <w:webHidden/>
          </w:rPr>
          <w:t>61</w:t>
        </w:r>
        <w:r>
          <w:rPr>
            <w:noProof/>
            <w:webHidden/>
          </w:rPr>
          <w:fldChar w:fldCharType="end"/>
        </w:r>
      </w:hyperlink>
    </w:p>
    <w:p w14:paraId="04456AE2" w14:textId="018E993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27" w:history="1">
        <w:r w:rsidRPr="00D11628">
          <w:rPr>
            <w:rStyle w:val="Hyperlink"/>
            <w:b/>
            <w:bCs/>
            <w:noProof/>
          </w:rPr>
          <w:t xml:space="preserve">Table B.4. </w:t>
        </w:r>
        <w:r w:rsidRPr="00D11628">
          <w:rPr>
            <w:rStyle w:val="Hyperlink"/>
            <w:noProof/>
          </w:rPr>
          <w:t xml:space="preserve">Specific definitions of the traits measured for ground beetles in this study. Literature-based traits were assigned based on species descriptions in </w:t>
        </w:r>
        <w:r w:rsidRPr="00D11628">
          <w:rPr>
            <w:rStyle w:val="Hyperlink"/>
            <w:rFonts w:cs="Times New Roman"/>
            <w:noProof/>
          </w:rPr>
          <w:t>(Larochelle and Larivière 2003)</w:t>
        </w:r>
        <w:r w:rsidRPr="00D11628">
          <w:rPr>
            <w:rStyle w:val="Hyperlink"/>
            <w:noProof/>
          </w:rPr>
          <w:t>. Morphological traits were measured using an ocular micrometer. Sometimes multiple measurements were added to obtain a morphological trait. For example, body length was defined as elytron length + pronotum length + head length.</w:t>
        </w:r>
        <w:r>
          <w:rPr>
            <w:noProof/>
            <w:webHidden/>
          </w:rPr>
          <w:tab/>
        </w:r>
        <w:r>
          <w:rPr>
            <w:noProof/>
            <w:webHidden/>
          </w:rPr>
          <w:fldChar w:fldCharType="begin"/>
        </w:r>
        <w:r>
          <w:rPr>
            <w:noProof/>
            <w:webHidden/>
          </w:rPr>
          <w:instrText xml:space="preserve"> PAGEREF _Toc213798427 \h </w:instrText>
        </w:r>
        <w:r>
          <w:rPr>
            <w:noProof/>
            <w:webHidden/>
          </w:rPr>
        </w:r>
        <w:r>
          <w:rPr>
            <w:noProof/>
            <w:webHidden/>
          </w:rPr>
          <w:fldChar w:fldCharType="separate"/>
        </w:r>
        <w:r>
          <w:rPr>
            <w:noProof/>
            <w:webHidden/>
          </w:rPr>
          <w:t>62</w:t>
        </w:r>
        <w:r>
          <w:rPr>
            <w:noProof/>
            <w:webHidden/>
          </w:rPr>
          <w:fldChar w:fldCharType="end"/>
        </w:r>
      </w:hyperlink>
    </w:p>
    <w:p w14:paraId="7E49E7C4" w14:textId="762224F5" w:rsidR="000B1ED6" w:rsidRDefault="00023578" w:rsidP="00527A65">
      <w:pPr>
        <w:spacing w:line="480" w:lineRule="auto"/>
      </w:pPr>
      <w:r>
        <w:fldChar w:fldCharType="end"/>
      </w:r>
    </w:p>
    <w:p w14:paraId="744D48AE" w14:textId="59977544" w:rsidR="000B1ED6" w:rsidRDefault="000B1ED6" w:rsidP="00527A65">
      <w:pPr>
        <w:spacing w:line="480" w:lineRule="auto"/>
      </w:pPr>
    </w:p>
    <w:p w14:paraId="53EA2C6D" w14:textId="43B9A63B" w:rsidR="000B1ED6" w:rsidRDefault="000B1ED6" w:rsidP="00527A65">
      <w:pPr>
        <w:spacing w:line="480" w:lineRule="auto"/>
      </w:pPr>
    </w:p>
    <w:p w14:paraId="04D5793A"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0C98616B" w14:textId="77777777" w:rsidR="000B1ED6" w:rsidRDefault="000B1ED6" w:rsidP="00C342CE">
      <w:pPr>
        <w:pStyle w:val="Heading1"/>
        <w:numPr>
          <w:ilvl w:val="0"/>
          <w:numId w:val="0"/>
        </w:numPr>
      </w:pPr>
      <w:bookmarkStart w:id="7" w:name="_Toc213424270"/>
      <w:r>
        <w:lastRenderedPageBreak/>
        <w:t>List of Figures</w:t>
      </w:r>
      <w:bookmarkEnd w:id="7"/>
    </w:p>
    <w:p w14:paraId="70AABDA8" w14:textId="38C0194F" w:rsidR="001F7594"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3798444" w:history="1">
        <w:r w:rsidR="001F7594" w:rsidRPr="00F95C27">
          <w:rPr>
            <w:rStyle w:val="Hyperlink"/>
            <w:rFonts w:eastAsia="Calibri" w:cs="Times New Roman"/>
            <w:b/>
            <w:bCs/>
            <w:iCs/>
            <w:noProof/>
          </w:rPr>
          <w:t>Figure 1.1.</w:t>
        </w:r>
        <w:r w:rsidR="001F7594" w:rsidRPr="00F95C27">
          <w:rPr>
            <w:rStyle w:val="Hyperlink"/>
            <w:rFonts w:eastAsia="Calibri" w:cs="Times New Roman"/>
            <w:iCs/>
            <w:noProof/>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1F7594" w:rsidRPr="00F95C27">
          <w:rPr>
            <w:rStyle w:val="Hyperlink"/>
            <w:rFonts w:eastAsia="Calibri" w:cs="Times New Roman"/>
            <w:iCs/>
            <w:noProof/>
            <w:vertAlign w:val="superscript"/>
          </w:rPr>
          <w:t>2</w:t>
        </w:r>
        <w:r w:rsidR="001F7594" w:rsidRPr="00F95C27">
          <w:rPr>
            <w:rStyle w:val="Hyperlink"/>
            <w:rFonts w:eastAsia="Calibri" w:cs="Times New Roman"/>
            <w:iCs/>
            <w:noProof/>
          </w:rPr>
          <w:t xml:space="preserve"> area microplots located in cardinal directions (B). Forest transects were comprised of three replicate plots.</w:t>
        </w:r>
        <w:r w:rsidR="001F7594">
          <w:rPr>
            <w:noProof/>
            <w:webHidden/>
          </w:rPr>
          <w:tab/>
        </w:r>
        <w:r w:rsidR="001F7594">
          <w:rPr>
            <w:noProof/>
            <w:webHidden/>
          </w:rPr>
          <w:fldChar w:fldCharType="begin"/>
        </w:r>
        <w:r w:rsidR="001F7594">
          <w:rPr>
            <w:noProof/>
            <w:webHidden/>
          </w:rPr>
          <w:instrText xml:space="preserve"> PAGEREF _Toc213798444 \h </w:instrText>
        </w:r>
        <w:r w:rsidR="001F7594">
          <w:rPr>
            <w:noProof/>
            <w:webHidden/>
          </w:rPr>
        </w:r>
        <w:r w:rsidR="001F7594">
          <w:rPr>
            <w:noProof/>
            <w:webHidden/>
          </w:rPr>
          <w:fldChar w:fldCharType="separate"/>
        </w:r>
        <w:r w:rsidR="001F7594">
          <w:rPr>
            <w:noProof/>
            <w:webHidden/>
          </w:rPr>
          <w:t>8</w:t>
        </w:r>
        <w:r w:rsidR="001F7594">
          <w:rPr>
            <w:noProof/>
            <w:webHidden/>
          </w:rPr>
          <w:fldChar w:fldCharType="end"/>
        </w:r>
      </w:hyperlink>
    </w:p>
    <w:p w14:paraId="613AC7B2" w14:textId="261D49D3"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45" w:history="1">
        <w:r w:rsidRPr="00F95C27">
          <w:rPr>
            <w:rStyle w:val="Hyperlink"/>
            <w:rFonts w:eastAsia="Calibri" w:cs="Times New Roman"/>
            <w:b/>
            <w:bCs/>
            <w:iCs/>
            <w:noProof/>
          </w:rPr>
          <w:t>Figure 1.2.</w:t>
        </w:r>
        <w:r w:rsidRPr="00F95C27">
          <w:rPr>
            <w:rStyle w:val="Hyperlink"/>
            <w:rFonts w:eastAsia="Calibri" w:cs="Times New Roman"/>
            <w:iCs/>
            <w:noProof/>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Pr>
            <w:noProof/>
            <w:webHidden/>
          </w:rPr>
          <w:tab/>
        </w:r>
        <w:r>
          <w:rPr>
            <w:noProof/>
            <w:webHidden/>
          </w:rPr>
          <w:fldChar w:fldCharType="begin"/>
        </w:r>
        <w:r>
          <w:rPr>
            <w:noProof/>
            <w:webHidden/>
          </w:rPr>
          <w:instrText xml:space="preserve"> PAGEREF _Toc213798445 \h </w:instrText>
        </w:r>
        <w:r>
          <w:rPr>
            <w:noProof/>
            <w:webHidden/>
          </w:rPr>
        </w:r>
        <w:r>
          <w:rPr>
            <w:noProof/>
            <w:webHidden/>
          </w:rPr>
          <w:fldChar w:fldCharType="separate"/>
        </w:r>
        <w:r>
          <w:rPr>
            <w:noProof/>
            <w:webHidden/>
          </w:rPr>
          <w:t>17</w:t>
        </w:r>
        <w:r>
          <w:rPr>
            <w:noProof/>
            <w:webHidden/>
          </w:rPr>
          <w:fldChar w:fldCharType="end"/>
        </w:r>
      </w:hyperlink>
    </w:p>
    <w:p w14:paraId="270BE6A2" w14:textId="124ED23F"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46" w:history="1">
        <w:r w:rsidRPr="00F95C27">
          <w:rPr>
            <w:rStyle w:val="Hyperlink"/>
            <w:rFonts w:eastAsia="Calibri" w:cs="Times New Roman"/>
            <w:b/>
            <w:bCs/>
            <w:iCs/>
            <w:noProof/>
          </w:rPr>
          <w:t>Figure 1.3.</w:t>
        </w:r>
        <w:r w:rsidRPr="00F95C27">
          <w:rPr>
            <w:rStyle w:val="Hyperlink"/>
            <w:rFonts w:eastAsia="Calibri" w:cs="Times New Roman"/>
            <w:iCs/>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_Toc213798446 \h </w:instrText>
        </w:r>
        <w:r>
          <w:rPr>
            <w:noProof/>
            <w:webHidden/>
          </w:rPr>
        </w:r>
        <w:r>
          <w:rPr>
            <w:noProof/>
            <w:webHidden/>
          </w:rPr>
          <w:fldChar w:fldCharType="separate"/>
        </w:r>
        <w:r>
          <w:rPr>
            <w:noProof/>
            <w:webHidden/>
          </w:rPr>
          <w:t>20</w:t>
        </w:r>
        <w:r>
          <w:rPr>
            <w:noProof/>
            <w:webHidden/>
          </w:rPr>
          <w:fldChar w:fldCharType="end"/>
        </w:r>
      </w:hyperlink>
    </w:p>
    <w:p w14:paraId="0E9BAF12" w14:textId="7E4D4AB5"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47" w:history="1">
        <w:r w:rsidRPr="00F95C27">
          <w:rPr>
            <w:rStyle w:val="Hyperlink"/>
            <w:rFonts w:eastAsia="Calibri" w:cs="Times New Roman"/>
            <w:b/>
            <w:bCs/>
            <w:iCs/>
            <w:noProof/>
          </w:rPr>
          <w:t>Figure 1.4.</w:t>
        </w:r>
        <w:r w:rsidRPr="00F95C27">
          <w:rPr>
            <w:rStyle w:val="Hyperlink"/>
            <w:rFonts w:eastAsia="Calibri" w:cs="Times New Roman"/>
            <w:iCs/>
            <w:noProof/>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Pr>
            <w:noProof/>
            <w:webHidden/>
          </w:rPr>
          <w:tab/>
        </w:r>
        <w:r>
          <w:rPr>
            <w:noProof/>
            <w:webHidden/>
          </w:rPr>
          <w:fldChar w:fldCharType="begin"/>
        </w:r>
        <w:r>
          <w:rPr>
            <w:noProof/>
            <w:webHidden/>
          </w:rPr>
          <w:instrText xml:space="preserve"> PAGEREF _Toc213798447 \h </w:instrText>
        </w:r>
        <w:r>
          <w:rPr>
            <w:noProof/>
            <w:webHidden/>
          </w:rPr>
        </w:r>
        <w:r>
          <w:rPr>
            <w:noProof/>
            <w:webHidden/>
          </w:rPr>
          <w:fldChar w:fldCharType="separate"/>
        </w:r>
        <w:r>
          <w:rPr>
            <w:noProof/>
            <w:webHidden/>
          </w:rPr>
          <w:t>23</w:t>
        </w:r>
        <w:r>
          <w:rPr>
            <w:noProof/>
            <w:webHidden/>
          </w:rPr>
          <w:fldChar w:fldCharType="end"/>
        </w:r>
      </w:hyperlink>
    </w:p>
    <w:p w14:paraId="0597ED54" w14:textId="5CA771A6"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48" w:history="1">
        <w:r w:rsidRPr="00F95C27">
          <w:rPr>
            <w:rStyle w:val="Hyperlink"/>
            <w:rFonts w:eastAsia="Calibri" w:cs="Times New Roman"/>
            <w:b/>
            <w:bCs/>
            <w:iCs/>
            <w:noProof/>
          </w:rPr>
          <w:t>Figure 1.5.</w:t>
        </w:r>
        <w:r w:rsidRPr="00F95C27">
          <w:rPr>
            <w:rStyle w:val="Hyperlink"/>
            <w:rFonts w:eastAsia="Calibri" w:cs="Times New Roman"/>
            <w:iCs/>
            <w:noProof/>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F95C27">
          <w:rPr>
            <w:rStyle w:val="Hyperlink"/>
            <w:rFonts w:eastAsia="Calibri" w:cs="Times New Roman"/>
            <w:iCs/>
            <w:noProof/>
          </w:rPr>
          <w:lastRenderedPageBreak/>
          <w:t>group (</w:t>
        </w:r>
        <w:r w:rsidRPr="00F95C27">
          <w:rPr>
            <w:rStyle w:val="Hyperlink"/>
            <w:rFonts w:eastAsia="Calibri" w:cs="Times New Roman"/>
            <w:i/>
            <w:iCs/>
            <w:noProof/>
          </w:rPr>
          <w:t>Quercus</w:t>
        </w:r>
        <w:r w:rsidRPr="00F95C27">
          <w:rPr>
            <w:rStyle w:val="Hyperlink"/>
            <w:rFonts w:eastAsia="Calibri" w:cs="Times New Roman"/>
            <w:iCs/>
            <w:noProof/>
          </w:rPr>
          <w:t xml:space="preserve"> section </w:t>
        </w:r>
        <w:r w:rsidRPr="00F95C27">
          <w:rPr>
            <w:rStyle w:val="Hyperlink"/>
            <w:rFonts w:eastAsia="Calibri" w:cs="Times New Roman"/>
            <w:i/>
            <w:iCs/>
            <w:noProof/>
          </w:rPr>
          <w:t>Lobatae</w:t>
        </w:r>
        <w:r w:rsidRPr="00F95C27">
          <w:rPr>
            <w:rStyle w:val="Hyperlink"/>
            <w:rFonts w:eastAsia="Calibri" w:cs="Times New Roman"/>
            <w:iCs/>
            <w:noProof/>
          </w:rPr>
          <w:t>), the white oak group (</w:t>
        </w:r>
        <w:r w:rsidRPr="00F95C27">
          <w:rPr>
            <w:rStyle w:val="Hyperlink"/>
            <w:rFonts w:eastAsia="Calibri" w:cs="Times New Roman"/>
            <w:i/>
            <w:iCs/>
            <w:noProof/>
          </w:rPr>
          <w:t>Quercus</w:t>
        </w:r>
        <w:r w:rsidRPr="00F95C27">
          <w:rPr>
            <w:rStyle w:val="Hyperlink"/>
            <w:rFonts w:eastAsia="Calibri" w:cs="Times New Roman"/>
            <w:iCs/>
            <w:noProof/>
          </w:rPr>
          <w:t xml:space="preserve"> section </w:t>
        </w:r>
        <w:r w:rsidRPr="00F95C27">
          <w:rPr>
            <w:rStyle w:val="Hyperlink"/>
            <w:rFonts w:eastAsia="Calibri" w:cs="Times New Roman"/>
            <w:i/>
            <w:iCs/>
            <w:noProof/>
          </w:rPr>
          <w:t>Quercus</w:t>
        </w:r>
        <w:r w:rsidRPr="00F95C27">
          <w:rPr>
            <w:rStyle w:val="Hyperlink"/>
            <w:rFonts w:eastAsia="Calibri" w:cs="Times New Roman"/>
            <w:iCs/>
            <w:noProof/>
          </w:rPr>
          <w:t xml:space="preserve">), </w:t>
        </w:r>
        <w:r w:rsidRPr="00F95C27">
          <w:rPr>
            <w:rStyle w:val="Hyperlink"/>
            <w:rFonts w:eastAsia="Calibri" w:cs="Times New Roman"/>
            <w:i/>
            <w:iCs/>
            <w:noProof/>
          </w:rPr>
          <w:t>Ulmus,</w:t>
        </w:r>
        <w:r w:rsidRPr="00F95C27">
          <w:rPr>
            <w:rStyle w:val="Hyperlink"/>
            <w:rFonts w:eastAsia="Calibri" w:cs="Times New Roman"/>
            <w:iCs/>
            <w:noProof/>
          </w:rPr>
          <w:t xml:space="preserve"> and </w:t>
        </w:r>
        <w:r w:rsidRPr="00F95C27">
          <w:rPr>
            <w:rStyle w:val="Hyperlink"/>
            <w:rFonts w:eastAsia="Calibri" w:cs="Times New Roman"/>
            <w:i/>
            <w:iCs/>
            <w:noProof/>
          </w:rPr>
          <w:t>Populus</w:t>
        </w:r>
        <w:r w:rsidRPr="00F95C27">
          <w:rPr>
            <w:rStyle w:val="Hyperlink"/>
            <w:rFonts w:eastAsia="Calibri" w:cs="Times New Roman"/>
            <w:noProof/>
          </w:rPr>
          <w:t xml:space="preserve"> for the analysis</w:t>
        </w:r>
        <w:r w:rsidRPr="00F95C27">
          <w:rPr>
            <w:rStyle w:val="Hyperlink"/>
            <w:rFonts w:eastAsia="Calibri" w:cs="Times New Roman"/>
            <w:iCs/>
            <w:noProof/>
          </w:rPr>
          <w:t>.</w:t>
        </w:r>
        <w:r>
          <w:rPr>
            <w:noProof/>
            <w:webHidden/>
          </w:rPr>
          <w:tab/>
        </w:r>
        <w:r>
          <w:rPr>
            <w:noProof/>
            <w:webHidden/>
          </w:rPr>
          <w:fldChar w:fldCharType="begin"/>
        </w:r>
        <w:r>
          <w:rPr>
            <w:noProof/>
            <w:webHidden/>
          </w:rPr>
          <w:instrText xml:space="preserve"> PAGEREF _Toc213798448 \h </w:instrText>
        </w:r>
        <w:r>
          <w:rPr>
            <w:noProof/>
            <w:webHidden/>
          </w:rPr>
        </w:r>
        <w:r>
          <w:rPr>
            <w:noProof/>
            <w:webHidden/>
          </w:rPr>
          <w:fldChar w:fldCharType="separate"/>
        </w:r>
        <w:r>
          <w:rPr>
            <w:noProof/>
            <w:webHidden/>
          </w:rPr>
          <w:t>24</w:t>
        </w:r>
        <w:r>
          <w:rPr>
            <w:noProof/>
            <w:webHidden/>
          </w:rPr>
          <w:fldChar w:fldCharType="end"/>
        </w:r>
      </w:hyperlink>
    </w:p>
    <w:p w14:paraId="3078744D" w14:textId="3E98247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49" w:history="1">
        <w:r w:rsidRPr="00F95C27">
          <w:rPr>
            <w:rStyle w:val="Hyperlink"/>
            <w:rFonts w:eastAsia="Calibri" w:cs="Times New Roman"/>
            <w:b/>
            <w:bCs/>
            <w:iCs/>
            <w:noProof/>
          </w:rPr>
          <w:t>Figure 2.1.</w:t>
        </w:r>
        <w:r w:rsidRPr="00F95C27">
          <w:rPr>
            <w:rStyle w:val="Hyperlink"/>
            <w:rFonts w:eastAsia="Calibri" w:cs="Times New Roman"/>
            <w:iCs/>
            <w:noProof/>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Pr>
            <w:noProof/>
            <w:webHidden/>
          </w:rPr>
          <w:tab/>
        </w:r>
        <w:r>
          <w:rPr>
            <w:noProof/>
            <w:webHidden/>
          </w:rPr>
          <w:fldChar w:fldCharType="begin"/>
        </w:r>
        <w:r>
          <w:rPr>
            <w:noProof/>
            <w:webHidden/>
          </w:rPr>
          <w:instrText xml:space="preserve"> PAGEREF _Toc213798449 \h </w:instrText>
        </w:r>
        <w:r>
          <w:rPr>
            <w:noProof/>
            <w:webHidden/>
          </w:rPr>
        </w:r>
        <w:r>
          <w:rPr>
            <w:noProof/>
            <w:webHidden/>
          </w:rPr>
          <w:fldChar w:fldCharType="separate"/>
        </w:r>
        <w:r>
          <w:rPr>
            <w:noProof/>
            <w:webHidden/>
          </w:rPr>
          <w:t>47</w:t>
        </w:r>
        <w:r>
          <w:rPr>
            <w:noProof/>
            <w:webHidden/>
          </w:rPr>
          <w:fldChar w:fldCharType="end"/>
        </w:r>
      </w:hyperlink>
    </w:p>
    <w:p w14:paraId="18127E13" w14:textId="7F58CCFF"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0" w:history="1">
        <w:r w:rsidRPr="00F95C27">
          <w:rPr>
            <w:rStyle w:val="Hyperlink"/>
            <w:rFonts w:eastAsia="Calibri" w:cs="Times New Roman"/>
            <w:b/>
            <w:bCs/>
            <w:iCs/>
            <w:noProof/>
          </w:rPr>
          <w:t>Figure 2.2.</w:t>
        </w:r>
        <w:r w:rsidRPr="00F95C27">
          <w:rPr>
            <w:rStyle w:val="Hyperlink"/>
            <w:rFonts w:eastAsia="Calibri" w:cs="Times New Roman"/>
            <w:iCs/>
            <w:noProof/>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r>
          <w:rPr>
            <w:noProof/>
            <w:webHidden/>
          </w:rPr>
          <w:tab/>
        </w:r>
        <w:r>
          <w:rPr>
            <w:noProof/>
            <w:webHidden/>
          </w:rPr>
          <w:fldChar w:fldCharType="begin"/>
        </w:r>
        <w:r>
          <w:rPr>
            <w:noProof/>
            <w:webHidden/>
          </w:rPr>
          <w:instrText xml:space="preserve"> PAGEREF _Toc213798450 \h </w:instrText>
        </w:r>
        <w:r>
          <w:rPr>
            <w:noProof/>
            <w:webHidden/>
          </w:rPr>
        </w:r>
        <w:r>
          <w:rPr>
            <w:noProof/>
            <w:webHidden/>
          </w:rPr>
          <w:fldChar w:fldCharType="separate"/>
        </w:r>
        <w:r>
          <w:rPr>
            <w:noProof/>
            <w:webHidden/>
          </w:rPr>
          <w:t>9</w:t>
        </w:r>
        <w:r>
          <w:rPr>
            <w:noProof/>
            <w:webHidden/>
          </w:rPr>
          <w:fldChar w:fldCharType="end"/>
        </w:r>
      </w:hyperlink>
    </w:p>
    <w:p w14:paraId="187B590D" w14:textId="567BCFB6"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1" w:history="1">
        <w:r w:rsidRPr="00F95C27">
          <w:rPr>
            <w:rStyle w:val="Hyperlink"/>
            <w:rFonts w:eastAsia="Calibri" w:cs="Times New Roman"/>
            <w:b/>
            <w:bCs/>
            <w:iCs/>
            <w:noProof/>
          </w:rPr>
          <w:t>Figure 2.3</w:t>
        </w:r>
        <w:r w:rsidRPr="00F95C27">
          <w:rPr>
            <w:rStyle w:val="Hyperlink"/>
            <w:rFonts w:eastAsia="Calibri" w:cs="Times New Roman"/>
            <w:iCs/>
            <w:noProof/>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w:t>
        </w:r>
        <w:r>
          <w:rPr>
            <w:noProof/>
            <w:webHidden/>
          </w:rPr>
          <w:tab/>
        </w:r>
        <w:r>
          <w:rPr>
            <w:noProof/>
            <w:webHidden/>
          </w:rPr>
          <w:fldChar w:fldCharType="begin"/>
        </w:r>
        <w:r>
          <w:rPr>
            <w:noProof/>
            <w:webHidden/>
          </w:rPr>
          <w:instrText xml:space="preserve"> PAGEREF _Toc213798451 \h </w:instrText>
        </w:r>
        <w:r>
          <w:rPr>
            <w:noProof/>
            <w:webHidden/>
          </w:rPr>
        </w:r>
        <w:r>
          <w:rPr>
            <w:noProof/>
            <w:webHidden/>
          </w:rPr>
          <w:fldChar w:fldCharType="separate"/>
        </w:r>
        <w:r>
          <w:rPr>
            <w:noProof/>
            <w:webHidden/>
          </w:rPr>
          <w:t>9</w:t>
        </w:r>
        <w:r>
          <w:rPr>
            <w:noProof/>
            <w:webHidden/>
          </w:rPr>
          <w:fldChar w:fldCharType="end"/>
        </w:r>
      </w:hyperlink>
    </w:p>
    <w:p w14:paraId="4F13F966" w14:textId="319D422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2" w:history="1">
        <w:r w:rsidRPr="00F95C27">
          <w:rPr>
            <w:rStyle w:val="Hyperlink"/>
            <w:rFonts w:eastAsia="Calibri" w:cs="Times New Roman"/>
            <w:b/>
            <w:bCs/>
            <w:iCs/>
            <w:noProof/>
          </w:rPr>
          <w:t>Figure 2.4.</w:t>
        </w:r>
        <w:r w:rsidRPr="00F95C27">
          <w:rPr>
            <w:rStyle w:val="Hyperlink"/>
            <w:rFonts w:eastAsia="Calibri" w:cs="Times New Roman"/>
            <w:iCs/>
            <w:noProof/>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r>
          <w:rPr>
            <w:noProof/>
            <w:webHidden/>
          </w:rPr>
          <w:tab/>
        </w:r>
        <w:r>
          <w:rPr>
            <w:noProof/>
            <w:webHidden/>
          </w:rPr>
          <w:fldChar w:fldCharType="begin"/>
        </w:r>
        <w:r>
          <w:rPr>
            <w:noProof/>
            <w:webHidden/>
          </w:rPr>
          <w:instrText xml:space="preserve"> PAGEREF _Toc213798452 \h </w:instrText>
        </w:r>
        <w:r>
          <w:rPr>
            <w:noProof/>
            <w:webHidden/>
          </w:rPr>
        </w:r>
        <w:r>
          <w:rPr>
            <w:noProof/>
            <w:webHidden/>
          </w:rPr>
          <w:fldChar w:fldCharType="separate"/>
        </w:r>
        <w:r>
          <w:rPr>
            <w:noProof/>
            <w:webHidden/>
          </w:rPr>
          <w:t>14</w:t>
        </w:r>
        <w:r>
          <w:rPr>
            <w:noProof/>
            <w:webHidden/>
          </w:rPr>
          <w:fldChar w:fldCharType="end"/>
        </w:r>
      </w:hyperlink>
    </w:p>
    <w:p w14:paraId="4C53A84D" w14:textId="2A02BE6D"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3" w:history="1">
        <w:r w:rsidRPr="00F95C27">
          <w:rPr>
            <w:rStyle w:val="Hyperlink"/>
            <w:rFonts w:eastAsia="Calibri" w:cs="Times New Roman"/>
            <w:b/>
            <w:bCs/>
            <w:iCs/>
            <w:noProof/>
          </w:rPr>
          <w:t>Figure 2.5.</w:t>
        </w:r>
        <w:r w:rsidRPr="00F95C27">
          <w:rPr>
            <w:rStyle w:val="Hyperlink"/>
            <w:rFonts w:eastAsia="Calibri" w:cs="Times New Roman"/>
            <w:iCs/>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_Toc213798453 \h </w:instrText>
        </w:r>
        <w:r>
          <w:rPr>
            <w:noProof/>
            <w:webHidden/>
          </w:rPr>
        </w:r>
        <w:r>
          <w:rPr>
            <w:noProof/>
            <w:webHidden/>
          </w:rPr>
          <w:fldChar w:fldCharType="separate"/>
        </w:r>
        <w:r>
          <w:rPr>
            <w:noProof/>
            <w:webHidden/>
          </w:rPr>
          <w:t>24</w:t>
        </w:r>
        <w:r>
          <w:rPr>
            <w:noProof/>
            <w:webHidden/>
          </w:rPr>
          <w:fldChar w:fldCharType="end"/>
        </w:r>
      </w:hyperlink>
    </w:p>
    <w:p w14:paraId="406C818B" w14:textId="09958F9C"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4" w:history="1">
        <w:r w:rsidRPr="00F95C27">
          <w:rPr>
            <w:rStyle w:val="Hyperlink"/>
            <w:b/>
            <w:bCs/>
            <w:noProof/>
          </w:rPr>
          <w:t>Figure A.1.</w:t>
        </w:r>
        <w:r w:rsidRPr="00F95C27">
          <w:rPr>
            <w:rStyle w:val="Hyperlink"/>
            <w:noProof/>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_Toc213798454 \h </w:instrText>
        </w:r>
        <w:r>
          <w:rPr>
            <w:noProof/>
            <w:webHidden/>
          </w:rPr>
        </w:r>
        <w:r>
          <w:rPr>
            <w:noProof/>
            <w:webHidden/>
          </w:rPr>
          <w:fldChar w:fldCharType="separate"/>
        </w:r>
        <w:r>
          <w:rPr>
            <w:noProof/>
            <w:webHidden/>
          </w:rPr>
          <w:t>41</w:t>
        </w:r>
        <w:r>
          <w:rPr>
            <w:noProof/>
            <w:webHidden/>
          </w:rPr>
          <w:fldChar w:fldCharType="end"/>
        </w:r>
      </w:hyperlink>
    </w:p>
    <w:p w14:paraId="1DB276BB" w14:textId="765F34D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5" w:history="1">
        <w:r w:rsidRPr="00F95C27">
          <w:rPr>
            <w:rStyle w:val="Hyperlink"/>
            <w:b/>
            <w:bCs/>
            <w:noProof/>
          </w:rPr>
          <w:t>Figure A.2.</w:t>
        </w:r>
        <w:r w:rsidRPr="00F95C27">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_Toc213798455 \h </w:instrText>
        </w:r>
        <w:r>
          <w:rPr>
            <w:noProof/>
            <w:webHidden/>
          </w:rPr>
        </w:r>
        <w:r>
          <w:rPr>
            <w:noProof/>
            <w:webHidden/>
          </w:rPr>
          <w:fldChar w:fldCharType="separate"/>
        </w:r>
        <w:r>
          <w:rPr>
            <w:noProof/>
            <w:webHidden/>
          </w:rPr>
          <w:t>42</w:t>
        </w:r>
        <w:r>
          <w:rPr>
            <w:noProof/>
            <w:webHidden/>
          </w:rPr>
          <w:fldChar w:fldCharType="end"/>
        </w:r>
      </w:hyperlink>
    </w:p>
    <w:p w14:paraId="6281B77A" w14:textId="5D9A1790"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6" w:history="1">
        <w:r w:rsidRPr="00F95C27">
          <w:rPr>
            <w:rStyle w:val="Hyperlink"/>
            <w:b/>
            <w:bCs/>
            <w:noProof/>
          </w:rPr>
          <w:t>Figure A.3.</w:t>
        </w:r>
        <w:r w:rsidRPr="00F95C27">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_Toc213798456 \h </w:instrText>
        </w:r>
        <w:r>
          <w:rPr>
            <w:noProof/>
            <w:webHidden/>
          </w:rPr>
        </w:r>
        <w:r>
          <w:rPr>
            <w:noProof/>
            <w:webHidden/>
          </w:rPr>
          <w:fldChar w:fldCharType="separate"/>
        </w:r>
        <w:r>
          <w:rPr>
            <w:noProof/>
            <w:webHidden/>
          </w:rPr>
          <w:t>42</w:t>
        </w:r>
        <w:r>
          <w:rPr>
            <w:noProof/>
            <w:webHidden/>
          </w:rPr>
          <w:fldChar w:fldCharType="end"/>
        </w:r>
      </w:hyperlink>
    </w:p>
    <w:p w14:paraId="2568B178" w14:textId="008BA48E"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7" w:history="1">
        <w:r w:rsidRPr="00F95C27">
          <w:rPr>
            <w:rStyle w:val="Hyperlink"/>
            <w:b/>
            <w:bCs/>
            <w:noProof/>
          </w:rPr>
          <w:t>Figure A.4.</w:t>
        </w:r>
        <w:r w:rsidRPr="00F95C27">
          <w:rPr>
            <w:rStyle w:val="Hyperlink"/>
            <w:noProof/>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_Toc213798457 \h </w:instrText>
        </w:r>
        <w:r>
          <w:rPr>
            <w:noProof/>
            <w:webHidden/>
          </w:rPr>
        </w:r>
        <w:r>
          <w:rPr>
            <w:noProof/>
            <w:webHidden/>
          </w:rPr>
          <w:fldChar w:fldCharType="separate"/>
        </w:r>
        <w:r>
          <w:rPr>
            <w:noProof/>
            <w:webHidden/>
          </w:rPr>
          <w:t>43</w:t>
        </w:r>
        <w:r>
          <w:rPr>
            <w:noProof/>
            <w:webHidden/>
          </w:rPr>
          <w:fldChar w:fldCharType="end"/>
        </w:r>
      </w:hyperlink>
    </w:p>
    <w:p w14:paraId="3C6CFC85" w14:textId="6297F389"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8" w:history="1">
        <w:r w:rsidRPr="00F95C27">
          <w:rPr>
            <w:rStyle w:val="Hyperlink"/>
            <w:b/>
            <w:bCs/>
            <w:noProof/>
          </w:rPr>
          <w:t>Figure B.1.</w:t>
        </w:r>
        <w:r w:rsidRPr="00F95C27">
          <w:rPr>
            <w:rStyle w:val="Hyperlink"/>
            <w:noProof/>
          </w:rPr>
          <w:t xml:space="preserve"> Species accumulation curves for ground beetle communities sampled in A) 2015 and B) 2022. The x-axis shows the number of sampled plots, while the y-axis shows the species richness.</w:t>
        </w:r>
        <w:r>
          <w:rPr>
            <w:noProof/>
            <w:webHidden/>
          </w:rPr>
          <w:tab/>
        </w:r>
        <w:r>
          <w:rPr>
            <w:noProof/>
            <w:webHidden/>
          </w:rPr>
          <w:fldChar w:fldCharType="begin"/>
        </w:r>
        <w:r>
          <w:rPr>
            <w:noProof/>
            <w:webHidden/>
          </w:rPr>
          <w:instrText xml:space="preserve"> PAGEREF _Toc213798458 \h </w:instrText>
        </w:r>
        <w:r>
          <w:rPr>
            <w:noProof/>
            <w:webHidden/>
          </w:rPr>
        </w:r>
        <w:r>
          <w:rPr>
            <w:noProof/>
            <w:webHidden/>
          </w:rPr>
          <w:fldChar w:fldCharType="separate"/>
        </w:r>
        <w:r>
          <w:rPr>
            <w:noProof/>
            <w:webHidden/>
          </w:rPr>
          <w:t>52</w:t>
        </w:r>
        <w:r>
          <w:rPr>
            <w:noProof/>
            <w:webHidden/>
          </w:rPr>
          <w:fldChar w:fldCharType="end"/>
        </w:r>
      </w:hyperlink>
    </w:p>
    <w:p w14:paraId="3C204F6F" w14:textId="5403D4E7"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59" w:history="1">
        <w:r w:rsidRPr="00F95C27">
          <w:rPr>
            <w:rStyle w:val="Hyperlink"/>
            <w:b/>
            <w:bCs/>
            <w:noProof/>
          </w:rPr>
          <w:t>Figure B.2.</w:t>
        </w:r>
        <w:r w:rsidRPr="00F95C27">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F95C27">
          <w:rPr>
            <w:rStyle w:val="Hyperlink"/>
            <w:i/>
            <w:noProof/>
          </w:rPr>
          <w:t>Notiophilus aeneus</w:t>
        </w:r>
        <w:r w:rsidRPr="00F95C27">
          <w:rPr>
            <w:rStyle w:val="Hyperlink"/>
            <w:noProof/>
          </w:rPr>
          <w:t xml:space="preserve"> was omitted from the PCA.</w:t>
        </w:r>
        <w:r>
          <w:rPr>
            <w:noProof/>
            <w:webHidden/>
          </w:rPr>
          <w:tab/>
        </w:r>
        <w:r>
          <w:rPr>
            <w:noProof/>
            <w:webHidden/>
          </w:rPr>
          <w:fldChar w:fldCharType="begin"/>
        </w:r>
        <w:r>
          <w:rPr>
            <w:noProof/>
            <w:webHidden/>
          </w:rPr>
          <w:instrText xml:space="preserve"> PAGEREF _Toc213798459 \h </w:instrText>
        </w:r>
        <w:r>
          <w:rPr>
            <w:noProof/>
            <w:webHidden/>
          </w:rPr>
        </w:r>
        <w:r>
          <w:rPr>
            <w:noProof/>
            <w:webHidden/>
          </w:rPr>
          <w:fldChar w:fldCharType="separate"/>
        </w:r>
        <w:r>
          <w:rPr>
            <w:noProof/>
            <w:webHidden/>
          </w:rPr>
          <w:t>53</w:t>
        </w:r>
        <w:r>
          <w:rPr>
            <w:noProof/>
            <w:webHidden/>
          </w:rPr>
          <w:fldChar w:fldCharType="end"/>
        </w:r>
      </w:hyperlink>
    </w:p>
    <w:p w14:paraId="3E943C5A" w14:textId="0168E72F" w:rsidR="001F7594" w:rsidRDefault="001F7594">
      <w:pPr>
        <w:pStyle w:val="TableofFigures"/>
        <w:tabs>
          <w:tab w:val="right" w:leader="dot" w:pos="8630"/>
        </w:tabs>
        <w:rPr>
          <w:rFonts w:asciiTheme="minorHAnsi" w:eastAsiaTheme="minorEastAsia" w:hAnsiTheme="minorHAnsi"/>
          <w:noProof/>
          <w:kern w:val="2"/>
          <w14:ligatures w14:val="standardContextual"/>
        </w:rPr>
      </w:pPr>
      <w:hyperlink w:anchor="_Toc213798460" w:history="1">
        <w:r w:rsidRPr="00F95C27">
          <w:rPr>
            <w:rStyle w:val="Hyperlink"/>
            <w:b/>
            <w:bCs/>
            <w:noProof/>
          </w:rPr>
          <w:t>Figure B.3.</w:t>
        </w:r>
        <w:r w:rsidRPr="00F95C27">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F95C27">
          <w:rPr>
            <w:rStyle w:val="Hyperlink"/>
            <w:i/>
            <w:noProof/>
          </w:rPr>
          <w:t>Notiophilus aeneus</w:t>
        </w:r>
        <w:r w:rsidRPr="00F95C27">
          <w:rPr>
            <w:rStyle w:val="Hyperlink"/>
            <w:noProof/>
          </w:rPr>
          <w:t xml:space="preserve"> was omitted from the PCA.</w:t>
        </w:r>
        <w:r>
          <w:rPr>
            <w:noProof/>
            <w:webHidden/>
          </w:rPr>
          <w:tab/>
        </w:r>
        <w:r>
          <w:rPr>
            <w:noProof/>
            <w:webHidden/>
          </w:rPr>
          <w:fldChar w:fldCharType="begin"/>
        </w:r>
        <w:r>
          <w:rPr>
            <w:noProof/>
            <w:webHidden/>
          </w:rPr>
          <w:instrText xml:space="preserve"> PAGEREF _Toc213798460 \h </w:instrText>
        </w:r>
        <w:r>
          <w:rPr>
            <w:noProof/>
            <w:webHidden/>
          </w:rPr>
        </w:r>
        <w:r>
          <w:rPr>
            <w:noProof/>
            <w:webHidden/>
          </w:rPr>
          <w:fldChar w:fldCharType="separate"/>
        </w:r>
        <w:r>
          <w:rPr>
            <w:noProof/>
            <w:webHidden/>
          </w:rPr>
          <w:t>54</w:t>
        </w:r>
        <w:r>
          <w:rPr>
            <w:noProof/>
            <w:webHidden/>
          </w:rPr>
          <w:fldChar w:fldCharType="end"/>
        </w:r>
      </w:hyperlink>
    </w:p>
    <w:p w14:paraId="043513D1" w14:textId="57DC192B"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527A65">
      <w:pPr>
        <w:spacing w:line="480" w:lineRule="auto"/>
      </w:pPr>
    </w:p>
    <w:p w14:paraId="78B0C727" w14:textId="77777777" w:rsidR="000B1ED6" w:rsidRDefault="000B1ED6" w:rsidP="00527A65">
      <w:pPr>
        <w:spacing w:line="480" w:lineRule="auto"/>
      </w:pPr>
    </w:p>
    <w:p w14:paraId="30D52791" w14:textId="77777777" w:rsidR="000B1ED6" w:rsidRDefault="000B1ED6" w:rsidP="00527A65">
      <w:pPr>
        <w:spacing w:line="480" w:lineRule="auto"/>
      </w:pPr>
    </w:p>
    <w:p w14:paraId="7C5BBE03" w14:textId="77777777" w:rsidR="000B1ED6" w:rsidRDefault="000B1ED6" w:rsidP="00527A65">
      <w:pPr>
        <w:spacing w:line="480" w:lineRule="auto"/>
      </w:pPr>
    </w:p>
    <w:p w14:paraId="2D2402B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6E4F1FF5" w14:textId="77777777" w:rsidR="00912914" w:rsidRPr="00912914" w:rsidRDefault="003D4A67" w:rsidP="00912914">
      <w:pPr>
        <w:keepNext/>
        <w:keepLines/>
        <w:pageBreakBefore/>
        <w:numPr>
          <w:ilvl w:val="0"/>
          <w:numId w:val="14"/>
        </w:numPr>
        <w:spacing w:before="1440" w:after="480"/>
        <w:jc w:val="center"/>
        <w:outlineLvl w:val="0"/>
        <w:rPr>
          <w:rFonts w:eastAsia="Calibri" w:cs="Times New Roman"/>
          <w:b/>
          <w:bCs/>
        </w:rPr>
      </w:pPr>
      <w:r>
        <w:lastRenderedPageBreak/>
        <w:t>.</w:t>
      </w:r>
      <w:r w:rsidR="00887401">
        <w:t xml:space="preserve"> </w:t>
      </w:r>
      <w:r w:rsidR="00912914" w:rsidRPr="00912914">
        <w:rPr>
          <w:rFonts w:eastAsia="Calibri" w:cs="Times New Roman"/>
          <w:b/>
          <w:bCs/>
        </w:rPr>
        <w:t>The long-term impacts of emerald ash borer on ash populations in forests near the epicenter of invasion</w:t>
      </w:r>
    </w:p>
    <w:p w14:paraId="6C89E0F4" w14:textId="77777777" w:rsidR="00912914" w:rsidRPr="00912914" w:rsidRDefault="00912914" w:rsidP="00912914">
      <w:pPr>
        <w:spacing w:line="480" w:lineRule="auto"/>
        <w:rPr>
          <w:rFonts w:eastAsia="Calibri" w:cs="Times New Roman"/>
          <w:b/>
          <w:bCs/>
        </w:rPr>
      </w:pPr>
      <w:r w:rsidRPr="00912914">
        <w:rPr>
          <w:rFonts w:eastAsia="Calibri" w:cs="Times New Roman"/>
          <w:b/>
          <w:bCs/>
        </w:rPr>
        <w:t>Abstract</w:t>
      </w:r>
    </w:p>
    <w:p w14:paraId="0087E0AA" w14:textId="77777777" w:rsidR="00912914" w:rsidRPr="00912914" w:rsidRDefault="00912914" w:rsidP="00912914">
      <w:pPr>
        <w:spacing w:line="480" w:lineRule="auto"/>
        <w:rPr>
          <w:rFonts w:eastAsia="Calibri" w:cs="Times New Roman"/>
        </w:rPr>
      </w:pPr>
      <w:r w:rsidRPr="00912914">
        <w:rPr>
          <w:rFonts w:eastAsia="Calibri" w:cs="Times New Roman"/>
        </w:rPr>
        <w:tab/>
        <w:t>Emerald ash borer (EAB) has been present in forests of southeast Michigan for more than 20 years, creating economic and ecological consequences. Ash (</w:t>
      </w:r>
      <w:r w:rsidRPr="00912914">
        <w:rPr>
          <w:rFonts w:eastAsia="Calibri" w:cs="Times New Roman"/>
          <w:i/>
          <w:iCs/>
        </w:rPr>
        <w:t>Fraxinus</w:t>
      </w:r>
      <w:r w:rsidRPr="00912914">
        <w:rPr>
          <w:rFonts w:eastAsia="Calibri" w:cs="Times New Roman"/>
        </w:rPr>
        <w:t xml:space="preserve">) regeneration in the understory survived the initial EAB outbreak and may be growing to larger sizes which are now susceptible to EAB attack. Introduced natural enemies have been widely released for more than 15 years </w:t>
      </w:r>
      <w:r w:rsidRPr="00912914">
        <w:rPr>
          <w:rFonts w:eastAsia="Calibri" w:cs="Times New Roman"/>
        </w:rPr>
        <w:fldChar w:fldCharType="begin"/>
      </w:r>
      <w:r w:rsidRPr="00912914">
        <w:rPr>
          <w:rFonts w:eastAsia="Calibri" w:cs="Times New Roman"/>
        </w:rPr>
        <w:instrText xml:space="preserve"> ADDIN ZOTERO_ITEM CSL_CITATION {"citationID":"Wcg58tQk","properties":{"formattedCitation":"(Duan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(Duan et al. 2023)</w:t>
      </w:r>
      <w:r w:rsidRPr="00912914">
        <w:rPr>
          <w:rFonts w:eastAsia="Calibri" w:cs="Times New Roman"/>
        </w:rPr>
        <w:fldChar w:fldCharType="end"/>
      </w:r>
      <w:r w:rsidRPr="00912914">
        <w:rPr>
          <w:rFonts w:eastAsia="Calibri" w:cs="Times New Roman"/>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varied in soil hydrology, a site factor with connections to ash species, canopy openness, and plant competition. We found that as of 2024-2025, ash remains present in 36 of the transects, but the size distribution and abundance of regeneration vary. Specifically, ash regeneration in mesic and xeric forest remains in the seedling and sapling sizes (mostly under 137 cm tall). Conversely, regeneration in hydric swamp forest has reached the size of ash trees (2.5-10 cm diameter at breast height, DBH) which are susceptible to EAB </w:t>
      </w:r>
      <w:proofErr w:type="gramStart"/>
      <w:r w:rsidRPr="00912914">
        <w:rPr>
          <w:rFonts w:eastAsia="Calibri" w:cs="Times New Roman"/>
        </w:rPr>
        <w:t>attack</w:t>
      </w:r>
      <w:proofErr w:type="gramEnd"/>
      <w:r w:rsidRPr="00912914">
        <w:rPr>
          <w:rFonts w:eastAsia="Calibri" w:cs="Times New Roman"/>
        </w:rPr>
        <w:t xml:space="preserve">. Symptoms of EAB are common on these growing trees, but many remain healthy, with 57% of ash larger than 5 cm DBH having healthy canopies. </w:t>
      </w:r>
      <w:r w:rsidRPr="00912914">
        <w:rPr>
          <w:rFonts w:eastAsia="Calibri" w:cs="Times New Roman"/>
        </w:rPr>
        <w:lastRenderedPageBreak/>
        <w:t>Furthermore, we recovered three species of introduced natural enemies, suggesting that parasitoids may be playing a role in regulating populations of EAB. We also completed a survey of all tree species in hydric forests, which indicated that black ash (</w:t>
      </w:r>
      <w:r w:rsidRPr="00912914">
        <w:rPr>
          <w:rFonts w:eastAsia="Calibri" w:cs="Times New Roman"/>
          <w:i/>
          <w:iCs/>
        </w:rPr>
        <w:t xml:space="preserve">Fraxinus nigra </w:t>
      </w:r>
      <w:r w:rsidRPr="00912914">
        <w:rPr>
          <w:rFonts w:eastAsia="Calibri" w:cs="Times New Roman"/>
        </w:rPr>
        <w:t>Marshall) regeneration is tending to occur in stands containing tamarack (</w:t>
      </w:r>
      <w:r w:rsidRPr="00912914">
        <w:rPr>
          <w:rFonts w:eastAsia="Calibri" w:cs="Times New Roman"/>
          <w:i/>
          <w:iCs/>
        </w:rPr>
        <w:t>Larix laricina</w:t>
      </w:r>
      <w:r w:rsidRPr="00912914">
        <w:rPr>
          <w:rFonts w:eastAsia="Calibri" w:cs="Times New Roman"/>
        </w:rPr>
        <w:t xml:space="preserve"> (Du Roi) K. Koch), while not occurring as often in stands with silver maple (</w:t>
      </w:r>
      <w:r w:rsidRPr="00912914">
        <w:rPr>
          <w:rFonts w:eastAsia="Calibri" w:cs="Times New Roman"/>
          <w:i/>
          <w:iCs/>
        </w:rPr>
        <w:t xml:space="preserve">Acer </w:t>
      </w:r>
      <w:proofErr w:type="spellStart"/>
      <w:r w:rsidRPr="00912914">
        <w:rPr>
          <w:rFonts w:eastAsia="Calibri" w:cs="Times New Roman"/>
          <w:i/>
          <w:iCs/>
        </w:rPr>
        <w:t>saccharinum</w:t>
      </w:r>
      <w:proofErr w:type="spellEnd"/>
      <w:r w:rsidRPr="00912914">
        <w:rPr>
          <w:rFonts w:eastAsia="Calibri" w:cs="Times New Roman"/>
        </w:rPr>
        <w:t xml:space="preserve"> L.). Our results suggest that in our study sites, ash in hydric swamps is closer to reaching sizes which can produce seeds than mesic or xeric locations. However, this depends on interactions between tree resistance to EAB, population fluctuations of EAB, and parasitoid natural enemies.</w:t>
      </w:r>
    </w:p>
    <w:p w14:paraId="77C27C26" w14:textId="77777777" w:rsidR="00912914" w:rsidRPr="00912914" w:rsidRDefault="00912914" w:rsidP="00912914">
      <w:pPr>
        <w:spacing w:line="480" w:lineRule="auto"/>
        <w:rPr>
          <w:rFonts w:eastAsia="Calibri" w:cs="Times New Roman"/>
        </w:rPr>
      </w:pPr>
    </w:p>
    <w:p w14:paraId="7B21A5F4" w14:textId="77777777" w:rsidR="00912914" w:rsidRPr="00912914" w:rsidRDefault="00912914" w:rsidP="00912914">
      <w:pPr>
        <w:spacing w:line="480" w:lineRule="auto"/>
        <w:rPr>
          <w:rFonts w:eastAsia="Calibri" w:cs="Times New Roman"/>
          <w:b/>
          <w:bCs/>
        </w:rPr>
      </w:pPr>
      <w:r w:rsidRPr="00912914">
        <w:rPr>
          <w:rFonts w:eastAsia="Calibri" w:cs="Times New Roman"/>
          <w:b/>
          <w:bCs/>
        </w:rPr>
        <w:t>Introduction</w:t>
      </w:r>
    </w:p>
    <w:p w14:paraId="54E8797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Forests are increasingly impacted by anthropogenic stressors, including the establishment and spread of nonnative species </w:t>
      </w:r>
      <w:r w:rsidRPr="00912914">
        <w:rPr>
          <w:rFonts w:eastAsia="Calibri" w:cs="Times New Roman"/>
        </w:rPr>
        <w:fldChar w:fldCharType="begin"/>
      </w:r>
      <w:r w:rsidRPr="00912914">
        <w:rPr>
          <w:rFonts w:eastAsia="Calibri" w:cs="Times New Roman"/>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912914">
        <w:rPr>
          <w:rFonts w:eastAsia="Calibri" w:cs="Times New Roman"/>
        </w:rPr>
        <w:fldChar w:fldCharType="separate"/>
      </w:r>
      <w:r w:rsidRPr="00912914">
        <w:rPr>
          <w:rFonts w:eastAsia="Calibri" w:cs="Times New Roman"/>
        </w:rPr>
        <w:t>(Lovett et al. 2006)</w:t>
      </w:r>
      <w:r w:rsidRPr="00912914">
        <w:rPr>
          <w:rFonts w:eastAsia="Calibri" w:cs="Times New Roman"/>
        </w:rPr>
        <w:fldChar w:fldCharType="end"/>
      </w:r>
      <w:r w:rsidRPr="00912914">
        <w:rPr>
          <w:rFonts w:eastAsia="Calibri" w:cs="Times New Roman"/>
        </w:rPr>
        <w:t xml:space="preserve">. Nonnative tree-feeding insects have been especially significant, causing economic and ecological impacts </w:t>
      </w:r>
      <w:r w:rsidRPr="00912914">
        <w:rPr>
          <w:rFonts w:eastAsia="Calibri" w:cs="Times New Roman"/>
        </w:rPr>
        <w:fldChar w:fldCharType="begin"/>
      </w:r>
      <w:r w:rsidRPr="00912914">
        <w:rPr>
          <w:rFonts w:eastAsia="Calibri" w:cs="Times New Roman"/>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912914">
        <w:rPr>
          <w:rFonts w:eastAsia="Calibri" w:cs="Times New Roman"/>
        </w:rPr>
        <w:fldChar w:fldCharType="separate"/>
      </w:r>
      <w:r w:rsidRPr="00912914">
        <w:rPr>
          <w:rFonts w:eastAsia="Calibri" w:cs="Times New Roman"/>
        </w:rPr>
        <w:t>(Gandhi and Herms 2010, Van Driesche and Reardon 2016)</w:t>
      </w:r>
      <w:r w:rsidRPr="00912914">
        <w:rPr>
          <w:rFonts w:eastAsia="Calibri" w:cs="Times New Roman"/>
        </w:rPr>
        <w:fldChar w:fldCharType="end"/>
      </w:r>
      <w:r w:rsidRPr="00912914">
        <w:rPr>
          <w:rFonts w:eastAsia="Calibri" w:cs="Times New Roman"/>
        </w:rPr>
        <w:t xml:space="preserve">. These pests can undergo exponential population growth because top-down and bottom-up processes are reduced in the invaded range. Insects introduced to a new region can escape their specialist natural enemies which might otherwise control their populations </w:t>
      </w:r>
      <w:r w:rsidRPr="00912914">
        <w:rPr>
          <w:rFonts w:eastAsia="Calibri" w:cs="Times New Roman"/>
        </w:rPr>
        <w:fldChar w:fldCharType="begin"/>
      </w:r>
      <w:r w:rsidRPr="00912914">
        <w:rPr>
          <w:rFonts w:eastAsia="Calibri" w:cs="Times New Roman"/>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Calibri" w:cs="Times New Roman"/>
        </w:rPr>
        <w:t>(Roy et al. 2011, Duan et al. 2023)</w:t>
      </w:r>
      <w:r w:rsidRPr="00912914">
        <w:rPr>
          <w:rFonts w:eastAsia="Calibri" w:cs="Times New Roman"/>
        </w:rPr>
        <w:fldChar w:fldCharType="end"/>
      </w:r>
      <w:r w:rsidRPr="00912914">
        <w:rPr>
          <w:rFonts w:eastAsia="Calibri" w:cs="Times New Roman"/>
        </w:rPr>
        <w:t xml:space="preserve">. Furthermore, native tree species do not share a coevolutionary history with nonnative insects and may lack the necessary physical or chemical defenses </w:t>
      </w:r>
      <w:r w:rsidRPr="00912914">
        <w:rPr>
          <w:rFonts w:eastAsia="Calibri" w:cs="Times New Roman"/>
        </w:rPr>
        <w:fldChar w:fldCharType="begin"/>
      </w:r>
      <w:r w:rsidRPr="00912914">
        <w:rPr>
          <w:rFonts w:eastAsia="Calibri" w:cs="Times New Roman"/>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912914">
        <w:rPr>
          <w:rFonts w:eastAsia="Calibri" w:cs="Times New Roman"/>
        </w:rPr>
        <w:fldChar w:fldCharType="separate"/>
      </w:r>
      <w:r w:rsidRPr="00912914">
        <w:rPr>
          <w:rFonts w:eastAsia="Calibri" w:cs="Times New Roman"/>
        </w:rPr>
        <w:t>(Villari et al. 2016, Mech et al. 2019)</w:t>
      </w:r>
      <w:r w:rsidRPr="00912914">
        <w:rPr>
          <w:rFonts w:eastAsia="Calibri" w:cs="Times New Roman"/>
        </w:rPr>
        <w:fldChar w:fldCharType="end"/>
      </w:r>
      <w:r w:rsidRPr="00912914">
        <w:rPr>
          <w:rFonts w:eastAsia="Calibri" w:cs="Times New Roman"/>
        </w:rPr>
        <w:t xml:space="preserve">. Release from these top-down and bottom-up controls can lead to rapid and widespread mortality of host trees, which has short- and </w:t>
      </w:r>
      <w:r w:rsidRPr="00912914">
        <w:rPr>
          <w:rFonts w:eastAsia="Calibri" w:cs="Times New Roman"/>
        </w:rPr>
        <w:lastRenderedPageBreak/>
        <w:t xml:space="preserve">long-term impacts on forest structure and function. In the short term, tree mortality forms canopy gaps that increase light availability and temperature and alter soil moisture on the forest floor </w:t>
      </w:r>
      <w:r w:rsidRPr="00912914">
        <w:rPr>
          <w:rFonts w:eastAsia="Calibri" w:cs="Times New Roman"/>
        </w:rPr>
        <w:fldChar w:fldCharType="begin"/>
      </w:r>
      <w:r w:rsidRPr="00912914">
        <w:rPr>
          <w:rFonts w:eastAsia="Calibri" w:cs="Times New Roman"/>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912914">
        <w:rPr>
          <w:rFonts w:eastAsia="Calibri" w:cs="Times New Roman"/>
        </w:rPr>
        <w:fldChar w:fldCharType="separate"/>
      </w:r>
      <w:r w:rsidRPr="00912914">
        <w:rPr>
          <w:rFonts w:eastAsia="Calibri" w:cs="Times New Roman"/>
        </w:rPr>
        <w:t>(Perry and Herms 2019)</w:t>
      </w:r>
      <w:r w:rsidRPr="00912914">
        <w:rPr>
          <w:rFonts w:eastAsia="Calibri" w:cs="Times New Roman"/>
        </w:rPr>
        <w:fldChar w:fldCharType="end"/>
      </w:r>
      <w:r w:rsidRPr="00912914">
        <w:rPr>
          <w:rFonts w:eastAsia="Calibri" w:cs="Times New Roman"/>
        </w:rPr>
        <w:t>. Depending on their size, multiple size classes of trees can respond to the available resources, including canopy trees and/or advanced regeneration in the understory (</w:t>
      </w:r>
      <w:r w:rsidRPr="00912914">
        <w:rPr>
          <w:rFonts w:eastAsia="Calibri" w:cs="Times New Roman"/>
          <w:highlight w:val="yellow"/>
        </w:rPr>
        <w:t>CITE</w:t>
      </w:r>
      <w:r w:rsidRPr="00912914">
        <w:rPr>
          <w:rFonts w:eastAsia="Calibri" w:cs="Times New Roman"/>
        </w:rPr>
        <w:t xml:space="preserve">). If the host tree species has surviving seedlings, saplings, or root sprouts, this regeneration may compete to reclaim the space. However, regeneration of the host tree species can be hindered by the continual presence of the nonnative insect. Eventually, host tree species may be functionally eliminated from forests, or they may continue to be important components of the community </w:t>
      </w:r>
      <w:r w:rsidRPr="00912914">
        <w:rPr>
          <w:rFonts w:eastAsia="Calibri" w:cs="Times New Roman"/>
        </w:rPr>
        <w:fldChar w:fldCharType="begin"/>
      </w:r>
      <w:r w:rsidRPr="00912914">
        <w:rPr>
          <w:rFonts w:eastAsia="Calibri" w:cs="Times New Roman"/>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912914">
        <w:rPr>
          <w:rFonts w:eastAsia="Calibri" w:cs="Times New Roman"/>
        </w:rPr>
        <w:fldChar w:fldCharType="separate"/>
      </w:r>
      <w:r w:rsidRPr="00912914">
        <w:rPr>
          <w:rFonts w:eastAsia="Calibri" w:cs="Times New Roman"/>
        </w:rPr>
        <w:t>(McCormick and Platt 1980)</w:t>
      </w:r>
      <w:r w:rsidRPr="00912914">
        <w:rPr>
          <w:rFonts w:eastAsia="Calibri" w:cs="Times New Roman"/>
        </w:rPr>
        <w:fldChar w:fldCharType="end"/>
      </w:r>
      <w:r w:rsidRPr="00912914">
        <w:rPr>
          <w:rFonts w:eastAsia="Calibri" w:cs="Times New Roman"/>
        </w:rPr>
        <w:t xml:space="preserve">. If they do survive, they may do so in a different size range, or only within certain forest types </w:t>
      </w:r>
      <w:r w:rsidRPr="00912914">
        <w:rPr>
          <w:rFonts w:eastAsia="Calibri" w:cs="Times New Roman"/>
        </w:rPr>
        <w:fldChar w:fldCharType="begin"/>
      </w:r>
      <w:r w:rsidRPr="00912914">
        <w:rPr>
          <w:rFonts w:eastAsia="Calibri" w:cs="Times New Roman"/>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912914">
        <w:rPr>
          <w:rFonts w:eastAsia="Calibri" w:cs="Times New Roman"/>
        </w:rPr>
        <w:fldChar w:fldCharType="separate"/>
      </w:r>
      <w:r w:rsidRPr="00912914">
        <w:rPr>
          <w:rFonts w:eastAsia="Calibri" w:cs="Times New Roman"/>
        </w:rPr>
        <w:t>(Barnes 1976)</w:t>
      </w:r>
      <w:r w:rsidRPr="00912914">
        <w:rPr>
          <w:rFonts w:eastAsia="Calibri" w:cs="Times New Roman"/>
        </w:rPr>
        <w:fldChar w:fldCharType="end"/>
      </w:r>
      <w:r w:rsidRPr="00912914">
        <w:rPr>
          <w:rFonts w:eastAsia="Calibri" w:cs="Times New Roman"/>
        </w:rPr>
        <w:t>.</w:t>
      </w:r>
    </w:p>
    <w:p w14:paraId="75881BB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Emerald ash borer (EAB, </w:t>
      </w:r>
      <w:r w:rsidRPr="00912914">
        <w:rPr>
          <w:rFonts w:eastAsia="Calibri" w:cs="Times New Roman"/>
          <w:i/>
          <w:iCs/>
        </w:rPr>
        <w:t xml:space="preserve">Agrilus </w:t>
      </w:r>
      <w:proofErr w:type="spellStart"/>
      <w:r w:rsidRPr="00912914">
        <w:rPr>
          <w:rFonts w:eastAsia="Calibri" w:cs="Times New Roman"/>
          <w:i/>
          <w:iCs/>
        </w:rPr>
        <w:t>planipennis</w:t>
      </w:r>
      <w:proofErr w:type="spellEnd"/>
      <w:r w:rsidRPr="00912914">
        <w:rPr>
          <w:rFonts w:eastAsia="Calibri" w:cs="Times New Roman"/>
        </w:rPr>
        <w:t xml:space="preserve"> </w:t>
      </w:r>
      <w:proofErr w:type="spellStart"/>
      <w:r w:rsidRPr="00912914">
        <w:rPr>
          <w:rFonts w:eastAsia="Calibri" w:cs="Times New Roman"/>
        </w:rPr>
        <w:t>Fairmaire</w:t>
      </w:r>
      <w:proofErr w:type="spellEnd"/>
      <w:r w:rsidRPr="00912914">
        <w:rPr>
          <w:rFonts w:eastAsia="Calibri" w:cs="Times New Roman"/>
        </w:rPr>
        <w:t xml:space="preserve">) is an introduced woodboring beetle (Coleoptera: </w:t>
      </w:r>
      <w:proofErr w:type="spellStart"/>
      <w:r w:rsidRPr="00912914">
        <w:rPr>
          <w:rFonts w:eastAsia="Calibri" w:cs="Times New Roman"/>
        </w:rPr>
        <w:t>Buprestidae</w:t>
      </w:r>
      <w:proofErr w:type="spellEnd"/>
      <w:r w:rsidRPr="00912914">
        <w:rPr>
          <w:rFonts w:eastAsia="Calibri" w:cs="Times New Roman"/>
        </w:rPr>
        <w:t xml:space="preserve">) that has had substantial direct and indirect ecological impacts in forests </w:t>
      </w:r>
      <w:r w:rsidRPr="00912914">
        <w:rPr>
          <w:rFonts w:eastAsia="Calibri" w:cs="Times New Roman"/>
        </w:rPr>
        <w:fldChar w:fldCharType="begin"/>
      </w:r>
      <w:r w:rsidRPr="00912914">
        <w:rPr>
          <w:rFonts w:eastAsia="Calibri" w:cs="Times New Roman"/>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2018)</w:t>
      </w:r>
      <w:r w:rsidRPr="00912914">
        <w:rPr>
          <w:rFonts w:eastAsia="Calibri" w:cs="Times New Roman"/>
        </w:rPr>
        <w:fldChar w:fldCharType="end"/>
      </w:r>
      <w:r w:rsidRPr="00912914">
        <w:rPr>
          <w:rFonts w:eastAsia="Calibri" w:cs="Times New Roman"/>
        </w:rPr>
        <w:t xml:space="preserve">. First identified near Detroit, Michigan in 2002, EAB has since spread throughout the eastern United States, in parts of eastern Canada, and into Colorado and Oregon </w:t>
      </w:r>
      <w:r w:rsidRPr="00912914">
        <w:rPr>
          <w:rFonts w:eastAsia="Calibri" w:cs="Times New Roman"/>
        </w:rPr>
        <w:fldChar w:fldCharType="begin"/>
      </w:r>
      <w:r w:rsidRPr="00912914">
        <w:rPr>
          <w:rFonts w:eastAsia="Calibri" w:cs="Times New Roman"/>
        </w:rPr>
        <w:instrText xml:space="preserve"> ADDIN ZOTERO_ITEM CSL_CITATION {"citationID":"s8DP0MFJ","properties":{"formattedCitation":"(Ward et al. 2020, Canadian Food Inspection Agency 2025, USDA\\uc0\\u8211{}APHIS 2025)","plainCitation":"(Ward et al. 2020, Canadian Food Inspection Agency 2025, USDA–APHIS 2025)","noteIndex":0},"citationItems":[{"id":1362,"uris":["http://zotero.org/groups/5270502/items/FRADDBXZ"],"itemData":{"id":1362,"type":"article-journal","abstract":"Abstract\n            \n              \n                \n                  Non‐native insects pose threats to forest health and often spread via stratified dispersal in which long‐distance jumps cause elevated rates of range expansion. Quantifying patterns and developing models of spread are central to understanding drivers of invasion and forecasting future invasions.\n                \n                \n                  We investigated the utility of models for characterizing and predicting spread of emerald ash borer (EAB), quantified temporal dynamics of spread and identified correlates of county‐level invasion risk.\n                \n                \n                  We estimated rates and frequency of EAB spread and length of long‐distance jumps throughout the contiguous USA from 1997 to 2018 and compared observed patterns with model predictions. A time‐to‐event model was then developed at the county level to assess the influence of habitat characteristics and propagule pressure on invasion risk. The final model was used to forecast invasion risk across the contiguous USA.\n                \n                \n                  \n                    Range expansion by EAB accorded well with model predictions. Following the initial establishment phase, range expansion rates were biphasic, shifting to a faster, linear pattern around 2002 and then declining from 2015 onwards. From 2003 onwards, EAB invaded 6–134 new counties per year, including a mean of 14 discrete jumps per year averaging 93 ± 7\n                    SE\n                    km.\n                  \n                \n                \n                  Risk of spread was positively associated with proximity to previously invaded areas, human population density and densities of ash and non‐ash trees in rural forests but negatively associated with temperature.\n                \n                \n                  \n                    Synthesis and applications\n                    . At the regional level, the invasion by emerald ash borer appears to be entering the saturation phase, indicating that most high‐risk counties in the eastern USA have been invaded. Even though spread has recently slowed, counties in close proximity to invaded areas and that have high densities of humans and trees are at the greatest risk of becoming invaded. Taken together, our findings provide insight into historical and future dynamics of range expansion by emerald ash borer, which can be used to guide risk assessments for potential invaders capable of frequent long‐distance dispersal.","container-title":"Journal of Applied Ecology","DOI":"10.1111/1365-2664.13613","ISSN":"0021-8901, 1365-2664","issue":"6","journalAbbreviation":"Journal of Applied Ecology","language":"en","page":"1020-1030","source":"DOI.org (Crossref)","title":"Temporal dynamics and drivers of landscape‐level spread by emerald ash borer","volume":"57","author":[{"family":"Ward","given":"Samuel F."},{"family":"Fei","given":"Songlin"},{"family":"Liebhold","given":"Andrew M."}],"editor":[{"family":"Marini","given":"Lorenzo"}],"issued":{"date-parts":[["2020",6]]}}},{"id":1364,"uris":["http://zotero.org/groups/5270502/items/A9ZS6AVR"],"itemData":{"id":1364,"type":"webpage","title":"Regulated areas and items: Emerald ash borer","URL":"https://inspection.canada.ca/en/plant-health/invasive-pests-and-plants/directives/forest-products/03-08/regulated-areas","author":[{"family":"Canadian Food Inspection Agency","given":""}],"issued":{"date-parts":[["2025"]]}}},{"id":1363,"uris":["http://zotero.org/groups/5270502/items/CIH4TMBJ"],"itemData":{"id":1363,"type":"webpage","title":"Emerald ash borer (EAB) known infested counties","URL":"https://www.aphis.usda.gov/plant-pests-diseases/eab/eab-infestation-map","author":[{"family":"USDA–APHIS","given":""}],"accessed":{"date-parts":[["2025",11,19]]},"issued":{"date-parts":[["2025"]]}}}],"schema":"https://github.com/citation-style-language/schema/raw/master/csl-citation.json"} </w:instrText>
      </w:r>
      <w:r w:rsidRPr="00912914">
        <w:rPr>
          <w:rFonts w:eastAsia="Calibri" w:cs="Times New Roman"/>
        </w:rPr>
        <w:fldChar w:fldCharType="separate"/>
      </w:r>
      <w:r w:rsidRPr="00912914">
        <w:rPr>
          <w:rFonts w:eastAsia="Aptos" w:cs="Times New Roman"/>
          <w:szCs w:val="20"/>
          <w14:ligatures w14:val="standardContextual"/>
        </w:rPr>
        <w:t>(Ward et al. 2020, Canadian Food Inspection Agency 2025, USDA–APHIS 2025)</w:t>
      </w:r>
      <w:r w:rsidRPr="00912914">
        <w:rPr>
          <w:rFonts w:eastAsia="Calibri" w:cs="Times New Roman"/>
        </w:rPr>
        <w:fldChar w:fldCharType="end"/>
      </w:r>
      <w:r w:rsidRPr="00912914">
        <w:rPr>
          <w:rFonts w:eastAsia="Calibri" w:cs="Times New Roman"/>
        </w:rPr>
        <w:t>. Extensive mortality of North American ash (</w:t>
      </w:r>
      <w:r w:rsidRPr="00912914">
        <w:rPr>
          <w:rFonts w:eastAsia="Calibri" w:cs="Times New Roman"/>
          <w:i/>
          <w:iCs/>
        </w:rPr>
        <w:t>Fraxinus</w:t>
      </w:r>
      <w:r w:rsidRPr="00912914">
        <w:rPr>
          <w:rFonts w:eastAsia="Calibri" w:cs="Times New Roman"/>
        </w:rPr>
        <w:t xml:space="preserve"> spp.) has occurred in regions where EAB has become established. For example, mixed deciduous forests near the epicenter of the EAB invasion experienced more than 99% mortality of canopy ash by 2009 </w:t>
      </w:r>
      <w:r w:rsidRPr="00912914">
        <w:rPr>
          <w:rFonts w:eastAsia="Calibri" w:cs="Times New Roman"/>
        </w:rPr>
        <w:fldChar w:fldCharType="begin"/>
      </w:r>
      <w:r w:rsidRPr="00912914">
        <w:rPr>
          <w:rFonts w:eastAsia="Calibri" w:cs="Times New Roman"/>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Ash trees with EAB larvae tunneling in their vascular system exhibit symptoms like bark splitting, epicormic sprouting, canopy foliage dieback, and death </w:t>
      </w:r>
      <w:r w:rsidRPr="00912914">
        <w:rPr>
          <w:rFonts w:eastAsia="Calibri" w:cs="Times New Roman"/>
        </w:rPr>
        <w:fldChar w:fldCharType="begin"/>
      </w:r>
      <w:r w:rsidRPr="00912914">
        <w:rPr>
          <w:rFonts w:eastAsia="Calibri" w:cs="Times New Roman"/>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2014)</w:t>
      </w:r>
      <w:r w:rsidRPr="00912914">
        <w:rPr>
          <w:rFonts w:eastAsia="Calibri" w:cs="Times New Roman"/>
        </w:rPr>
        <w:fldChar w:fldCharType="end"/>
      </w:r>
      <w:r w:rsidRPr="00912914">
        <w:rPr>
          <w:rFonts w:eastAsia="Calibri" w:cs="Times New Roman"/>
        </w:rPr>
        <w:t xml:space="preserve">. Concurrent </w:t>
      </w:r>
      <w:r w:rsidRPr="00912914">
        <w:rPr>
          <w:rFonts w:eastAsia="Calibri" w:cs="Times New Roman"/>
        </w:rPr>
        <w:lastRenderedPageBreak/>
        <w:t xml:space="preserve">with the death of mature ash, viable seed production declined precipitously, which threatens to eliminate the ash from forests </w:t>
      </w:r>
      <w:r w:rsidRPr="00912914">
        <w:rPr>
          <w:rFonts w:eastAsia="Calibri" w:cs="Times New Roman"/>
        </w:rPr>
        <w:fldChar w:fldCharType="begin"/>
      </w:r>
      <w:r w:rsidRPr="00912914">
        <w:rPr>
          <w:rFonts w:eastAsia="Calibri" w:cs="Times New Roman"/>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To attempt </w:t>
      </w:r>
      <w:proofErr w:type="gramStart"/>
      <w:r w:rsidRPr="00912914">
        <w:rPr>
          <w:rFonts w:eastAsia="Calibri" w:cs="Times New Roman"/>
        </w:rPr>
        <w:t>control of</w:t>
      </w:r>
      <w:proofErr w:type="gramEnd"/>
      <w:r w:rsidRPr="00912914">
        <w:rPr>
          <w:rFonts w:eastAsia="Calibri" w:cs="Times New Roman"/>
        </w:rPr>
        <w:t xml:space="preserve"> EAB populations, several biological control </w:t>
      </w:r>
      <w:proofErr w:type="gramStart"/>
      <w:r w:rsidRPr="00912914">
        <w:rPr>
          <w:rFonts w:eastAsia="Calibri" w:cs="Times New Roman"/>
        </w:rPr>
        <w:t>agents</w:t>
      </w:r>
      <w:proofErr w:type="gramEnd"/>
      <w:r w:rsidRPr="00912914">
        <w:rPr>
          <w:rFonts w:eastAsia="Calibri" w:cs="Times New Roman"/>
        </w:rPr>
        <w:t xml:space="preserve"> native to east Asia have been widely released in eastern North America. Three parasitoid wasp species have established and are impacting EAB populations </w:t>
      </w:r>
      <w:r w:rsidRPr="00912914">
        <w:rPr>
          <w:rFonts w:eastAsia="Calibri" w:cs="Times New Roman"/>
        </w:rPr>
        <w:fldChar w:fldCharType="begin"/>
      </w:r>
      <w:r w:rsidRPr="00912914">
        <w:rPr>
          <w:rFonts w:eastAsia="Calibri" w:cs="Times New Roman"/>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2023, Aker et al. 2022, Quinn et al. 2023)</w:t>
      </w:r>
      <w:r w:rsidRPr="00912914">
        <w:rPr>
          <w:rFonts w:eastAsia="Calibri" w:cs="Times New Roman"/>
        </w:rPr>
        <w:fldChar w:fldCharType="end"/>
      </w:r>
      <w:r w:rsidRPr="00912914">
        <w:rPr>
          <w:rFonts w:eastAsia="Calibri" w:cs="Times New Roman"/>
        </w:rPr>
        <w:t>.</w:t>
      </w:r>
    </w:p>
    <w:p w14:paraId="019B839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the majority of mature ash have died, ash seedlings and saplings that were too small to be colonized by EAB during the initial wave of mortality are abundant in many forest understories </w:t>
      </w:r>
      <w:r w:rsidRPr="00912914">
        <w:rPr>
          <w:rFonts w:eastAsia="Calibri" w:cs="Times New Roman"/>
        </w:rPr>
        <w:fldChar w:fldCharType="begin"/>
      </w:r>
      <w:r w:rsidRPr="00912914">
        <w:rPr>
          <w:rFonts w:eastAsia="Calibri" w:cs="Times New Roman"/>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Pr="00912914">
        <w:rPr>
          <w:rFonts w:eastAsia="Calibri" w:cs="Times New Roman"/>
        </w:rPr>
        <w:t>(Aubin et al. 2015, Ward et al. 2021)</w:t>
      </w:r>
      <w:r w:rsidRPr="00912914">
        <w:rPr>
          <w:rFonts w:eastAsia="Calibri" w:cs="Times New Roman"/>
        </w:rPr>
        <w:fldChar w:fldCharType="end"/>
      </w:r>
      <w:r w:rsidRPr="00912914">
        <w:rPr>
          <w:rFonts w:eastAsia="Calibri" w:cs="Times New Roman"/>
        </w:rPr>
        <w:t xml:space="preserve">. If this regeneration grows large enough to reproduce and generate viable seeds, then ash could remain a long-term component of eastern North American forests. However, EAB populations persist in post-outbreak forests, albeit at low densities </w:t>
      </w:r>
      <w:r w:rsidRPr="00912914">
        <w:rPr>
          <w:rFonts w:eastAsia="Calibri" w:cs="Times New Roman"/>
        </w:rPr>
        <w:fldChar w:fldCharType="begin"/>
      </w:r>
      <w:r w:rsidRPr="00912914">
        <w:rPr>
          <w:rFonts w:eastAsia="Calibri" w:cs="Times New Roman"/>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w:t>
      </w:r>
      <w:r w:rsidRPr="00912914">
        <w:rPr>
          <w:rFonts w:eastAsia="Calibri" w:cs="Times New Roman"/>
        </w:rPr>
        <w:fldChar w:fldCharType="end"/>
      </w:r>
      <w:r w:rsidRPr="00912914">
        <w:rPr>
          <w:rFonts w:eastAsia="Calibri" w:cs="Times New Roman"/>
        </w:rPr>
        <w:t xml:space="preserve">. As ash saplings grow to larger sizes, they become susceptible, increasing the likelihood that persisting populations of EAB will kill them </w:t>
      </w:r>
      <w:r w:rsidRPr="00912914">
        <w:rPr>
          <w:rFonts w:eastAsia="Calibri" w:cs="Times New Roman"/>
        </w:rPr>
        <w:fldChar w:fldCharType="begin"/>
      </w:r>
      <w:r w:rsidRPr="00912914">
        <w:rPr>
          <w:rFonts w:eastAsia="Calibri" w:cs="Times New Roman"/>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2017)</w:t>
      </w:r>
      <w:r w:rsidRPr="00912914">
        <w:rPr>
          <w:rFonts w:eastAsia="Calibri" w:cs="Times New Roman"/>
        </w:rPr>
        <w:fldChar w:fldCharType="end"/>
      </w:r>
      <w:r w:rsidRPr="00912914">
        <w:rPr>
          <w:rFonts w:eastAsia="Calibri" w:cs="Times New Roman"/>
        </w:rPr>
        <w:t xml:space="preserve">. Recent evidence suggests that the introduced parasitoids could provide enough EAB-population control to protect regenerating ash in post-outbreak forests </w:t>
      </w:r>
      <w:r w:rsidRPr="00912914">
        <w:rPr>
          <w:rFonts w:eastAsia="Calibri" w:cs="Times New Roman"/>
        </w:rPr>
        <w:fldChar w:fldCharType="begin"/>
      </w:r>
      <w:r w:rsidRPr="00912914">
        <w:rPr>
          <w:rFonts w:eastAsia="Calibri" w:cs="Times New Roman"/>
        </w:rPr>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McCullough 2019)</w:t>
      </w:r>
      <w:r w:rsidRPr="00912914">
        <w:rPr>
          <w:rFonts w:eastAsia="Calibri" w:cs="Times New Roman"/>
        </w:rPr>
        <w:fldChar w:fldCharType="end"/>
      </w:r>
      <w:r w:rsidRPr="00912914">
        <w:rPr>
          <w:rFonts w:eastAsia="Calibri" w:cs="Times New Roman"/>
        </w:rPr>
        <w:t xml:space="preserve">. </w:t>
      </w:r>
      <w:proofErr w:type="spellStart"/>
      <w:r w:rsidRPr="00912914">
        <w:rPr>
          <w:rFonts w:eastAsia="Calibri" w:cs="Times New Roman"/>
          <w:i/>
          <w:iCs/>
        </w:rPr>
        <w:t>Tetrastichus</w:t>
      </w:r>
      <w:proofErr w:type="spellEnd"/>
      <w:r w:rsidRPr="00912914">
        <w:rPr>
          <w:rFonts w:eastAsia="Calibri" w:cs="Times New Roman"/>
          <w:i/>
          <w:iCs/>
        </w:rPr>
        <w:t xml:space="preserve"> </w:t>
      </w:r>
      <w:proofErr w:type="spellStart"/>
      <w:r w:rsidRPr="00912914">
        <w:rPr>
          <w:rFonts w:eastAsia="Calibri" w:cs="Times New Roman"/>
          <w:i/>
          <w:iCs/>
        </w:rPr>
        <w:t>planipennisi</w:t>
      </w:r>
      <w:proofErr w:type="spellEnd"/>
      <w:r w:rsidRPr="00912914">
        <w:rPr>
          <w:rFonts w:eastAsia="Calibri" w:cs="Times New Roman"/>
        </w:rPr>
        <w:t xml:space="preserve"> Yang (Hymenoptera: </w:t>
      </w:r>
      <w:proofErr w:type="spellStart"/>
      <w:r w:rsidRPr="00912914">
        <w:rPr>
          <w:rFonts w:eastAsia="Calibri" w:cs="Times New Roman"/>
        </w:rPr>
        <w:t>Eulophidae</w:t>
      </w:r>
      <w:proofErr w:type="spellEnd"/>
      <w:r w:rsidRPr="00912914">
        <w:rPr>
          <w:rFonts w:eastAsia="Calibri" w:cs="Times New Roman"/>
        </w:rPr>
        <w:t xml:space="preserve">) parasitizes EAB larvae through the thinner bark of young ash trees (&lt;12 cm in diameter) </w:t>
      </w:r>
      <w:r w:rsidRPr="00912914">
        <w:rPr>
          <w:rFonts w:eastAsia="Calibri" w:cs="Times New Roman"/>
        </w:rPr>
        <w:fldChar w:fldCharType="begin"/>
      </w:r>
      <w:r w:rsidRPr="00912914">
        <w:rPr>
          <w:rFonts w:eastAsia="Calibri" w:cs="Times New Roman"/>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Calibri" w:cs="Times New Roman"/>
        </w:rPr>
        <w:t>(Abell et al. 2012, Duan et al. 2023)</w:t>
      </w:r>
      <w:r w:rsidRPr="00912914">
        <w:rPr>
          <w:rFonts w:eastAsia="Calibri" w:cs="Times New Roman"/>
        </w:rPr>
        <w:fldChar w:fldCharType="end"/>
      </w:r>
      <w:r w:rsidRPr="00912914">
        <w:rPr>
          <w:rFonts w:eastAsia="Calibri" w:cs="Times New Roman"/>
        </w:rPr>
        <w:t xml:space="preserve">, while the longer ovipositor of </w:t>
      </w:r>
      <w:proofErr w:type="spellStart"/>
      <w:r w:rsidRPr="00912914">
        <w:rPr>
          <w:rFonts w:eastAsia="Calibri" w:cs="Times New Roman"/>
          <w:i/>
          <w:iCs/>
        </w:rPr>
        <w:t>Spathius</w:t>
      </w:r>
      <w:proofErr w:type="spellEnd"/>
      <w:r w:rsidRPr="00912914">
        <w:rPr>
          <w:rFonts w:eastAsia="Calibri" w:cs="Times New Roman"/>
          <w:i/>
          <w:iCs/>
        </w:rPr>
        <w:t xml:space="preserve"> </w:t>
      </w:r>
      <w:proofErr w:type="spellStart"/>
      <w:r w:rsidRPr="00912914">
        <w:rPr>
          <w:rFonts w:eastAsia="Calibri" w:cs="Times New Roman"/>
          <w:i/>
          <w:iCs/>
        </w:rPr>
        <w:t>galinae</w:t>
      </w:r>
      <w:proofErr w:type="spellEnd"/>
      <w:r w:rsidRPr="00912914">
        <w:rPr>
          <w:rFonts w:eastAsia="Calibri" w:cs="Times New Roman"/>
        </w:rPr>
        <w:t xml:space="preserve"> </w:t>
      </w:r>
      <w:proofErr w:type="spellStart"/>
      <w:r w:rsidRPr="00912914">
        <w:rPr>
          <w:rFonts w:eastAsia="Calibri" w:cs="Times New Roman"/>
        </w:rPr>
        <w:t>Belokobylskij</w:t>
      </w:r>
      <w:proofErr w:type="spellEnd"/>
      <w:r w:rsidRPr="00912914">
        <w:rPr>
          <w:rFonts w:eastAsia="Calibri" w:cs="Times New Roman"/>
        </w:rPr>
        <w:t xml:space="preserve"> (Hymenoptera: Braconidae) may allow it to parasitize EAB larvae within ash trees up to about 39 cm in diameter </w:t>
      </w:r>
      <w:r w:rsidRPr="00912914">
        <w:rPr>
          <w:rFonts w:eastAsia="Calibri" w:cs="Times New Roman"/>
        </w:rPr>
        <w:fldChar w:fldCharType="begin"/>
      </w:r>
      <w:r w:rsidRPr="00912914">
        <w:rPr>
          <w:rFonts w:eastAsia="Calibri" w:cs="Times New Roman"/>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912914">
        <w:rPr>
          <w:rFonts w:eastAsia="Calibri" w:cs="Times New Roman"/>
        </w:rPr>
        <w:fldChar w:fldCharType="separate"/>
      </w:r>
      <w:r w:rsidRPr="00912914">
        <w:rPr>
          <w:rFonts w:eastAsia="Calibri" w:cs="Times New Roman"/>
        </w:rPr>
        <w:t>(Murphy et al. 2017)</w:t>
      </w:r>
      <w:r w:rsidRPr="00912914">
        <w:rPr>
          <w:rFonts w:eastAsia="Calibri" w:cs="Times New Roman"/>
        </w:rPr>
        <w:fldChar w:fldCharType="end"/>
      </w:r>
      <w:r w:rsidRPr="00912914">
        <w:rPr>
          <w:rFonts w:eastAsia="Calibri" w:cs="Times New Roman"/>
        </w:rPr>
        <w:t xml:space="preserve">. Meanwhile, the tiny </w:t>
      </w:r>
      <w:proofErr w:type="spellStart"/>
      <w:r w:rsidRPr="00912914">
        <w:rPr>
          <w:rFonts w:eastAsia="Calibri" w:cs="Times New Roman"/>
          <w:i/>
          <w:iCs/>
        </w:rPr>
        <w:t>Oobius</w:t>
      </w:r>
      <w:proofErr w:type="spellEnd"/>
      <w:r w:rsidRPr="00912914">
        <w:rPr>
          <w:rFonts w:eastAsia="Calibri" w:cs="Times New Roman"/>
          <w:i/>
          <w:iCs/>
        </w:rPr>
        <w:t xml:space="preserve"> </w:t>
      </w:r>
      <w:proofErr w:type="spellStart"/>
      <w:r w:rsidRPr="00912914">
        <w:rPr>
          <w:rFonts w:eastAsia="Calibri" w:cs="Times New Roman"/>
          <w:i/>
          <w:iCs/>
        </w:rPr>
        <w:t>agrili</w:t>
      </w:r>
      <w:proofErr w:type="spellEnd"/>
      <w:r w:rsidRPr="00912914">
        <w:rPr>
          <w:rFonts w:eastAsia="Calibri" w:cs="Times New Roman"/>
        </w:rPr>
        <w:t xml:space="preserve"> Zhang &amp; Huang (Hymenoptera: </w:t>
      </w:r>
      <w:proofErr w:type="spellStart"/>
      <w:r w:rsidRPr="00912914">
        <w:rPr>
          <w:rFonts w:eastAsia="Calibri" w:cs="Times New Roman"/>
        </w:rPr>
        <w:t>Encyrtidae</w:t>
      </w:r>
      <w:proofErr w:type="spellEnd"/>
      <w:r w:rsidRPr="00912914">
        <w:rPr>
          <w:rFonts w:eastAsia="Calibri" w:cs="Times New Roman"/>
        </w:rPr>
        <w:t xml:space="preserve">) parasitizes EAB eggs in bark crevices </w:t>
      </w:r>
      <w:r w:rsidRPr="00912914">
        <w:rPr>
          <w:rFonts w:eastAsia="Calibri" w:cs="Times New Roman"/>
        </w:rPr>
        <w:fldChar w:fldCharType="begin"/>
      </w:r>
      <w:r w:rsidRPr="00912914">
        <w:rPr>
          <w:rFonts w:eastAsia="Calibri" w:cs="Times New Roman"/>
        </w:rPr>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(Quinn et al. 2023)</w:t>
      </w:r>
      <w:r w:rsidRPr="00912914">
        <w:rPr>
          <w:rFonts w:eastAsia="Calibri" w:cs="Times New Roman"/>
        </w:rPr>
        <w:fldChar w:fldCharType="end"/>
      </w:r>
      <w:r w:rsidRPr="00912914">
        <w:rPr>
          <w:rFonts w:eastAsia="Calibri" w:cs="Times New Roman"/>
        </w:rPr>
        <w:t xml:space="preserve">. The long-term </w:t>
      </w:r>
      <w:r w:rsidRPr="00912914">
        <w:rPr>
          <w:rFonts w:eastAsia="Calibri" w:cs="Times New Roman"/>
        </w:rPr>
        <w:lastRenderedPageBreak/>
        <w:t>persistence of ash populations in natural forests of North America will depend on the dynamic interactions among the cohort of immature ash in the forest understory, competing plants, low-density EAB populations, and introduced parasitoids.</w:t>
      </w:r>
    </w:p>
    <w:p w14:paraId="4613D826"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Species of ash currently grow in many ecosystems and forest types across North America. However, long-term patterns of ash regeneration and persistence may vary among forest types due to local abiotic and biotic conditions. Ash is found in a variety of ecosystems, including early-successional old-fields </w:t>
      </w:r>
      <w:r w:rsidRPr="00912914">
        <w:rPr>
          <w:rFonts w:eastAsia="Calibri" w:cs="Times New Roman"/>
        </w:rPr>
        <w:fldChar w:fldCharType="begin"/>
      </w:r>
      <w:r w:rsidRPr="00912914">
        <w:rPr>
          <w:rFonts w:eastAsia="Calibri" w:cs="Times New Roman"/>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(Morris et al. 2023)</w:t>
      </w:r>
      <w:r w:rsidRPr="00912914">
        <w:rPr>
          <w:rFonts w:eastAsia="Calibri" w:cs="Times New Roman"/>
        </w:rPr>
        <w:fldChar w:fldCharType="end"/>
      </w:r>
      <w:r w:rsidRPr="00912914">
        <w:rPr>
          <w:rFonts w:eastAsia="Calibri" w:cs="Times New Roman"/>
        </w:rPr>
        <w:t xml:space="preserve">, mixed hardwood forests on slopes </w:t>
      </w:r>
      <w:r w:rsidRPr="00912914">
        <w:rPr>
          <w:rFonts w:eastAsia="Calibri" w:cs="Times New Roman"/>
        </w:rPr>
        <w:fldChar w:fldCharType="begin"/>
      </w:r>
      <w:r w:rsidRPr="00912914">
        <w:rPr>
          <w:rFonts w:eastAsia="Calibri" w:cs="Times New Roman"/>
        </w:rPr>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912914">
        <w:rPr>
          <w:rFonts w:eastAsia="Calibri" w:cs="Times New Roman"/>
        </w:rPr>
        <w:fldChar w:fldCharType="separate"/>
      </w:r>
      <w:r w:rsidRPr="00912914">
        <w:rPr>
          <w:rFonts w:eastAsia="Calibri" w:cs="Times New Roman"/>
        </w:rPr>
        <w:t>(Royo and Knight 2012)</w:t>
      </w:r>
      <w:r w:rsidRPr="00912914">
        <w:rPr>
          <w:rFonts w:eastAsia="Calibri" w:cs="Times New Roman"/>
        </w:rPr>
        <w:fldChar w:fldCharType="end"/>
      </w:r>
      <w:r w:rsidRPr="00912914">
        <w:rPr>
          <w:rFonts w:eastAsia="Calibri" w:cs="Times New Roman"/>
        </w:rPr>
        <w:t xml:space="preserve">, riparian areas along streams </w:t>
      </w:r>
      <w:r w:rsidRPr="00912914">
        <w:rPr>
          <w:rFonts w:eastAsia="Calibri" w:cs="Times New Roman"/>
        </w:rPr>
        <w:fldChar w:fldCharType="begin"/>
      </w:r>
      <w:r w:rsidRPr="00912914">
        <w:rPr>
          <w:rFonts w:eastAsia="Calibri" w:cs="Times New Roman"/>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w:t>
      </w:r>
      <w:r w:rsidRPr="00912914">
        <w:rPr>
          <w:rFonts w:eastAsia="Calibri" w:cs="Times New Roman"/>
        </w:rPr>
        <w:fldChar w:fldCharType="end"/>
      </w:r>
      <w:r w:rsidRPr="00912914">
        <w:rPr>
          <w:rFonts w:eastAsia="Calibri" w:cs="Times New Roman"/>
        </w:rPr>
        <w:t xml:space="preserve">, river floodplains </w:t>
      </w:r>
      <w:r w:rsidRPr="00912914">
        <w:rPr>
          <w:rFonts w:eastAsia="Calibri" w:cs="Times New Roman"/>
        </w:rPr>
        <w:fldChar w:fldCharType="begin"/>
      </w:r>
      <w:r w:rsidRPr="00912914">
        <w:rPr>
          <w:rFonts w:eastAsia="Calibri" w:cs="Times New Roman"/>
        </w:rPr>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(Siegert et al. 2021)</w:t>
      </w:r>
      <w:r w:rsidRPr="00912914">
        <w:rPr>
          <w:rFonts w:eastAsia="Calibri" w:cs="Times New Roman"/>
        </w:rPr>
        <w:fldChar w:fldCharType="end"/>
      </w:r>
      <w:r w:rsidRPr="00912914">
        <w:rPr>
          <w:rFonts w:eastAsia="Calibri" w:cs="Times New Roman"/>
        </w:rPr>
        <w:t xml:space="preserve">, swamps formed from glacial lake plains </w:t>
      </w:r>
      <w:r w:rsidRPr="00912914">
        <w:rPr>
          <w:rFonts w:eastAsia="Calibri" w:cs="Times New Roman"/>
        </w:rPr>
        <w:fldChar w:fldCharType="begin"/>
      </w:r>
      <w:r w:rsidRPr="00912914">
        <w:rPr>
          <w:rFonts w:eastAsia="Calibri" w:cs="Times New Roman"/>
        </w:rPr>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Pr="00912914">
        <w:rPr>
          <w:rFonts w:eastAsia="Calibri" w:cs="Times New Roman"/>
        </w:rPr>
        <w:t>(Abella et al. 2019)</w:t>
      </w:r>
      <w:r w:rsidRPr="00912914">
        <w:rPr>
          <w:rFonts w:eastAsia="Calibri" w:cs="Times New Roman"/>
        </w:rPr>
        <w:fldChar w:fldCharType="end"/>
      </w:r>
      <w:r w:rsidRPr="00912914">
        <w:rPr>
          <w:rFonts w:eastAsia="Calibri" w:cs="Times New Roman"/>
        </w:rPr>
        <w:t xml:space="preserve">, and depressional areas fed by ground or surface water </w:t>
      </w:r>
      <w:r w:rsidRPr="00912914">
        <w:rPr>
          <w:rFonts w:eastAsia="Calibri" w:cs="Times New Roman"/>
        </w:rPr>
        <w:fldChar w:fldCharType="begin"/>
      </w:r>
      <w:r w:rsidRPr="00912914">
        <w:rPr>
          <w:rFonts w:eastAsia="Calibri" w:cs="Times New Roman"/>
        </w:rPr>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w:t>
      </w:r>
      <w:r w:rsidRPr="00912914">
        <w:rPr>
          <w:rFonts w:eastAsia="Calibri" w:cs="Times New Roman"/>
        </w:rPr>
        <w:fldChar w:fldCharType="end"/>
      </w:r>
      <w:r w:rsidRPr="00912914">
        <w:rPr>
          <w:rFonts w:eastAsia="Calibri" w:cs="Times New Roman"/>
        </w:rPr>
        <w:t xml:space="preserve">. These forests can be classified using a variety of abiotic characteristics, but hydrology is one of the most impactful because of its effect on tree survival and species composition </w:t>
      </w:r>
      <w:r w:rsidRPr="00912914">
        <w:rPr>
          <w:rFonts w:eastAsia="Calibri" w:cs="Times New Roman"/>
        </w:rPr>
        <w:fldChar w:fldCharType="begin"/>
      </w:r>
      <w:r w:rsidRPr="00912914">
        <w:rPr>
          <w:rFonts w:eastAsia="Calibri" w:cs="Times New Roman"/>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Pr="00912914">
        <w:rPr>
          <w:rFonts w:eastAsia="Calibri" w:cs="Times New Roman"/>
        </w:rPr>
        <w:t>(Megonigal et al. 1997, Niinemets and Valladares 2006)</w:t>
      </w:r>
      <w:r w:rsidRPr="00912914">
        <w:rPr>
          <w:rFonts w:eastAsia="Calibri" w:cs="Times New Roman"/>
        </w:rPr>
        <w:fldChar w:fldCharType="end"/>
      </w:r>
      <w:r w:rsidRPr="00912914">
        <w:rPr>
          <w:rFonts w:eastAsia="Calibri" w:cs="Times New Roman"/>
        </w:rPr>
        <w:t>. Forest stands may be classified as xeric, mesic, or hydric. Ash species vary in their hydrological niches, with white ash (</w:t>
      </w:r>
      <w:r w:rsidRPr="00912914">
        <w:rPr>
          <w:rFonts w:eastAsia="Calibri" w:cs="Times New Roman"/>
          <w:i/>
          <w:iCs/>
        </w:rPr>
        <w:t>Fraxinus americana</w:t>
      </w:r>
      <w:r w:rsidRPr="00912914">
        <w:rPr>
          <w:rFonts w:eastAsia="Calibri" w:cs="Times New Roman"/>
        </w:rPr>
        <w:t xml:space="preserve"> L.) preferring xeric or mesic sites, green ash (</w:t>
      </w:r>
      <w:r w:rsidRPr="00912914">
        <w:rPr>
          <w:rFonts w:eastAsia="Calibri" w:cs="Times New Roman"/>
          <w:i/>
          <w:iCs/>
        </w:rPr>
        <w:t>Fraxinus pennsylvanica</w:t>
      </w:r>
      <w:r w:rsidRPr="00912914">
        <w:rPr>
          <w:rFonts w:eastAsia="Calibri" w:cs="Times New Roman"/>
        </w:rPr>
        <w:t xml:space="preserve"> Marsh) preferring mesic or hydric sites, and black ash (</w:t>
      </w:r>
      <w:r w:rsidRPr="00912914">
        <w:rPr>
          <w:rFonts w:eastAsia="Calibri" w:cs="Times New Roman"/>
          <w:i/>
          <w:iCs/>
        </w:rPr>
        <w:t>Fraxinus nigra</w:t>
      </w:r>
      <w:r w:rsidRPr="00912914">
        <w:rPr>
          <w:rFonts w:eastAsia="Calibri" w:cs="Times New Roman"/>
        </w:rPr>
        <w:t xml:space="preserve"> Marsh) preferring hydric sites </w:t>
      </w:r>
      <w:r w:rsidRPr="00912914">
        <w:rPr>
          <w:rFonts w:eastAsia="Calibri" w:cs="Times New Roman"/>
        </w:rPr>
        <w:fldChar w:fldCharType="begin"/>
      </w:r>
      <w:r w:rsidRPr="00912914">
        <w:rPr>
          <w:rFonts w:eastAsia="Calibri" w:cs="Times New Roman"/>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(Burns and Honkala 1990, Wagner and Todd 2015)</w:t>
      </w:r>
      <w:r w:rsidRPr="00912914">
        <w:rPr>
          <w:rFonts w:eastAsia="Calibri" w:cs="Times New Roman"/>
        </w:rPr>
        <w:fldChar w:fldCharType="end"/>
      </w:r>
      <w:r w:rsidRPr="00912914">
        <w:rPr>
          <w:rFonts w:eastAsia="Calibri" w:cs="Times New Roman"/>
        </w:rPr>
        <w:t xml:space="preserve">. Black ash is notable because it is often dominant in hydric forests and has adaptations to continue transpiration even when the ground is flooded, which helps draw down the water table </w:t>
      </w:r>
      <w:r w:rsidRPr="00912914">
        <w:rPr>
          <w:rFonts w:eastAsia="Calibri" w:cs="Times New Roman"/>
        </w:rPr>
        <w:fldChar w:fldCharType="begin"/>
      </w:r>
      <w:r w:rsidRPr="00912914">
        <w:rPr>
          <w:rFonts w:eastAsia="Calibri" w:cs="Times New Roman"/>
        </w:rPr>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912914">
        <w:rPr>
          <w:rFonts w:eastAsia="Calibri" w:cs="Times New Roman"/>
        </w:rPr>
        <w:fldChar w:fldCharType="separate"/>
      </w:r>
      <w:r w:rsidRPr="00912914">
        <w:rPr>
          <w:rFonts w:eastAsia="Calibri" w:cs="Times New Roman"/>
        </w:rPr>
        <w:t>(Telander et al. 2015, Kolka et al. 2018)</w:t>
      </w:r>
      <w:r w:rsidRPr="00912914">
        <w:rPr>
          <w:rFonts w:eastAsia="Calibri" w:cs="Times New Roman"/>
        </w:rPr>
        <w:fldChar w:fldCharType="end"/>
      </w:r>
      <w:r w:rsidRPr="00912914">
        <w:rPr>
          <w:rFonts w:eastAsia="Calibri" w:cs="Times New Roman"/>
        </w:rPr>
        <w:t xml:space="preserve">. The importance of black ash in regulating abiotic conditions, coupled with black ash’s high susceptibility to EAB, </w:t>
      </w:r>
      <w:proofErr w:type="gramStart"/>
      <w:r w:rsidRPr="00912914">
        <w:rPr>
          <w:rFonts w:eastAsia="Calibri" w:cs="Times New Roman"/>
        </w:rPr>
        <w:t>make</w:t>
      </w:r>
      <w:proofErr w:type="gramEnd"/>
      <w:r w:rsidRPr="00912914">
        <w:rPr>
          <w:rFonts w:eastAsia="Calibri" w:cs="Times New Roman"/>
        </w:rPr>
        <w:t xml:space="preserve"> these ecosystems particularly important to study in the aftermath of EAB.</w:t>
      </w:r>
    </w:p>
    <w:p w14:paraId="02580EAA"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 xml:space="preserve">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912914">
        <w:rPr>
          <w:rFonts w:eastAsia="Calibri" w:cs="Times New Roman"/>
        </w:rPr>
        <w:fldChar w:fldCharType="begin"/>
      </w:r>
      <w:r w:rsidRPr="00912914">
        <w:rPr>
          <w:rFonts w:eastAsia="Calibri" w:cs="Times New Roman"/>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 Duan et al. 2017, Ward et al. 2021)</w:t>
      </w:r>
      <w:r w:rsidRPr="00912914">
        <w:rPr>
          <w:rFonts w:eastAsia="Calibri" w:cs="Times New Roman"/>
        </w:rPr>
        <w:fldChar w:fldCharType="end"/>
      </w:r>
      <w:r w:rsidRPr="00912914">
        <w:rPr>
          <w:rFonts w:eastAsia="Calibri" w:cs="Times New Roman"/>
        </w:rPr>
        <w:t xml:space="preserve"> due to the continued presence of EAB in these forests </w:t>
      </w:r>
      <w:r w:rsidRPr="00912914">
        <w:rPr>
          <w:rFonts w:eastAsia="Calibri" w:cs="Times New Roman"/>
        </w:rPr>
        <w:fldChar w:fldCharType="begin"/>
      </w:r>
      <w:r w:rsidRPr="00912914">
        <w:rPr>
          <w:rFonts w:eastAsia="Calibri" w:cs="Times New Roman"/>
        </w:rPr>
        <w:instrText xml:space="preserve"> ADDIN ZOTERO_ITEM CSL_CITATION {"citationID":"9Y9GiLxI","properties":{"formattedCitation":"(Duan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(Duan et al. 2015)</w:t>
      </w:r>
      <w:r w:rsidRPr="00912914">
        <w:rPr>
          <w:rFonts w:eastAsia="Calibri" w:cs="Times New Roman"/>
        </w:rPr>
        <w:fldChar w:fldCharType="end"/>
      </w:r>
      <w:r w:rsidRPr="00912914">
        <w:rPr>
          <w:rFonts w:eastAsia="Calibri" w:cs="Times New Roman"/>
        </w:rPr>
        <w:t xml:space="preserve">. Furthermore, we predicted that occurrence of ash regeneration would depend on soil hydrology of the forest, due to the </w:t>
      </w:r>
      <w:commentRangeStart w:id="8"/>
      <w:r w:rsidRPr="00912914">
        <w:rPr>
          <w:rFonts w:eastAsia="Calibri" w:cs="Times New Roman"/>
        </w:rPr>
        <w:t>associations between hydrology and ash species, canopy gap size, abiotic stressors, and understory vegetation dynamics.</w:t>
      </w:r>
      <w:commentRangeEnd w:id="8"/>
      <w:r w:rsidRPr="00912914">
        <w:rPr>
          <w:rFonts w:eastAsia="Calibri" w:cs="Times New Roman"/>
          <w:kern w:val="2"/>
          <w:sz w:val="16"/>
          <w:szCs w:val="16"/>
          <w14:ligatures w14:val="standardContextual"/>
        </w:rPr>
        <w:commentReference w:id="8"/>
      </w:r>
      <w:r w:rsidRPr="00912914">
        <w:rPr>
          <w:rFonts w:eastAsia="Calibri" w:cs="Times New Roman"/>
        </w:rPr>
        <w:t xml:space="preserve"> Our second objective was to evaluate whether introduced parasitoid natural enemies of EAB could be recovered at our sites following a history of releases in the region. To further explore the responses in hydric forests, our third objective was to characterize tree species composition in these post-outbreak forests. </w:t>
      </w:r>
    </w:p>
    <w:p w14:paraId="07373B12" w14:textId="77777777" w:rsidR="00912914" w:rsidRPr="00912914" w:rsidRDefault="00912914" w:rsidP="00912914">
      <w:pPr>
        <w:spacing w:line="480" w:lineRule="auto"/>
        <w:rPr>
          <w:rFonts w:eastAsia="Calibri" w:cs="Times New Roman"/>
        </w:rPr>
      </w:pPr>
    </w:p>
    <w:p w14:paraId="6CE1D491" w14:textId="77777777" w:rsidR="00912914" w:rsidRPr="00912914" w:rsidRDefault="00912914" w:rsidP="00912914">
      <w:pPr>
        <w:spacing w:line="480" w:lineRule="auto"/>
        <w:rPr>
          <w:rFonts w:eastAsia="Calibri" w:cs="Times New Roman"/>
          <w:b/>
          <w:bCs/>
        </w:rPr>
      </w:pPr>
      <w:r w:rsidRPr="00912914">
        <w:rPr>
          <w:rFonts w:eastAsia="Calibri" w:cs="Times New Roman"/>
          <w:b/>
          <w:bCs/>
        </w:rPr>
        <w:t>Methods</w:t>
      </w:r>
    </w:p>
    <w:p w14:paraId="2EA4A3E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 xml:space="preserve">Study area </w:t>
      </w:r>
    </w:p>
    <w:p w14:paraId="7D306207"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This study was conducted in 37 transects previously established in 2004-2008 in mixed hardwood stands on public land within the Upper Huron River Watershed in southeast Michigan (Table A.1) (Smith 2006; Klooster et al. 2014; Smith et al. 2015). Forest transects were established in the Huron-Clinton Metroparks (Indian Springs, Kensington, and Hudson Mills) and Michigan State Recreation Areas (Pontiac, Highland, Proud Lake, and Island Lake) (Fig. 1.1A). Transects were initially characterized by the dominant ash species present (</w:t>
      </w:r>
      <w:r w:rsidRPr="00912914">
        <w:rPr>
          <w:rFonts w:eastAsia="Calibri" w:cs="Times New Roman"/>
          <w:i/>
          <w:iCs/>
        </w:rPr>
        <w:t>F. americana</w:t>
      </w:r>
      <w:r w:rsidRPr="00912914">
        <w:rPr>
          <w:rFonts w:eastAsia="Calibri" w:cs="Times New Roman"/>
        </w:rPr>
        <w:t xml:space="preserve">, </w:t>
      </w:r>
      <w:r w:rsidRPr="00912914">
        <w:rPr>
          <w:rFonts w:eastAsia="Calibri" w:cs="Times New Roman"/>
          <w:i/>
          <w:iCs/>
        </w:rPr>
        <w:t>F. pennsylvanica</w:t>
      </w:r>
      <w:r w:rsidRPr="00912914">
        <w:rPr>
          <w:rFonts w:eastAsia="Calibri" w:cs="Times New Roman"/>
        </w:rPr>
        <w:t xml:space="preserve">, or </w:t>
      </w:r>
      <w:r w:rsidRPr="00912914">
        <w:rPr>
          <w:rFonts w:eastAsia="Calibri" w:cs="Times New Roman"/>
          <w:i/>
          <w:iCs/>
        </w:rPr>
        <w:t>F. nigra</w:t>
      </w:r>
      <w:r w:rsidRPr="00912914">
        <w:rPr>
          <w:rFonts w:eastAsia="Calibri" w:cs="Times New Roman"/>
        </w:rPr>
        <w:t xml:space="preserve">) and hydrologic conditions (xeric, mesic, or hydric soils) </w:t>
      </w:r>
      <w:r w:rsidRPr="00912914">
        <w:rPr>
          <w:rFonts w:eastAsia="Calibri" w:cs="Times New Roman"/>
        </w:rPr>
        <w:fldChar w:fldCharType="begin"/>
      </w:r>
      <w:r w:rsidRPr="00912914">
        <w:rPr>
          <w:rFonts w:eastAsia="Calibri" w:cs="Times New Roman"/>
        </w:rPr>
        <w:instrText xml:space="preserve"> ADDIN ZOTERO_ITEM CSL_CITATION {"citationID":"6OcbrJRy","properties":{"formattedCitation":"(Smith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(Smith 2006)</w:t>
      </w:r>
      <w:r w:rsidRPr="00912914">
        <w:rPr>
          <w:rFonts w:eastAsia="Calibri" w:cs="Times New Roman"/>
        </w:rPr>
        <w:fldChar w:fldCharType="end"/>
      </w:r>
      <w:r w:rsidRPr="00912914">
        <w:rPr>
          <w:rFonts w:eastAsia="Calibri" w:cs="Times New Roman"/>
        </w:rPr>
        <w:t xml:space="preserve">. Transects in well-drained upland forests with white ash were classified as xeric </w:t>
      </w:r>
      <w:proofErr w:type="gramStart"/>
      <w:r w:rsidRPr="00912914">
        <w:rPr>
          <w:rFonts w:eastAsia="Calibri" w:cs="Times New Roman"/>
        </w:rPr>
        <w:t>(</w:t>
      </w:r>
      <w:r w:rsidRPr="00912914">
        <w:rPr>
          <w:rFonts w:eastAsia="Calibri" w:cs="Times New Roman"/>
          <w:i/>
          <w:iCs/>
        </w:rPr>
        <w:t>n</w:t>
      </w:r>
      <w:r w:rsidRPr="00912914">
        <w:rPr>
          <w:rFonts w:eastAsia="Calibri" w:cs="Times New Roman"/>
        </w:rPr>
        <w:t>=</w:t>
      </w:r>
      <w:proofErr w:type="gramEnd"/>
      <w:r w:rsidRPr="00912914">
        <w:rPr>
          <w:rFonts w:eastAsia="Calibri" w:cs="Times New Roman"/>
        </w:rPr>
        <w:t>19). Transects with moderately well-drained soils with mostly green ash were classified as mesic (</w:t>
      </w:r>
      <w:proofErr w:type="gramStart"/>
      <w:r w:rsidRPr="00912914">
        <w:rPr>
          <w:rFonts w:eastAsia="Calibri" w:cs="Times New Roman"/>
          <w:i/>
          <w:iCs/>
        </w:rPr>
        <w:t>n</w:t>
      </w:r>
      <w:r w:rsidRPr="00912914">
        <w:rPr>
          <w:rFonts w:eastAsia="Calibri" w:cs="Times New Roman"/>
        </w:rPr>
        <w:t>=</w:t>
      </w:r>
      <w:proofErr w:type="gramEnd"/>
      <w:r w:rsidRPr="00912914">
        <w:rPr>
          <w:rFonts w:eastAsia="Calibri" w:cs="Times New Roman"/>
        </w:rPr>
        <w:t xml:space="preserve">8). Transects in floodplains with water-saturated </w:t>
      </w:r>
      <w:proofErr w:type="gramStart"/>
      <w:r w:rsidRPr="00912914">
        <w:rPr>
          <w:rFonts w:eastAsia="Calibri" w:cs="Times New Roman"/>
        </w:rPr>
        <w:t>soils</w:t>
      </w:r>
      <w:proofErr w:type="gramEnd"/>
      <w:r w:rsidRPr="00912914">
        <w:rPr>
          <w:rFonts w:eastAsia="Calibri" w:cs="Times New Roman"/>
        </w:rPr>
        <w:t>, standing water for part of the year, and black ash and/or green ash were classified as hydric (</w:t>
      </w:r>
      <w:r w:rsidRPr="00912914">
        <w:rPr>
          <w:rFonts w:eastAsia="Calibri" w:cs="Times New Roman"/>
          <w:i/>
          <w:iCs/>
        </w:rPr>
        <w:t>n=</w:t>
      </w:r>
      <w:r w:rsidRPr="00912914">
        <w:rPr>
          <w:rFonts w:eastAsia="Calibri" w:cs="Times New Roman"/>
        </w:rPr>
        <w:t xml:space="preserve">10). Transects were located 24-45 km from the epicenter of EAB invasion in Canton, Michigan (Siegert et al. 2014) and have a long history of EAB. EAB was present in most transects in 2004-2005, and &gt;99% of ash above 2.5 cm diameter was killed by 2009 </w:t>
      </w:r>
      <w:r w:rsidRPr="00912914">
        <w:rPr>
          <w:rFonts w:eastAsia="Calibri" w:cs="Times New Roman"/>
        </w:rPr>
        <w:fldChar w:fldCharType="begin"/>
      </w:r>
      <w:r w:rsidRPr="00912914">
        <w:rPr>
          <w:rFonts w:eastAsia="Calibri" w:cs="Times New Roman"/>
        </w:rPr>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Aside from hydrology, transects also varied in total tree basal area and density, tree species diversity, and ash basal area and density (Smith et al. 2015). Other than ash, common tree genera included maple (</w:t>
      </w:r>
      <w:r w:rsidRPr="00912914">
        <w:rPr>
          <w:rFonts w:eastAsia="Calibri" w:cs="Times New Roman"/>
          <w:i/>
          <w:iCs/>
        </w:rPr>
        <w:t>Acer</w:t>
      </w:r>
      <w:r w:rsidRPr="00912914">
        <w:rPr>
          <w:rFonts w:eastAsia="Calibri" w:cs="Times New Roman"/>
        </w:rPr>
        <w:t>), oak (</w:t>
      </w:r>
      <w:r w:rsidRPr="00912914">
        <w:rPr>
          <w:rFonts w:eastAsia="Calibri" w:cs="Times New Roman"/>
          <w:i/>
          <w:iCs/>
        </w:rPr>
        <w:t>Quercus</w:t>
      </w:r>
      <w:r w:rsidRPr="00912914">
        <w:rPr>
          <w:rFonts w:eastAsia="Calibri" w:cs="Times New Roman"/>
        </w:rPr>
        <w:t>), cherry (</w:t>
      </w:r>
      <w:r w:rsidRPr="00912914">
        <w:rPr>
          <w:rFonts w:eastAsia="Calibri" w:cs="Times New Roman"/>
          <w:i/>
          <w:iCs/>
        </w:rPr>
        <w:t>Prunus</w:t>
      </w:r>
      <w:r w:rsidRPr="00912914">
        <w:rPr>
          <w:rFonts w:eastAsia="Calibri" w:cs="Times New Roman"/>
        </w:rPr>
        <w:t>), hickory (</w:t>
      </w:r>
      <w:r w:rsidRPr="00912914">
        <w:rPr>
          <w:rFonts w:eastAsia="Calibri" w:cs="Times New Roman"/>
          <w:i/>
          <w:iCs/>
        </w:rPr>
        <w:t>Carya</w:t>
      </w:r>
      <w:r w:rsidRPr="00912914">
        <w:rPr>
          <w:rFonts w:eastAsia="Calibri" w:cs="Times New Roman"/>
        </w:rPr>
        <w:t xml:space="preserve">), </w:t>
      </w:r>
      <w:proofErr w:type="spellStart"/>
      <w:r w:rsidRPr="00912914">
        <w:rPr>
          <w:rFonts w:eastAsia="Calibri" w:cs="Times New Roman"/>
        </w:rPr>
        <w:t>tuliptree</w:t>
      </w:r>
      <w:proofErr w:type="spellEnd"/>
      <w:r w:rsidRPr="00912914">
        <w:rPr>
          <w:rFonts w:eastAsia="Calibri" w:cs="Times New Roman"/>
        </w:rPr>
        <w:t xml:space="preserve"> (</w:t>
      </w:r>
      <w:r w:rsidRPr="00912914">
        <w:rPr>
          <w:rFonts w:eastAsia="Calibri" w:cs="Times New Roman"/>
          <w:i/>
          <w:iCs/>
        </w:rPr>
        <w:t>Liriodendron</w:t>
      </w:r>
      <w:r w:rsidRPr="00912914">
        <w:rPr>
          <w:rFonts w:eastAsia="Calibri" w:cs="Times New Roman"/>
        </w:rPr>
        <w:t>), aspen and cottonwood (</w:t>
      </w:r>
      <w:r w:rsidRPr="00912914">
        <w:rPr>
          <w:rFonts w:eastAsia="Calibri" w:cs="Times New Roman"/>
          <w:i/>
          <w:iCs/>
        </w:rPr>
        <w:t>Populus</w:t>
      </w:r>
      <w:r w:rsidRPr="00912914">
        <w:rPr>
          <w:rFonts w:eastAsia="Calibri" w:cs="Times New Roman"/>
        </w:rPr>
        <w:t>), elm (</w:t>
      </w:r>
      <w:r w:rsidRPr="00912914">
        <w:rPr>
          <w:rFonts w:eastAsia="Calibri" w:cs="Times New Roman"/>
          <w:i/>
          <w:iCs/>
        </w:rPr>
        <w:t>Ulmus</w:t>
      </w:r>
      <w:r w:rsidRPr="00912914">
        <w:rPr>
          <w:rFonts w:eastAsia="Calibri" w:cs="Times New Roman"/>
        </w:rPr>
        <w:t>), basswood (</w:t>
      </w:r>
      <w:r w:rsidRPr="00912914">
        <w:rPr>
          <w:rFonts w:eastAsia="Calibri" w:cs="Times New Roman"/>
          <w:i/>
          <w:iCs/>
        </w:rPr>
        <w:t>Tilia</w:t>
      </w:r>
      <w:r w:rsidRPr="00912914">
        <w:rPr>
          <w:rFonts w:eastAsia="Calibri" w:cs="Times New Roman"/>
        </w:rPr>
        <w:t>), hophornbeam (</w:t>
      </w:r>
      <w:r w:rsidRPr="00912914">
        <w:rPr>
          <w:rFonts w:eastAsia="Calibri" w:cs="Times New Roman"/>
          <w:i/>
          <w:iCs/>
        </w:rPr>
        <w:t>Ostrya</w:t>
      </w:r>
      <w:r w:rsidRPr="00912914">
        <w:rPr>
          <w:rFonts w:eastAsia="Calibri" w:cs="Times New Roman"/>
        </w:rPr>
        <w:t xml:space="preserve">), and </w:t>
      </w:r>
      <w:proofErr w:type="spellStart"/>
      <w:r w:rsidRPr="00912914">
        <w:rPr>
          <w:rFonts w:eastAsia="Calibri" w:cs="Times New Roman"/>
        </w:rPr>
        <w:t>musclewood</w:t>
      </w:r>
      <w:proofErr w:type="spellEnd"/>
      <w:r w:rsidRPr="00912914">
        <w:rPr>
          <w:rFonts w:eastAsia="Calibri" w:cs="Times New Roman"/>
        </w:rPr>
        <w:t xml:space="preserve"> (</w:t>
      </w:r>
      <w:r w:rsidRPr="00912914">
        <w:rPr>
          <w:rFonts w:eastAsia="Calibri" w:cs="Times New Roman"/>
          <w:i/>
          <w:iCs/>
        </w:rPr>
        <w:t>Carpinus</w:t>
      </w:r>
      <w:r w:rsidRPr="00912914">
        <w:rPr>
          <w:rFonts w:eastAsia="Calibri" w:cs="Times New Roman"/>
        </w:rPr>
        <w:t xml:space="preserve">) (Smith et al. 2015). The region is a post-glaciated landscape, with moraines forming the upland areas. In some cases, </w:t>
      </w:r>
      <w:r w:rsidRPr="00912914">
        <w:rPr>
          <w:rFonts w:eastAsia="Calibri" w:cs="Times New Roman"/>
        </w:rPr>
        <w:lastRenderedPageBreak/>
        <w:t>precipitation seeps through the moraines and fills lowland areas with mineral rich water (Kost and O’Connor 2003).</w:t>
      </w:r>
    </w:p>
    <w:p w14:paraId="442D9E9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Within each transect, three replicate 18 m radius circular plots (0.1 ha) were previously established with a multiscale sampling design to facilitate vegetation surveys (</w:t>
      </w:r>
      <w:commentRangeStart w:id="9"/>
      <w:commentRangeStart w:id="10"/>
      <w:commentRangeStart w:id="11"/>
      <w:r w:rsidRPr="00912914">
        <w:rPr>
          <w:rFonts w:eastAsia="Calibri" w:cs="Times New Roman"/>
        </w:rPr>
        <w:t>Fig. 1.1B</w:t>
      </w:r>
      <w:commentRangeEnd w:id="9"/>
      <w:r w:rsidRPr="00912914">
        <w:rPr>
          <w:rFonts w:eastAsia="Calibri" w:cs="Times New Roman"/>
          <w:kern w:val="2"/>
          <w:sz w:val="16"/>
          <w:szCs w:val="16"/>
          <w14:ligatures w14:val="standardContextual"/>
        </w:rPr>
        <w:commentReference w:id="9"/>
      </w:r>
      <w:commentRangeEnd w:id="10"/>
      <w:r w:rsidRPr="00912914">
        <w:rPr>
          <w:rFonts w:eastAsia="Calibri" w:cs="Times New Roman"/>
          <w:kern w:val="2"/>
          <w:sz w:val="16"/>
          <w:szCs w:val="16"/>
          <w14:ligatures w14:val="standardContextual"/>
        </w:rPr>
        <w:commentReference w:id="10"/>
      </w:r>
      <w:commentRangeEnd w:id="11"/>
      <w:r w:rsidRPr="00912914">
        <w:rPr>
          <w:rFonts w:eastAsia="Calibri" w:cs="Times New Roman"/>
          <w:kern w:val="2"/>
          <w:sz w:val="16"/>
          <w:szCs w:val="16"/>
          <w14:ligatures w14:val="standardContextual"/>
        </w:rPr>
        <w:commentReference w:id="11"/>
      </w:r>
      <w:r w:rsidRPr="00912914">
        <w:rPr>
          <w:rFonts w:eastAsia="Calibri" w:cs="Times New Roman"/>
        </w:rPr>
        <w:t xml:space="preserve">). Each plot was composed of an 18 m radius main </w:t>
      </w:r>
      <w:r w:rsidRPr="00912914" w:rsidDel="00445389">
        <w:rPr>
          <w:rFonts w:eastAsia="Calibri" w:cs="Times New Roman"/>
        </w:rPr>
        <w:t>plot</w:t>
      </w:r>
      <w:r w:rsidRPr="00912914">
        <w:rPr>
          <w:rFonts w:eastAsia="Calibri" w:cs="Times New Roman"/>
        </w:rPr>
        <w:t>, a nested 8 m radius subplot, and four 4.06 m</w:t>
      </w:r>
      <w:r w:rsidRPr="00912914">
        <w:rPr>
          <w:rFonts w:eastAsia="Calibri" w:cs="Times New Roman"/>
          <w:vertAlign w:val="superscript"/>
        </w:rPr>
        <w:t>2</w:t>
      </w:r>
      <w:r w:rsidRPr="00912914">
        <w:rPr>
          <w:rFonts w:eastAsia="Calibri" w:cs="Times New Roman"/>
        </w:rPr>
        <w:t xml:space="preserve"> microplots, one in each cardinal direction. When established in 2004-2008, all plots contained at least two mature ash trees. Additional details on plot establishment and characterization are provided in Smith (2006). In the main plot, subplot, and microplots, </w:t>
      </w:r>
      <w:commentRangeStart w:id="12"/>
      <w:r w:rsidRPr="00912914">
        <w:rPr>
          <w:rFonts w:eastAsia="Calibri" w:cs="Times New Roman"/>
        </w:rPr>
        <w:t>we</w:t>
      </w:r>
      <w:commentRangeEnd w:id="12"/>
      <w:r w:rsidRPr="00912914">
        <w:rPr>
          <w:rFonts w:eastAsia="Calibri" w:cs="Times New Roman"/>
          <w:kern w:val="2"/>
          <w:sz w:val="16"/>
          <w:szCs w:val="16"/>
          <w14:ligatures w14:val="standardContextual"/>
        </w:rPr>
        <w:commentReference w:id="12"/>
      </w:r>
      <w:r w:rsidRPr="00912914">
        <w:rPr>
          <w:rFonts w:eastAsia="Calibri" w:cs="Times New Roman"/>
        </w:rPr>
        <w:t xml:space="preserve"> resurveyed ash trees, saplings, and seedlings during the growing seasons in 2024 and 2025.</w:t>
      </w:r>
    </w:p>
    <w:p w14:paraId="25296D4F" w14:textId="77777777" w:rsidR="00912914" w:rsidRPr="00912914" w:rsidRDefault="00912914" w:rsidP="00912914">
      <w:pPr>
        <w:spacing w:line="480" w:lineRule="auto"/>
        <w:rPr>
          <w:rFonts w:eastAsia="Calibri" w:cs="Times New Roman"/>
        </w:rPr>
      </w:pPr>
    </w:p>
    <w:p w14:paraId="4153257F" w14:textId="77777777" w:rsidR="00912914" w:rsidRPr="00912914" w:rsidRDefault="00912914" w:rsidP="00912914">
      <w:pPr>
        <w:spacing w:line="480" w:lineRule="auto"/>
        <w:rPr>
          <w:rFonts w:eastAsia="Calibri" w:cs="Times New Roman"/>
        </w:rPr>
      </w:pPr>
    </w:p>
    <w:p w14:paraId="2DD26303" w14:textId="77777777" w:rsidR="00912914" w:rsidRPr="00912914" w:rsidRDefault="00912914" w:rsidP="00912914">
      <w:pPr>
        <w:spacing w:line="480" w:lineRule="auto"/>
        <w:rPr>
          <w:rFonts w:eastAsia="Calibri" w:cs="Times New Roman"/>
        </w:rPr>
      </w:pPr>
      <w:r w:rsidRPr="00912914">
        <w:rPr>
          <w:rFonts w:eastAsia="Calibri" w:cs="Times New Roman"/>
          <w:noProof/>
        </w:rPr>
        <w:drawing>
          <wp:inline distT="0" distB="0" distL="0" distR="0" wp14:anchorId="47D9BB52" wp14:editId="06F41674">
            <wp:extent cx="5937250" cy="2178050"/>
            <wp:effectExtent l="0" t="0" r="6350" b="0"/>
            <wp:doc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7B2D36D0" w14:textId="77777777" w:rsidR="00912914" w:rsidRPr="00912914" w:rsidRDefault="00912914" w:rsidP="00912914">
      <w:pPr>
        <w:spacing w:after="200"/>
        <w:rPr>
          <w:rFonts w:eastAsia="Calibri" w:cs="Times New Roman"/>
          <w:iCs/>
          <w:szCs w:val="18"/>
        </w:rPr>
      </w:pPr>
      <w:bookmarkStart w:id="13" w:name="_Toc213432482"/>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912914">
        <w:rPr>
          <w:rFonts w:eastAsia="Calibri" w:cs="Times New Roman"/>
          <w:iCs/>
          <w:szCs w:val="18"/>
          <w:vertAlign w:val="superscript"/>
        </w:rPr>
        <w:t>2</w:t>
      </w:r>
      <w:r w:rsidRPr="00912914">
        <w:rPr>
          <w:rFonts w:eastAsia="Calibri" w:cs="Times New Roman"/>
          <w:iCs/>
          <w:szCs w:val="18"/>
        </w:rPr>
        <w:t xml:space="preserve"> area microplots located in cardinal directions (B).</w:t>
      </w:r>
      <w:bookmarkEnd w:id="13"/>
      <w:r w:rsidRPr="00912914">
        <w:rPr>
          <w:rFonts w:eastAsia="Calibri" w:cs="Times New Roman"/>
          <w:iCs/>
          <w:szCs w:val="18"/>
        </w:rPr>
        <w:t xml:space="preserve"> Forest transects were comprised of three replicate plots.</w:t>
      </w:r>
    </w:p>
    <w:p w14:paraId="109CC9C5" w14:textId="77777777" w:rsidR="00912914" w:rsidRPr="00912914" w:rsidRDefault="00912914" w:rsidP="00912914">
      <w:pPr>
        <w:spacing w:line="480" w:lineRule="auto"/>
        <w:rPr>
          <w:rFonts w:eastAsia="Calibri" w:cs="Times New Roman"/>
          <w:u w:val="single"/>
        </w:rPr>
      </w:pPr>
    </w:p>
    <w:p w14:paraId="69F535F3"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Ash abundance and health</w:t>
      </w:r>
    </w:p>
    <w:p w14:paraId="7F238BA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912914">
        <w:rPr>
          <w:rFonts w:eastAsia="Calibri" w:cs="Times New Roman"/>
          <w:vertAlign w:val="superscript"/>
        </w:rPr>
        <w:t>2</w:t>
      </w:r>
      <w:r w:rsidRPr="00912914">
        <w:rPr>
          <w:rFonts w:eastAsia="Calibri" w:cs="Times New Roman"/>
        </w:rPr>
        <w:t xml:space="preserve"> microplots. All seedlings were checked for the presence of cotyledons which would indicate they were newly germinated </w:t>
      </w:r>
      <w:r w:rsidRPr="00912914">
        <w:rPr>
          <w:rFonts w:eastAsia="Calibri" w:cs="Times New Roman"/>
        </w:rPr>
        <w:fldChar w:fldCharType="begin"/>
      </w:r>
      <w:r w:rsidRPr="00912914">
        <w:rPr>
          <w:rFonts w:eastAsia="Calibri" w:cs="Times New Roman"/>
        </w:rPr>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Ash seedlings were counted in two height categories, &lt;25 cm and &gt;25 cm, and the percentage cover of ash seedlings in microplots was estimated </w:t>
      </w:r>
      <w:r w:rsidRPr="00912914">
        <w:rPr>
          <w:rFonts w:eastAsia="Calibri" w:cs="Times New Roman"/>
        </w:rPr>
        <w:fldChar w:fldCharType="begin"/>
      </w:r>
      <w:r w:rsidRPr="00912914">
        <w:rPr>
          <w:rFonts w:eastAsia="Calibri" w:cs="Times New Roman"/>
        </w:rPr>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w:t>
      </w:r>
    </w:p>
    <w:p w14:paraId="11B0B65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When present, canopy and understory ash (&gt;2.5 cm DBH) were assessed individually for DBH, species, and health. All DBH measurements were taken at a height of 137 cm </w:t>
      </w:r>
      <w:r w:rsidRPr="00912914">
        <w:rPr>
          <w:rFonts w:eastAsia="Calibri" w:cs="Times New Roman"/>
        </w:rPr>
        <w:fldChar w:fldCharType="begin"/>
      </w:r>
      <w:r w:rsidRPr="00912914">
        <w:rPr>
          <w:rFonts w:eastAsia="Calibri" w:cs="Times New Roman"/>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Pr="00912914">
        <w:rPr>
          <w:rFonts w:eastAsia="Calibri" w:cs="Times New Roman"/>
        </w:rPr>
        <w:t>(Ward et al. 2021)</w:t>
      </w:r>
      <w:r w:rsidRPr="00912914">
        <w:rPr>
          <w:rFonts w:eastAsia="Calibri" w:cs="Times New Roman"/>
        </w:rPr>
        <w:fldChar w:fldCharType="end"/>
      </w:r>
      <w:r w:rsidRPr="00912914">
        <w:rPr>
          <w:rFonts w:eastAsia="Calibri" w:cs="Times New Roman"/>
        </w:rPr>
        <w:t>. Due to difficulties in distinguishing green and white ash, species designations were grouped into three categories: 1) black ash; 2) all other species of ash, including white ash, green ash, and potentially pumpkin ash (</w:t>
      </w:r>
      <w:r w:rsidRPr="00912914">
        <w:rPr>
          <w:rFonts w:eastAsia="Calibri" w:cs="Times New Roman"/>
          <w:i/>
          <w:iCs/>
        </w:rPr>
        <w:t xml:space="preserve">Fraxinus profunda </w:t>
      </w:r>
      <w:r w:rsidRPr="00912914">
        <w:rPr>
          <w:rFonts w:eastAsia="Calibri" w:cs="Times New Roman"/>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912914">
        <w:rPr>
          <w:rFonts w:eastAsia="Calibri" w:cs="Times New Roman"/>
        </w:rPr>
        <w:fldChar w:fldCharType="begin"/>
      </w:r>
      <w:r w:rsidRPr="00912914">
        <w:rPr>
          <w:rFonts w:eastAsia="Calibri" w:cs="Times New Roman"/>
        </w:rPr>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Pr="00912914">
        <w:rPr>
          <w:rFonts w:eastAsia="Calibri" w:cs="Times New Roman"/>
        </w:rPr>
        <w:t>(Smith 2006, Klooster et al. 2013, Knight et al. 2014)</w:t>
      </w:r>
      <w:r w:rsidRPr="00912914">
        <w:rPr>
          <w:rFonts w:eastAsia="Calibri" w:cs="Times New Roman"/>
        </w:rPr>
        <w:fldChar w:fldCharType="end"/>
      </w:r>
      <w:r w:rsidRPr="00912914">
        <w:rPr>
          <w:rFonts w:eastAsia="Calibri" w:cs="Times New Roman"/>
        </w:rPr>
        <w:t xml:space="preserve">. For statistical </w:t>
      </w:r>
      <w:r w:rsidRPr="00912914">
        <w:rPr>
          <w:rFonts w:eastAsia="Calibri" w:cs="Times New Roman"/>
        </w:rPr>
        <w:lastRenderedPageBreak/>
        <w:t xml:space="preserve">analyses, we simplified the canopy condition variable into two binary variables, </w:t>
      </w:r>
      <w:r w:rsidRPr="00912914">
        <w:rPr>
          <w:rFonts w:eastAsia="Calibri" w:cs="Times New Roman"/>
          <w:i/>
          <w:iCs/>
        </w:rPr>
        <w:t xml:space="preserve">ash tree </w:t>
      </w:r>
      <w:proofErr w:type="gramStart"/>
      <w:r w:rsidRPr="00912914">
        <w:rPr>
          <w:rFonts w:eastAsia="Calibri" w:cs="Times New Roman"/>
          <w:i/>
          <w:iCs/>
        </w:rPr>
        <w:t>decline</w:t>
      </w:r>
      <w:proofErr w:type="gramEnd"/>
      <w:r w:rsidRPr="00912914">
        <w:rPr>
          <w:rFonts w:eastAsia="Calibri" w:cs="Times New Roman"/>
        </w:rPr>
        <w:t xml:space="preserve"> and </w:t>
      </w:r>
      <w:r w:rsidRPr="00912914">
        <w:rPr>
          <w:rFonts w:eastAsia="Calibri" w:cs="Times New Roman"/>
          <w:i/>
          <w:iCs/>
        </w:rPr>
        <w:t>ash tree death</w:t>
      </w:r>
      <w:r w:rsidRPr="00912914">
        <w:rPr>
          <w:rFonts w:eastAsia="Calibri" w:cs="Times New Roman"/>
        </w:rPr>
        <w:t xml:space="preserve">. </w:t>
      </w:r>
      <w:r w:rsidRPr="00912914">
        <w:rPr>
          <w:rFonts w:eastAsia="Calibri" w:cs="Times New Roman"/>
          <w:i/>
          <w:iCs/>
        </w:rPr>
        <w:t>Ash tree decline</w:t>
      </w:r>
      <w:r w:rsidRPr="00912914">
        <w:rPr>
          <w:rFonts w:eastAsia="Calibri" w:cs="Times New Roman"/>
        </w:rPr>
        <w:t xml:space="preserve"> was coded as 1 if the canopy condition showed any signs of decline (i.e. if canopy condition ≥ 2) and 0 if the canopy condition = 1. </w:t>
      </w:r>
      <w:r w:rsidRPr="00912914">
        <w:rPr>
          <w:rFonts w:eastAsia="Calibri" w:cs="Times New Roman"/>
          <w:i/>
          <w:iCs/>
        </w:rPr>
        <w:t>Ash tree death</w:t>
      </w:r>
      <w:r w:rsidRPr="00912914">
        <w:rPr>
          <w:rFonts w:eastAsia="Calibri" w:cs="Times New Roman"/>
        </w:rPr>
        <w:t xml:space="preserve"> was coded as 1 if canopy condition = 5, and 0 otherwise </w:t>
      </w:r>
      <w:r w:rsidRPr="00912914">
        <w:rPr>
          <w:rFonts w:eastAsia="Calibri" w:cs="Times New Roman"/>
        </w:rPr>
        <w:fldChar w:fldCharType="begin"/>
      </w:r>
      <w:r w:rsidRPr="00912914">
        <w:rPr>
          <w:rFonts w:eastAsia="Calibri" w:cs="Times New Roman"/>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(adapted from Hoven et al. 2020)</w:t>
      </w:r>
      <w:r w:rsidRPr="00912914">
        <w:rPr>
          <w:rFonts w:eastAsia="Calibri" w:cs="Times New Roman"/>
        </w:rPr>
        <w:fldChar w:fldCharType="end"/>
      </w:r>
      <w:r w:rsidRPr="00912914">
        <w:rPr>
          <w:rFonts w:eastAsia="Calibri" w:cs="Times New Roman"/>
        </w:rPr>
        <w:t>.</w:t>
      </w:r>
    </w:p>
    <w:p w14:paraId="434F33FE" w14:textId="77777777" w:rsidR="00912914" w:rsidRPr="00912914" w:rsidRDefault="00912914" w:rsidP="00912914">
      <w:pPr>
        <w:spacing w:line="480" w:lineRule="auto"/>
        <w:rPr>
          <w:rFonts w:eastAsia="Calibri" w:cs="Times New Roman"/>
        </w:rPr>
      </w:pPr>
    </w:p>
    <w:p w14:paraId="508A66B2"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EAB trapping</w:t>
      </w:r>
    </w:p>
    <w:p w14:paraId="6892A92E"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2024, we used purple-prism traps and multi-funnel traps to assess EAB presence at six of the seven study parks (all except Hudson Mills Metropark, Table A.2). Two purple-</w:t>
      </w:r>
      <w:proofErr w:type="gramStart"/>
      <w:r w:rsidRPr="00912914">
        <w:rPr>
          <w:rFonts w:eastAsia="Calibri" w:cs="Times New Roman"/>
        </w:rPr>
        <w:t>prism traps</w:t>
      </w:r>
      <w:proofErr w:type="gramEnd"/>
      <w:r w:rsidRPr="00912914">
        <w:rPr>
          <w:rFonts w:eastAsia="Calibri" w:cs="Times New Roman"/>
        </w:rPr>
        <w:t xml:space="preserve"> were installed at each park, for a total of 12 prism traps. Additionally, three multi-funnel (Lindgren) traps were installed at one park, Pontiac Lake Recreation Area</w:t>
      </w:r>
      <w:commentRangeStart w:id="14"/>
      <w:r w:rsidRPr="00912914">
        <w:rPr>
          <w:rFonts w:eastAsia="Calibri" w:cs="Times New Roman"/>
        </w:rPr>
        <w:t>.</w:t>
      </w:r>
      <w:commentRangeEnd w:id="14"/>
      <w:r w:rsidRPr="00912914">
        <w:rPr>
          <w:rFonts w:eastAsia="Aptos" w:cs="Times New Roman"/>
          <w:kern w:val="2"/>
          <w:sz w:val="16"/>
          <w:szCs w:val="16"/>
          <w14:ligatures w14:val="standardContextual"/>
        </w:rPr>
        <w:commentReference w:id="14"/>
      </w:r>
      <w:r w:rsidRPr="00912914">
        <w:rPr>
          <w:rFonts w:eastAsia="Calibri" w:cs="Times New Roman"/>
        </w:rPr>
        <w:t xml:space="preserve"> Traps were hung on or near the biggest ash trees that could be found </w:t>
      </w:r>
      <w:proofErr w:type="gramStart"/>
      <w:r w:rsidRPr="00912914">
        <w:rPr>
          <w:rFonts w:eastAsia="Calibri" w:cs="Times New Roman"/>
        </w:rPr>
        <w:t>in</w:t>
      </w:r>
      <w:proofErr w:type="gramEnd"/>
      <w:r w:rsidRPr="00912914">
        <w:rPr>
          <w:rFonts w:eastAsia="Calibri" w:cs="Times New Roman"/>
        </w:rPr>
        <w:t xml:space="preserve"> preliminary site visits. Traps were installed between May 29 and June 5, 2024 (627-734 GDD, base 50 °F, single sine method), and removed between July 23 and July 25, 2024 (1733-1770 GDD) </w:t>
      </w:r>
      <w:r w:rsidRPr="00912914">
        <w:rPr>
          <w:rFonts w:eastAsia="Calibri" w:cs="Times New Roman"/>
        </w:rPr>
        <w:fldChar w:fldCharType="begin"/>
      </w:r>
      <w:r w:rsidRPr="00912914">
        <w:rPr>
          <w:rFonts w:eastAsia="Calibri" w:cs="Times New Roman"/>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912914">
        <w:rPr>
          <w:rFonts w:eastAsia="Calibri" w:cs="Times New Roman"/>
        </w:rPr>
        <w:fldChar w:fldCharType="separate"/>
      </w:r>
      <w:r w:rsidRPr="00912914">
        <w:rPr>
          <w:rFonts w:eastAsia="Calibri" w:cs="Times New Roman"/>
        </w:rPr>
        <w:t>(“Online Phenology and Degree-day Models” 2022)</w:t>
      </w:r>
      <w:r w:rsidRPr="00912914">
        <w:rPr>
          <w:rFonts w:eastAsia="Calibri" w:cs="Times New Roman"/>
        </w:rPr>
        <w:fldChar w:fldCharType="end"/>
      </w:r>
      <w:r w:rsidRPr="00912914">
        <w:rPr>
          <w:rFonts w:eastAsia="Calibri" w:cs="Times New Roman"/>
        </w:rPr>
        <w:t>. Purple prism traps used standard purple (“Coroplast purple”) colored board coated with glue (TAD Insect Trap Coating, Great Lakes IPM). Traps were hung at varying heights on or near ash of varying size classes, depending on what was found at a park (Table A.2). All traps were baited with Manuka oil</w:t>
      </w:r>
      <w:commentRangeStart w:id="15"/>
      <w:commentRangeStart w:id="16"/>
      <w:r w:rsidRPr="00912914">
        <w:rPr>
          <w:rFonts w:eastAsia="Calibri" w:cs="Times New Roman"/>
        </w:rPr>
        <w:t xml:space="preserve"> </w:t>
      </w:r>
      <w:commentRangeEnd w:id="15"/>
      <w:r w:rsidRPr="00912914">
        <w:rPr>
          <w:rFonts w:eastAsia="Calibri" w:cs="Times New Roman"/>
        </w:rPr>
        <w:commentReference w:id="15"/>
      </w:r>
      <w:commentRangeEnd w:id="16"/>
      <w:r w:rsidRPr="00912914">
        <w:rPr>
          <w:rFonts w:eastAsia="Calibri" w:cs="Times New Roman"/>
          <w:kern w:val="2"/>
          <w:sz w:val="16"/>
          <w:szCs w:val="16"/>
          <w14:ligatures w14:val="standardContextual"/>
        </w:rPr>
        <w:commentReference w:id="16"/>
      </w:r>
      <w:r w:rsidRPr="00912914">
        <w:rPr>
          <w:rFonts w:eastAsia="Calibri" w:cs="Times New Roman"/>
        </w:rPr>
        <w:t xml:space="preserve">and a fresh lure was installed halfway through the summer, between June 25 and July 3 (1146-1283 GDD). All buprestid beetles were removed from purple prism traps monthly, and </w:t>
      </w:r>
      <w:commentRangeStart w:id="17"/>
      <w:commentRangeStart w:id="18"/>
      <w:r w:rsidRPr="00912914">
        <w:rPr>
          <w:rFonts w:eastAsia="Calibri" w:cs="Times New Roman"/>
        </w:rPr>
        <w:t>from multi-funnel traps weekly,</w:t>
      </w:r>
      <w:commentRangeEnd w:id="17"/>
      <w:r w:rsidRPr="00912914">
        <w:rPr>
          <w:rFonts w:eastAsia="Calibri" w:cs="Times New Roman"/>
          <w:kern w:val="2"/>
          <w:sz w:val="16"/>
          <w:szCs w:val="16"/>
          <w14:ligatures w14:val="standardContextual"/>
        </w:rPr>
        <w:commentReference w:id="17"/>
      </w:r>
      <w:commentRangeEnd w:id="18"/>
      <w:r w:rsidRPr="00912914">
        <w:rPr>
          <w:rFonts w:eastAsia="Aptos" w:cs="Times New Roman"/>
          <w:kern w:val="2"/>
          <w:sz w:val="16"/>
          <w:szCs w:val="16"/>
          <w14:ligatures w14:val="standardContextual"/>
        </w:rPr>
        <w:commentReference w:id="18"/>
      </w:r>
      <w:r w:rsidRPr="00912914">
        <w:rPr>
          <w:rFonts w:eastAsia="Calibri" w:cs="Times New Roman"/>
        </w:rPr>
        <w:t xml:space="preserve"> and EAB were counted and sexed </w:t>
      </w:r>
      <w:r w:rsidRPr="00912914">
        <w:rPr>
          <w:rFonts w:eastAsia="Calibri" w:cs="Times New Roman"/>
        </w:rPr>
        <w:fldChar w:fldCharType="begin"/>
      </w:r>
      <w:r w:rsidRPr="00912914">
        <w:rPr>
          <w:rFonts w:eastAsia="Calibri" w:cs="Times New Roman"/>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912914">
        <w:rPr>
          <w:rFonts w:eastAsia="Calibri" w:cs="Times New Roman"/>
        </w:rPr>
        <w:fldChar w:fldCharType="separate"/>
      </w:r>
      <w:r w:rsidRPr="00912914">
        <w:rPr>
          <w:rFonts w:eastAsia="Calibri" w:cs="Times New Roman"/>
        </w:rPr>
        <w:t>(Parsons 2008)</w:t>
      </w:r>
      <w:r w:rsidRPr="00912914">
        <w:rPr>
          <w:rFonts w:eastAsia="Calibri" w:cs="Times New Roman"/>
        </w:rPr>
        <w:fldChar w:fldCharType="end"/>
      </w:r>
      <w:r w:rsidRPr="00912914">
        <w:rPr>
          <w:rFonts w:eastAsia="Calibri" w:cs="Times New Roman"/>
        </w:rPr>
        <w:t xml:space="preserve">. </w:t>
      </w:r>
    </w:p>
    <w:p w14:paraId="5D7146D7" w14:textId="77777777" w:rsidR="00912914" w:rsidRPr="00912914" w:rsidRDefault="00912914" w:rsidP="00912914">
      <w:pPr>
        <w:spacing w:line="480" w:lineRule="auto"/>
        <w:rPr>
          <w:rFonts w:eastAsia="Calibri" w:cs="Times New Roman"/>
          <w:u w:val="single"/>
        </w:rPr>
      </w:pPr>
    </w:p>
    <w:p w14:paraId="5DB78CFB"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Parasitoid sampling</w:t>
      </w:r>
    </w:p>
    <w:p w14:paraId="65A8621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In 2024, yellow pan traps were used to determine whether the introduced biological control agents had established in the area. Traps were installed at Pontiac Lake Recreation Area at plot 53 due to a high abundance of ash saplings and seedlings in the understory. Yellow pan traps were composed of two nested yellow plastic bowls attached to the trunk of an ash tree and filled with 20% </w:t>
      </w:r>
      <w:commentRangeStart w:id="19"/>
      <w:r w:rsidRPr="00912914">
        <w:rPr>
          <w:rFonts w:eastAsia="Calibri" w:cs="Times New Roman"/>
        </w:rPr>
        <w:t xml:space="preserve">propylene glycol </w:t>
      </w:r>
      <w:commentRangeEnd w:id="19"/>
      <w:r w:rsidRPr="00912914">
        <w:rPr>
          <w:rFonts w:eastAsia="Calibri" w:cs="Times New Roman"/>
        </w:rPr>
        <w:commentReference w:id="19"/>
      </w:r>
      <w:r w:rsidRPr="00912914">
        <w:rPr>
          <w:rFonts w:eastAsia="Calibri" w:cs="Times New Roman"/>
        </w:rPr>
        <w:t xml:space="preserve">solution and a drop of unscented dish soap </w:t>
      </w:r>
      <w:r w:rsidRPr="00912914">
        <w:rPr>
          <w:rFonts w:eastAsia="Calibri" w:cs="Times New Roman"/>
        </w:rPr>
        <w:fldChar w:fldCharType="begin"/>
      </w:r>
      <w:r w:rsidRPr="00912914">
        <w:rPr>
          <w:rFonts w:eastAsia="Calibri" w:cs="Times New Roman"/>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The USDA design was modified by using polypropylene webbing straps instead of nails to attach to the tree (Figure A.2). On June 4, 2024, 15 traps were attached at a height of 5-6 feet to green or white ash trees (3.2-9.6 cm DBH) (Table A.3). Traps were collected weekly until August 8, 2024, by pouring the collection liquid through a fine mesh paint filter (listed as 190 </w:t>
      </w:r>
      <w:proofErr w:type="gramStart"/>
      <w:r w:rsidRPr="00912914">
        <w:rPr>
          <w:rFonts w:eastAsia="Calibri" w:cs="Times New Roman"/>
        </w:rPr>
        <w:t>micron</w:t>
      </w:r>
      <w:proofErr w:type="gramEnd"/>
      <w:r w:rsidRPr="00912914">
        <w:rPr>
          <w:rFonts w:eastAsia="Calibri" w:cs="Times New Roman"/>
        </w:rPr>
        <w:t xml:space="preserve">, </w:t>
      </w:r>
      <w:proofErr w:type="gramStart"/>
      <w:r w:rsidRPr="00912914">
        <w:rPr>
          <w:rFonts w:eastAsia="Calibri" w:cs="Times New Roman"/>
        </w:rPr>
        <w:t>actually ~</w:t>
      </w:r>
      <w:proofErr w:type="gramEnd"/>
      <w:r w:rsidRPr="00912914">
        <w:rPr>
          <w:rFonts w:eastAsia="Calibri" w:cs="Times New Roman"/>
        </w:rPr>
        <w:t xml:space="preserve">300 micron = 0.3 mm) and rinsing with distilled water. Since the smallest introduced parasitoid, </w:t>
      </w:r>
      <w:proofErr w:type="spellStart"/>
      <w:r w:rsidRPr="00912914">
        <w:rPr>
          <w:rFonts w:eastAsia="Calibri" w:cs="Times New Roman"/>
          <w:i/>
          <w:iCs/>
        </w:rPr>
        <w:t>Oobius</w:t>
      </w:r>
      <w:proofErr w:type="spellEnd"/>
      <w:r w:rsidRPr="00912914">
        <w:rPr>
          <w:rFonts w:eastAsia="Calibri" w:cs="Times New Roman"/>
          <w:i/>
          <w:iCs/>
        </w:rPr>
        <w:t xml:space="preserve"> </w:t>
      </w:r>
      <w:proofErr w:type="spellStart"/>
      <w:r w:rsidRPr="00912914">
        <w:rPr>
          <w:rFonts w:eastAsia="Calibri" w:cs="Times New Roman"/>
          <w:i/>
          <w:iCs/>
        </w:rPr>
        <w:t>agrili</w:t>
      </w:r>
      <w:proofErr w:type="spellEnd"/>
      <w:r w:rsidRPr="00912914">
        <w:rPr>
          <w:rFonts w:eastAsia="Calibri" w:cs="Times New Roman"/>
        </w:rPr>
        <w:t xml:space="preserve">, averages 0.95 mm long </w:t>
      </w:r>
      <w:r w:rsidRPr="00912914">
        <w:rPr>
          <w:rFonts w:eastAsia="Calibri" w:cs="Times New Roman"/>
        </w:rPr>
        <w:fldChar w:fldCharType="begin"/>
      </w:r>
      <w:r w:rsidRPr="00912914">
        <w:rPr>
          <w:rFonts w:eastAsia="Calibri" w:cs="Times New Roman"/>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912914">
        <w:rPr>
          <w:rFonts w:eastAsia="Calibri" w:cs="Times New Roman"/>
        </w:rPr>
        <w:fldChar w:fldCharType="separate"/>
      </w:r>
      <w:r w:rsidRPr="00912914">
        <w:rPr>
          <w:rFonts w:eastAsia="Calibri" w:cs="Times New Roman"/>
        </w:rPr>
        <w:t>(Zhang et al. 2005)</w:t>
      </w:r>
      <w:r w:rsidRPr="00912914">
        <w:rPr>
          <w:rFonts w:eastAsia="Calibri" w:cs="Times New Roman"/>
        </w:rPr>
        <w:fldChar w:fldCharType="end"/>
      </w:r>
      <w:r w:rsidRPr="00912914">
        <w:rPr>
          <w:rFonts w:eastAsia="Calibri" w:cs="Times New Roman"/>
        </w:rPr>
        <w:t xml:space="preserve">, a 0.3 mm mesh size was sufficient to collect all three parasitoid species. Paint filters were cooled on ice within 30 minutes and frozen within 24 hours </w:t>
      </w:r>
      <w:r w:rsidRPr="00912914">
        <w:rPr>
          <w:rFonts w:eastAsia="Calibri" w:cs="Times New Roman"/>
        </w:rPr>
        <w:fldChar w:fldCharType="begin"/>
      </w:r>
      <w:r w:rsidRPr="00912914">
        <w:rPr>
          <w:rFonts w:eastAsia="Calibri" w:cs="Times New Roman"/>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To sort trap contents, a paint filter was placed into a petri dish and 70% isopropanol in distilled water was added. The introduced biological control agents of EAB were identified using USDA guidelines </w:t>
      </w:r>
      <w:r w:rsidRPr="00912914">
        <w:rPr>
          <w:rFonts w:eastAsia="Calibri" w:cs="Times New Roman"/>
        </w:rPr>
        <w:fldChar w:fldCharType="begin"/>
      </w:r>
      <w:r w:rsidRPr="00912914">
        <w:rPr>
          <w:rFonts w:eastAsia="Calibri" w:cs="Times New Roman"/>
        </w:rPr>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and determinations were verified (Toby Petrice, personal communication). </w:t>
      </w:r>
    </w:p>
    <w:p w14:paraId="07C7A4DC" w14:textId="77777777" w:rsidR="00912914" w:rsidRPr="00912914" w:rsidRDefault="00912914" w:rsidP="00912914">
      <w:pPr>
        <w:spacing w:line="480" w:lineRule="auto"/>
        <w:rPr>
          <w:rFonts w:eastAsia="Calibri" w:cs="Times New Roman"/>
          <w:u w:val="single"/>
        </w:rPr>
      </w:pPr>
    </w:p>
    <w:p w14:paraId="110C4E9C"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Vegetation survey in hydric transects</w:t>
      </w:r>
    </w:p>
    <w:p w14:paraId="2030837A"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 xml:space="preserve">In 2025, non-ash canopy trees (≥12.5 cm DBH) and understory trees (2.5-12.5 cm DBH) were characterized in the 18 m radius main plot and the 8 m radius subplot, respectively, to investigate plant composition in hydric transects following the loss of ash. Only the ten transects (30 plots) categorized as hydric were surveyed. Trees were identified </w:t>
      </w:r>
      <w:proofErr w:type="gramStart"/>
      <w:r w:rsidRPr="00912914">
        <w:rPr>
          <w:rFonts w:eastAsia="Calibri" w:cs="Times New Roman"/>
        </w:rPr>
        <w:t>to</w:t>
      </w:r>
      <w:proofErr w:type="gramEnd"/>
      <w:r w:rsidRPr="00912914">
        <w:rPr>
          <w:rFonts w:eastAsia="Calibri" w:cs="Times New Roman"/>
        </w:rPr>
        <w:t xml:space="preserve"> species if possible and rated as living or dead (dead trees could still have living epicormic sprouts). Trees that </w:t>
      </w:r>
      <w:proofErr w:type="gramStart"/>
      <w:r w:rsidRPr="00912914">
        <w:rPr>
          <w:rFonts w:eastAsia="Calibri" w:cs="Times New Roman"/>
        </w:rPr>
        <w:t>divided</w:t>
      </w:r>
      <w:proofErr w:type="gramEnd"/>
      <w:r w:rsidRPr="00912914">
        <w:rPr>
          <w:rFonts w:eastAsia="Calibri" w:cs="Times New Roman"/>
        </w:rPr>
        <w:t xml:space="preserve"> into two or more branches below breast height (137 cm) were considered as the same tree and were counted if their sum of diameters was greater than the threshold (i.e., 12.5 cm for the main plot or 2.5 cm for the subplot). Stems putatively connected belowground by root systems were considered as separate trees </w:t>
      </w:r>
      <w:r w:rsidRPr="00912914">
        <w:rPr>
          <w:rFonts w:eastAsia="Calibri" w:cs="Times New Roman"/>
        </w:rPr>
        <w:fldChar w:fldCharType="begin"/>
      </w:r>
      <w:r w:rsidRPr="00912914">
        <w:rPr>
          <w:rFonts w:eastAsia="Calibri" w:cs="Times New Roman"/>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Pr="00912914">
        <w:rPr>
          <w:rFonts w:eastAsia="Calibri" w:cs="Times New Roman"/>
        </w:rPr>
        <w:t>(Abella et al. 2019)</w:t>
      </w:r>
      <w:r w:rsidRPr="00912914">
        <w:rPr>
          <w:rFonts w:eastAsia="Calibri" w:cs="Times New Roman"/>
        </w:rPr>
        <w:fldChar w:fldCharType="end"/>
      </w:r>
      <w:r w:rsidRPr="00912914">
        <w:rPr>
          <w:rFonts w:eastAsia="Calibri" w:cs="Times New Roman"/>
        </w:rPr>
        <w:t>.</w:t>
      </w:r>
    </w:p>
    <w:p w14:paraId="003099C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addition to tree surveys, percentage cover was estimated for woody shrubs, graminoids (grasses, cattails, and sedges), skunk cabbage (</w:t>
      </w:r>
      <w:proofErr w:type="spellStart"/>
      <w:r w:rsidRPr="00912914">
        <w:rPr>
          <w:rFonts w:eastAsia="Calibri" w:cs="Times New Roman"/>
          <w:i/>
          <w:iCs/>
        </w:rPr>
        <w:t>Symplocarpus</w:t>
      </w:r>
      <w:proofErr w:type="spellEnd"/>
      <w:r w:rsidRPr="00912914">
        <w:rPr>
          <w:rFonts w:eastAsia="Calibri" w:cs="Times New Roman"/>
          <w:i/>
          <w:iCs/>
        </w:rPr>
        <w:t xml:space="preserve"> foetidus</w:t>
      </w:r>
      <w:r w:rsidRPr="00912914">
        <w:rPr>
          <w:rFonts w:eastAsia="Calibri" w:cs="Times New Roman"/>
        </w:rPr>
        <w:t xml:space="preserve"> (L.) </w:t>
      </w:r>
      <w:proofErr w:type="spellStart"/>
      <w:r w:rsidRPr="00912914">
        <w:rPr>
          <w:rFonts w:eastAsia="Calibri" w:cs="Times New Roman"/>
        </w:rPr>
        <w:t>Salisb</w:t>
      </w:r>
      <w:proofErr w:type="spellEnd"/>
      <w:r w:rsidRPr="00912914">
        <w:rPr>
          <w:rFonts w:eastAsia="Calibri" w:cs="Times New Roman"/>
        </w:rPr>
        <w:t>.), ferns, and standing water. The percentage cover of the shrubs poison sumac (</w:t>
      </w:r>
      <w:r w:rsidRPr="00912914">
        <w:rPr>
          <w:rFonts w:eastAsia="Calibri" w:cs="Times New Roman"/>
          <w:i/>
          <w:iCs/>
        </w:rPr>
        <w:t xml:space="preserve">Toxicodendron vernix </w:t>
      </w:r>
      <w:r w:rsidRPr="00912914">
        <w:rPr>
          <w:rFonts w:eastAsia="Calibri" w:cs="Times New Roman"/>
        </w:rPr>
        <w:t>(L.) Kuntze), spicebush (</w:t>
      </w:r>
      <w:r w:rsidRPr="00912914">
        <w:rPr>
          <w:rFonts w:eastAsia="Calibri" w:cs="Times New Roman"/>
          <w:i/>
          <w:iCs/>
        </w:rPr>
        <w:t xml:space="preserve">Lindera benzoin </w:t>
      </w:r>
      <w:r w:rsidRPr="00912914">
        <w:rPr>
          <w:rFonts w:eastAsia="Calibri" w:cs="Times New Roman"/>
        </w:rPr>
        <w:t>L.), winterberry (</w:t>
      </w:r>
      <w:r w:rsidRPr="00912914">
        <w:rPr>
          <w:rFonts w:eastAsia="Calibri" w:cs="Times New Roman"/>
          <w:i/>
          <w:iCs/>
        </w:rPr>
        <w:t xml:space="preserve">Ilex </w:t>
      </w:r>
      <w:proofErr w:type="spellStart"/>
      <w:r w:rsidRPr="00912914">
        <w:rPr>
          <w:rFonts w:eastAsia="Calibri" w:cs="Times New Roman"/>
          <w:i/>
          <w:iCs/>
        </w:rPr>
        <w:t>verticillata</w:t>
      </w:r>
      <w:proofErr w:type="spellEnd"/>
      <w:r w:rsidRPr="00912914">
        <w:rPr>
          <w:rFonts w:eastAsia="Calibri" w:cs="Times New Roman"/>
          <w:i/>
          <w:iCs/>
        </w:rPr>
        <w:t xml:space="preserve"> </w:t>
      </w:r>
      <w:r w:rsidRPr="00912914">
        <w:rPr>
          <w:rFonts w:eastAsia="Calibri" w:cs="Times New Roman"/>
        </w:rPr>
        <w:t xml:space="preserve">(L.) </w:t>
      </w:r>
      <w:proofErr w:type="spellStart"/>
      <w:r w:rsidRPr="00912914">
        <w:rPr>
          <w:rFonts w:eastAsia="Calibri" w:cs="Times New Roman"/>
        </w:rPr>
        <w:t>A.Gray</w:t>
      </w:r>
      <w:proofErr w:type="spellEnd"/>
      <w:r w:rsidRPr="00912914">
        <w:rPr>
          <w:rFonts w:eastAsia="Calibri" w:cs="Times New Roman"/>
        </w:rPr>
        <w:t>), and glossy buckthorn (</w:t>
      </w:r>
      <w:r w:rsidRPr="00912914">
        <w:rPr>
          <w:rFonts w:eastAsia="Calibri" w:cs="Times New Roman"/>
          <w:i/>
          <w:iCs/>
        </w:rPr>
        <w:t xml:space="preserve">Frangula alnus </w:t>
      </w:r>
      <w:r w:rsidRPr="00912914">
        <w:rPr>
          <w:rFonts w:eastAsia="Calibri" w:cs="Times New Roman"/>
        </w:rPr>
        <w:t>Mill.) were scored individually. Percentage cover was visually estimated for each of these categories by standing at 8 m in the NE, SE, SW, and NW quadrants of the 18 m radius plot. The four estimates for each cover type were averaged for a plot-level estimate.</w:t>
      </w:r>
    </w:p>
    <w:p w14:paraId="6387C1C1" w14:textId="77777777" w:rsidR="00912914" w:rsidRPr="00912914" w:rsidRDefault="00912914" w:rsidP="00912914">
      <w:pPr>
        <w:spacing w:line="480" w:lineRule="auto"/>
        <w:rPr>
          <w:rFonts w:eastAsia="Calibri" w:cs="Times New Roman"/>
          <w:u w:val="single"/>
        </w:rPr>
      </w:pPr>
    </w:p>
    <w:p w14:paraId="6A20E2E0"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Statistical analysis</w:t>
      </w:r>
    </w:p>
    <w:p w14:paraId="0AACAAD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Counts of ash canopy and understory trees, ash saplings, and ash seedlings were each summed across the three plots in a transect, which is the unit of replication. </w:t>
      </w:r>
      <w:r w:rsidRPr="00912914">
        <w:rPr>
          <w:rFonts w:eastAsia="Calibri" w:cs="Times New Roman"/>
        </w:rPr>
        <w:lastRenderedPageBreak/>
        <w:t xml:space="preserve">Densities were calculated in units of </w:t>
      </w:r>
      <w:proofErr w:type="gramStart"/>
      <w:r w:rsidRPr="00912914">
        <w:rPr>
          <w:rFonts w:eastAsia="Calibri" w:cs="Times New Roman"/>
        </w:rPr>
        <w:t>stems</w:t>
      </w:r>
      <w:proofErr w:type="gramEnd"/>
      <w:r w:rsidRPr="00912914">
        <w:rPr>
          <w:rFonts w:eastAsia="Calibri" w:cs="Times New Roman"/>
        </w:rPr>
        <w:t xml:space="preserve">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912914">
        <w:rPr>
          <w:rFonts w:eastAsia="Calibri" w:cs="Times New Roman"/>
          <w:vertAlign w:val="superscript"/>
        </w:rPr>
        <w:t>2</w:t>
      </w:r>
      <w:r w:rsidRPr="00912914">
        <w:rPr>
          <w:rFonts w:eastAsia="Calibri" w:cs="Times New Roman"/>
        </w:rPr>
        <w:t xml:space="preserve">), where d is the DBH of each individual tree stem </w:t>
      </w:r>
      <w:r w:rsidRPr="00912914">
        <w:rPr>
          <w:rFonts w:eastAsia="Calibri" w:cs="Times New Roman"/>
        </w:rPr>
        <w:fldChar w:fldCharType="begin"/>
      </w:r>
      <w:r w:rsidRPr="00912914">
        <w:rPr>
          <w:rFonts w:eastAsia="Calibri" w:cs="Times New Roman"/>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(Hoven et al. 2020)</w:t>
      </w:r>
      <w:r w:rsidRPr="00912914">
        <w:rPr>
          <w:rFonts w:eastAsia="Calibri" w:cs="Times New Roman"/>
        </w:rPr>
        <w:fldChar w:fldCharType="end"/>
      </w:r>
      <w:r w:rsidRPr="00912914">
        <w:rPr>
          <w:rFonts w:eastAsia="Calibri" w:cs="Times New Roman"/>
        </w:rPr>
        <w:t xml:space="preserve">. Multiple stems of a single tree were considered individually for basal area calculations but were considered as the same tree for tree counts. </w:t>
      </w:r>
    </w:p>
    <w:p w14:paraId="1D225FB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was included as a random intercept. For each count response variable, a Poisson GLMM with a log link function was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in R </w:t>
      </w:r>
      <w:r w:rsidRPr="00912914">
        <w:rPr>
          <w:rFonts w:eastAsia="Calibri" w:cs="Times New Roman"/>
        </w:rPr>
        <w:fldChar w:fldCharType="begin"/>
      </w:r>
      <w:r w:rsidRPr="00912914">
        <w:rPr>
          <w:rFonts w:eastAsia="Calibri" w:cs="Times New Roman"/>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(R Core Team 2024)</w:t>
      </w:r>
      <w:r w:rsidRPr="00912914">
        <w:rPr>
          <w:rFonts w:eastAsia="Calibri" w:cs="Times New Roman"/>
        </w:rPr>
        <w:fldChar w:fldCharType="end"/>
      </w:r>
      <w:r w:rsidRPr="00912914">
        <w:rPr>
          <w:rFonts w:eastAsia="Calibri" w:cs="Times New Roman"/>
        </w:rPr>
        <w:t>. The package ‘</w:t>
      </w:r>
      <w:proofErr w:type="spellStart"/>
      <w:r w:rsidRPr="00912914">
        <w:rPr>
          <w:rFonts w:eastAsia="Calibri" w:cs="Times New Roman"/>
        </w:rPr>
        <w:t>DHARMa</w:t>
      </w:r>
      <w:proofErr w:type="spellEnd"/>
      <w:r w:rsidRPr="00912914">
        <w:rPr>
          <w:rFonts w:eastAsia="Calibri" w:cs="Times New Roman"/>
        </w:rPr>
        <w:t xml:space="preserve">’ was used to determine if the observed data was adequately modelled by the GLMM </w:t>
      </w:r>
      <w:r w:rsidRPr="00912914">
        <w:rPr>
          <w:rFonts w:eastAsia="Calibri" w:cs="Times New Roman"/>
        </w:rPr>
        <w:fldChar w:fldCharType="begin"/>
      </w:r>
      <w:r w:rsidRPr="00912914">
        <w:rPr>
          <w:rFonts w:eastAsia="Calibri" w:cs="Times New Roman"/>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(Hartig 2024)</w:t>
      </w:r>
      <w:r w:rsidRPr="00912914">
        <w:rPr>
          <w:rFonts w:eastAsia="Calibri" w:cs="Times New Roman"/>
        </w:rPr>
        <w:fldChar w:fldCharType="end"/>
      </w:r>
      <w:r w:rsidRPr="00912914">
        <w:rPr>
          <w:rFonts w:eastAsia="Calibri" w:cs="Times New Roman"/>
        </w:rPr>
        <w:t xml:space="preserve">.  If residuals were determined to be overdispersed, a negative binomial error structure was implemented using the ‘lme4’ </w:t>
      </w:r>
      <w:r w:rsidRPr="00912914">
        <w:rPr>
          <w:rFonts w:eastAsia="Calibri" w:cs="Times New Roman"/>
        </w:rPr>
        <w:fldChar w:fldCharType="begin"/>
      </w:r>
      <w:r w:rsidRPr="00912914">
        <w:rPr>
          <w:rFonts w:eastAsia="Calibri" w:cs="Times New Roman"/>
        </w:rPr>
        <w:instrText xml:space="preserve"> ADDIN ZOTERO_ITEM CSL_CITATION {"citationID":"dsXUe8p6","properties":{"formattedCitation":"(Bates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and ‘MASS’ </w:t>
      </w:r>
      <w:r w:rsidRPr="00912914">
        <w:rPr>
          <w:rFonts w:eastAsia="Calibri" w:cs="Times New Roman"/>
        </w:rPr>
        <w:fldChar w:fldCharType="begin"/>
      </w:r>
      <w:r w:rsidRPr="00912914">
        <w:rPr>
          <w:rFonts w:eastAsia="Calibri" w:cs="Times New Roman"/>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912914">
        <w:rPr>
          <w:rFonts w:eastAsia="Calibri" w:cs="Times New Roman"/>
        </w:rPr>
        <w:fldChar w:fldCharType="separate"/>
      </w:r>
      <w:r w:rsidRPr="00912914">
        <w:rPr>
          <w:rFonts w:eastAsia="Calibri" w:cs="Times New Roman"/>
        </w:rPr>
        <w:t>(Venables et al. 2002)</w:t>
      </w:r>
      <w:r w:rsidRPr="00912914">
        <w:rPr>
          <w:rFonts w:eastAsia="Calibri" w:cs="Times New Roman"/>
        </w:rPr>
        <w:fldChar w:fldCharType="end"/>
      </w:r>
      <w:r w:rsidRPr="00912914">
        <w:rPr>
          <w:rFonts w:eastAsia="Calibri" w:cs="Times New Roman"/>
        </w:rPr>
        <w:t xml:space="preserve"> packages in R. The residuals of the negative binomial GLMM were similarly examined to verify model fit. Furthermore, the Akaike Information Criterion (AIC) was compared </w:t>
      </w:r>
      <w:r w:rsidRPr="00912914">
        <w:rPr>
          <w:rFonts w:eastAsia="Calibri" w:cs="Times New Roman"/>
        </w:rPr>
        <w:lastRenderedPageBreak/>
        <w:t xml:space="preserve">between </w:t>
      </w:r>
      <w:proofErr w:type="gramStart"/>
      <w:r w:rsidRPr="00912914">
        <w:rPr>
          <w:rFonts w:eastAsia="Calibri" w:cs="Times New Roman"/>
        </w:rPr>
        <w:t>the Poisson</w:t>
      </w:r>
      <w:proofErr w:type="gramEnd"/>
      <w:r w:rsidRPr="00912914">
        <w:rPr>
          <w:rFonts w:eastAsia="Calibri" w:cs="Times New Roman"/>
        </w:rPr>
        <w:t xml:space="preserve"> and negative binomial models to verify improvement in </w:t>
      </w:r>
      <w:proofErr w:type="gramStart"/>
      <w:r w:rsidRPr="00912914">
        <w:rPr>
          <w:rFonts w:eastAsia="Calibri" w:cs="Times New Roman"/>
        </w:rPr>
        <w:t>fit</w:t>
      </w:r>
      <w:proofErr w:type="gramEnd"/>
      <w:r w:rsidRPr="00912914">
        <w:rPr>
          <w:rFonts w:eastAsia="Calibri" w:cs="Times New Roman"/>
        </w:rPr>
        <w:t xml:space="preserve">. The models for number of saplings and number of understory trees were singular fits, so the random </w:t>
      </w:r>
      <w:proofErr w:type="gramStart"/>
      <w:r w:rsidRPr="00912914">
        <w:rPr>
          <w:rFonts w:eastAsia="Calibri" w:cs="Times New Roman"/>
        </w:rPr>
        <w:t>intercept term</w:t>
      </w:r>
      <w:proofErr w:type="gramEnd"/>
      <w:r w:rsidRPr="00912914">
        <w:rPr>
          <w:rFonts w:eastAsia="Calibri" w:cs="Times New Roman"/>
        </w:rPr>
        <w:t xml:space="preserve"> for park was dropped. For the mean percentage cover of ash seedlings, a linear mixed effects model with normally distributed residuals was used. The mean percentage cover was transformed using the function f(x)=ln(x+1) to satisfy the assumption of homogeneity of variances. For all models, the ‘Anova’ function in the R package ‘car’ </w:t>
      </w:r>
      <w:r w:rsidRPr="00912914">
        <w:rPr>
          <w:rFonts w:eastAsia="Calibri" w:cs="Times New Roman"/>
        </w:rPr>
        <w:fldChar w:fldCharType="begin"/>
      </w:r>
      <w:r w:rsidRPr="00912914">
        <w:rPr>
          <w:rFonts w:eastAsia="Calibri" w:cs="Times New Roman"/>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912914">
        <w:rPr>
          <w:rFonts w:eastAsia="Calibri" w:cs="Times New Roman"/>
        </w:rPr>
        <w:fldChar w:fldCharType="separate"/>
      </w:r>
      <w:r w:rsidRPr="00912914">
        <w:rPr>
          <w:rFonts w:eastAsia="Calibri" w:cs="Times New Roman"/>
        </w:rPr>
        <w:t>(Fox and Weisberg 2019)</w:t>
      </w:r>
      <w:r w:rsidRPr="00912914">
        <w:rPr>
          <w:rFonts w:eastAsia="Calibri" w:cs="Times New Roman"/>
        </w:rPr>
        <w:fldChar w:fldCharType="end"/>
      </w:r>
      <w:r w:rsidRPr="00912914">
        <w:rPr>
          <w:rFonts w:eastAsia="Calibri" w:cs="Times New Roman"/>
        </w:rPr>
        <w:t xml:space="preserve"> was used to test for overall differences among hydrological classes, and Tukey contrasts were calculated using the R package ‘</w:t>
      </w:r>
      <w:proofErr w:type="spellStart"/>
      <w:r w:rsidRPr="00912914">
        <w:rPr>
          <w:rFonts w:eastAsia="Calibri" w:cs="Times New Roman"/>
        </w:rPr>
        <w:t>emmeans</w:t>
      </w:r>
      <w:proofErr w:type="spellEnd"/>
      <w:r w:rsidRPr="00912914">
        <w:rPr>
          <w:rFonts w:eastAsia="Calibri" w:cs="Times New Roman"/>
        </w:rPr>
        <w:t xml:space="preserve">’ </w:t>
      </w:r>
      <w:r w:rsidRPr="00912914">
        <w:rPr>
          <w:rFonts w:eastAsia="Calibri" w:cs="Times New Roman"/>
        </w:rPr>
        <w:fldChar w:fldCharType="begin"/>
      </w:r>
      <w:r w:rsidRPr="00912914">
        <w:rPr>
          <w:rFonts w:eastAsia="Calibri" w:cs="Times New Roman"/>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(Lenth 2024)</w:t>
      </w:r>
      <w:r w:rsidRPr="00912914">
        <w:rPr>
          <w:rFonts w:eastAsia="Calibri" w:cs="Times New Roman"/>
        </w:rPr>
        <w:fldChar w:fldCharType="end"/>
      </w:r>
      <w:r w:rsidRPr="00912914">
        <w:rPr>
          <w:rFonts w:eastAsia="Calibri" w:cs="Times New Roman"/>
        </w:rPr>
        <w:t xml:space="preserve">. </w:t>
      </w:r>
    </w:p>
    <w:p w14:paraId="4ABF652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The binary (y/n) response variables tested were woodpecker predation marks, bark splitting, epicormic sprouts, basal sprouts, ash tree decline, and ash tree death. The fixed effect predictor variable was </w:t>
      </w:r>
      <w:proofErr w:type="gramStart"/>
      <w:r w:rsidRPr="00912914">
        <w:rPr>
          <w:rFonts w:eastAsia="Calibri" w:cs="Times New Roman"/>
        </w:rPr>
        <w:t>tree</w:t>
      </w:r>
      <w:proofErr w:type="gramEnd"/>
      <w:r w:rsidRPr="00912914">
        <w:rPr>
          <w:rFonts w:eastAsia="Calibri" w:cs="Times New Roman"/>
        </w:rPr>
        <w:t xml:space="preserve"> DBH. Plot was included as a random intercept to account for non-independence of trees in a plot. A Z-test was used to test the null hypothesis of no relationship between DBH and the EAB </w:t>
      </w:r>
      <w:proofErr w:type="gramStart"/>
      <w:r w:rsidRPr="00912914">
        <w:rPr>
          <w:rFonts w:eastAsia="Calibri" w:cs="Times New Roman"/>
        </w:rPr>
        <w:t>symptom</w:t>
      </w:r>
      <w:proofErr w:type="gramEnd"/>
      <w:r w:rsidRPr="00912914">
        <w:rPr>
          <w:rFonts w:eastAsia="Calibri" w:cs="Times New Roman"/>
        </w:rPr>
        <w:t xml:space="preserve">. For our analysis, understory and overstory ash trees were pooled, and any tree was excluded if it belonged to a plot where less than 10 trees were found, which yielded a sample size of 283 trees. This was so that we could account for differences in frequency of EAB symptoms based on site conditions (which might vary by plot). A cutoff of 5 trees in a plot was also tested and did not change the direction or significance of the results. To </w:t>
      </w:r>
      <w:r w:rsidRPr="00912914">
        <w:rPr>
          <w:rFonts w:eastAsia="Calibri" w:cs="Times New Roman"/>
        </w:rPr>
        <w:lastRenderedPageBreak/>
        <w:t>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2B99137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understand differences in forest plant communities </w:t>
      </w:r>
      <w:commentRangeStart w:id="20"/>
      <w:r w:rsidRPr="00912914">
        <w:rPr>
          <w:rFonts w:eastAsia="Calibri" w:cs="Times New Roman"/>
        </w:rPr>
        <w:t>among hydric plots</w:t>
      </w:r>
      <w:commentRangeEnd w:id="20"/>
      <w:r w:rsidRPr="00912914">
        <w:rPr>
          <w:rFonts w:eastAsia="Calibri" w:cs="Times New Roman"/>
          <w:kern w:val="2"/>
          <w:sz w:val="16"/>
          <w:szCs w:val="16"/>
          <w14:ligatures w14:val="standardContextual"/>
        </w:rPr>
        <w:commentReference w:id="20"/>
      </w:r>
      <w:r w:rsidRPr="00912914">
        <w:rPr>
          <w:rFonts w:eastAsia="Calibri" w:cs="Times New Roman"/>
        </w:rPr>
        <w:t>, tree species composition was visually assessed using nonmetric multidimensional scaling (NMDS) with the function ‘</w:t>
      </w:r>
      <w:proofErr w:type="spellStart"/>
      <w:r w:rsidRPr="00912914">
        <w:rPr>
          <w:rFonts w:eastAsia="Calibri" w:cs="Times New Roman"/>
        </w:rPr>
        <w:t>metaMDS</w:t>
      </w:r>
      <w:proofErr w:type="spellEnd"/>
      <w:r w:rsidRPr="00912914">
        <w:rPr>
          <w:rFonts w:eastAsia="Calibri" w:cs="Times New Roman"/>
        </w:rPr>
        <w:t xml:space="preserve">’ in the ‘vegan’ package </w:t>
      </w:r>
      <w:r w:rsidRPr="00912914">
        <w:rPr>
          <w:rFonts w:eastAsia="Calibri" w:cs="Times New Roman"/>
        </w:rPr>
        <w:fldChar w:fldCharType="begin"/>
      </w:r>
      <w:r w:rsidRPr="00912914">
        <w:rPr>
          <w:rFonts w:eastAsia="Calibri" w:cs="Times New Roman"/>
        </w:rPr>
        <w:instrText xml:space="preserve"> ADDIN ZOTERO_ITEM CSL_CITATION {"citationID":"Yquw8zg1","properties":{"formattedCitation":"(Oksanen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(Oksanen et al. 2024)</w:t>
      </w:r>
      <w:r w:rsidRPr="00912914">
        <w:rPr>
          <w:rFonts w:eastAsia="Calibri" w:cs="Times New Roman"/>
        </w:rPr>
        <w:fldChar w:fldCharType="end"/>
      </w:r>
      <w:r w:rsidRPr="00912914">
        <w:rPr>
          <w:rFonts w:eastAsia="Calibri" w:cs="Times New Roman"/>
        </w:rPr>
        <w:t>. The Bray-Curtis dissimilarity between each of the 30 plots was calculated using the basal area (≥ 2.5 cm DBH) of each tree species. Tree species were included in the analysis if they had ≥ 10 trees observed. The white oaks (</w:t>
      </w:r>
      <w:r w:rsidRPr="00912914">
        <w:rPr>
          <w:rFonts w:eastAsia="Calibri" w:cs="Times New Roman"/>
          <w:i/>
          <w:iCs/>
        </w:rPr>
        <w:t>Quercus alba</w:t>
      </w:r>
      <w:r w:rsidRPr="00912914">
        <w:rPr>
          <w:rFonts w:eastAsia="Calibri" w:cs="Times New Roman"/>
        </w:rPr>
        <w:t xml:space="preserve">, </w:t>
      </w:r>
      <w:r w:rsidRPr="00912914">
        <w:rPr>
          <w:rFonts w:eastAsia="Calibri" w:cs="Times New Roman"/>
          <w:i/>
          <w:iCs/>
        </w:rPr>
        <w:t>Q. bicolor</w:t>
      </w:r>
      <w:r w:rsidRPr="00912914">
        <w:rPr>
          <w:rFonts w:eastAsia="Calibri" w:cs="Times New Roman"/>
        </w:rPr>
        <w:t xml:space="preserve">, and </w:t>
      </w:r>
      <w:r w:rsidRPr="00912914">
        <w:rPr>
          <w:rFonts w:eastAsia="Calibri" w:cs="Times New Roman"/>
          <w:i/>
          <w:iCs/>
        </w:rPr>
        <w:t>Q. macrocarpa</w:t>
      </w:r>
      <w:r w:rsidRPr="00912914">
        <w:rPr>
          <w:rFonts w:eastAsia="Calibri" w:cs="Times New Roman"/>
        </w:rPr>
        <w:t>), red oaks (</w:t>
      </w:r>
      <w:r w:rsidRPr="00912914">
        <w:rPr>
          <w:rFonts w:eastAsia="Calibri" w:cs="Times New Roman"/>
          <w:i/>
          <w:iCs/>
        </w:rPr>
        <w:t>Q. rubra</w:t>
      </w:r>
      <w:r w:rsidRPr="00912914">
        <w:rPr>
          <w:rFonts w:eastAsia="Calibri" w:cs="Times New Roman"/>
        </w:rPr>
        <w:t xml:space="preserve"> and </w:t>
      </w:r>
      <w:r w:rsidRPr="00912914">
        <w:rPr>
          <w:rFonts w:eastAsia="Calibri" w:cs="Times New Roman"/>
          <w:i/>
          <w:iCs/>
        </w:rPr>
        <w:t>Q. palustris</w:t>
      </w:r>
      <w:r w:rsidRPr="00912914">
        <w:rPr>
          <w:rFonts w:eastAsia="Calibri" w:cs="Times New Roman"/>
        </w:rPr>
        <w:t>), poplars (</w:t>
      </w:r>
      <w:r w:rsidRPr="00912914">
        <w:rPr>
          <w:rFonts w:eastAsia="Calibri" w:cs="Times New Roman"/>
          <w:i/>
          <w:iCs/>
        </w:rPr>
        <w:t>Populus deltoides</w:t>
      </w:r>
      <w:r w:rsidRPr="00912914">
        <w:rPr>
          <w:rFonts w:eastAsia="Calibri" w:cs="Times New Roman"/>
        </w:rPr>
        <w:t xml:space="preserve"> and </w:t>
      </w:r>
      <w:r w:rsidRPr="00912914">
        <w:rPr>
          <w:rFonts w:eastAsia="Calibri" w:cs="Times New Roman"/>
          <w:i/>
          <w:iCs/>
        </w:rPr>
        <w:t xml:space="preserve">P. </w:t>
      </w:r>
      <w:proofErr w:type="spellStart"/>
      <w:r w:rsidRPr="00912914">
        <w:rPr>
          <w:rFonts w:eastAsia="Calibri" w:cs="Times New Roman"/>
          <w:i/>
          <w:iCs/>
        </w:rPr>
        <w:t>grandidentata</w:t>
      </w:r>
      <w:proofErr w:type="spellEnd"/>
      <w:r w:rsidRPr="00912914">
        <w:rPr>
          <w:rFonts w:eastAsia="Calibri" w:cs="Times New Roman"/>
        </w:rPr>
        <w:t>), and elms (</w:t>
      </w:r>
      <w:r w:rsidRPr="00912914">
        <w:rPr>
          <w:rFonts w:eastAsia="Calibri" w:cs="Times New Roman"/>
          <w:i/>
          <w:iCs/>
        </w:rPr>
        <w:t>Ulmus</w:t>
      </w:r>
      <w:r w:rsidRPr="00912914">
        <w:rPr>
          <w:rFonts w:eastAsia="Calibri" w:cs="Times New Roman"/>
        </w:rPr>
        <w:t xml:space="preserve"> sp.) were not identified to species level for the NMDS analysis.</w:t>
      </w:r>
    </w:p>
    <w:p w14:paraId="2A8C84D6" w14:textId="77777777" w:rsidR="00912914" w:rsidRPr="00912914" w:rsidRDefault="00912914" w:rsidP="00912914">
      <w:pPr>
        <w:spacing w:line="480" w:lineRule="auto"/>
        <w:rPr>
          <w:rFonts w:eastAsia="Calibri" w:cs="Times New Roman"/>
        </w:rPr>
      </w:pPr>
    </w:p>
    <w:p w14:paraId="6BD0DFF4" w14:textId="77777777" w:rsidR="00912914" w:rsidRPr="00912914" w:rsidRDefault="00912914" w:rsidP="00912914">
      <w:pPr>
        <w:spacing w:line="480" w:lineRule="auto"/>
        <w:rPr>
          <w:rFonts w:eastAsia="Calibri" w:cs="Times New Roman"/>
          <w:b/>
          <w:bCs/>
        </w:rPr>
      </w:pPr>
      <w:r w:rsidRPr="00912914">
        <w:rPr>
          <w:rFonts w:eastAsia="Calibri" w:cs="Times New Roman"/>
          <w:b/>
          <w:bCs/>
        </w:rPr>
        <w:t>Results</w:t>
      </w:r>
    </w:p>
    <w:p w14:paraId="472C882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912914">
        <w:rPr>
          <w:rFonts w:eastAsia="Calibri" w:cs="Times New Roman"/>
          <w:vertAlign w:val="superscript"/>
        </w:rPr>
        <w:t>2</w:t>
      </w:r>
      <w:r w:rsidRPr="00912914">
        <w:rPr>
          <w:rFonts w:eastAsia="Calibri" w:cs="Times New Roman"/>
        </w:rPr>
        <w:t>/ha but averaged only 0.24 m</w:t>
      </w:r>
      <w:r w:rsidRPr="00912914">
        <w:rPr>
          <w:rFonts w:eastAsia="Calibri" w:cs="Times New Roman"/>
          <w:vertAlign w:val="superscript"/>
        </w:rPr>
        <w:t>2</w:t>
      </w:r>
      <w:r w:rsidRPr="00912914">
        <w:rPr>
          <w:rFonts w:eastAsia="Calibri" w:cs="Times New Roman"/>
        </w:rPr>
        <w:t xml:space="preserve">/ha. Ash seedlings were observed in 36 of the transects, but none had cotyledons. Only four ash trees were found producing seeds in the 18 m radius plots, including a 2.9 cm DBH green ash and three black ash trees ranging from 6.6 to 11.5 cm DBH. EAB adults were trapped at most parks, but in low densities (Fig. A.3). Three introduced biological control agents </w:t>
      </w:r>
      <w:r w:rsidRPr="00912914">
        <w:rPr>
          <w:rFonts w:eastAsia="Calibri" w:cs="Times New Roman"/>
        </w:rPr>
        <w:lastRenderedPageBreak/>
        <w:t xml:space="preserve">were recovered, </w:t>
      </w:r>
      <w:proofErr w:type="spellStart"/>
      <w:r w:rsidRPr="00912914">
        <w:rPr>
          <w:rFonts w:eastAsia="Calibri" w:cs="Times New Roman"/>
          <w:i/>
          <w:iCs/>
        </w:rPr>
        <w:t>Spathius</w:t>
      </w:r>
      <w:proofErr w:type="spellEnd"/>
      <w:r w:rsidRPr="00912914">
        <w:rPr>
          <w:rFonts w:eastAsia="Calibri" w:cs="Times New Roman"/>
          <w:i/>
          <w:iCs/>
        </w:rPr>
        <w:t xml:space="preserve"> </w:t>
      </w:r>
      <w:proofErr w:type="spellStart"/>
      <w:r w:rsidRPr="00912914">
        <w:rPr>
          <w:rFonts w:eastAsia="Calibri" w:cs="Times New Roman"/>
          <w:i/>
          <w:iCs/>
        </w:rPr>
        <w:t>galinae</w:t>
      </w:r>
      <w:proofErr w:type="spellEnd"/>
      <w:r w:rsidRPr="00912914">
        <w:rPr>
          <w:rFonts w:eastAsia="Calibri" w:cs="Times New Roman"/>
        </w:rPr>
        <w:t xml:space="preserve"> (3 individuals collected), </w:t>
      </w:r>
      <w:proofErr w:type="spellStart"/>
      <w:r w:rsidRPr="00912914">
        <w:rPr>
          <w:rFonts w:eastAsia="Calibri" w:cs="Times New Roman"/>
          <w:i/>
          <w:iCs/>
        </w:rPr>
        <w:t>Oobius</w:t>
      </w:r>
      <w:proofErr w:type="spellEnd"/>
      <w:r w:rsidRPr="00912914">
        <w:rPr>
          <w:rFonts w:eastAsia="Calibri" w:cs="Times New Roman"/>
          <w:i/>
          <w:iCs/>
        </w:rPr>
        <w:t xml:space="preserve"> </w:t>
      </w:r>
      <w:proofErr w:type="spellStart"/>
      <w:r w:rsidRPr="00912914">
        <w:rPr>
          <w:rFonts w:eastAsia="Calibri" w:cs="Times New Roman"/>
          <w:i/>
          <w:iCs/>
        </w:rPr>
        <w:t>agrili</w:t>
      </w:r>
      <w:proofErr w:type="spellEnd"/>
      <w:r w:rsidRPr="00912914">
        <w:rPr>
          <w:rFonts w:eastAsia="Calibri" w:cs="Times New Roman"/>
        </w:rPr>
        <w:t xml:space="preserve"> (2 individuals), and </w:t>
      </w:r>
      <w:proofErr w:type="spellStart"/>
      <w:r w:rsidRPr="00912914">
        <w:rPr>
          <w:rFonts w:eastAsia="Calibri" w:cs="Times New Roman"/>
          <w:i/>
          <w:iCs/>
        </w:rPr>
        <w:t>Tetrastichus</w:t>
      </w:r>
      <w:proofErr w:type="spellEnd"/>
      <w:r w:rsidRPr="00912914">
        <w:rPr>
          <w:rFonts w:eastAsia="Calibri" w:cs="Times New Roman"/>
          <w:i/>
          <w:iCs/>
        </w:rPr>
        <w:t xml:space="preserve"> </w:t>
      </w:r>
      <w:proofErr w:type="spellStart"/>
      <w:r w:rsidRPr="00912914">
        <w:rPr>
          <w:rFonts w:eastAsia="Calibri" w:cs="Times New Roman"/>
          <w:i/>
          <w:iCs/>
        </w:rPr>
        <w:t>planipennisi</w:t>
      </w:r>
      <w:proofErr w:type="spellEnd"/>
      <w:r w:rsidRPr="00912914">
        <w:rPr>
          <w:rFonts w:eastAsia="Calibri" w:cs="Times New Roman"/>
        </w:rPr>
        <w:t xml:space="preserve"> (2 individuals). Parasitoids introduced for EAB biocontrol comprised 0.46% (7/1537) of the Hymenoptera caught in pan traps.</w:t>
      </w:r>
      <w:r w:rsidRPr="00912914">
        <w:rPr>
          <w:rFonts w:eastAsia="Calibri" w:cs="Times New Roman"/>
        </w:rPr>
        <w:br/>
      </w:r>
    </w:p>
    <w:p w14:paraId="12702B6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Abundance of ash among forest types</w:t>
      </w:r>
    </w:p>
    <w:p w14:paraId="743D726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The average density of ash seedlings ranged from 0-54,000 stems/ha (0-5.4 stems/m</w:t>
      </w:r>
      <w:r w:rsidRPr="00912914">
        <w:rPr>
          <w:rFonts w:eastAsia="Calibri" w:cs="Times New Roman"/>
          <w:vertAlign w:val="superscript"/>
        </w:rPr>
        <w:t>2</w:t>
      </w:r>
      <w:r w:rsidRPr="00912914">
        <w:rPr>
          <w:rFonts w:eastAsia="Calibri" w:cs="Times New Roman"/>
        </w:rPr>
        <w:t>), with an average of 16,500 stems/ha (1.7 stems/m</w:t>
      </w:r>
      <w:r w:rsidRPr="00912914">
        <w:rPr>
          <w:rFonts w:eastAsia="Calibri" w:cs="Times New Roman"/>
          <w:vertAlign w:val="superscript"/>
        </w:rPr>
        <w:t>2</w:t>
      </w:r>
      <w:r w:rsidRPr="00912914">
        <w:rPr>
          <w:rFonts w:eastAsia="Calibri" w:cs="Times New Roman"/>
        </w:rPr>
        <w:t>). Of these ash seedlings, approximately half were in the shorter size class (0-25 cm tall) while the other half were in the taller size class (25-137 cm tall) (Table 1.1). Percentage cover of ash seedlings averaged 10.7% of the forest floor across all 37 transects. Ash seedling densities and percentage cover were lowest in hydric transects, relative to mesic and xeric transects (Fig. 1.2A; short seedlings model: χ</w:t>
      </w:r>
      <w:r w:rsidRPr="00912914">
        <w:rPr>
          <w:rFonts w:eastAsia="Calibri" w:cs="Times New Roman"/>
          <w:vertAlign w:val="superscript"/>
        </w:rPr>
        <w:t>2</w:t>
      </w:r>
      <w:r w:rsidRPr="00912914">
        <w:rPr>
          <w:rFonts w:eastAsia="Calibri" w:cs="Times New Roman"/>
        </w:rPr>
        <w:t xml:space="preserve">=12.6322, 2 </w:t>
      </w:r>
      <w:proofErr w:type="spellStart"/>
      <w:r w:rsidRPr="00912914">
        <w:rPr>
          <w:rFonts w:eastAsia="Calibri" w:cs="Times New Roman"/>
        </w:rPr>
        <w:t>df</w:t>
      </w:r>
      <w:proofErr w:type="spellEnd"/>
      <w:r w:rsidRPr="00912914">
        <w:rPr>
          <w:rFonts w:eastAsia="Calibri" w:cs="Times New Roman"/>
        </w:rPr>
        <w:t>, p=0.002; tall seedlings model: χ</w:t>
      </w:r>
      <w:r w:rsidRPr="00912914">
        <w:rPr>
          <w:rFonts w:eastAsia="Calibri" w:cs="Times New Roman"/>
          <w:vertAlign w:val="superscript"/>
        </w:rPr>
        <w:t>2</w:t>
      </w:r>
      <w:r w:rsidRPr="00912914">
        <w:rPr>
          <w:rFonts w:eastAsia="Calibri" w:cs="Times New Roman"/>
        </w:rPr>
        <w:t>=19.123, p&lt;0.001, percentage cover model: χ</w:t>
      </w:r>
      <w:r w:rsidRPr="00912914">
        <w:rPr>
          <w:rFonts w:eastAsia="Calibri" w:cs="Times New Roman"/>
          <w:vertAlign w:val="superscript"/>
        </w:rPr>
        <w:t>2</w:t>
      </w:r>
      <w:r w:rsidRPr="00912914">
        <w:rPr>
          <w:rFonts w:eastAsia="Calibri" w:cs="Times New Roman"/>
        </w:rPr>
        <w:t>=17.721, p&lt;0.001). The density of ash saplings (&gt;137 cm tall and &lt;2.5 cm DBH) was similar among hydrological classes (χ</w:t>
      </w:r>
      <w:r w:rsidRPr="00912914">
        <w:rPr>
          <w:rFonts w:eastAsia="Calibri" w:cs="Times New Roman"/>
          <w:vertAlign w:val="superscript"/>
        </w:rPr>
        <w:t>2</w:t>
      </w:r>
      <w:r w:rsidRPr="00912914">
        <w:rPr>
          <w:rFonts w:eastAsia="Calibri" w:cs="Times New Roman"/>
        </w:rPr>
        <w:t xml:space="preserve">=0.26, p=0.88) (Fig. 1.2B). A total of 330 understory (2.5-10 cm DBH) ash trees were found, and of these, 276 were living (canopy condition 1-4), while 54 were dead and standing. Hydric transects had more understory ash trees than xeric transects and marginally more understory ash trees than mesic </w:t>
      </w:r>
      <w:proofErr w:type="gramStart"/>
      <w:r w:rsidRPr="00912914">
        <w:rPr>
          <w:rFonts w:eastAsia="Calibri" w:cs="Times New Roman"/>
        </w:rPr>
        <w:t>transects</w:t>
      </w:r>
      <w:proofErr w:type="gramEnd"/>
      <w:r w:rsidRPr="00912914">
        <w:rPr>
          <w:rFonts w:eastAsia="Calibri" w:cs="Times New Roman"/>
        </w:rPr>
        <w:t xml:space="preserve"> (Fig. 1.2C; χ</w:t>
      </w:r>
      <w:r w:rsidRPr="00912914">
        <w:rPr>
          <w:rFonts w:eastAsia="Calibri" w:cs="Times New Roman"/>
          <w:vertAlign w:val="superscript"/>
        </w:rPr>
        <w:t>2</w:t>
      </w:r>
      <w:r w:rsidRPr="00912914">
        <w:rPr>
          <w:rFonts w:eastAsia="Calibri" w:cs="Times New Roman"/>
        </w:rPr>
        <w:t xml:space="preserve">=14.6, p=0.001). Of the 330 understory ash trees, 131 were identified as being green, white, or pumpkin ash, while 178 were identified as black ash, and 21 were unidentified </w:t>
      </w:r>
      <w:r w:rsidRPr="00912914">
        <w:rPr>
          <w:rFonts w:eastAsia="Calibri" w:cs="Times New Roman"/>
          <w:i/>
          <w:iCs/>
        </w:rPr>
        <w:t>Fraxinus</w:t>
      </w:r>
      <w:r w:rsidRPr="00912914">
        <w:rPr>
          <w:rFonts w:eastAsia="Calibri" w:cs="Times New Roman"/>
        </w:rPr>
        <w:t xml:space="preserve"> (Figure A.1). Only 9 canopy ash trees (≥ 10 cm DBH) were found across all plots, of which 7 </w:t>
      </w:r>
      <w:r w:rsidRPr="00912914">
        <w:rPr>
          <w:rFonts w:eastAsia="Calibri" w:cs="Times New Roman"/>
        </w:rPr>
        <w:lastRenderedPageBreak/>
        <w:t xml:space="preserve">trees were living. Living canopy ash trees within the plots ranged in diameter from 10.3-12.4 cm DBH. </w:t>
      </w:r>
    </w:p>
    <w:p w14:paraId="745A6913" w14:textId="77777777" w:rsidR="00912914" w:rsidRPr="00912914" w:rsidRDefault="00912914" w:rsidP="00912914">
      <w:pPr>
        <w:spacing w:line="480" w:lineRule="auto"/>
        <w:rPr>
          <w:rFonts w:eastAsia="Calibri" w:cs="Times New Roman"/>
        </w:rPr>
      </w:pPr>
    </w:p>
    <w:p w14:paraId="4B7DFCC1" w14:textId="77777777" w:rsidR="00912914" w:rsidRPr="00912914" w:rsidRDefault="00912914" w:rsidP="00912914">
      <w:pPr>
        <w:spacing w:line="480" w:lineRule="auto"/>
        <w:rPr>
          <w:rFonts w:eastAsia="Calibri" w:cs="Times New Roman"/>
          <w:b/>
          <w:bCs/>
        </w:rPr>
      </w:pPr>
      <w:r w:rsidRPr="00912914">
        <w:rPr>
          <w:rFonts w:eastAsia="Calibri" w:cs="Times New Roman"/>
          <w:noProof/>
        </w:rPr>
        <w:drawing>
          <wp:inline distT="0" distB="0" distL="0" distR="0" wp14:anchorId="5D0E1590" wp14:editId="005E22B6">
            <wp:extent cx="4467225" cy="4914900"/>
            <wp:effectExtent l="0" t="0" r="9525" b="0"/>
            <wp:doc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pic:cNvPicPr/>
                  </pic:nvPicPr>
                  <pic:blipFill>
                    <a:blip r:embed="rId14">
                      <a:extLst>
                        <a:ext uri="{96DAC541-7B7A-43D3-8B79-37D633B846F1}">
                          <asvg:svgBlip xmlns:asvg="http://schemas.microsoft.com/office/drawing/2016/SVG/main" r:embed="rId15"/>
                        </a:ext>
                      </a:extLst>
                    </a:blip>
                    <a:stretch>
                      <a:fillRect/>
                    </a:stretch>
                  </pic:blipFill>
                  <pic:spPr>
                    <a:xfrm>
                      <a:off x="0" y="0"/>
                      <a:ext cx="4467225" cy="4914900"/>
                    </a:xfrm>
                    <a:prstGeom prst="rect">
                      <a:avLst/>
                    </a:prstGeom>
                  </pic:spPr>
                </pic:pic>
              </a:graphicData>
            </a:graphic>
          </wp:inline>
        </w:drawing>
      </w:r>
    </w:p>
    <w:p w14:paraId="3B5665E2" w14:textId="77777777" w:rsidR="00912914" w:rsidRPr="00912914" w:rsidRDefault="00912914" w:rsidP="00912914">
      <w:pPr>
        <w:spacing w:after="200"/>
        <w:rPr>
          <w:rFonts w:eastAsia="Calibri" w:cs="Times New Roman"/>
          <w:b/>
          <w:bCs/>
          <w:iCs/>
          <w:szCs w:val="18"/>
        </w:rPr>
      </w:pPr>
      <w:bookmarkStart w:id="21" w:name="_Toc213432483"/>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Pr="00912914">
        <w:rPr>
          <w:rFonts w:eastAsia="Calibri" w:cs="Times New Roman"/>
          <w:b/>
          <w:bCs/>
          <w:iCs/>
          <w:noProof/>
          <w:szCs w:val="18"/>
        </w:rPr>
        <w:t>2</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21"/>
    </w:p>
    <w:p w14:paraId="7C8F6CE9" w14:textId="77777777" w:rsidR="00912914" w:rsidRPr="00912914" w:rsidRDefault="00912914" w:rsidP="00912914">
      <w:pPr>
        <w:spacing w:line="480" w:lineRule="auto"/>
        <w:rPr>
          <w:rFonts w:eastAsia="Calibri" w:cs="Times New Roman"/>
          <w:u w:val="single"/>
        </w:rPr>
      </w:pPr>
    </w:p>
    <w:p w14:paraId="2552105F" w14:textId="77777777" w:rsidR="00912914" w:rsidRPr="00912914" w:rsidRDefault="00912914" w:rsidP="00912914">
      <w:pPr>
        <w:spacing w:line="480" w:lineRule="auto"/>
        <w:rPr>
          <w:rFonts w:eastAsia="Calibri" w:cs="Times New Roman"/>
          <w:u w:val="single"/>
        </w:rPr>
      </w:pPr>
    </w:p>
    <w:p w14:paraId="584ACB60" w14:textId="77777777" w:rsidR="00912914" w:rsidRPr="00912914" w:rsidRDefault="00912914" w:rsidP="00912914">
      <w:pPr>
        <w:spacing w:line="480" w:lineRule="auto"/>
        <w:rPr>
          <w:rFonts w:eastAsia="Calibri" w:cs="Times New Roman"/>
          <w:u w:val="single"/>
        </w:rPr>
      </w:pPr>
    </w:p>
    <w:p w14:paraId="48690AED" w14:textId="77777777" w:rsidR="00912914" w:rsidRPr="00912914" w:rsidRDefault="00912914" w:rsidP="00912914">
      <w:pPr>
        <w:spacing w:line="480" w:lineRule="auto"/>
        <w:rPr>
          <w:rFonts w:eastAsia="Calibri" w:cs="Times New Roman"/>
          <w:u w:val="single"/>
        </w:rPr>
      </w:pPr>
    </w:p>
    <w:p w14:paraId="00D4F2E7" w14:textId="77777777" w:rsidR="00912914" w:rsidRPr="00912914" w:rsidRDefault="00912914" w:rsidP="00912914">
      <w:pPr>
        <w:spacing w:after="200"/>
        <w:rPr>
          <w:rFonts w:eastAsia="Calibri" w:cs="Times New Roman"/>
          <w:iCs/>
          <w:szCs w:val="18"/>
        </w:rPr>
      </w:pPr>
      <w:bookmarkStart w:id="22" w:name="_Toc213432433"/>
      <w:r w:rsidRPr="00912914">
        <w:rPr>
          <w:rFonts w:eastAsia="Calibri" w:cs="Times New Roman"/>
          <w:b/>
          <w:bCs/>
          <w:iCs/>
          <w:szCs w:val="18"/>
        </w:rPr>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Density (± standard error) of living ash (</w:t>
      </w:r>
      <w:r w:rsidRPr="00912914">
        <w:rPr>
          <w:rFonts w:eastAsia="Calibri" w:cs="Times New Roman"/>
          <w:i/>
          <w:iCs/>
          <w:szCs w:val="18"/>
        </w:rPr>
        <w:t>Fraxinus</w:t>
      </w:r>
      <w:r w:rsidRPr="00912914">
        <w:rPr>
          <w:rFonts w:eastAsia="Calibri" w:cs="Times New Roman"/>
          <w:szCs w:val="18"/>
        </w:rPr>
        <w:t xml:space="preserve"> spp.</w:t>
      </w:r>
      <w:r w:rsidRPr="00912914">
        <w:rPr>
          <w:rFonts w:eastAsia="Calibri" w:cs="Times New Roman"/>
          <w:iCs/>
          <w:szCs w:val="18"/>
        </w:rPr>
        <w:t>) regeneration in hydric (</w:t>
      </w:r>
      <w:r w:rsidRPr="00912914">
        <w:rPr>
          <w:rFonts w:eastAsia="Calibri" w:cs="Times New Roman"/>
          <w:i/>
          <w:szCs w:val="18"/>
        </w:rPr>
        <w:t>n</w:t>
      </w:r>
      <w:r w:rsidRPr="00912914">
        <w:rPr>
          <w:rFonts w:eastAsia="Calibri" w:cs="Times New Roman"/>
          <w:iCs/>
          <w:szCs w:val="18"/>
        </w:rPr>
        <w:t>=10), mesic (</w:t>
      </w:r>
      <w:r w:rsidRPr="00912914">
        <w:rPr>
          <w:rFonts w:eastAsia="Calibri" w:cs="Times New Roman"/>
          <w:i/>
          <w:szCs w:val="18"/>
        </w:rPr>
        <w:t>n</w:t>
      </w:r>
      <w:r w:rsidRPr="00912914">
        <w:rPr>
          <w:rFonts w:eastAsia="Calibri" w:cs="Times New Roman"/>
          <w:iCs/>
          <w:szCs w:val="18"/>
        </w:rPr>
        <w:t>=8), and xeric (</w:t>
      </w:r>
      <w:r w:rsidRPr="00912914">
        <w:rPr>
          <w:rFonts w:eastAsia="Calibri" w:cs="Times New Roman"/>
          <w:i/>
          <w:szCs w:val="18"/>
        </w:rPr>
        <w:t>n</w:t>
      </w:r>
      <w:r w:rsidRPr="00912914">
        <w:rPr>
          <w:rFonts w:eastAsia="Calibri" w:cs="Times New Roman"/>
          <w:iCs/>
          <w:szCs w:val="18"/>
        </w:rPr>
        <w:t>=19) transects in the Upper Huron River Watershed in southeast Michigan, USA. Data were collected during the growing season in 2024-2025.</w:t>
      </w:r>
      <w:bookmarkEnd w:id="22"/>
      <w:r w:rsidRPr="00912914">
        <w:rPr>
          <w:rFonts w:eastAsia="Calibri" w:cs="Times New Roman"/>
          <w:iCs/>
          <w:szCs w:val="18"/>
        </w:rPr>
        <w:t xml:space="preserve"> Table columns are size class (including short seedlings, tall seedlings, saplings, understory trees, and canopy trees, hydrology class (including hydric, mesic, xeric, and combined), and ash per hectare.</w:t>
      </w:r>
    </w:p>
    <w:p w14:paraId="0477425E" w14:textId="77777777" w:rsidR="00912914" w:rsidRPr="00912914" w:rsidRDefault="00912914" w:rsidP="00912914">
      <w:pPr>
        <w:rPr>
          <w:rFonts w:eastAsia="Calibri" w:cs="Times New Roman"/>
        </w:rPr>
      </w:pPr>
    </w:p>
    <w:tbl>
      <w:tblPr>
        <w:tblStyle w:val="Aaronsinsectlabels11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912914" w:rsidRPr="00912914" w14:paraId="5674AA07" w14:textId="77777777" w:rsidTr="00F05206">
        <w:tc>
          <w:tcPr>
            <w:tcW w:w="4492" w:type="dxa"/>
            <w:tcBorders>
              <w:top w:val="single" w:sz="4" w:space="0" w:color="auto"/>
              <w:bottom w:val="single" w:sz="4" w:space="0" w:color="auto"/>
            </w:tcBorders>
          </w:tcPr>
          <w:p w14:paraId="6E39B756" w14:textId="77777777" w:rsidR="00912914" w:rsidRPr="00912914" w:rsidRDefault="00912914" w:rsidP="00912914">
            <w:pPr>
              <w:rPr>
                <w:rFonts w:eastAsia="Calibri"/>
                <w:sz w:val="24"/>
              </w:rPr>
            </w:pPr>
            <w:r w:rsidRPr="00912914">
              <w:rPr>
                <w:rFonts w:eastAsia="Calibri"/>
                <w:sz w:val="24"/>
              </w:rPr>
              <w:t>Size class</w:t>
            </w:r>
          </w:p>
        </w:tc>
        <w:tc>
          <w:tcPr>
            <w:tcW w:w="2312" w:type="dxa"/>
            <w:tcBorders>
              <w:top w:val="single" w:sz="4" w:space="0" w:color="auto"/>
              <w:bottom w:val="single" w:sz="4" w:space="0" w:color="auto"/>
            </w:tcBorders>
          </w:tcPr>
          <w:p w14:paraId="373B4381" w14:textId="77777777" w:rsidR="00912914" w:rsidRPr="00912914" w:rsidRDefault="00912914" w:rsidP="00912914">
            <w:pPr>
              <w:rPr>
                <w:rFonts w:eastAsia="Calibri"/>
                <w:sz w:val="24"/>
              </w:rPr>
            </w:pPr>
            <w:r w:rsidRPr="00912914">
              <w:rPr>
                <w:rFonts w:eastAsia="Calibri"/>
                <w:sz w:val="24"/>
              </w:rPr>
              <w:t>Hydrology class</w:t>
            </w:r>
          </w:p>
        </w:tc>
        <w:tc>
          <w:tcPr>
            <w:tcW w:w="1701" w:type="dxa"/>
            <w:tcBorders>
              <w:top w:val="single" w:sz="4" w:space="0" w:color="auto"/>
              <w:bottom w:val="single" w:sz="4" w:space="0" w:color="auto"/>
            </w:tcBorders>
          </w:tcPr>
          <w:p w14:paraId="77997D9B" w14:textId="77777777" w:rsidR="00912914" w:rsidRPr="00912914" w:rsidRDefault="00912914" w:rsidP="00912914">
            <w:pPr>
              <w:rPr>
                <w:rFonts w:eastAsia="Calibri"/>
                <w:sz w:val="24"/>
              </w:rPr>
            </w:pPr>
            <w:r w:rsidRPr="00912914">
              <w:rPr>
                <w:rFonts w:eastAsia="Calibri"/>
                <w:sz w:val="24"/>
              </w:rPr>
              <w:t xml:space="preserve">       Ash ha</w:t>
            </w:r>
            <w:r w:rsidRPr="00912914">
              <w:rPr>
                <w:rFonts w:eastAsia="Calibri"/>
                <w:sz w:val="24"/>
                <w:vertAlign w:val="superscript"/>
              </w:rPr>
              <w:t>-1</w:t>
            </w:r>
          </w:p>
        </w:tc>
      </w:tr>
      <w:tr w:rsidR="00912914" w:rsidRPr="00912914" w14:paraId="64795327" w14:textId="77777777" w:rsidTr="00F05206">
        <w:tc>
          <w:tcPr>
            <w:tcW w:w="4492" w:type="dxa"/>
            <w:tcBorders>
              <w:top w:val="single" w:sz="4" w:space="0" w:color="auto"/>
              <w:bottom w:val="nil"/>
            </w:tcBorders>
          </w:tcPr>
          <w:p w14:paraId="54ABBF29" w14:textId="77777777" w:rsidR="00912914" w:rsidRPr="00912914" w:rsidRDefault="00912914" w:rsidP="00912914">
            <w:pPr>
              <w:rPr>
                <w:rFonts w:eastAsia="Calibri"/>
                <w:sz w:val="24"/>
              </w:rPr>
            </w:pPr>
            <w:r w:rsidRPr="00912914">
              <w:rPr>
                <w:rFonts w:eastAsia="Calibri"/>
                <w:sz w:val="24"/>
              </w:rPr>
              <w:t>Short seedlings (&lt;25 cm tall)</w:t>
            </w:r>
          </w:p>
        </w:tc>
        <w:tc>
          <w:tcPr>
            <w:tcW w:w="2312" w:type="dxa"/>
            <w:tcBorders>
              <w:top w:val="single" w:sz="4" w:space="0" w:color="auto"/>
              <w:bottom w:val="nil"/>
            </w:tcBorders>
          </w:tcPr>
          <w:p w14:paraId="5BD161F5"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single" w:sz="4" w:space="0" w:color="auto"/>
              <w:bottom w:val="nil"/>
            </w:tcBorders>
          </w:tcPr>
          <w:p w14:paraId="0AA7DA96" w14:textId="77777777" w:rsidR="00912914" w:rsidRPr="00912914" w:rsidRDefault="00912914" w:rsidP="00912914">
            <w:pPr>
              <w:rPr>
                <w:rFonts w:eastAsia="Calibri"/>
                <w:sz w:val="24"/>
              </w:rPr>
            </w:pPr>
            <w:r w:rsidRPr="00912914">
              <w:rPr>
                <w:rFonts w:eastAsia="Calibri"/>
                <w:sz w:val="24"/>
              </w:rPr>
              <w:t xml:space="preserve">   1,334 ± 952</w:t>
            </w:r>
          </w:p>
        </w:tc>
      </w:tr>
      <w:tr w:rsidR="00912914" w:rsidRPr="00912914" w14:paraId="4A989411" w14:textId="77777777" w:rsidTr="00F05206">
        <w:tc>
          <w:tcPr>
            <w:tcW w:w="4492" w:type="dxa"/>
            <w:tcBorders>
              <w:top w:val="nil"/>
              <w:bottom w:val="nil"/>
            </w:tcBorders>
          </w:tcPr>
          <w:p w14:paraId="1D77F4E2" w14:textId="77777777" w:rsidR="00912914" w:rsidRPr="00912914" w:rsidRDefault="00912914" w:rsidP="00912914">
            <w:pPr>
              <w:rPr>
                <w:rFonts w:eastAsia="Calibri"/>
                <w:sz w:val="24"/>
              </w:rPr>
            </w:pPr>
          </w:p>
        </w:tc>
        <w:tc>
          <w:tcPr>
            <w:tcW w:w="2312" w:type="dxa"/>
            <w:tcBorders>
              <w:top w:val="nil"/>
              <w:bottom w:val="nil"/>
            </w:tcBorders>
          </w:tcPr>
          <w:p w14:paraId="1DFA434B"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bottom w:val="nil"/>
            </w:tcBorders>
          </w:tcPr>
          <w:p w14:paraId="24F448C6" w14:textId="77777777" w:rsidR="00912914" w:rsidRPr="00912914" w:rsidRDefault="00912914" w:rsidP="00912914">
            <w:pPr>
              <w:rPr>
                <w:rFonts w:eastAsia="Calibri"/>
                <w:sz w:val="24"/>
              </w:rPr>
            </w:pPr>
            <w:r w:rsidRPr="00912914">
              <w:rPr>
                <w:rFonts w:eastAsia="Calibri"/>
                <w:sz w:val="24"/>
              </w:rPr>
              <w:t xml:space="preserve"> 15,420 ± 4,920</w:t>
            </w:r>
          </w:p>
        </w:tc>
      </w:tr>
      <w:tr w:rsidR="00912914" w:rsidRPr="00912914" w14:paraId="2683DFF7" w14:textId="77777777" w:rsidTr="00F05206">
        <w:tc>
          <w:tcPr>
            <w:tcW w:w="4492" w:type="dxa"/>
            <w:tcBorders>
              <w:top w:val="nil"/>
              <w:bottom w:val="nil"/>
            </w:tcBorders>
          </w:tcPr>
          <w:p w14:paraId="5A753C99" w14:textId="77777777" w:rsidR="00912914" w:rsidRPr="00912914" w:rsidRDefault="00912914" w:rsidP="00912914">
            <w:pPr>
              <w:rPr>
                <w:rFonts w:eastAsia="Calibri"/>
                <w:sz w:val="24"/>
              </w:rPr>
            </w:pPr>
          </w:p>
        </w:tc>
        <w:tc>
          <w:tcPr>
            <w:tcW w:w="2312" w:type="dxa"/>
            <w:tcBorders>
              <w:top w:val="nil"/>
              <w:bottom w:val="nil"/>
            </w:tcBorders>
          </w:tcPr>
          <w:p w14:paraId="5EA28D0D"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bottom w:val="nil"/>
            </w:tcBorders>
          </w:tcPr>
          <w:p w14:paraId="1D0A12E7" w14:textId="77777777" w:rsidR="00912914" w:rsidRPr="00912914" w:rsidRDefault="00912914" w:rsidP="00912914">
            <w:pPr>
              <w:rPr>
                <w:rFonts w:eastAsia="Calibri"/>
                <w:sz w:val="24"/>
              </w:rPr>
            </w:pPr>
            <w:r w:rsidRPr="00912914">
              <w:rPr>
                <w:rFonts w:eastAsia="Calibri"/>
                <w:sz w:val="24"/>
              </w:rPr>
              <w:t xml:space="preserve">   9,895 ± 2,458</w:t>
            </w:r>
          </w:p>
        </w:tc>
      </w:tr>
      <w:tr w:rsidR="00912914" w:rsidRPr="00912914" w14:paraId="4AB360AA" w14:textId="77777777" w:rsidTr="00F05206">
        <w:tc>
          <w:tcPr>
            <w:tcW w:w="4492" w:type="dxa"/>
            <w:tcBorders>
              <w:top w:val="nil"/>
              <w:bottom w:val="nil"/>
            </w:tcBorders>
          </w:tcPr>
          <w:p w14:paraId="2C33DB7A" w14:textId="77777777" w:rsidR="00912914" w:rsidRPr="00912914" w:rsidRDefault="00912914" w:rsidP="00912914">
            <w:pPr>
              <w:rPr>
                <w:rFonts w:eastAsia="Calibri"/>
                <w:sz w:val="24"/>
              </w:rPr>
            </w:pPr>
          </w:p>
        </w:tc>
        <w:tc>
          <w:tcPr>
            <w:tcW w:w="2312" w:type="dxa"/>
            <w:tcBorders>
              <w:top w:val="nil"/>
              <w:bottom w:val="nil"/>
            </w:tcBorders>
          </w:tcPr>
          <w:p w14:paraId="5C779B8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bottom w:val="nil"/>
            </w:tcBorders>
          </w:tcPr>
          <w:p w14:paraId="739588F0" w14:textId="77777777" w:rsidR="00912914" w:rsidRPr="00912914" w:rsidRDefault="00912914" w:rsidP="00912914">
            <w:pPr>
              <w:rPr>
                <w:rFonts w:eastAsia="Calibri"/>
                <w:sz w:val="24"/>
              </w:rPr>
            </w:pPr>
            <w:r w:rsidRPr="00912914">
              <w:rPr>
                <w:rFonts w:eastAsia="Calibri"/>
                <w:sz w:val="24"/>
              </w:rPr>
              <w:t xml:space="preserve">   8,776 ± 1,824</w:t>
            </w:r>
          </w:p>
        </w:tc>
      </w:tr>
      <w:tr w:rsidR="00912914" w:rsidRPr="00912914" w14:paraId="3754B89D" w14:textId="77777777" w:rsidTr="00F05206">
        <w:tc>
          <w:tcPr>
            <w:tcW w:w="4492" w:type="dxa"/>
            <w:tcBorders>
              <w:top w:val="nil"/>
              <w:bottom w:val="nil"/>
            </w:tcBorders>
          </w:tcPr>
          <w:p w14:paraId="5E902ECD" w14:textId="77777777" w:rsidR="00912914" w:rsidRPr="00912914" w:rsidRDefault="00912914" w:rsidP="00912914">
            <w:pPr>
              <w:rPr>
                <w:rFonts w:eastAsia="Calibri"/>
                <w:sz w:val="24"/>
              </w:rPr>
            </w:pPr>
          </w:p>
        </w:tc>
        <w:tc>
          <w:tcPr>
            <w:tcW w:w="2312" w:type="dxa"/>
            <w:tcBorders>
              <w:top w:val="nil"/>
              <w:bottom w:val="nil"/>
            </w:tcBorders>
          </w:tcPr>
          <w:p w14:paraId="5C604E88" w14:textId="77777777" w:rsidR="00912914" w:rsidRPr="00912914" w:rsidRDefault="00912914" w:rsidP="00912914">
            <w:pPr>
              <w:rPr>
                <w:rFonts w:eastAsia="Calibri"/>
                <w:sz w:val="24"/>
              </w:rPr>
            </w:pPr>
          </w:p>
        </w:tc>
        <w:tc>
          <w:tcPr>
            <w:tcW w:w="1701" w:type="dxa"/>
            <w:tcBorders>
              <w:top w:val="nil"/>
              <w:bottom w:val="nil"/>
            </w:tcBorders>
          </w:tcPr>
          <w:p w14:paraId="75B18BFF" w14:textId="77777777" w:rsidR="00912914" w:rsidRPr="00912914" w:rsidRDefault="00912914" w:rsidP="00912914">
            <w:pPr>
              <w:rPr>
                <w:rFonts w:eastAsia="Calibri"/>
                <w:sz w:val="24"/>
              </w:rPr>
            </w:pPr>
          </w:p>
        </w:tc>
      </w:tr>
      <w:tr w:rsidR="00912914" w:rsidRPr="00912914" w14:paraId="254564E1" w14:textId="77777777" w:rsidTr="00F05206">
        <w:tc>
          <w:tcPr>
            <w:tcW w:w="4492" w:type="dxa"/>
            <w:tcBorders>
              <w:top w:val="nil"/>
            </w:tcBorders>
          </w:tcPr>
          <w:p w14:paraId="483B25FE" w14:textId="77777777" w:rsidR="00912914" w:rsidRPr="00912914" w:rsidRDefault="00912914" w:rsidP="00912914">
            <w:pPr>
              <w:rPr>
                <w:rFonts w:eastAsia="Calibri"/>
                <w:sz w:val="24"/>
              </w:rPr>
            </w:pPr>
            <w:r w:rsidRPr="00912914">
              <w:rPr>
                <w:rFonts w:eastAsia="Calibri"/>
                <w:sz w:val="24"/>
              </w:rPr>
              <w:t>Tall seedlings (25-137 cm tall)</w:t>
            </w:r>
          </w:p>
        </w:tc>
        <w:tc>
          <w:tcPr>
            <w:tcW w:w="2312" w:type="dxa"/>
            <w:tcBorders>
              <w:top w:val="nil"/>
            </w:tcBorders>
          </w:tcPr>
          <w:p w14:paraId="202D5BA4"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nil"/>
            </w:tcBorders>
          </w:tcPr>
          <w:p w14:paraId="0721584E" w14:textId="77777777" w:rsidR="00912914" w:rsidRPr="00912914" w:rsidRDefault="00912914" w:rsidP="00912914">
            <w:pPr>
              <w:rPr>
                <w:rFonts w:eastAsia="Calibri"/>
                <w:sz w:val="24"/>
              </w:rPr>
            </w:pPr>
            <w:r w:rsidRPr="00912914">
              <w:rPr>
                <w:rFonts w:eastAsia="Calibri"/>
                <w:sz w:val="24"/>
              </w:rPr>
              <w:t xml:space="preserve">   2,381 ± 994</w:t>
            </w:r>
          </w:p>
        </w:tc>
      </w:tr>
      <w:tr w:rsidR="00912914" w:rsidRPr="00912914" w14:paraId="79F07EF9" w14:textId="77777777" w:rsidTr="00F05206">
        <w:tc>
          <w:tcPr>
            <w:tcW w:w="4492" w:type="dxa"/>
            <w:tcBorders>
              <w:top w:val="nil"/>
            </w:tcBorders>
          </w:tcPr>
          <w:p w14:paraId="723BDC95" w14:textId="77777777" w:rsidR="00912914" w:rsidRPr="00912914" w:rsidRDefault="00912914" w:rsidP="00912914">
            <w:pPr>
              <w:rPr>
                <w:rFonts w:eastAsia="Calibri"/>
                <w:sz w:val="24"/>
              </w:rPr>
            </w:pPr>
          </w:p>
        </w:tc>
        <w:tc>
          <w:tcPr>
            <w:tcW w:w="2312" w:type="dxa"/>
            <w:tcBorders>
              <w:top w:val="nil"/>
            </w:tcBorders>
          </w:tcPr>
          <w:p w14:paraId="7D8A3FF4"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tcBorders>
          </w:tcPr>
          <w:p w14:paraId="3BC46F59" w14:textId="77777777" w:rsidR="00912914" w:rsidRPr="00912914" w:rsidRDefault="00912914" w:rsidP="00912914">
            <w:pPr>
              <w:rPr>
                <w:rFonts w:eastAsia="Calibri"/>
                <w:sz w:val="24"/>
              </w:rPr>
            </w:pPr>
            <w:r w:rsidRPr="00912914">
              <w:rPr>
                <w:rFonts w:eastAsia="Calibri"/>
                <w:sz w:val="24"/>
              </w:rPr>
              <w:t xml:space="preserve"> 13,085 ± 2,563</w:t>
            </w:r>
          </w:p>
        </w:tc>
      </w:tr>
      <w:tr w:rsidR="00912914" w:rsidRPr="00912914" w14:paraId="7753D0BC" w14:textId="77777777" w:rsidTr="00F05206">
        <w:tc>
          <w:tcPr>
            <w:tcW w:w="4492" w:type="dxa"/>
            <w:tcBorders>
              <w:top w:val="nil"/>
            </w:tcBorders>
          </w:tcPr>
          <w:p w14:paraId="1A4407E7" w14:textId="77777777" w:rsidR="00912914" w:rsidRPr="00912914" w:rsidRDefault="00912914" w:rsidP="00912914">
            <w:pPr>
              <w:rPr>
                <w:rFonts w:eastAsia="Calibri"/>
                <w:sz w:val="24"/>
              </w:rPr>
            </w:pPr>
          </w:p>
        </w:tc>
        <w:tc>
          <w:tcPr>
            <w:tcW w:w="2312" w:type="dxa"/>
            <w:tcBorders>
              <w:top w:val="nil"/>
            </w:tcBorders>
          </w:tcPr>
          <w:p w14:paraId="3EEFDCB2"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tcBorders>
          </w:tcPr>
          <w:p w14:paraId="12F25FD9" w14:textId="77777777" w:rsidR="00912914" w:rsidRPr="00912914" w:rsidRDefault="00912914" w:rsidP="00912914">
            <w:pPr>
              <w:rPr>
                <w:rFonts w:eastAsia="Calibri"/>
                <w:sz w:val="24"/>
              </w:rPr>
            </w:pPr>
            <w:r w:rsidRPr="00912914">
              <w:rPr>
                <w:rFonts w:eastAsia="Calibri"/>
                <w:sz w:val="24"/>
              </w:rPr>
              <w:t xml:space="preserve">   8,351 ± 1,625</w:t>
            </w:r>
          </w:p>
        </w:tc>
      </w:tr>
      <w:tr w:rsidR="00912914" w:rsidRPr="00912914" w14:paraId="1D1D9EBB" w14:textId="77777777" w:rsidTr="00F05206">
        <w:tc>
          <w:tcPr>
            <w:tcW w:w="4492" w:type="dxa"/>
            <w:tcBorders>
              <w:top w:val="nil"/>
            </w:tcBorders>
          </w:tcPr>
          <w:p w14:paraId="657BB262" w14:textId="77777777" w:rsidR="00912914" w:rsidRPr="00912914" w:rsidRDefault="00912914" w:rsidP="00912914">
            <w:pPr>
              <w:rPr>
                <w:rFonts w:eastAsia="Calibri"/>
                <w:sz w:val="24"/>
              </w:rPr>
            </w:pPr>
          </w:p>
        </w:tc>
        <w:tc>
          <w:tcPr>
            <w:tcW w:w="2312" w:type="dxa"/>
            <w:tcBorders>
              <w:top w:val="nil"/>
            </w:tcBorders>
          </w:tcPr>
          <w:p w14:paraId="55773DA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tcBorders>
          </w:tcPr>
          <w:p w14:paraId="5A843622" w14:textId="77777777" w:rsidR="00912914" w:rsidRPr="00912914" w:rsidRDefault="00912914" w:rsidP="00912914">
            <w:pPr>
              <w:rPr>
                <w:rFonts w:eastAsia="Calibri"/>
                <w:sz w:val="24"/>
              </w:rPr>
            </w:pPr>
            <w:r w:rsidRPr="00912914">
              <w:rPr>
                <w:rFonts w:eastAsia="Calibri"/>
                <w:sz w:val="24"/>
              </w:rPr>
              <w:t xml:space="preserve">   7,761 ± 1,189</w:t>
            </w:r>
          </w:p>
        </w:tc>
      </w:tr>
      <w:tr w:rsidR="00912914" w:rsidRPr="00912914" w14:paraId="06FDF34A" w14:textId="77777777" w:rsidTr="00F05206">
        <w:tc>
          <w:tcPr>
            <w:tcW w:w="4492" w:type="dxa"/>
            <w:tcBorders>
              <w:top w:val="nil"/>
            </w:tcBorders>
          </w:tcPr>
          <w:p w14:paraId="145F2063" w14:textId="77777777" w:rsidR="00912914" w:rsidRPr="00912914" w:rsidRDefault="00912914" w:rsidP="00912914">
            <w:pPr>
              <w:rPr>
                <w:rFonts w:eastAsia="Calibri"/>
                <w:sz w:val="24"/>
              </w:rPr>
            </w:pPr>
          </w:p>
        </w:tc>
        <w:tc>
          <w:tcPr>
            <w:tcW w:w="2312" w:type="dxa"/>
            <w:tcBorders>
              <w:top w:val="nil"/>
            </w:tcBorders>
          </w:tcPr>
          <w:p w14:paraId="206A2F23" w14:textId="77777777" w:rsidR="00912914" w:rsidRPr="00912914" w:rsidRDefault="00912914" w:rsidP="00912914">
            <w:pPr>
              <w:rPr>
                <w:rFonts w:eastAsia="Calibri"/>
                <w:sz w:val="24"/>
              </w:rPr>
            </w:pPr>
          </w:p>
        </w:tc>
        <w:tc>
          <w:tcPr>
            <w:tcW w:w="1701" w:type="dxa"/>
            <w:tcBorders>
              <w:top w:val="nil"/>
            </w:tcBorders>
          </w:tcPr>
          <w:p w14:paraId="249F1BE5" w14:textId="77777777" w:rsidR="00912914" w:rsidRPr="00912914" w:rsidRDefault="00912914" w:rsidP="00912914">
            <w:pPr>
              <w:rPr>
                <w:rFonts w:eastAsia="Calibri"/>
                <w:sz w:val="24"/>
              </w:rPr>
            </w:pPr>
          </w:p>
        </w:tc>
      </w:tr>
      <w:tr w:rsidR="00912914" w:rsidRPr="00912914" w14:paraId="35BAF005" w14:textId="77777777" w:rsidTr="00F05206">
        <w:tc>
          <w:tcPr>
            <w:tcW w:w="4492" w:type="dxa"/>
          </w:tcPr>
          <w:p w14:paraId="576B2237" w14:textId="77777777" w:rsidR="00912914" w:rsidRPr="00912914" w:rsidRDefault="00912914" w:rsidP="00912914">
            <w:pPr>
              <w:rPr>
                <w:rFonts w:eastAsia="Calibri"/>
                <w:sz w:val="24"/>
              </w:rPr>
            </w:pPr>
            <w:r w:rsidRPr="00912914">
              <w:rPr>
                <w:rFonts w:eastAsia="Calibri"/>
                <w:sz w:val="24"/>
              </w:rPr>
              <w:t>Saplings (&gt;137 cm tall and &lt;2.5 cm DBH)</w:t>
            </w:r>
          </w:p>
        </w:tc>
        <w:tc>
          <w:tcPr>
            <w:tcW w:w="2312" w:type="dxa"/>
          </w:tcPr>
          <w:p w14:paraId="440C8AF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303D2B82" w14:textId="77777777" w:rsidR="00912914" w:rsidRPr="00912914" w:rsidRDefault="00912914" w:rsidP="00912914">
            <w:pPr>
              <w:rPr>
                <w:rFonts w:eastAsia="Calibri"/>
                <w:sz w:val="24"/>
              </w:rPr>
            </w:pPr>
            <w:r w:rsidRPr="00912914">
              <w:rPr>
                <w:rFonts w:eastAsia="Calibri"/>
                <w:sz w:val="24"/>
              </w:rPr>
              <w:t xml:space="preserve">      360 ± 79</w:t>
            </w:r>
          </w:p>
        </w:tc>
      </w:tr>
      <w:tr w:rsidR="00912914" w:rsidRPr="00912914" w14:paraId="72DAF9A6" w14:textId="77777777" w:rsidTr="00F05206">
        <w:tc>
          <w:tcPr>
            <w:tcW w:w="4492" w:type="dxa"/>
          </w:tcPr>
          <w:p w14:paraId="5F96C8D4" w14:textId="77777777" w:rsidR="00912914" w:rsidRPr="00912914" w:rsidRDefault="00912914" w:rsidP="00912914">
            <w:pPr>
              <w:rPr>
                <w:rFonts w:eastAsia="Calibri"/>
                <w:sz w:val="24"/>
              </w:rPr>
            </w:pPr>
          </w:p>
        </w:tc>
        <w:tc>
          <w:tcPr>
            <w:tcW w:w="2312" w:type="dxa"/>
          </w:tcPr>
          <w:p w14:paraId="36A36520"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56B5CFC" w14:textId="77777777" w:rsidR="00912914" w:rsidRPr="00912914" w:rsidRDefault="00912914" w:rsidP="00912914">
            <w:pPr>
              <w:rPr>
                <w:rFonts w:eastAsia="Calibri"/>
                <w:sz w:val="24"/>
              </w:rPr>
            </w:pPr>
            <w:r w:rsidRPr="00912914">
              <w:rPr>
                <w:rFonts w:eastAsia="Calibri"/>
                <w:sz w:val="24"/>
              </w:rPr>
              <w:t xml:space="preserve">      472 ± 205</w:t>
            </w:r>
          </w:p>
        </w:tc>
      </w:tr>
      <w:tr w:rsidR="00912914" w:rsidRPr="00912914" w14:paraId="3BDD2209" w14:textId="77777777" w:rsidTr="00F05206">
        <w:tc>
          <w:tcPr>
            <w:tcW w:w="4492" w:type="dxa"/>
          </w:tcPr>
          <w:p w14:paraId="55A847CB" w14:textId="77777777" w:rsidR="00912914" w:rsidRPr="00912914" w:rsidRDefault="00912914" w:rsidP="00912914">
            <w:pPr>
              <w:rPr>
                <w:rFonts w:eastAsia="Calibri"/>
                <w:sz w:val="24"/>
              </w:rPr>
            </w:pPr>
          </w:p>
        </w:tc>
        <w:tc>
          <w:tcPr>
            <w:tcW w:w="2312" w:type="dxa"/>
          </w:tcPr>
          <w:p w14:paraId="33D72591" w14:textId="77777777" w:rsidR="00912914" w:rsidRPr="00912914" w:rsidRDefault="00912914" w:rsidP="00912914">
            <w:pPr>
              <w:rPr>
                <w:rFonts w:eastAsia="Calibri"/>
                <w:sz w:val="24"/>
              </w:rPr>
            </w:pPr>
            <w:r w:rsidRPr="00912914">
              <w:rPr>
                <w:rFonts w:eastAsia="Calibri"/>
                <w:sz w:val="24"/>
              </w:rPr>
              <w:t>Xeric</w:t>
            </w:r>
          </w:p>
        </w:tc>
        <w:tc>
          <w:tcPr>
            <w:tcW w:w="1701" w:type="dxa"/>
          </w:tcPr>
          <w:p w14:paraId="5FC8F7F3" w14:textId="77777777" w:rsidR="00912914" w:rsidRPr="00912914" w:rsidRDefault="00912914" w:rsidP="00912914">
            <w:pPr>
              <w:rPr>
                <w:rFonts w:eastAsia="Calibri"/>
                <w:sz w:val="24"/>
              </w:rPr>
            </w:pPr>
            <w:r w:rsidRPr="00912914">
              <w:rPr>
                <w:rFonts w:eastAsia="Calibri"/>
                <w:sz w:val="24"/>
              </w:rPr>
              <w:t xml:space="preserve">      517 ± 286</w:t>
            </w:r>
          </w:p>
        </w:tc>
      </w:tr>
      <w:tr w:rsidR="00912914" w:rsidRPr="00912914" w14:paraId="3DEDB224" w14:textId="77777777" w:rsidTr="00F05206">
        <w:tc>
          <w:tcPr>
            <w:tcW w:w="4492" w:type="dxa"/>
          </w:tcPr>
          <w:p w14:paraId="2D6F774E" w14:textId="77777777" w:rsidR="00912914" w:rsidRPr="00912914" w:rsidRDefault="00912914" w:rsidP="00912914">
            <w:pPr>
              <w:rPr>
                <w:rFonts w:eastAsia="Calibri"/>
                <w:sz w:val="24"/>
              </w:rPr>
            </w:pPr>
          </w:p>
        </w:tc>
        <w:tc>
          <w:tcPr>
            <w:tcW w:w="2312" w:type="dxa"/>
          </w:tcPr>
          <w:p w14:paraId="2840C27B"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5771A5AD" w14:textId="77777777" w:rsidR="00912914" w:rsidRPr="00912914" w:rsidRDefault="00912914" w:rsidP="00912914">
            <w:pPr>
              <w:rPr>
                <w:rFonts w:eastAsia="Calibri"/>
                <w:sz w:val="24"/>
              </w:rPr>
            </w:pPr>
            <w:r w:rsidRPr="00912914">
              <w:rPr>
                <w:rFonts w:eastAsia="Calibri"/>
                <w:sz w:val="24"/>
              </w:rPr>
              <w:t xml:space="preserve">      465 ± 152</w:t>
            </w:r>
          </w:p>
        </w:tc>
      </w:tr>
      <w:tr w:rsidR="00912914" w:rsidRPr="00912914" w14:paraId="37D0D415" w14:textId="77777777" w:rsidTr="00F05206">
        <w:tc>
          <w:tcPr>
            <w:tcW w:w="4492" w:type="dxa"/>
          </w:tcPr>
          <w:p w14:paraId="62D7F62D" w14:textId="77777777" w:rsidR="00912914" w:rsidRPr="00912914" w:rsidRDefault="00912914" w:rsidP="00912914">
            <w:pPr>
              <w:rPr>
                <w:rFonts w:eastAsia="Calibri"/>
                <w:sz w:val="24"/>
              </w:rPr>
            </w:pPr>
          </w:p>
        </w:tc>
        <w:tc>
          <w:tcPr>
            <w:tcW w:w="2312" w:type="dxa"/>
          </w:tcPr>
          <w:p w14:paraId="120C1A28" w14:textId="77777777" w:rsidR="00912914" w:rsidRPr="00912914" w:rsidRDefault="00912914" w:rsidP="00912914">
            <w:pPr>
              <w:rPr>
                <w:rFonts w:eastAsia="Calibri"/>
                <w:sz w:val="24"/>
              </w:rPr>
            </w:pPr>
          </w:p>
        </w:tc>
        <w:tc>
          <w:tcPr>
            <w:tcW w:w="1701" w:type="dxa"/>
          </w:tcPr>
          <w:p w14:paraId="75542308" w14:textId="77777777" w:rsidR="00912914" w:rsidRPr="00912914" w:rsidRDefault="00912914" w:rsidP="00912914">
            <w:pPr>
              <w:rPr>
                <w:rFonts w:eastAsia="Calibri"/>
                <w:sz w:val="24"/>
              </w:rPr>
            </w:pPr>
          </w:p>
        </w:tc>
      </w:tr>
      <w:tr w:rsidR="00912914" w:rsidRPr="00912914" w14:paraId="1829AD5A" w14:textId="77777777" w:rsidTr="00F05206">
        <w:tc>
          <w:tcPr>
            <w:tcW w:w="4492" w:type="dxa"/>
          </w:tcPr>
          <w:p w14:paraId="6164EBF0" w14:textId="77777777" w:rsidR="00912914" w:rsidRPr="00912914" w:rsidRDefault="00912914" w:rsidP="00912914">
            <w:pPr>
              <w:rPr>
                <w:rFonts w:eastAsia="Calibri"/>
                <w:sz w:val="24"/>
              </w:rPr>
            </w:pPr>
            <w:r w:rsidRPr="00912914">
              <w:rPr>
                <w:rFonts w:eastAsia="Calibri"/>
                <w:sz w:val="24"/>
              </w:rPr>
              <w:t>Understory trees (2.5 – 10 cm DBH)</w:t>
            </w:r>
          </w:p>
        </w:tc>
        <w:tc>
          <w:tcPr>
            <w:tcW w:w="2312" w:type="dxa"/>
          </w:tcPr>
          <w:p w14:paraId="77BC4CD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0DDDFC6E" w14:textId="77777777" w:rsidR="00912914" w:rsidRPr="00912914" w:rsidRDefault="00912914" w:rsidP="00912914">
            <w:pPr>
              <w:rPr>
                <w:rFonts w:eastAsia="Calibri"/>
                <w:sz w:val="24"/>
              </w:rPr>
            </w:pPr>
            <w:r w:rsidRPr="00912914">
              <w:rPr>
                <w:rFonts w:eastAsia="Calibri"/>
                <w:sz w:val="24"/>
              </w:rPr>
              <w:t xml:space="preserve">      401 ± 145</w:t>
            </w:r>
          </w:p>
        </w:tc>
      </w:tr>
      <w:tr w:rsidR="00912914" w:rsidRPr="00912914" w14:paraId="6CB23BC3" w14:textId="77777777" w:rsidTr="00F05206">
        <w:tc>
          <w:tcPr>
            <w:tcW w:w="4492" w:type="dxa"/>
          </w:tcPr>
          <w:p w14:paraId="11EC21AD" w14:textId="77777777" w:rsidR="00912914" w:rsidRPr="00912914" w:rsidRDefault="00912914" w:rsidP="00912914">
            <w:pPr>
              <w:rPr>
                <w:rFonts w:eastAsia="Calibri"/>
                <w:sz w:val="24"/>
              </w:rPr>
            </w:pPr>
          </w:p>
        </w:tc>
        <w:tc>
          <w:tcPr>
            <w:tcW w:w="2312" w:type="dxa"/>
          </w:tcPr>
          <w:p w14:paraId="2AD4A45E"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AB27EAB" w14:textId="77777777" w:rsidR="00912914" w:rsidRPr="00912914" w:rsidRDefault="00912914" w:rsidP="00912914">
            <w:pPr>
              <w:rPr>
                <w:rFonts w:eastAsia="Calibri"/>
                <w:sz w:val="24"/>
              </w:rPr>
            </w:pPr>
            <w:r w:rsidRPr="00912914">
              <w:rPr>
                <w:rFonts w:eastAsia="Calibri"/>
                <w:sz w:val="24"/>
              </w:rPr>
              <w:t xml:space="preserve">        37 ± 31</w:t>
            </w:r>
          </w:p>
        </w:tc>
      </w:tr>
      <w:tr w:rsidR="00912914" w:rsidRPr="00912914" w14:paraId="08B437A8" w14:textId="77777777" w:rsidTr="00F05206">
        <w:tc>
          <w:tcPr>
            <w:tcW w:w="4492" w:type="dxa"/>
          </w:tcPr>
          <w:p w14:paraId="0CAB9949" w14:textId="77777777" w:rsidR="00912914" w:rsidRPr="00912914" w:rsidRDefault="00912914" w:rsidP="00912914">
            <w:pPr>
              <w:rPr>
                <w:rFonts w:eastAsia="Calibri"/>
                <w:sz w:val="24"/>
              </w:rPr>
            </w:pPr>
          </w:p>
        </w:tc>
        <w:tc>
          <w:tcPr>
            <w:tcW w:w="2312" w:type="dxa"/>
          </w:tcPr>
          <w:p w14:paraId="2E24394C" w14:textId="77777777" w:rsidR="00912914" w:rsidRPr="00912914" w:rsidRDefault="00912914" w:rsidP="00912914">
            <w:pPr>
              <w:rPr>
                <w:rFonts w:eastAsia="Calibri"/>
                <w:sz w:val="24"/>
              </w:rPr>
            </w:pPr>
            <w:r w:rsidRPr="00912914">
              <w:rPr>
                <w:rFonts w:eastAsia="Calibri"/>
                <w:sz w:val="24"/>
              </w:rPr>
              <w:t>Xeric</w:t>
            </w:r>
          </w:p>
        </w:tc>
        <w:tc>
          <w:tcPr>
            <w:tcW w:w="1701" w:type="dxa"/>
          </w:tcPr>
          <w:p w14:paraId="3EB6DFCB" w14:textId="77777777" w:rsidR="00912914" w:rsidRPr="00912914" w:rsidRDefault="00912914" w:rsidP="00912914">
            <w:pPr>
              <w:rPr>
                <w:rFonts w:eastAsia="Calibri"/>
                <w:sz w:val="24"/>
              </w:rPr>
            </w:pPr>
            <w:r w:rsidRPr="00912914">
              <w:rPr>
                <w:rFonts w:eastAsia="Calibri"/>
                <w:sz w:val="24"/>
              </w:rPr>
              <w:t xml:space="preserve">        14 ± 7</w:t>
            </w:r>
          </w:p>
        </w:tc>
      </w:tr>
      <w:tr w:rsidR="00912914" w:rsidRPr="00912914" w14:paraId="5879C9C4" w14:textId="77777777" w:rsidTr="00F05206">
        <w:tc>
          <w:tcPr>
            <w:tcW w:w="4492" w:type="dxa"/>
          </w:tcPr>
          <w:p w14:paraId="04C7D165" w14:textId="77777777" w:rsidR="00912914" w:rsidRPr="00912914" w:rsidRDefault="00912914" w:rsidP="00912914">
            <w:pPr>
              <w:rPr>
                <w:rFonts w:eastAsia="Calibri"/>
                <w:sz w:val="24"/>
              </w:rPr>
            </w:pPr>
          </w:p>
        </w:tc>
        <w:tc>
          <w:tcPr>
            <w:tcW w:w="2312" w:type="dxa"/>
          </w:tcPr>
          <w:p w14:paraId="00B8CD5D"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4CAB08B4" w14:textId="77777777" w:rsidR="00912914" w:rsidRPr="00912914" w:rsidRDefault="00912914" w:rsidP="00912914">
            <w:pPr>
              <w:rPr>
                <w:rFonts w:eastAsia="Calibri"/>
                <w:sz w:val="24"/>
              </w:rPr>
            </w:pPr>
            <w:r w:rsidRPr="00912914">
              <w:rPr>
                <w:rFonts w:eastAsia="Calibri"/>
                <w:sz w:val="24"/>
              </w:rPr>
              <w:t xml:space="preserve">      124 ± 48</w:t>
            </w:r>
          </w:p>
        </w:tc>
      </w:tr>
      <w:tr w:rsidR="00912914" w:rsidRPr="00912914" w14:paraId="616A0B79" w14:textId="77777777" w:rsidTr="00F05206">
        <w:tc>
          <w:tcPr>
            <w:tcW w:w="4492" w:type="dxa"/>
          </w:tcPr>
          <w:p w14:paraId="533E4A7B" w14:textId="77777777" w:rsidR="00912914" w:rsidRPr="00912914" w:rsidRDefault="00912914" w:rsidP="00912914">
            <w:pPr>
              <w:rPr>
                <w:rFonts w:eastAsia="Calibri"/>
                <w:sz w:val="24"/>
              </w:rPr>
            </w:pPr>
          </w:p>
        </w:tc>
        <w:tc>
          <w:tcPr>
            <w:tcW w:w="2312" w:type="dxa"/>
          </w:tcPr>
          <w:p w14:paraId="17BC2834" w14:textId="77777777" w:rsidR="00912914" w:rsidRPr="00912914" w:rsidRDefault="00912914" w:rsidP="00912914">
            <w:pPr>
              <w:rPr>
                <w:rFonts w:eastAsia="Calibri"/>
                <w:sz w:val="24"/>
              </w:rPr>
            </w:pPr>
          </w:p>
        </w:tc>
        <w:tc>
          <w:tcPr>
            <w:tcW w:w="1701" w:type="dxa"/>
          </w:tcPr>
          <w:p w14:paraId="285F0C5D" w14:textId="77777777" w:rsidR="00912914" w:rsidRPr="00912914" w:rsidRDefault="00912914" w:rsidP="00912914">
            <w:pPr>
              <w:rPr>
                <w:rFonts w:eastAsia="Calibri"/>
                <w:sz w:val="24"/>
              </w:rPr>
            </w:pPr>
          </w:p>
        </w:tc>
      </w:tr>
      <w:tr w:rsidR="00912914" w:rsidRPr="00912914" w14:paraId="57DACA8B" w14:textId="77777777" w:rsidTr="00F05206">
        <w:tc>
          <w:tcPr>
            <w:tcW w:w="4492" w:type="dxa"/>
          </w:tcPr>
          <w:p w14:paraId="3C4709EF" w14:textId="77777777" w:rsidR="00912914" w:rsidRPr="00912914" w:rsidRDefault="00912914" w:rsidP="00912914">
            <w:pPr>
              <w:rPr>
                <w:rFonts w:eastAsia="Calibri"/>
                <w:sz w:val="24"/>
              </w:rPr>
            </w:pPr>
            <w:r w:rsidRPr="00912914">
              <w:rPr>
                <w:rFonts w:eastAsia="Calibri"/>
                <w:sz w:val="24"/>
              </w:rPr>
              <w:t>Canopy trees (&gt;10 cm DBH)</w:t>
            </w:r>
          </w:p>
        </w:tc>
        <w:tc>
          <w:tcPr>
            <w:tcW w:w="2312" w:type="dxa"/>
          </w:tcPr>
          <w:p w14:paraId="0C54DBA9"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2E7BA0F6" w14:textId="77777777" w:rsidR="00912914" w:rsidRPr="00912914" w:rsidRDefault="00912914" w:rsidP="00912914">
            <w:pPr>
              <w:rPr>
                <w:rFonts w:eastAsia="Calibri"/>
                <w:sz w:val="24"/>
              </w:rPr>
            </w:pPr>
            <w:r w:rsidRPr="00912914">
              <w:rPr>
                <w:rFonts w:eastAsia="Calibri"/>
                <w:sz w:val="24"/>
              </w:rPr>
              <w:t xml:space="preserve">          2 ± 2</w:t>
            </w:r>
          </w:p>
        </w:tc>
      </w:tr>
      <w:tr w:rsidR="00912914" w:rsidRPr="00912914" w14:paraId="7F86269B" w14:textId="77777777" w:rsidTr="00F05206">
        <w:tc>
          <w:tcPr>
            <w:tcW w:w="4492" w:type="dxa"/>
          </w:tcPr>
          <w:p w14:paraId="7F9913C7" w14:textId="77777777" w:rsidR="00912914" w:rsidRPr="00912914" w:rsidRDefault="00912914" w:rsidP="00912914">
            <w:pPr>
              <w:rPr>
                <w:rFonts w:eastAsia="Calibri"/>
                <w:sz w:val="24"/>
              </w:rPr>
            </w:pPr>
          </w:p>
        </w:tc>
        <w:tc>
          <w:tcPr>
            <w:tcW w:w="2312" w:type="dxa"/>
          </w:tcPr>
          <w:p w14:paraId="2E98BEF7"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4E2E55E"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69A08AD0" w14:textId="77777777" w:rsidTr="00F05206">
        <w:tc>
          <w:tcPr>
            <w:tcW w:w="4492" w:type="dxa"/>
          </w:tcPr>
          <w:p w14:paraId="5883F1E2" w14:textId="77777777" w:rsidR="00912914" w:rsidRPr="00912914" w:rsidRDefault="00912914" w:rsidP="00912914">
            <w:pPr>
              <w:rPr>
                <w:rFonts w:eastAsia="Calibri"/>
                <w:sz w:val="24"/>
              </w:rPr>
            </w:pPr>
          </w:p>
        </w:tc>
        <w:tc>
          <w:tcPr>
            <w:tcW w:w="2312" w:type="dxa"/>
          </w:tcPr>
          <w:p w14:paraId="58E34264" w14:textId="77777777" w:rsidR="00912914" w:rsidRPr="00912914" w:rsidRDefault="00912914" w:rsidP="00912914">
            <w:pPr>
              <w:rPr>
                <w:rFonts w:eastAsia="Calibri"/>
                <w:sz w:val="24"/>
              </w:rPr>
            </w:pPr>
            <w:r w:rsidRPr="00912914">
              <w:rPr>
                <w:rFonts w:eastAsia="Calibri"/>
                <w:sz w:val="24"/>
              </w:rPr>
              <w:t>Xeric</w:t>
            </w:r>
          </w:p>
        </w:tc>
        <w:tc>
          <w:tcPr>
            <w:tcW w:w="1701" w:type="dxa"/>
          </w:tcPr>
          <w:p w14:paraId="2176E79F"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067C0E88" w14:textId="77777777" w:rsidTr="00F05206">
        <w:tc>
          <w:tcPr>
            <w:tcW w:w="4492" w:type="dxa"/>
          </w:tcPr>
          <w:p w14:paraId="4EFA356A" w14:textId="77777777" w:rsidR="00912914" w:rsidRPr="00912914" w:rsidRDefault="00912914" w:rsidP="00912914">
            <w:pPr>
              <w:rPr>
                <w:rFonts w:eastAsia="Calibri"/>
                <w:sz w:val="24"/>
              </w:rPr>
            </w:pPr>
          </w:p>
        </w:tc>
        <w:tc>
          <w:tcPr>
            <w:tcW w:w="2312" w:type="dxa"/>
          </w:tcPr>
          <w:p w14:paraId="6FDFF3E7"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7D9CE14C" w14:textId="77777777" w:rsidR="00912914" w:rsidRPr="00912914" w:rsidRDefault="00912914" w:rsidP="00912914">
            <w:pPr>
              <w:rPr>
                <w:rFonts w:eastAsia="Calibri"/>
                <w:sz w:val="24"/>
              </w:rPr>
            </w:pPr>
            <w:r w:rsidRPr="00912914">
              <w:rPr>
                <w:rFonts w:eastAsia="Calibri"/>
                <w:sz w:val="24"/>
              </w:rPr>
              <w:t xml:space="preserve">          0</w:t>
            </w:r>
          </w:p>
        </w:tc>
      </w:tr>
    </w:tbl>
    <w:p w14:paraId="60463CDD" w14:textId="77777777" w:rsidR="00912914" w:rsidRPr="00912914" w:rsidRDefault="00912914" w:rsidP="00912914">
      <w:pPr>
        <w:spacing w:line="480" w:lineRule="auto"/>
        <w:rPr>
          <w:rFonts w:eastAsia="Calibri" w:cs="Times New Roman"/>
          <w:u w:val="single"/>
        </w:rPr>
      </w:pPr>
    </w:p>
    <w:p w14:paraId="0199D2BD" w14:textId="77777777" w:rsidR="00912914" w:rsidRPr="00912914" w:rsidRDefault="00912914" w:rsidP="00912914">
      <w:pPr>
        <w:spacing w:line="480" w:lineRule="auto"/>
        <w:rPr>
          <w:rFonts w:eastAsia="Calibri" w:cs="Times New Roman"/>
          <w:u w:val="single"/>
        </w:rPr>
      </w:pPr>
    </w:p>
    <w:p w14:paraId="0536581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lastRenderedPageBreak/>
        <w:t>Signs and symptoms of EAB</w:t>
      </w:r>
    </w:p>
    <w:p w14:paraId="10DDD2AF" w14:textId="77777777" w:rsidR="00912914" w:rsidRPr="00912914" w:rsidRDefault="00912914" w:rsidP="00912914">
      <w:pPr>
        <w:spacing w:line="480" w:lineRule="auto"/>
        <w:ind w:firstLine="720"/>
        <w:rPr>
          <w:rFonts w:eastAsia="Calibri" w:cs="Times New Roman"/>
        </w:rPr>
      </w:pPr>
      <w:r w:rsidRPr="00912914">
        <w:rPr>
          <w:rFonts w:eastAsia="Calibri" w:cs="Times New Roman"/>
        </w:rPr>
        <w:t>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8E8334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The presence of woodpecker predation marks was positively correlated with tree diameter (DBH), with a 1 cm increase in DBH increasing the odds of woodpecker marks by a factor of 1.24 (Z=2.46, p=0.013) (Fig. 1.3A). Similarly, presence of epicormic sprouts was positively correlated with DBH, with a 1 cm increase in DBH increasing the odds of epicormic sprouts by a factor of 1.31 (Z=3.49, p&lt;0.001) (Figure 1.3C). The presence of canopy decline was positively correlated with DBH, such that a 1 cm increase in DBH increased the odds of canopy decline by a factor of 1.22 (Z=2.89, p=0.004) (Figure 1.3F).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1.3B, D, and E). </w:t>
      </w:r>
    </w:p>
    <w:p w14:paraId="6F0367F0" w14:textId="77777777" w:rsidR="00912914" w:rsidRPr="00912914" w:rsidRDefault="00912914" w:rsidP="00912914">
      <w:pPr>
        <w:spacing w:line="480" w:lineRule="auto"/>
        <w:rPr>
          <w:rFonts w:eastAsia="Calibri" w:cs="Times New Roman"/>
        </w:rPr>
      </w:pPr>
    </w:p>
    <w:p w14:paraId="70B742FE"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36665B16" wp14:editId="0FC132F6">
            <wp:extent cx="5358809" cy="6251944"/>
            <wp:effectExtent l="0" t="0" r="0" b="0"/>
            <wp:doc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pic:cNvPicPr/>
                  </pic:nvPicPr>
                  <pic:blipFill>
                    <a:blip r:embed="rId16">
                      <a:extLst>
                        <a:ext uri="{96DAC541-7B7A-43D3-8B79-37D633B846F1}">
                          <asvg:svgBlip xmlns:asvg="http://schemas.microsoft.com/office/drawing/2016/SVG/main" r:embed="rId17"/>
                        </a:ext>
                      </a:extLst>
                    </a:blip>
                    <a:stretch>
                      <a:fillRect/>
                    </a:stretch>
                  </pic:blipFill>
                  <pic:spPr>
                    <a:xfrm>
                      <a:off x="0" y="0"/>
                      <a:ext cx="5366998" cy="6261498"/>
                    </a:xfrm>
                    <a:prstGeom prst="rect">
                      <a:avLst/>
                    </a:prstGeom>
                  </pic:spPr>
                </pic:pic>
              </a:graphicData>
            </a:graphic>
          </wp:inline>
        </w:drawing>
      </w:r>
    </w:p>
    <w:p w14:paraId="4191FE30" w14:textId="77777777" w:rsidR="00912914" w:rsidRPr="00912914" w:rsidRDefault="00912914" w:rsidP="00912914">
      <w:pPr>
        <w:spacing w:after="200"/>
        <w:rPr>
          <w:rFonts w:eastAsia="Calibri" w:cs="Times New Roman"/>
          <w:iCs/>
          <w:szCs w:val="18"/>
        </w:rPr>
      </w:pPr>
      <w:bookmarkStart w:id="23" w:name="_Toc213432484"/>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Pr="00912914">
        <w:rPr>
          <w:rFonts w:eastAsia="Calibri" w:cs="Times New Roman"/>
          <w:b/>
          <w:bCs/>
          <w:iCs/>
          <w:noProof/>
          <w:szCs w:val="18"/>
        </w:rPr>
        <w:t>3</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w:t>
      </w:r>
      <w:r w:rsidRPr="00912914">
        <w:rPr>
          <w:rFonts w:eastAsia="Calibri" w:cs="Times New Roman"/>
          <w:iCs/>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23"/>
      <w:r w:rsidRPr="00912914">
        <w:rPr>
          <w:rFonts w:eastAsia="Calibri" w:cs="Times New Roman"/>
          <w:iCs/>
          <w:szCs w:val="18"/>
        </w:rPr>
        <w:t xml:space="preserve"> </w:t>
      </w:r>
    </w:p>
    <w:p w14:paraId="18D15147" w14:textId="77777777" w:rsidR="00912914" w:rsidRPr="00912914" w:rsidRDefault="00912914" w:rsidP="00912914">
      <w:pPr>
        <w:spacing w:line="480" w:lineRule="auto"/>
        <w:rPr>
          <w:rFonts w:eastAsia="Calibri" w:cs="Times New Roman"/>
        </w:rPr>
      </w:pPr>
    </w:p>
    <w:p w14:paraId="3127E277" w14:textId="77777777" w:rsidR="00912914" w:rsidRPr="00912914" w:rsidRDefault="00912914" w:rsidP="00912914">
      <w:pPr>
        <w:spacing w:line="480" w:lineRule="auto"/>
        <w:rPr>
          <w:rFonts w:eastAsia="Calibri" w:cs="Times New Roman"/>
        </w:rPr>
      </w:pPr>
    </w:p>
    <w:p w14:paraId="6227C89E"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Plant communities in hydric stands</w:t>
      </w:r>
    </w:p>
    <w:p w14:paraId="2B4849FD" w14:textId="77777777" w:rsidR="00912914" w:rsidRPr="00912914" w:rsidRDefault="00912914" w:rsidP="00912914">
      <w:pPr>
        <w:spacing w:line="480" w:lineRule="auto"/>
        <w:ind w:firstLine="720"/>
        <w:rPr>
          <w:rFonts w:eastAsia="Calibri" w:cs="Times New Roman"/>
        </w:rPr>
      </w:pPr>
      <w:r w:rsidRPr="00912914">
        <w:rPr>
          <w:rFonts w:eastAsia="Calibri" w:cs="Times New Roman"/>
        </w:rPr>
        <w:t>We identified 810 living canopy trees comprising 18 genera across the 10 hydric transects (Table 1.2). The most common species in the canopy (≥ 12.5 cm DBH) was silver maple (</w:t>
      </w:r>
      <w:r w:rsidRPr="00912914">
        <w:rPr>
          <w:rFonts w:eastAsia="Calibri" w:cs="Times New Roman"/>
          <w:i/>
          <w:iCs/>
        </w:rPr>
        <w:t xml:space="preserve">Acer </w:t>
      </w:r>
      <w:proofErr w:type="spellStart"/>
      <w:r w:rsidRPr="00912914">
        <w:rPr>
          <w:rFonts w:eastAsia="Calibri" w:cs="Times New Roman"/>
          <w:i/>
          <w:iCs/>
        </w:rPr>
        <w:t>saccharinum</w:t>
      </w:r>
      <w:proofErr w:type="spellEnd"/>
      <w:r w:rsidRPr="00912914">
        <w:rPr>
          <w:rFonts w:eastAsia="Calibri" w:cs="Times New Roman"/>
        </w:rPr>
        <w:t xml:space="preserve"> L.), followed by elm (</w:t>
      </w:r>
      <w:r w:rsidRPr="00912914">
        <w:rPr>
          <w:rFonts w:eastAsia="Calibri" w:cs="Times New Roman"/>
          <w:i/>
          <w:iCs/>
        </w:rPr>
        <w:t>Ulmus</w:t>
      </w:r>
      <w:r w:rsidRPr="00912914">
        <w:rPr>
          <w:rFonts w:eastAsia="Calibri" w:cs="Times New Roman"/>
        </w:rPr>
        <w:t xml:space="preserve"> sp.), and basswood (</w:t>
      </w:r>
      <w:r w:rsidRPr="00912914">
        <w:rPr>
          <w:rFonts w:eastAsia="Calibri" w:cs="Times New Roman"/>
          <w:i/>
          <w:iCs/>
        </w:rPr>
        <w:t xml:space="preserve">Tilia americana </w:t>
      </w:r>
      <w:r w:rsidRPr="00912914">
        <w:rPr>
          <w:rFonts w:eastAsia="Calibri" w:cs="Times New Roman"/>
        </w:rPr>
        <w:t xml:space="preserve">L.). In the understory (2.5 ≤ DBH &lt; 12.5 cm), 638 living trees were found, of which the most common species were </w:t>
      </w:r>
      <w:proofErr w:type="spellStart"/>
      <w:r w:rsidRPr="00912914">
        <w:rPr>
          <w:rFonts w:eastAsia="Calibri" w:cs="Times New Roman"/>
        </w:rPr>
        <w:t>musclewood</w:t>
      </w:r>
      <w:proofErr w:type="spellEnd"/>
      <w:r w:rsidRPr="00912914">
        <w:rPr>
          <w:rFonts w:eastAsia="Calibri" w:cs="Times New Roman"/>
        </w:rPr>
        <w:t xml:space="preserve"> (</w:t>
      </w:r>
      <w:r w:rsidRPr="00912914">
        <w:rPr>
          <w:rFonts w:eastAsia="Calibri" w:cs="Times New Roman"/>
          <w:i/>
          <w:iCs/>
        </w:rPr>
        <w:t xml:space="preserve">Carpinus </w:t>
      </w:r>
      <w:proofErr w:type="spellStart"/>
      <w:r w:rsidRPr="00912914">
        <w:rPr>
          <w:rFonts w:eastAsia="Calibri" w:cs="Times New Roman"/>
          <w:i/>
          <w:iCs/>
        </w:rPr>
        <w:t>caroliniana</w:t>
      </w:r>
      <w:proofErr w:type="spellEnd"/>
      <w:r w:rsidRPr="00912914">
        <w:rPr>
          <w:rFonts w:eastAsia="Calibri" w:cs="Times New Roman"/>
        </w:rPr>
        <w:t xml:space="preserve"> Walter), black ash (</w:t>
      </w:r>
      <w:r w:rsidRPr="00912914">
        <w:rPr>
          <w:rFonts w:eastAsia="Calibri" w:cs="Times New Roman"/>
          <w:i/>
          <w:iCs/>
        </w:rPr>
        <w:t>Fraxinus nigra</w:t>
      </w:r>
      <w:r w:rsidRPr="00912914">
        <w:rPr>
          <w:rFonts w:eastAsia="Calibri" w:cs="Times New Roman"/>
        </w:rPr>
        <w:t>), and green ash (</w:t>
      </w:r>
      <w:r w:rsidRPr="00912914">
        <w:rPr>
          <w:rFonts w:eastAsia="Calibri" w:cs="Times New Roman"/>
          <w:i/>
          <w:iCs/>
        </w:rPr>
        <w:t>Fraxinus pennsylvanica</w:t>
      </w:r>
      <w:r w:rsidRPr="00912914">
        <w:rPr>
          <w:rFonts w:eastAsia="Calibri" w:cs="Times New Roman"/>
        </w:rPr>
        <w:t xml:space="preserve">, possibly with some </w:t>
      </w:r>
      <w:r w:rsidRPr="00912914">
        <w:rPr>
          <w:rFonts w:eastAsia="Calibri" w:cs="Times New Roman"/>
          <w:i/>
          <w:iCs/>
        </w:rPr>
        <w:t>F. americana</w:t>
      </w:r>
      <w:r w:rsidRPr="00912914">
        <w:rPr>
          <w:rFonts w:eastAsia="Calibri" w:cs="Times New Roman"/>
        </w:rPr>
        <w:t xml:space="preserve"> and </w:t>
      </w:r>
      <w:r w:rsidRPr="00912914">
        <w:rPr>
          <w:rFonts w:eastAsia="Calibri" w:cs="Times New Roman"/>
          <w:i/>
          <w:iCs/>
        </w:rPr>
        <w:t>F. profunda</w:t>
      </w:r>
      <w:r w:rsidRPr="00912914">
        <w:rPr>
          <w:rFonts w:eastAsia="Calibri" w:cs="Times New Roman"/>
        </w:rPr>
        <w:t>). The basal area of living trees in the canopy and understory averaged 21.1 m</w:t>
      </w:r>
      <w:r w:rsidRPr="00912914">
        <w:rPr>
          <w:rFonts w:eastAsia="Calibri" w:cs="Times New Roman"/>
          <w:vertAlign w:val="superscript"/>
        </w:rPr>
        <w:t>2</w:t>
      </w:r>
      <w:r w:rsidRPr="00912914">
        <w:rPr>
          <w:rFonts w:eastAsia="Calibri" w:cs="Times New Roman"/>
        </w:rPr>
        <w:t>/ha and 2.8 m</w:t>
      </w:r>
      <w:r w:rsidRPr="00912914">
        <w:rPr>
          <w:rFonts w:eastAsia="Calibri" w:cs="Times New Roman"/>
          <w:vertAlign w:val="superscript"/>
        </w:rPr>
        <w:t>2</w:t>
      </w:r>
      <w:r w:rsidRPr="00912914">
        <w:rPr>
          <w:rFonts w:eastAsia="Calibri" w:cs="Times New Roman"/>
        </w:rPr>
        <w:t>/ha, respectively, not counting shrub species. Of the ground-level cover types estimated in hydric plots, graminoids and skunk cabbage had the highest percentage cover (Table 1.3). The invasive shrubs glossy buckthorn (</w:t>
      </w:r>
      <w:r w:rsidRPr="00912914">
        <w:rPr>
          <w:rFonts w:eastAsia="Calibri" w:cs="Times New Roman"/>
          <w:i/>
          <w:iCs/>
        </w:rPr>
        <w:t>Frangula alnus</w:t>
      </w:r>
      <w:r w:rsidRPr="00912914">
        <w:rPr>
          <w:rFonts w:eastAsia="Calibri" w:cs="Times New Roman"/>
        </w:rPr>
        <w:t xml:space="preserve"> Miller) and autumn olive (</w:t>
      </w:r>
      <w:r w:rsidRPr="00912914">
        <w:rPr>
          <w:rFonts w:eastAsia="Calibri" w:cs="Times New Roman"/>
          <w:i/>
          <w:iCs/>
        </w:rPr>
        <w:t xml:space="preserve">Elaeagnus </w:t>
      </w:r>
      <w:proofErr w:type="spellStart"/>
      <w:r w:rsidRPr="00912914">
        <w:rPr>
          <w:rFonts w:eastAsia="Calibri" w:cs="Times New Roman"/>
          <w:i/>
          <w:iCs/>
        </w:rPr>
        <w:t>umbellata</w:t>
      </w:r>
      <w:proofErr w:type="spellEnd"/>
      <w:r w:rsidRPr="00912914">
        <w:rPr>
          <w:rFonts w:eastAsia="Calibri" w:cs="Times New Roman"/>
        </w:rPr>
        <w:t xml:space="preserve"> Thunb.) were present, but with lower percentage cover  than the native shrubs spicebush and winterberry. The NMDS ordination (Fig. 1.5) indicates a grouping of sample plots with high basal area of silver maple on the left side of the graph. Meanwhile, the upper center of the graph contains plots with species such as sugar maple (</w:t>
      </w:r>
      <w:r w:rsidRPr="00912914">
        <w:rPr>
          <w:rFonts w:eastAsia="Calibri" w:cs="Times New Roman"/>
          <w:i/>
          <w:iCs/>
        </w:rPr>
        <w:t>Acer saccharum</w:t>
      </w:r>
      <w:r w:rsidRPr="00912914">
        <w:rPr>
          <w:rFonts w:eastAsia="Calibri" w:cs="Times New Roman"/>
        </w:rPr>
        <w:t xml:space="preserve"> Marshall). On the lower right side of the graph are plots with high basal area of yellow birch (</w:t>
      </w:r>
      <w:r w:rsidRPr="00912914">
        <w:rPr>
          <w:rFonts w:eastAsia="Calibri" w:cs="Times New Roman"/>
          <w:i/>
          <w:iCs/>
        </w:rPr>
        <w:t xml:space="preserve">Betula alleghaniensis </w:t>
      </w:r>
      <w:r w:rsidRPr="00912914">
        <w:rPr>
          <w:rFonts w:eastAsia="Calibri" w:cs="Times New Roman"/>
        </w:rPr>
        <w:t>Britt.) and/or tamarack (</w:t>
      </w:r>
      <w:r w:rsidRPr="00912914">
        <w:rPr>
          <w:rFonts w:eastAsia="Calibri" w:cs="Times New Roman"/>
          <w:i/>
          <w:iCs/>
        </w:rPr>
        <w:t xml:space="preserve">Larix laricina </w:t>
      </w:r>
      <w:r w:rsidRPr="00912914">
        <w:rPr>
          <w:rFonts w:eastAsia="Calibri" w:cs="Times New Roman"/>
        </w:rPr>
        <w:t xml:space="preserve">(Du Roi) K. Koch). The plots with </w:t>
      </w:r>
      <w:r w:rsidRPr="00912914">
        <w:rPr>
          <w:rFonts w:eastAsia="Calibri" w:cs="Times New Roman"/>
        </w:rPr>
        <w:lastRenderedPageBreak/>
        <w:t>high basal area of green ash tended to be in the forests with silver maple, whereas the plots with high basal area of black ash tended to be in forests with tamarack and/or yellow birch, although black and green ash also co-occurred in some plots.</w:t>
      </w:r>
    </w:p>
    <w:p w14:paraId="0F4B3AAA" w14:textId="77777777" w:rsidR="00912914" w:rsidRPr="00912914" w:rsidRDefault="00912914" w:rsidP="00912914">
      <w:pPr>
        <w:spacing w:line="480" w:lineRule="auto"/>
        <w:rPr>
          <w:rFonts w:eastAsia="Calibri" w:cs="Times New Roman"/>
        </w:rPr>
      </w:pPr>
    </w:p>
    <w:p w14:paraId="541657BC" w14:textId="77777777" w:rsidR="00912914" w:rsidRPr="00912914" w:rsidRDefault="00912914" w:rsidP="00912914">
      <w:pPr>
        <w:spacing w:line="480" w:lineRule="auto"/>
        <w:rPr>
          <w:rFonts w:eastAsia="Calibri" w:cs="Times New Roman"/>
          <w:b/>
          <w:bCs/>
        </w:rPr>
      </w:pPr>
    </w:p>
    <w:p w14:paraId="7830A82D" w14:textId="77777777" w:rsidR="00912914" w:rsidRPr="00912914" w:rsidRDefault="00912914" w:rsidP="00912914">
      <w:pPr>
        <w:spacing w:after="200"/>
        <w:rPr>
          <w:rFonts w:eastAsia="Calibri" w:cs="Times New Roman"/>
          <w:iCs/>
          <w:szCs w:val="18"/>
        </w:rPr>
      </w:pPr>
      <w:bookmarkStart w:id="24" w:name="_Toc213432434"/>
      <w:r w:rsidRPr="00912914">
        <w:rPr>
          <w:rFonts w:eastAsia="Calibri" w:cs="Times New Roman"/>
          <w:b/>
          <w:bCs/>
          <w:iCs/>
          <w:szCs w:val="18"/>
        </w:rPr>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Pr="00912914">
        <w:rPr>
          <w:rFonts w:eastAsia="Calibri" w:cs="Times New Roman"/>
          <w:b/>
          <w:bCs/>
          <w:iCs/>
          <w:noProof/>
          <w:szCs w:val="18"/>
        </w:rPr>
        <w:t>2</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Relative density (%) and relative dominance (%) of canopy (≥12.5 cm DBH) and understory (2.5-12.5 cm DBH) tree genera found in the 10 hydric transects (30 plots) in 2024-2025. Only living trees were counted. A total of 810 living canopy trees were counted in the main </w:t>
      </w:r>
      <w:proofErr w:type="gramStart"/>
      <w:r w:rsidRPr="00912914">
        <w:rPr>
          <w:rFonts w:eastAsia="Calibri" w:cs="Times New Roman"/>
          <w:iCs/>
          <w:szCs w:val="18"/>
        </w:rPr>
        <w:t>plots</w:t>
      </w:r>
      <w:proofErr w:type="gramEnd"/>
      <w:r w:rsidRPr="00912914">
        <w:rPr>
          <w:rFonts w:eastAsia="Calibri" w:cs="Times New Roman"/>
          <w:iCs/>
          <w:szCs w:val="18"/>
        </w:rPr>
        <w:t xml:space="preserve"> and 638 living understory trees were counted in the subplots. Shrub species were not counted.</w:t>
      </w:r>
      <w:bookmarkEnd w:id="24"/>
      <w:r w:rsidRPr="00912914">
        <w:rPr>
          <w:rFonts w:eastAsia="Calibri" w:cs="Times New Roman"/>
          <w:iCs/>
          <w:szCs w:val="18"/>
        </w:rPr>
        <w:t xml:space="preserve"> The first column lists the genus of tree.</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912914" w:rsidRPr="00912914" w14:paraId="3DCEE5D4" w14:textId="77777777" w:rsidTr="00F05206">
        <w:trPr>
          <w:trHeight w:val="305"/>
        </w:trPr>
        <w:tc>
          <w:tcPr>
            <w:tcW w:w="1306" w:type="dxa"/>
            <w:tcBorders>
              <w:top w:val="single" w:sz="4" w:space="0" w:color="auto"/>
              <w:bottom w:val="single" w:sz="4" w:space="0" w:color="auto"/>
            </w:tcBorders>
          </w:tcPr>
          <w:p w14:paraId="7DB0C13A" w14:textId="77777777" w:rsidR="00912914" w:rsidRPr="00912914" w:rsidRDefault="00912914" w:rsidP="00912914">
            <w:pPr>
              <w:rPr>
                <w:rFonts w:eastAsia="Calibri" w:cs="Times New Roman"/>
              </w:rPr>
            </w:pPr>
          </w:p>
        </w:tc>
        <w:tc>
          <w:tcPr>
            <w:tcW w:w="2410" w:type="dxa"/>
            <w:gridSpan w:val="2"/>
            <w:tcBorders>
              <w:top w:val="single" w:sz="4" w:space="0" w:color="auto"/>
              <w:bottom w:val="single" w:sz="4" w:space="0" w:color="auto"/>
            </w:tcBorders>
          </w:tcPr>
          <w:p w14:paraId="00F1CA15" w14:textId="77777777" w:rsidR="00912914" w:rsidRPr="00912914" w:rsidRDefault="00912914" w:rsidP="00912914">
            <w:pPr>
              <w:rPr>
                <w:rFonts w:eastAsia="Calibri" w:cs="Times New Roman"/>
              </w:rPr>
            </w:pPr>
            <w:r w:rsidRPr="00912914">
              <w:rPr>
                <w:rFonts w:eastAsia="Calibri" w:cs="Times New Roman"/>
              </w:rPr>
              <w:t>Relative density, %</w:t>
            </w:r>
          </w:p>
        </w:tc>
        <w:tc>
          <w:tcPr>
            <w:tcW w:w="2501" w:type="dxa"/>
            <w:gridSpan w:val="2"/>
            <w:tcBorders>
              <w:top w:val="single" w:sz="4" w:space="0" w:color="auto"/>
              <w:bottom w:val="single" w:sz="4" w:space="0" w:color="auto"/>
            </w:tcBorders>
          </w:tcPr>
          <w:p w14:paraId="56E22C6B" w14:textId="77777777" w:rsidR="00912914" w:rsidRPr="00912914" w:rsidRDefault="00912914" w:rsidP="00912914">
            <w:pPr>
              <w:rPr>
                <w:rFonts w:eastAsia="Calibri" w:cs="Times New Roman"/>
              </w:rPr>
            </w:pPr>
            <w:r w:rsidRPr="00912914">
              <w:rPr>
                <w:rFonts w:eastAsia="Calibri" w:cs="Times New Roman"/>
              </w:rPr>
              <w:t>Relative dominance, %</w:t>
            </w:r>
          </w:p>
        </w:tc>
      </w:tr>
      <w:tr w:rsidR="00912914" w:rsidRPr="00912914" w14:paraId="7859F361" w14:textId="77777777" w:rsidTr="00F05206">
        <w:trPr>
          <w:trHeight w:val="305"/>
        </w:trPr>
        <w:tc>
          <w:tcPr>
            <w:tcW w:w="1306" w:type="dxa"/>
            <w:tcBorders>
              <w:top w:val="single" w:sz="4" w:space="0" w:color="auto"/>
              <w:bottom w:val="single" w:sz="4" w:space="0" w:color="auto"/>
            </w:tcBorders>
          </w:tcPr>
          <w:p w14:paraId="4553DCF8" w14:textId="77777777" w:rsidR="00912914" w:rsidRPr="00912914" w:rsidRDefault="00912914" w:rsidP="00912914">
            <w:pPr>
              <w:rPr>
                <w:rFonts w:eastAsia="Calibri" w:cs="Times New Roman"/>
              </w:rPr>
            </w:pPr>
            <w:r w:rsidRPr="00912914">
              <w:rPr>
                <w:rFonts w:eastAsia="Calibri" w:cs="Times New Roman"/>
              </w:rPr>
              <w:t>Genus</w:t>
            </w:r>
          </w:p>
        </w:tc>
        <w:tc>
          <w:tcPr>
            <w:tcW w:w="1418" w:type="dxa"/>
            <w:tcBorders>
              <w:top w:val="single" w:sz="4" w:space="0" w:color="auto"/>
              <w:bottom w:val="single" w:sz="4" w:space="0" w:color="auto"/>
            </w:tcBorders>
          </w:tcPr>
          <w:p w14:paraId="3D50DF99" w14:textId="77777777" w:rsidR="00912914" w:rsidRPr="00912914" w:rsidRDefault="00912914" w:rsidP="00912914">
            <w:pPr>
              <w:rPr>
                <w:rFonts w:eastAsia="Calibri" w:cs="Times New Roman"/>
              </w:rPr>
            </w:pPr>
            <w:r w:rsidRPr="00912914">
              <w:rPr>
                <w:rFonts w:eastAsia="Calibri" w:cs="Times New Roman"/>
              </w:rPr>
              <w:t>Understory</w:t>
            </w:r>
          </w:p>
        </w:tc>
        <w:tc>
          <w:tcPr>
            <w:tcW w:w="992" w:type="dxa"/>
            <w:tcBorders>
              <w:top w:val="single" w:sz="4" w:space="0" w:color="auto"/>
              <w:bottom w:val="single" w:sz="4" w:space="0" w:color="auto"/>
            </w:tcBorders>
          </w:tcPr>
          <w:p w14:paraId="629ED1B0" w14:textId="77777777" w:rsidR="00912914" w:rsidRPr="00912914" w:rsidRDefault="00912914" w:rsidP="00912914">
            <w:pPr>
              <w:rPr>
                <w:rFonts w:eastAsia="Calibri" w:cs="Times New Roman"/>
              </w:rPr>
            </w:pPr>
            <w:r w:rsidRPr="00912914">
              <w:rPr>
                <w:rFonts w:eastAsia="Calibri" w:cs="Times New Roman"/>
              </w:rPr>
              <w:t>Canopy</w:t>
            </w:r>
          </w:p>
        </w:tc>
        <w:tc>
          <w:tcPr>
            <w:tcW w:w="1417" w:type="dxa"/>
            <w:tcBorders>
              <w:top w:val="single" w:sz="4" w:space="0" w:color="auto"/>
              <w:bottom w:val="single" w:sz="4" w:space="0" w:color="auto"/>
            </w:tcBorders>
          </w:tcPr>
          <w:p w14:paraId="01DF365E" w14:textId="77777777" w:rsidR="00912914" w:rsidRPr="00912914" w:rsidRDefault="00912914" w:rsidP="00912914">
            <w:pPr>
              <w:rPr>
                <w:rFonts w:eastAsia="Calibri" w:cs="Times New Roman"/>
              </w:rPr>
            </w:pPr>
            <w:r w:rsidRPr="00912914">
              <w:rPr>
                <w:rFonts w:eastAsia="Calibri" w:cs="Times New Roman"/>
              </w:rPr>
              <w:t>Understory</w:t>
            </w:r>
          </w:p>
        </w:tc>
        <w:tc>
          <w:tcPr>
            <w:tcW w:w="1084" w:type="dxa"/>
            <w:tcBorders>
              <w:top w:val="single" w:sz="4" w:space="0" w:color="auto"/>
              <w:bottom w:val="single" w:sz="4" w:space="0" w:color="auto"/>
            </w:tcBorders>
          </w:tcPr>
          <w:p w14:paraId="6B355710" w14:textId="77777777" w:rsidR="00912914" w:rsidRPr="00912914" w:rsidRDefault="00912914" w:rsidP="00912914">
            <w:pPr>
              <w:rPr>
                <w:rFonts w:eastAsia="Calibri" w:cs="Times New Roman"/>
              </w:rPr>
            </w:pPr>
            <w:r w:rsidRPr="00912914">
              <w:rPr>
                <w:rFonts w:eastAsia="Calibri" w:cs="Times New Roman"/>
              </w:rPr>
              <w:t>Canopy</w:t>
            </w:r>
          </w:p>
        </w:tc>
      </w:tr>
      <w:tr w:rsidR="00912914" w:rsidRPr="00912914" w14:paraId="1D09B90B" w14:textId="77777777" w:rsidTr="00F05206">
        <w:trPr>
          <w:trHeight w:val="305"/>
        </w:trPr>
        <w:tc>
          <w:tcPr>
            <w:tcW w:w="1306" w:type="dxa"/>
            <w:tcBorders>
              <w:top w:val="single" w:sz="4" w:space="0" w:color="auto"/>
            </w:tcBorders>
          </w:tcPr>
          <w:p w14:paraId="2DDAB6AB" w14:textId="77777777" w:rsidR="00912914" w:rsidRPr="00912914" w:rsidRDefault="00912914" w:rsidP="00912914">
            <w:pPr>
              <w:rPr>
                <w:rFonts w:eastAsia="Calibri" w:cs="Times New Roman"/>
                <w:i/>
                <w:iCs/>
              </w:rPr>
            </w:pPr>
            <w:r w:rsidRPr="00912914">
              <w:rPr>
                <w:rFonts w:eastAsia="Calibri" w:cs="Times New Roman"/>
                <w:i/>
                <w:iCs/>
              </w:rPr>
              <w:t>Acer</w:t>
            </w:r>
          </w:p>
        </w:tc>
        <w:tc>
          <w:tcPr>
            <w:tcW w:w="1418" w:type="dxa"/>
            <w:tcBorders>
              <w:top w:val="single" w:sz="4" w:space="0" w:color="auto"/>
            </w:tcBorders>
          </w:tcPr>
          <w:p w14:paraId="3A9E7D49" w14:textId="77777777" w:rsidR="00912914" w:rsidRPr="00912914" w:rsidRDefault="00912914" w:rsidP="00912914">
            <w:pPr>
              <w:rPr>
                <w:rFonts w:eastAsia="Calibri" w:cs="Times New Roman"/>
              </w:rPr>
            </w:pPr>
            <w:r w:rsidRPr="00912914">
              <w:rPr>
                <w:rFonts w:eastAsia="Calibri" w:cs="Times New Roman"/>
              </w:rPr>
              <w:t>10.5</w:t>
            </w:r>
          </w:p>
        </w:tc>
        <w:tc>
          <w:tcPr>
            <w:tcW w:w="992" w:type="dxa"/>
            <w:tcBorders>
              <w:top w:val="single" w:sz="4" w:space="0" w:color="auto"/>
            </w:tcBorders>
          </w:tcPr>
          <w:p w14:paraId="6D393814" w14:textId="77777777" w:rsidR="00912914" w:rsidRPr="00912914" w:rsidRDefault="00912914" w:rsidP="00912914">
            <w:pPr>
              <w:rPr>
                <w:rFonts w:eastAsia="Calibri" w:cs="Times New Roman"/>
              </w:rPr>
            </w:pPr>
            <w:r w:rsidRPr="00912914">
              <w:rPr>
                <w:rFonts w:eastAsia="Calibri" w:cs="Times New Roman"/>
              </w:rPr>
              <w:t>42.3</w:t>
            </w:r>
          </w:p>
        </w:tc>
        <w:tc>
          <w:tcPr>
            <w:tcW w:w="1417" w:type="dxa"/>
            <w:tcBorders>
              <w:top w:val="single" w:sz="4" w:space="0" w:color="auto"/>
            </w:tcBorders>
          </w:tcPr>
          <w:p w14:paraId="472939F2" w14:textId="77777777" w:rsidR="00912914" w:rsidRPr="00912914" w:rsidRDefault="00912914" w:rsidP="00912914">
            <w:pPr>
              <w:rPr>
                <w:rFonts w:eastAsia="Calibri" w:cs="Times New Roman"/>
              </w:rPr>
            </w:pPr>
            <w:r w:rsidRPr="00912914">
              <w:rPr>
                <w:rFonts w:eastAsia="Calibri" w:cs="Times New Roman"/>
              </w:rPr>
              <w:t>18.7</w:t>
            </w:r>
          </w:p>
        </w:tc>
        <w:tc>
          <w:tcPr>
            <w:tcW w:w="1084" w:type="dxa"/>
            <w:tcBorders>
              <w:top w:val="single" w:sz="4" w:space="0" w:color="auto"/>
            </w:tcBorders>
          </w:tcPr>
          <w:p w14:paraId="13A0DB4C" w14:textId="77777777" w:rsidR="00912914" w:rsidRPr="00912914" w:rsidRDefault="00912914" w:rsidP="00912914">
            <w:pPr>
              <w:rPr>
                <w:rFonts w:eastAsia="Calibri" w:cs="Times New Roman"/>
              </w:rPr>
            </w:pPr>
            <w:r w:rsidRPr="00912914">
              <w:rPr>
                <w:rFonts w:eastAsia="Calibri" w:cs="Times New Roman"/>
              </w:rPr>
              <w:t>63.5</w:t>
            </w:r>
          </w:p>
        </w:tc>
      </w:tr>
      <w:tr w:rsidR="00912914" w:rsidRPr="00912914" w14:paraId="4DA60779" w14:textId="77777777" w:rsidTr="00F05206">
        <w:trPr>
          <w:trHeight w:val="305"/>
        </w:trPr>
        <w:tc>
          <w:tcPr>
            <w:tcW w:w="1306" w:type="dxa"/>
          </w:tcPr>
          <w:p w14:paraId="190CAAF3" w14:textId="77777777" w:rsidR="00912914" w:rsidRPr="00912914" w:rsidRDefault="00912914" w:rsidP="00912914">
            <w:pPr>
              <w:rPr>
                <w:rFonts w:eastAsia="Calibri" w:cs="Times New Roman"/>
                <w:i/>
                <w:iCs/>
              </w:rPr>
            </w:pPr>
            <w:r w:rsidRPr="00912914">
              <w:rPr>
                <w:rFonts w:eastAsia="Calibri" w:cs="Times New Roman"/>
                <w:i/>
                <w:iCs/>
              </w:rPr>
              <w:t>Betula</w:t>
            </w:r>
          </w:p>
        </w:tc>
        <w:tc>
          <w:tcPr>
            <w:tcW w:w="1418" w:type="dxa"/>
          </w:tcPr>
          <w:p w14:paraId="1606D87D"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1FABED55" w14:textId="77777777" w:rsidR="00912914" w:rsidRPr="00912914" w:rsidRDefault="00912914" w:rsidP="00912914">
            <w:pPr>
              <w:rPr>
                <w:rFonts w:eastAsia="Calibri" w:cs="Times New Roman"/>
              </w:rPr>
            </w:pPr>
            <w:r w:rsidRPr="00912914">
              <w:rPr>
                <w:rFonts w:eastAsia="Calibri" w:cs="Times New Roman"/>
              </w:rPr>
              <w:t>3.8</w:t>
            </w:r>
          </w:p>
        </w:tc>
        <w:tc>
          <w:tcPr>
            <w:tcW w:w="1417" w:type="dxa"/>
          </w:tcPr>
          <w:p w14:paraId="21BC9904"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5B46FEB3"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62FC8A67" w14:textId="77777777" w:rsidTr="00F05206">
        <w:trPr>
          <w:trHeight w:val="305"/>
        </w:trPr>
        <w:tc>
          <w:tcPr>
            <w:tcW w:w="1306" w:type="dxa"/>
          </w:tcPr>
          <w:p w14:paraId="75797CC1" w14:textId="77777777" w:rsidR="00912914" w:rsidRPr="00912914" w:rsidRDefault="00912914" w:rsidP="00912914">
            <w:pPr>
              <w:rPr>
                <w:rFonts w:eastAsia="Calibri" w:cs="Times New Roman"/>
                <w:i/>
                <w:iCs/>
              </w:rPr>
            </w:pPr>
            <w:r w:rsidRPr="00912914">
              <w:rPr>
                <w:rFonts w:eastAsia="Calibri" w:cs="Times New Roman"/>
                <w:i/>
                <w:iCs/>
              </w:rPr>
              <w:t>Carpinus</w:t>
            </w:r>
          </w:p>
        </w:tc>
        <w:tc>
          <w:tcPr>
            <w:tcW w:w="1418" w:type="dxa"/>
          </w:tcPr>
          <w:p w14:paraId="50B3E31C" w14:textId="77777777" w:rsidR="00912914" w:rsidRPr="00912914" w:rsidRDefault="00912914" w:rsidP="00912914">
            <w:pPr>
              <w:rPr>
                <w:rFonts w:eastAsia="Calibri" w:cs="Times New Roman"/>
              </w:rPr>
            </w:pPr>
            <w:r w:rsidRPr="00912914">
              <w:rPr>
                <w:rFonts w:eastAsia="Calibri" w:cs="Times New Roman"/>
              </w:rPr>
              <w:t>19.5</w:t>
            </w:r>
          </w:p>
        </w:tc>
        <w:tc>
          <w:tcPr>
            <w:tcW w:w="992" w:type="dxa"/>
          </w:tcPr>
          <w:p w14:paraId="201C91B3" w14:textId="77777777" w:rsidR="00912914" w:rsidRPr="00912914" w:rsidRDefault="00912914" w:rsidP="00912914">
            <w:pPr>
              <w:rPr>
                <w:rFonts w:eastAsia="Calibri" w:cs="Times New Roman"/>
              </w:rPr>
            </w:pPr>
            <w:r w:rsidRPr="00912914">
              <w:rPr>
                <w:rFonts w:eastAsia="Calibri" w:cs="Times New Roman"/>
              </w:rPr>
              <w:t>2.7</w:t>
            </w:r>
          </w:p>
        </w:tc>
        <w:tc>
          <w:tcPr>
            <w:tcW w:w="1417" w:type="dxa"/>
          </w:tcPr>
          <w:p w14:paraId="030E426B" w14:textId="77777777" w:rsidR="00912914" w:rsidRPr="00912914" w:rsidRDefault="00912914" w:rsidP="00912914">
            <w:pPr>
              <w:rPr>
                <w:rFonts w:eastAsia="Calibri" w:cs="Times New Roman"/>
              </w:rPr>
            </w:pPr>
            <w:r w:rsidRPr="00912914">
              <w:rPr>
                <w:rFonts w:eastAsia="Calibri" w:cs="Times New Roman"/>
              </w:rPr>
              <w:t>12.1</w:t>
            </w:r>
          </w:p>
        </w:tc>
        <w:tc>
          <w:tcPr>
            <w:tcW w:w="1084" w:type="dxa"/>
          </w:tcPr>
          <w:p w14:paraId="5516B3CC" w14:textId="77777777" w:rsidR="00912914" w:rsidRPr="00912914" w:rsidRDefault="00912914" w:rsidP="00912914">
            <w:pPr>
              <w:rPr>
                <w:rFonts w:eastAsia="Calibri" w:cs="Times New Roman"/>
              </w:rPr>
            </w:pPr>
            <w:r w:rsidRPr="00912914">
              <w:rPr>
                <w:rFonts w:eastAsia="Calibri" w:cs="Times New Roman"/>
              </w:rPr>
              <w:t>0.3</w:t>
            </w:r>
          </w:p>
        </w:tc>
      </w:tr>
      <w:tr w:rsidR="00912914" w:rsidRPr="00912914" w14:paraId="1F1FDE9A" w14:textId="77777777" w:rsidTr="00F05206">
        <w:trPr>
          <w:trHeight w:val="305"/>
        </w:trPr>
        <w:tc>
          <w:tcPr>
            <w:tcW w:w="1306" w:type="dxa"/>
          </w:tcPr>
          <w:p w14:paraId="0D56747A" w14:textId="77777777" w:rsidR="00912914" w:rsidRPr="00912914" w:rsidRDefault="00912914" w:rsidP="00912914">
            <w:pPr>
              <w:rPr>
                <w:rFonts w:eastAsia="Calibri" w:cs="Times New Roman"/>
                <w:i/>
                <w:iCs/>
              </w:rPr>
            </w:pPr>
            <w:r w:rsidRPr="00912914">
              <w:rPr>
                <w:rFonts w:eastAsia="Calibri" w:cs="Times New Roman"/>
                <w:i/>
                <w:iCs/>
              </w:rPr>
              <w:t>Carya</w:t>
            </w:r>
          </w:p>
        </w:tc>
        <w:tc>
          <w:tcPr>
            <w:tcW w:w="1418" w:type="dxa"/>
          </w:tcPr>
          <w:p w14:paraId="48BF24BE"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67F15E3E" w14:textId="77777777" w:rsidR="00912914" w:rsidRPr="00912914" w:rsidRDefault="00912914" w:rsidP="00912914">
            <w:pPr>
              <w:rPr>
                <w:rFonts w:eastAsia="Calibri" w:cs="Times New Roman"/>
              </w:rPr>
            </w:pPr>
            <w:r w:rsidRPr="00912914">
              <w:rPr>
                <w:rFonts w:eastAsia="Calibri" w:cs="Times New Roman"/>
              </w:rPr>
              <w:t>0.6</w:t>
            </w:r>
          </w:p>
        </w:tc>
        <w:tc>
          <w:tcPr>
            <w:tcW w:w="1417" w:type="dxa"/>
          </w:tcPr>
          <w:p w14:paraId="31B96CD5" w14:textId="77777777" w:rsidR="00912914" w:rsidRPr="00912914" w:rsidRDefault="00912914" w:rsidP="00912914">
            <w:pPr>
              <w:rPr>
                <w:rFonts w:eastAsia="Calibri" w:cs="Times New Roman"/>
              </w:rPr>
            </w:pPr>
            <w:r w:rsidRPr="00912914">
              <w:rPr>
                <w:rFonts w:eastAsia="Calibri" w:cs="Times New Roman"/>
              </w:rPr>
              <w:t>0.4</w:t>
            </w:r>
          </w:p>
        </w:tc>
        <w:tc>
          <w:tcPr>
            <w:tcW w:w="1084" w:type="dxa"/>
          </w:tcPr>
          <w:p w14:paraId="3190E7F8"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6E92EBE9" w14:textId="77777777" w:rsidTr="00F05206">
        <w:trPr>
          <w:trHeight w:val="305"/>
        </w:trPr>
        <w:tc>
          <w:tcPr>
            <w:tcW w:w="1306" w:type="dxa"/>
          </w:tcPr>
          <w:p w14:paraId="24AB74B1" w14:textId="77777777" w:rsidR="00912914" w:rsidRPr="00912914" w:rsidRDefault="00912914" w:rsidP="00912914">
            <w:pPr>
              <w:rPr>
                <w:rFonts w:eastAsia="Calibri" w:cs="Times New Roman"/>
                <w:i/>
                <w:iCs/>
              </w:rPr>
            </w:pPr>
            <w:proofErr w:type="spellStart"/>
            <w:r w:rsidRPr="00912914">
              <w:rPr>
                <w:rFonts w:eastAsia="Calibri" w:cs="Times New Roman"/>
                <w:i/>
                <w:iCs/>
              </w:rPr>
              <w:t>Cornus</w:t>
            </w:r>
            <w:proofErr w:type="spellEnd"/>
          </w:p>
        </w:tc>
        <w:tc>
          <w:tcPr>
            <w:tcW w:w="1418" w:type="dxa"/>
          </w:tcPr>
          <w:p w14:paraId="60A86D5C"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38785211"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7AF12260" w14:textId="77777777" w:rsidR="00912914" w:rsidRPr="00912914" w:rsidRDefault="00912914" w:rsidP="00912914">
            <w:pPr>
              <w:rPr>
                <w:rFonts w:eastAsia="Calibri" w:cs="Times New Roman"/>
              </w:rPr>
            </w:pPr>
            <w:r w:rsidRPr="00912914">
              <w:rPr>
                <w:rFonts w:eastAsia="Calibri" w:cs="Times New Roman"/>
              </w:rPr>
              <w:t>0.2</w:t>
            </w:r>
          </w:p>
        </w:tc>
        <w:tc>
          <w:tcPr>
            <w:tcW w:w="1084" w:type="dxa"/>
          </w:tcPr>
          <w:p w14:paraId="0FC0B2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DA8658" w14:textId="77777777" w:rsidTr="00F05206">
        <w:trPr>
          <w:trHeight w:val="305"/>
        </w:trPr>
        <w:tc>
          <w:tcPr>
            <w:tcW w:w="1306" w:type="dxa"/>
          </w:tcPr>
          <w:p w14:paraId="157146C7" w14:textId="77777777" w:rsidR="00912914" w:rsidRPr="00912914" w:rsidRDefault="00912914" w:rsidP="00912914">
            <w:pPr>
              <w:rPr>
                <w:rFonts w:eastAsia="Calibri" w:cs="Times New Roman"/>
                <w:i/>
                <w:iCs/>
              </w:rPr>
            </w:pPr>
            <w:r w:rsidRPr="00912914">
              <w:rPr>
                <w:rFonts w:eastAsia="Calibri" w:cs="Times New Roman"/>
                <w:i/>
                <w:iCs/>
              </w:rPr>
              <w:t>Fagus</w:t>
            </w:r>
          </w:p>
        </w:tc>
        <w:tc>
          <w:tcPr>
            <w:tcW w:w="1418" w:type="dxa"/>
          </w:tcPr>
          <w:p w14:paraId="35B500F5"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7BF28779"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244304F" w14:textId="77777777" w:rsidR="00912914" w:rsidRPr="00912914" w:rsidRDefault="00912914" w:rsidP="00912914">
            <w:pPr>
              <w:rPr>
                <w:rFonts w:eastAsia="Calibri" w:cs="Times New Roman"/>
              </w:rPr>
            </w:pPr>
            <w:r w:rsidRPr="00912914">
              <w:rPr>
                <w:rFonts w:eastAsia="Calibri" w:cs="Times New Roman"/>
              </w:rPr>
              <w:t>0.6</w:t>
            </w:r>
          </w:p>
        </w:tc>
        <w:tc>
          <w:tcPr>
            <w:tcW w:w="1084" w:type="dxa"/>
          </w:tcPr>
          <w:p w14:paraId="2CFE0A36" w14:textId="77777777" w:rsidR="00912914" w:rsidRPr="00912914" w:rsidRDefault="00912914" w:rsidP="00912914">
            <w:pPr>
              <w:rPr>
                <w:rFonts w:eastAsia="Calibri" w:cs="Times New Roman"/>
              </w:rPr>
            </w:pPr>
            <w:r w:rsidRPr="00912914">
              <w:rPr>
                <w:rFonts w:eastAsia="Calibri" w:cs="Times New Roman"/>
              </w:rPr>
              <w:t>0.7</w:t>
            </w:r>
          </w:p>
        </w:tc>
      </w:tr>
      <w:tr w:rsidR="00912914" w:rsidRPr="00912914" w14:paraId="759423A3" w14:textId="77777777" w:rsidTr="00F05206">
        <w:trPr>
          <w:trHeight w:val="305"/>
        </w:trPr>
        <w:tc>
          <w:tcPr>
            <w:tcW w:w="1306" w:type="dxa"/>
          </w:tcPr>
          <w:p w14:paraId="6260B7CE" w14:textId="77777777" w:rsidR="00912914" w:rsidRPr="00912914" w:rsidRDefault="00912914" w:rsidP="00912914">
            <w:pPr>
              <w:rPr>
                <w:rFonts w:eastAsia="Calibri" w:cs="Times New Roman"/>
                <w:i/>
                <w:iCs/>
              </w:rPr>
            </w:pPr>
            <w:r w:rsidRPr="00912914">
              <w:rPr>
                <w:rFonts w:eastAsia="Calibri" w:cs="Times New Roman"/>
                <w:i/>
                <w:iCs/>
              </w:rPr>
              <w:t>Frangula</w:t>
            </w:r>
          </w:p>
        </w:tc>
        <w:tc>
          <w:tcPr>
            <w:tcW w:w="1418" w:type="dxa"/>
          </w:tcPr>
          <w:p w14:paraId="337851DF" w14:textId="77777777" w:rsidR="00912914" w:rsidRPr="00912914" w:rsidRDefault="00912914" w:rsidP="00912914">
            <w:pPr>
              <w:rPr>
                <w:rFonts w:eastAsia="Calibri" w:cs="Times New Roman"/>
              </w:rPr>
            </w:pPr>
            <w:r w:rsidRPr="00912914">
              <w:rPr>
                <w:rFonts w:eastAsia="Calibri" w:cs="Times New Roman"/>
              </w:rPr>
              <w:t>7.5</w:t>
            </w:r>
          </w:p>
        </w:tc>
        <w:tc>
          <w:tcPr>
            <w:tcW w:w="992" w:type="dxa"/>
          </w:tcPr>
          <w:p w14:paraId="29E9B167"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05478AA6" w14:textId="77777777" w:rsidR="00912914" w:rsidRPr="00912914" w:rsidRDefault="00912914" w:rsidP="00912914">
            <w:pPr>
              <w:rPr>
                <w:rFonts w:eastAsia="Calibri" w:cs="Times New Roman"/>
              </w:rPr>
            </w:pPr>
            <w:r w:rsidRPr="00912914">
              <w:rPr>
                <w:rFonts w:eastAsia="Calibri" w:cs="Times New Roman"/>
              </w:rPr>
              <w:t>3.7</w:t>
            </w:r>
          </w:p>
        </w:tc>
        <w:tc>
          <w:tcPr>
            <w:tcW w:w="1084" w:type="dxa"/>
          </w:tcPr>
          <w:p w14:paraId="249EA7B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2BA8CA" w14:textId="77777777" w:rsidTr="00F05206">
        <w:trPr>
          <w:trHeight w:val="305"/>
        </w:trPr>
        <w:tc>
          <w:tcPr>
            <w:tcW w:w="1306" w:type="dxa"/>
          </w:tcPr>
          <w:p w14:paraId="4F282B76" w14:textId="77777777" w:rsidR="00912914" w:rsidRPr="00912914" w:rsidRDefault="00912914" w:rsidP="00912914">
            <w:pPr>
              <w:rPr>
                <w:rFonts w:eastAsia="Calibri" w:cs="Times New Roman"/>
                <w:i/>
                <w:iCs/>
              </w:rPr>
            </w:pPr>
            <w:r w:rsidRPr="00912914">
              <w:rPr>
                <w:rFonts w:eastAsia="Calibri" w:cs="Times New Roman"/>
                <w:i/>
                <w:iCs/>
              </w:rPr>
              <w:t>Fraxinus</w:t>
            </w:r>
          </w:p>
        </w:tc>
        <w:tc>
          <w:tcPr>
            <w:tcW w:w="1418" w:type="dxa"/>
          </w:tcPr>
          <w:p w14:paraId="53182276" w14:textId="77777777" w:rsidR="00912914" w:rsidRPr="00912914" w:rsidRDefault="00912914" w:rsidP="00912914">
            <w:pPr>
              <w:rPr>
                <w:rFonts w:eastAsia="Calibri" w:cs="Times New Roman"/>
              </w:rPr>
            </w:pPr>
            <w:r w:rsidRPr="00912914">
              <w:rPr>
                <w:rFonts w:eastAsia="Calibri" w:cs="Times New Roman"/>
              </w:rPr>
              <w:t>38.1</w:t>
            </w:r>
          </w:p>
        </w:tc>
        <w:tc>
          <w:tcPr>
            <w:tcW w:w="992" w:type="dxa"/>
          </w:tcPr>
          <w:p w14:paraId="5FEEE57A"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6AE666A3" w14:textId="77777777" w:rsidR="00912914" w:rsidRPr="00912914" w:rsidRDefault="00912914" w:rsidP="00912914">
            <w:pPr>
              <w:rPr>
                <w:rFonts w:eastAsia="Calibri" w:cs="Times New Roman"/>
              </w:rPr>
            </w:pPr>
            <w:r w:rsidRPr="00912914">
              <w:rPr>
                <w:rFonts w:eastAsia="Calibri" w:cs="Times New Roman"/>
              </w:rPr>
              <w:t>28.8</w:t>
            </w:r>
          </w:p>
        </w:tc>
        <w:tc>
          <w:tcPr>
            <w:tcW w:w="1084" w:type="dxa"/>
          </w:tcPr>
          <w:p w14:paraId="23FC7BF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13D66CD4" w14:textId="77777777" w:rsidTr="00F05206">
        <w:trPr>
          <w:trHeight w:val="305"/>
        </w:trPr>
        <w:tc>
          <w:tcPr>
            <w:tcW w:w="1306" w:type="dxa"/>
          </w:tcPr>
          <w:p w14:paraId="2DF717DD" w14:textId="77777777" w:rsidR="00912914" w:rsidRPr="00912914" w:rsidRDefault="00912914" w:rsidP="00912914">
            <w:pPr>
              <w:rPr>
                <w:rFonts w:eastAsia="Calibri" w:cs="Times New Roman"/>
                <w:i/>
                <w:iCs/>
              </w:rPr>
            </w:pPr>
            <w:r w:rsidRPr="00912914">
              <w:rPr>
                <w:rFonts w:eastAsia="Calibri" w:cs="Times New Roman"/>
                <w:i/>
                <w:iCs/>
              </w:rPr>
              <w:t>Juniperus</w:t>
            </w:r>
          </w:p>
        </w:tc>
        <w:tc>
          <w:tcPr>
            <w:tcW w:w="1418" w:type="dxa"/>
          </w:tcPr>
          <w:p w14:paraId="7B5B41E3"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76FBA20A"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E844E26"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24B6CC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2F33836" w14:textId="77777777" w:rsidTr="00F05206">
        <w:trPr>
          <w:trHeight w:val="305"/>
        </w:trPr>
        <w:tc>
          <w:tcPr>
            <w:tcW w:w="1306" w:type="dxa"/>
          </w:tcPr>
          <w:p w14:paraId="2419B70A" w14:textId="77777777" w:rsidR="00912914" w:rsidRPr="00912914" w:rsidRDefault="00912914" w:rsidP="00912914">
            <w:pPr>
              <w:rPr>
                <w:rFonts w:eastAsia="Calibri" w:cs="Times New Roman"/>
                <w:i/>
                <w:iCs/>
              </w:rPr>
            </w:pPr>
            <w:r w:rsidRPr="00912914">
              <w:rPr>
                <w:rFonts w:eastAsia="Calibri" w:cs="Times New Roman"/>
                <w:i/>
                <w:iCs/>
              </w:rPr>
              <w:t>Larix</w:t>
            </w:r>
          </w:p>
        </w:tc>
        <w:tc>
          <w:tcPr>
            <w:tcW w:w="1418" w:type="dxa"/>
          </w:tcPr>
          <w:p w14:paraId="098FD30D"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6DA05A15" w14:textId="77777777" w:rsidR="00912914" w:rsidRPr="00912914" w:rsidRDefault="00912914" w:rsidP="00912914">
            <w:pPr>
              <w:rPr>
                <w:rFonts w:eastAsia="Calibri" w:cs="Times New Roman"/>
              </w:rPr>
            </w:pPr>
            <w:r w:rsidRPr="00912914">
              <w:rPr>
                <w:rFonts w:eastAsia="Calibri" w:cs="Times New Roman"/>
              </w:rPr>
              <w:t>5.8</w:t>
            </w:r>
          </w:p>
        </w:tc>
        <w:tc>
          <w:tcPr>
            <w:tcW w:w="1417" w:type="dxa"/>
          </w:tcPr>
          <w:p w14:paraId="3BACD8F5" w14:textId="77777777" w:rsidR="00912914" w:rsidRPr="00912914" w:rsidRDefault="00912914" w:rsidP="00912914">
            <w:pPr>
              <w:rPr>
                <w:rFonts w:eastAsia="Calibri" w:cs="Times New Roman"/>
              </w:rPr>
            </w:pPr>
            <w:r w:rsidRPr="00912914">
              <w:rPr>
                <w:rFonts w:eastAsia="Calibri" w:cs="Times New Roman"/>
              </w:rPr>
              <w:t>0.8</w:t>
            </w:r>
          </w:p>
        </w:tc>
        <w:tc>
          <w:tcPr>
            <w:tcW w:w="1084" w:type="dxa"/>
          </w:tcPr>
          <w:p w14:paraId="710BF642"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3E377752" w14:textId="77777777" w:rsidTr="00F05206">
        <w:trPr>
          <w:trHeight w:val="305"/>
        </w:trPr>
        <w:tc>
          <w:tcPr>
            <w:tcW w:w="1306" w:type="dxa"/>
          </w:tcPr>
          <w:p w14:paraId="77C061BB" w14:textId="77777777" w:rsidR="00912914" w:rsidRPr="00912914" w:rsidRDefault="00912914" w:rsidP="00912914">
            <w:pPr>
              <w:rPr>
                <w:rFonts w:eastAsia="Calibri" w:cs="Times New Roman"/>
                <w:i/>
                <w:iCs/>
              </w:rPr>
            </w:pPr>
            <w:r w:rsidRPr="00912914">
              <w:rPr>
                <w:rFonts w:eastAsia="Calibri" w:cs="Times New Roman"/>
                <w:i/>
                <w:iCs/>
              </w:rPr>
              <w:t>Ostrya</w:t>
            </w:r>
          </w:p>
        </w:tc>
        <w:tc>
          <w:tcPr>
            <w:tcW w:w="1418" w:type="dxa"/>
          </w:tcPr>
          <w:p w14:paraId="2A72355A"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7A757F41" w14:textId="77777777" w:rsidR="00912914" w:rsidRPr="00912914" w:rsidRDefault="00912914" w:rsidP="00912914">
            <w:pPr>
              <w:rPr>
                <w:rFonts w:eastAsia="Calibri" w:cs="Times New Roman"/>
              </w:rPr>
            </w:pPr>
            <w:r w:rsidRPr="00912914">
              <w:rPr>
                <w:rFonts w:eastAsia="Calibri" w:cs="Times New Roman"/>
              </w:rPr>
              <w:t>0.4</w:t>
            </w:r>
          </w:p>
        </w:tc>
        <w:tc>
          <w:tcPr>
            <w:tcW w:w="1417" w:type="dxa"/>
          </w:tcPr>
          <w:p w14:paraId="089FDE59"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7821A803" w14:textId="77777777" w:rsidR="00912914" w:rsidRPr="00912914" w:rsidRDefault="00912914" w:rsidP="00912914">
            <w:pPr>
              <w:rPr>
                <w:rFonts w:eastAsia="Calibri" w:cs="Times New Roman"/>
              </w:rPr>
            </w:pPr>
            <w:r w:rsidRPr="00912914">
              <w:rPr>
                <w:rFonts w:eastAsia="Calibri" w:cs="Times New Roman"/>
              </w:rPr>
              <w:t>0.1</w:t>
            </w:r>
          </w:p>
        </w:tc>
      </w:tr>
      <w:tr w:rsidR="00912914" w:rsidRPr="00912914" w14:paraId="417B60AD" w14:textId="77777777" w:rsidTr="00F05206">
        <w:trPr>
          <w:trHeight w:val="305"/>
        </w:trPr>
        <w:tc>
          <w:tcPr>
            <w:tcW w:w="1306" w:type="dxa"/>
          </w:tcPr>
          <w:p w14:paraId="70E964EB" w14:textId="77777777" w:rsidR="00912914" w:rsidRPr="00912914" w:rsidRDefault="00912914" w:rsidP="00912914">
            <w:pPr>
              <w:rPr>
                <w:rFonts w:eastAsia="Calibri" w:cs="Times New Roman"/>
                <w:i/>
                <w:iCs/>
              </w:rPr>
            </w:pPr>
            <w:r w:rsidRPr="00912914">
              <w:rPr>
                <w:rFonts w:eastAsia="Calibri" w:cs="Times New Roman"/>
                <w:i/>
                <w:iCs/>
              </w:rPr>
              <w:t>Populus</w:t>
            </w:r>
          </w:p>
        </w:tc>
        <w:tc>
          <w:tcPr>
            <w:tcW w:w="1418" w:type="dxa"/>
          </w:tcPr>
          <w:p w14:paraId="44D18D4C"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36267540" w14:textId="77777777" w:rsidR="00912914" w:rsidRPr="00912914" w:rsidRDefault="00912914" w:rsidP="00912914">
            <w:pPr>
              <w:rPr>
                <w:rFonts w:eastAsia="Calibri" w:cs="Times New Roman"/>
              </w:rPr>
            </w:pPr>
            <w:r w:rsidRPr="00912914">
              <w:rPr>
                <w:rFonts w:eastAsia="Calibri" w:cs="Times New Roman"/>
              </w:rPr>
              <w:t>1.2</w:t>
            </w:r>
          </w:p>
        </w:tc>
        <w:tc>
          <w:tcPr>
            <w:tcW w:w="1417" w:type="dxa"/>
          </w:tcPr>
          <w:p w14:paraId="7C6CED84"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79E0D5EA" w14:textId="77777777" w:rsidR="00912914" w:rsidRPr="00912914" w:rsidRDefault="00912914" w:rsidP="00912914">
            <w:pPr>
              <w:rPr>
                <w:rFonts w:eastAsia="Calibri" w:cs="Times New Roman"/>
              </w:rPr>
            </w:pPr>
            <w:r w:rsidRPr="00912914">
              <w:rPr>
                <w:rFonts w:eastAsia="Calibri" w:cs="Times New Roman"/>
              </w:rPr>
              <w:t>4.6</w:t>
            </w:r>
          </w:p>
        </w:tc>
      </w:tr>
      <w:tr w:rsidR="00912914" w:rsidRPr="00912914" w14:paraId="0329AE49" w14:textId="77777777" w:rsidTr="00F05206">
        <w:trPr>
          <w:trHeight w:val="305"/>
        </w:trPr>
        <w:tc>
          <w:tcPr>
            <w:tcW w:w="1306" w:type="dxa"/>
          </w:tcPr>
          <w:p w14:paraId="3538B1A1" w14:textId="77777777" w:rsidR="00912914" w:rsidRPr="00912914" w:rsidRDefault="00912914" w:rsidP="00912914">
            <w:pPr>
              <w:rPr>
                <w:rFonts w:eastAsia="Calibri" w:cs="Times New Roman"/>
                <w:i/>
                <w:iCs/>
              </w:rPr>
            </w:pPr>
            <w:r w:rsidRPr="00912914">
              <w:rPr>
                <w:rFonts w:eastAsia="Calibri" w:cs="Times New Roman"/>
                <w:i/>
                <w:iCs/>
              </w:rPr>
              <w:t>Prunus</w:t>
            </w:r>
          </w:p>
        </w:tc>
        <w:tc>
          <w:tcPr>
            <w:tcW w:w="1418" w:type="dxa"/>
          </w:tcPr>
          <w:p w14:paraId="5B032CBA"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23D7C11A"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717BAA5" w14:textId="77777777" w:rsidR="00912914" w:rsidRPr="00912914" w:rsidRDefault="00912914" w:rsidP="00912914">
            <w:pPr>
              <w:rPr>
                <w:rFonts w:eastAsia="Calibri" w:cs="Times New Roman"/>
              </w:rPr>
            </w:pPr>
            <w:r w:rsidRPr="00912914">
              <w:rPr>
                <w:rFonts w:eastAsia="Calibri" w:cs="Times New Roman"/>
              </w:rPr>
              <w:t>0.3</w:t>
            </w:r>
          </w:p>
        </w:tc>
        <w:tc>
          <w:tcPr>
            <w:tcW w:w="1084" w:type="dxa"/>
          </w:tcPr>
          <w:p w14:paraId="54600842"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4F2C5990" w14:textId="77777777" w:rsidTr="00F05206">
        <w:trPr>
          <w:trHeight w:val="305"/>
        </w:trPr>
        <w:tc>
          <w:tcPr>
            <w:tcW w:w="1306" w:type="dxa"/>
          </w:tcPr>
          <w:p w14:paraId="710FE5FB" w14:textId="77777777" w:rsidR="00912914" w:rsidRPr="00912914" w:rsidRDefault="00912914" w:rsidP="00912914">
            <w:pPr>
              <w:rPr>
                <w:rFonts w:eastAsia="Calibri" w:cs="Times New Roman"/>
                <w:i/>
                <w:iCs/>
              </w:rPr>
            </w:pPr>
            <w:r w:rsidRPr="00912914">
              <w:rPr>
                <w:rFonts w:eastAsia="Calibri" w:cs="Times New Roman"/>
                <w:i/>
                <w:iCs/>
              </w:rPr>
              <w:t>Quercus</w:t>
            </w:r>
          </w:p>
        </w:tc>
        <w:tc>
          <w:tcPr>
            <w:tcW w:w="1418" w:type="dxa"/>
          </w:tcPr>
          <w:p w14:paraId="09F6C89F"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5B7B3EAC" w14:textId="77777777" w:rsidR="00912914" w:rsidRPr="00912914" w:rsidRDefault="00912914" w:rsidP="00912914">
            <w:pPr>
              <w:rPr>
                <w:rFonts w:eastAsia="Calibri" w:cs="Times New Roman"/>
              </w:rPr>
            </w:pPr>
            <w:r w:rsidRPr="00912914">
              <w:rPr>
                <w:rFonts w:eastAsia="Calibri" w:cs="Times New Roman"/>
              </w:rPr>
              <w:t>10</w:t>
            </w:r>
          </w:p>
        </w:tc>
        <w:tc>
          <w:tcPr>
            <w:tcW w:w="1417" w:type="dxa"/>
          </w:tcPr>
          <w:p w14:paraId="22202E31" w14:textId="77777777" w:rsidR="00912914" w:rsidRPr="00912914" w:rsidRDefault="00912914" w:rsidP="00912914">
            <w:pPr>
              <w:rPr>
                <w:rFonts w:eastAsia="Calibri" w:cs="Times New Roman"/>
              </w:rPr>
            </w:pPr>
            <w:r w:rsidRPr="00912914">
              <w:rPr>
                <w:rFonts w:eastAsia="Calibri" w:cs="Times New Roman"/>
              </w:rPr>
              <w:t>3.3</w:t>
            </w:r>
          </w:p>
        </w:tc>
        <w:tc>
          <w:tcPr>
            <w:tcW w:w="1084" w:type="dxa"/>
          </w:tcPr>
          <w:p w14:paraId="4798E23F" w14:textId="77777777" w:rsidR="00912914" w:rsidRPr="00912914" w:rsidRDefault="00912914" w:rsidP="00912914">
            <w:pPr>
              <w:rPr>
                <w:rFonts w:eastAsia="Calibri" w:cs="Times New Roman"/>
              </w:rPr>
            </w:pPr>
            <w:r w:rsidRPr="00912914">
              <w:rPr>
                <w:rFonts w:eastAsia="Calibri" w:cs="Times New Roman"/>
              </w:rPr>
              <w:t>12.8</w:t>
            </w:r>
          </w:p>
        </w:tc>
      </w:tr>
      <w:tr w:rsidR="00912914" w:rsidRPr="00912914" w14:paraId="628E2765" w14:textId="77777777" w:rsidTr="00F05206">
        <w:trPr>
          <w:trHeight w:val="305"/>
        </w:trPr>
        <w:tc>
          <w:tcPr>
            <w:tcW w:w="1306" w:type="dxa"/>
          </w:tcPr>
          <w:p w14:paraId="7374B882" w14:textId="77777777" w:rsidR="00912914" w:rsidRPr="00912914" w:rsidRDefault="00912914" w:rsidP="00912914">
            <w:pPr>
              <w:rPr>
                <w:rFonts w:eastAsia="Calibri" w:cs="Times New Roman"/>
                <w:i/>
                <w:iCs/>
              </w:rPr>
            </w:pPr>
            <w:r w:rsidRPr="00912914">
              <w:rPr>
                <w:rFonts w:eastAsia="Calibri" w:cs="Times New Roman"/>
                <w:i/>
                <w:iCs/>
              </w:rPr>
              <w:t>Rhamnus</w:t>
            </w:r>
          </w:p>
        </w:tc>
        <w:tc>
          <w:tcPr>
            <w:tcW w:w="1418" w:type="dxa"/>
          </w:tcPr>
          <w:p w14:paraId="5FD75334" w14:textId="77777777" w:rsidR="00912914" w:rsidRPr="00912914" w:rsidRDefault="00912914" w:rsidP="00912914">
            <w:pPr>
              <w:rPr>
                <w:rFonts w:eastAsia="Calibri" w:cs="Times New Roman"/>
              </w:rPr>
            </w:pPr>
            <w:r w:rsidRPr="00912914">
              <w:rPr>
                <w:rFonts w:eastAsia="Calibri" w:cs="Times New Roman"/>
              </w:rPr>
              <w:t>0.2</w:t>
            </w:r>
          </w:p>
        </w:tc>
        <w:tc>
          <w:tcPr>
            <w:tcW w:w="992" w:type="dxa"/>
          </w:tcPr>
          <w:p w14:paraId="629FD505"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8BC0692"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5054DC24"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6846D3A" w14:textId="77777777" w:rsidTr="00F05206">
        <w:trPr>
          <w:trHeight w:val="305"/>
        </w:trPr>
        <w:tc>
          <w:tcPr>
            <w:tcW w:w="1306" w:type="dxa"/>
          </w:tcPr>
          <w:p w14:paraId="028A3120" w14:textId="77777777" w:rsidR="00912914" w:rsidRPr="00912914" w:rsidRDefault="00912914" w:rsidP="00912914">
            <w:pPr>
              <w:rPr>
                <w:rFonts w:eastAsia="Calibri" w:cs="Times New Roman"/>
                <w:i/>
                <w:iCs/>
              </w:rPr>
            </w:pPr>
            <w:r w:rsidRPr="00912914">
              <w:rPr>
                <w:rFonts w:eastAsia="Calibri" w:cs="Times New Roman"/>
                <w:i/>
                <w:iCs/>
              </w:rPr>
              <w:t>Tilia</w:t>
            </w:r>
          </w:p>
        </w:tc>
        <w:tc>
          <w:tcPr>
            <w:tcW w:w="1418" w:type="dxa"/>
          </w:tcPr>
          <w:p w14:paraId="0A8B4D87"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1D29F0AA" w14:textId="77777777" w:rsidR="00912914" w:rsidRPr="00912914" w:rsidRDefault="00912914" w:rsidP="00912914">
            <w:pPr>
              <w:rPr>
                <w:rFonts w:eastAsia="Calibri" w:cs="Times New Roman"/>
              </w:rPr>
            </w:pPr>
            <w:r w:rsidRPr="00912914">
              <w:rPr>
                <w:rFonts w:eastAsia="Calibri" w:cs="Times New Roman"/>
              </w:rPr>
              <w:t>15.1</w:t>
            </w:r>
          </w:p>
        </w:tc>
        <w:tc>
          <w:tcPr>
            <w:tcW w:w="1417" w:type="dxa"/>
          </w:tcPr>
          <w:p w14:paraId="6D027234" w14:textId="77777777" w:rsidR="00912914" w:rsidRPr="00912914" w:rsidRDefault="00912914" w:rsidP="00912914">
            <w:pPr>
              <w:rPr>
                <w:rFonts w:eastAsia="Calibri" w:cs="Times New Roman"/>
              </w:rPr>
            </w:pPr>
            <w:r w:rsidRPr="00912914">
              <w:rPr>
                <w:rFonts w:eastAsia="Calibri" w:cs="Times New Roman"/>
              </w:rPr>
              <w:t>4.5</w:t>
            </w:r>
          </w:p>
        </w:tc>
        <w:tc>
          <w:tcPr>
            <w:tcW w:w="1084" w:type="dxa"/>
          </w:tcPr>
          <w:p w14:paraId="11E41849" w14:textId="77777777" w:rsidR="00912914" w:rsidRPr="00912914" w:rsidRDefault="00912914" w:rsidP="00912914">
            <w:pPr>
              <w:rPr>
                <w:rFonts w:eastAsia="Calibri" w:cs="Times New Roman"/>
              </w:rPr>
            </w:pPr>
            <w:r w:rsidRPr="00912914">
              <w:rPr>
                <w:rFonts w:eastAsia="Calibri" w:cs="Times New Roman"/>
              </w:rPr>
              <w:t>7</w:t>
            </w:r>
          </w:p>
        </w:tc>
      </w:tr>
      <w:tr w:rsidR="00912914" w:rsidRPr="00912914" w14:paraId="5D9ED7AC" w14:textId="77777777" w:rsidTr="00F05206">
        <w:trPr>
          <w:trHeight w:val="305"/>
        </w:trPr>
        <w:tc>
          <w:tcPr>
            <w:tcW w:w="1306" w:type="dxa"/>
          </w:tcPr>
          <w:p w14:paraId="515F3990" w14:textId="77777777" w:rsidR="00912914" w:rsidRPr="00912914" w:rsidRDefault="00912914" w:rsidP="00912914">
            <w:pPr>
              <w:rPr>
                <w:rFonts w:eastAsia="Calibri" w:cs="Times New Roman"/>
                <w:i/>
                <w:iCs/>
              </w:rPr>
            </w:pPr>
            <w:r w:rsidRPr="00912914">
              <w:rPr>
                <w:rFonts w:eastAsia="Calibri" w:cs="Times New Roman"/>
                <w:i/>
                <w:iCs/>
              </w:rPr>
              <w:t>Ulmus</w:t>
            </w:r>
          </w:p>
        </w:tc>
        <w:tc>
          <w:tcPr>
            <w:tcW w:w="1418" w:type="dxa"/>
          </w:tcPr>
          <w:p w14:paraId="4D302DF1" w14:textId="77777777" w:rsidR="00912914" w:rsidRPr="00912914" w:rsidRDefault="00912914" w:rsidP="00912914">
            <w:pPr>
              <w:rPr>
                <w:rFonts w:eastAsia="Calibri" w:cs="Times New Roman"/>
              </w:rPr>
            </w:pPr>
            <w:r w:rsidRPr="00912914">
              <w:rPr>
                <w:rFonts w:eastAsia="Calibri" w:cs="Times New Roman"/>
              </w:rPr>
              <w:t>13.3</w:t>
            </w:r>
          </w:p>
        </w:tc>
        <w:tc>
          <w:tcPr>
            <w:tcW w:w="992" w:type="dxa"/>
          </w:tcPr>
          <w:p w14:paraId="4C5F4E37" w14:textId="77777777" w:rsidR="00912914" w:rsidRPr="00912914" w:rsidRDefault="00912914" w:rsidP="00912914">
            <w:pPr>
              <w:rPr>
                <w:rFonts w:eastAsia="Calibri" w:cs="Times New Roman"/>
              </w:rPr>
            </w:pPr>
            <w:r w:rsidRPr="00912914">
              <w:rPr>
                <w:rFonts w:eastAsia="Calibri" w:cs="Times New Roman"/>
              </w:rPr>
              <w:t>16.2</w:t>
            </w:r>
          </w:p>
        </w:tc>
        <w:tc>
          <w:tcPr>
            <w:tcW w:w="1417" w:type="dxa"/>
          </w:tcPr>
          <w:p w14:paraId="7F4881BF" w14:textId="77777777" w:rsidR="00912914" w:rsidRPr="00912914" w:rsidRDefault="00912914" w:rsidP="00912914">
            <w:pPr>
              <w:rPr>
                <w:rFonts w:eastAsia="Calibri" w:cs="Times New Roman"/>
              </w:rPr>
            </w:pPr>
            <w:r w:rsidRPr="00912914">
              <w:rPr>
                <w:rFonts w:eastAsia="Calibri" w:cs="Times New Roman"/>
              </w:rPr>
              <w:t>24.7</w:t>
            </w:r>
          </w:p>
        </w:tc>
        <w:tc>
          <w:tcPr>
            <w:tcW w:w="1084" w:type="dxa"/>
          </w:tcPr>
          <w:p w14:paraId="1BA68090" w14:textId="77777777" w:rsidR="00912914" w:rsidRPr="00912914" w:rsidRDefault="00912914" w:rsidP="00912914">
            <w:pPr>
              <w:rPr>
                <w:rFonts w:eastAsia="Calibri" w:cs="Times New Roman"/>
              </w:rPr>
            </w:pPr>
            <w:r w:rsidRPr="00912914">
              <w:rPr>
                <w:rFonts w:eastAsia="Calibri" w:cs="Times New Roman"/>
              </w:rPr>
              <w:t>5.5</w:t>
            </w:r>
          </w:p>
        </w:tc>
      </w:tr>
      <w:tr w:rsidR="00912914" w:rsidRPr="00912914" w14:paraId="03C9CBB9" w14:textId="77777777" w:rsidTr="00F05206">
        <w:trPr>
          <w:trHeight w:val="305"/>
        </w:trPr>
        <w:tc>
          <w:tcPr>
            <w:tcW w:w="1306" w:type="dxa"/>
          </w:tcPr>
          <w:p w14:paraId="31C4C6A4" w14:textId="77777777" w:rsidR="00912914" w:rsidRPr="00912914" w:rsidRDefault="00912914" w:rsidP="00912914">
            <w:pPr>
              <w:rPr>
                <w:rFonts w:eastAsia="Calibri" w:cs="Times New Roman"/>
                <w:i/>
                <w:iCs/>
              </w:rPr>
            </w:pPr>
            <w:r w:rsidRPr="00912914">
              <w:rPr>
                <w:rFonts w:eastAsia="Calibri" w:cs="Times New Roman"/>
                <w:i/>
                <w:iCs/>
              </w:rPr>
              <w:t>Viburnum</w:t>
            </w:r>
          </w:p>
        </w:tc>
        <w:tc>
          <w:tcPr>
            <w:tcW w:w="1418" w:type="dxa"/>
          </w:tcPr>
          <w:p w14:paraId="65053D4B"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150D5D89"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3CCA0AD7" w14:textId="77777777" w:rsidR="00912914" w:rsidRPr="00912914" w:rsidRDefault="00912914" w:rsidP="00912914">
            <w:pPr>
              <w:rPr>
                <w:rFonts w:eastAsia="Calibri" w:cs="Times New Roman"/>
              </w:rPr>
            </w:pPr>
            <w:r w:rsidRPr="00912914">
              <w:rPr>
                <w:rFonts w:eastAsia="Calibri" w:cs="Times New Roman"/>
              </w:rPr>
              <w:t>0.5</w:t>
            </w:r>
          </w:p>
        </w:tc>
        <w:tc>
          <w:tcPr>
            <w:tcW w:w="1084" w:type="dxa"/>
          </w:tcPr>
          <w:p w14:paraId="2E0EAB2E" w14:textId="77777777" w:rsidR="00912914" w:rsidRPr="00912914" w:rsidRDefault="00912914" w:rsidP="00912914">
            <w:pPr>
              <w:rPr>
                <w:rFonts w:eastAsia="Calibri" w:cs="Times New Roman"/>
              </w:rPr>
            </w:pPr>
            <w:r w:rsidRPr="00912914">
              <w:rPr>
                <w:rFonts w:eastAsia="Calibri" w:cs="Times New Roman"/>
              </w:rPr>
              <w:t>0</w:t>
            </w:r>
          </w:p>
        </w:tc>
      </w:tr>
    </w:tbl>
    <w:p w14:paraId="6F991AAC" w14:textId="77777777" w:rsidR="00912914" w:rsidRPr="00912914" w:rsidRDefault="00912914" w:rsidP="00912914">
      <w:pPr>
        <w:spacing w:line="480" w:lineRule="auto"/>
        <w:rPr>
          <w:rFonts w:eastAsia="Calibri" w:cs="Times New Roman"/>
        </w:rPr>
      </w:pPr>
    </w:p>
    <w:p w14:paraId="5FA1279A" w14:textId="77777777" w:rsidR="00912914" w:rsidRPr="00912914" w:rsidRDefault="00912914" w:rsidP="00912914">
      <w:pPr>
        <w:spacing w:line="480" w:lineRule="auto"/>
        <w:rPr>
          <w:rFonts w:eastAsia="Calibri" w:cs="Times New Roman"/>
        </w:rPr>
      </w:pPr>
    </w:p>
    <w:p w14:paraId="4479272C"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01CCD2AD" wp14:editId="29BAD904">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543738" cy="5731026"/>
                    </a:xfrm>
                    <a:prstGeom prst="rect">
                      <a:avLst/>
                    </a:prstGeom>
                  </pic:spPr>
                </pic:pic>
              </a:graphicData>
            </a:graphic>
          </wp:inline>
        </w:drawing>
      </w:r>
    </w:p>
    <w:p w14:paraId="76E08FDC" w14:textId="77777777" w:rsidR="00912914" w:rsidRPr="00912914" w:rsidRDefault="00912914" w:rsidP="00912914">
      <w:pPr>
        <w:spacing w:after="200"/>
        <w:rPr>
          <w:rFonts w:eastAsia="Calibri" w:cs="Times New Roman"/>
          <w:b/>
          <w:bCs/>
          <w:iCs/>
          <w:szCs w:val="18"/>
        </w:rPr>
      </w:pPr>
      <w:bookmarkStart w:id="25" w:name="_Toc213432485"/>
    </w:p>
    <w:p w14:paraId="1FFBD2B3" w14:textId="77777777" w:rsidR="00912914" w:rsidRPr="00912914" w:rsidRDefault="00912914" w:rsidP="00912914">
      <w:pPr>
        <w:spacing w:after="200"/>
        <w:rPr>
          <w:rFonts w:eastAsia="Calibri" w:cs="Times New Roman"/>
          <w:b/>
          <w:bCs/>
          <w:iCs/>
          <w:szCs w:val="18"/>
        </w:rPr>
      </w:pPr>
      <w:r w:rsidRPr="00912914">
        <w:rPr>
          <w:rFonts w:eastAsia="Calibri" w:cs="Times New Roman"/>
          <w:b/>
          <w:bCs/>
          <w:iCs/>
          <w:szCs w:val="18"/>
          <w:highlight w:val="yellow"/>
        </w:rPr>
        <w:t xml:space="preserve">ALT TEXT: There are two graphs, a top and bottom graph. Each graph has basal area in the y-axis, measured in meters squared per hectare. The x-axis is </w:t>
      </w:r>
      <w:proofErr w:type="gramStart"/>
      <w:r w:rsidRPr="00912914">
        <w:rPr>
          <w:rFonts w:eastAsia="Calibri" w:cs="Times New Roman"/>
          <w:b/>
          <w:bCs/>
          <w:iCs/>
          <w:szCs w:val="18"/>
          <w:highlight w:val="yellow"/>
        </w:rPr>
        <w:t>the</w:t>
      </w:r>
      <w:proofErr w:type="gramEnd"/>
      <w:r w:rsidRPr="00912914">
        <w:rPr>
          <w:rFonts w:eastAsia="Calibri" w:cs="Times New Roman"/>
          <w:b/>
          <w:bCs/>
          <w:iCs/>
          <w:szCs w:val="18"/>
          <w:highlight w:val="yellow"/>
        </w:rPr>
        <w:t xml:space="preserve"> different genera of trees. The top graph shows that the genus Acer, and to a lesser extent Quercus, were important in the canopy (for trees greater than 12.5 cm DBH). The bottom graph shows that Fraxinus, and to a lesser extent Ulmus and Acer, were important in the understory (2.5-12.5 cm DBH).</w:t>
      </w:r>
    </w:p>
    <w:p w14:paraId="1ACEE689" w14:textId="77777777" w:rsidR="00912914" w:rsidRPr="00912914" w:rsidRDefault="00912914" w:rsidP="00912914">
      <w:pPr>
        <w:spacing w:after="200"/>
        <w:rPr>
          <w:rFonts w:eastAsia="Calibri" w:cs="Times New Roman"/>
          <w:b/>
          <w:bCs/>
          <w:iCs/>
          <w:szCs w:val="18"/>
        </w:rPr>
      </w:pPr>
    </w:p>
    <w:p w14:paraId="0E6ED084" w14:textId="77777777" w:rsidR="00912914" w:rsidRPr="00912914" w:rsidRDefault="00912914" w:rsidP="00912914">
      <w:pPr>
        <w:spacing w:after="200"/>
        <w:rPr>
          <w:rFonts w:eastAsia="Calibri" w:cs="Times New Roman"/>
          <w:iCs/>
          <w:szCs w:val="18"/>
        </w:rPr>
      </w:pPr>
      <w:r w:rsidRPr="00912914">
        <w:rPr>
          <w:rFonts w:eastAsia="Calibri" w:cs="Times New Roman"/>
          <w:b/>
          <w:bCs/>
          <w:iCs/>
          <w:szCs w:val="18"/>
        </w:rPr>
        <w:lastRenderedPageBreak/>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Pr="00912914">
        <w:rPr>
          <w:rFonts w:eastAsia="Calibri" w:cs="Times New Roman"/>
          <w:b/>
          <w:bCs/>
          <w:iCs/>
          <w:noProof/>
          <w:szCs w:val="18"/>
        </w:rPr>
        <w:t>4</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Basal area of living trees in 10 hydric transects (30 plots). Each dot represents a single plot. A) Canopy trees (≥ 12.5 cm DBH); B) understory trees (2.5-12.5 cm DBH). </w:t>
      </w:r>
      <w:commentRangeStart w:id="26"/>
      <w:r w:rsidRPr="00912914">
        <w:rPr>
          <w:rFonts w:eastAsia="Calibri" w:cs="Times New Roman"/>
          <w:iCs/>
          <w:szCs w:val="18"/>
        </w:rPr>
        <w:t>Tree genera were only included in the graph if their mean basal area was in the top seven for either canopy or understory trees.</w:t>
      </w:r>
      <w:commentRangeEnd w:id="26"/>
      <w:r w:rsidRPr="00912914">
        <w:rPr>
          <w:rFonts w:eastAsia="Calibri" w:cs="Times New Roman"/>
          <w:kern w:val="2"/>
          <w:sz w:val="16"/>
          <w:szCs w:val="16"/>
          <w14:ligatures w14:val="standardContextual"/>
        </w:rPr>
        <w:commentReference w:id="26"/>
      </w:r>
      <w:r w:rsidRPr="00912914">
        <w:rPr>
          <w:rFonts w:eastAsia="Calibri" w:cs="Times New Roman"/>
          <w:iCs/>
          <w:szCs w:val="18"/>
        </w:rPr>
        <w:t xml:space="preserve"> Note the difference in y-axis scale between the two graphs. Boxplot boundaries represent the 25th and 75th percentiles, while center line within the box is the median.</w:t>
      </w:r>
      <w:bookmarkEnd w:id="25"/>
    </w:p>
    <w:p w14:paraId="4C421B03" w14:textId="77777777" w:rsidR="00912914" w:rsidRPr="00912914" w:rsidRDefault="00912914" w:rsidP="00912914">
      <w:pPr>
        <w:spacing w:line="480" w:lineRule="auto"/>
        <w:rPr>
          <w:rFonts w:eastAsia="Calibri" w:cs="Times New Roman"/>
        </w:rPr>
      </w:pPr>
    </w:p>
    <w:p w14:paraId="1F1331BC" w14:textId="77777777" w:rsidR="00912914" w:rsidRPr="00912914" w:rsidRDefault="00912914" w:rsidP="00912914">
      <w:pPr>
        <w:spacing w:line="480" w:lineRule="auto"/>
        <w:rPr>
          <w:rFonts w:eastAsia="Calibri" w:cs="Times New Roman"/>
        </w:rPr>
      </w:pPr>
    </w:p>
    <w:p w14:paraId="3E67C580" w14:textId="77777777" w:rsidR="00912914" w:rsidRPr="00912914" w:rsidRDefault="00912914" w:rsidP="00912914">
      <w:pPr>
        <w:spacing w:line="480" w:lineRule="auto"/>
        <w:rPr>
          <w:rFonts w:eastAsia="Calibri" w:cs="Times New Roman"/>
        </w:rPr>
      </w:pPr>
      <w:r w:rsidRPr="00912914">
        <w:rPr>
          <w:rFonts w:eastAsia="Calibri" w:cs="Times New Roman"/>
          <w:noProof/>
        </w:rPr>
        <w:drawing>
          <wp:inline distT="0" distB="0" distL="0" distR="0" wp14:anchorId="002441B4" wp14:editId="09F9594E">
            <wp:extent cx="5758004" cy="4617805"/>
            <wp:effectExtent l="0" t="0" r="0" b="0"/>
            <wp:doc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pic:cNvPicPr/>
                  </pic:nvPicPr>
                  <pic:blipFill>
                    <a:blip r:embed="rId20">
                      <a:extLst>
                        <a:ext uri="{96DAC541-7B7A-43D3-8B79-37D633B846F1}">
                          <asvg:svgBlip xmlns:asvg="http://schemas.microsoft.com/office/drawing/2016/SVG/main" r:embed="rId21"/>
                        </a:ext>
                      </a:extLst>
                    </a:blip>
                    <a:stretch>
                      <a:fillRect/>
                    </a:stretch>
                  </pic:blipFill>
                  <pic:spPr>
                    <a:xfrm>
                      <a:off x="0" y="0"/>
                      <a:ext cx="5768236" cy="4626011"/>
                    </a:xfrm>
                    <a:prstGeom prst="rect">
                      <a:avLst/>
                    </a:prstGeom>
                  </pic:spPr>
                </pic:pic>
              </a:graphicData>
            </a:graphic>
          </wp:inline>
        </w:drawing>
      </w:r>
    </w:p>
    <w:p w14:paraId="2E108EED" w14:textId="77777777" w:rsidR="00912914" w:rsidRPr="00912914" w:rsidRDefault="00912914" w:rsidP="00912914">
      <w:pPr>
        <w:spacing w:after="200"/>
        <w:rPr>
          <w:rFonts w:eastAsia="Calibri" w:cs="Times New Roman"/>
          <w:iCs/>
          <w:szCs w:val="18"/>
        </w:rPr>
      </w:pPr>
      <w:bookmarkStart w:id="27" w:name="_Toc213432486"/>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Pr="00912914">
        <w:rPr>
          <w:rFonts w:eastAsia="Calibri" w:cs="Times New Roman"/>
          <w:b/>
          <w:bCs/>
          <w:iCs/>
          <w:noProof/>
          <w:szCs w:val="18"/>
        </w:rPr>
        <w:t>5</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Nonmetric multidimensional scaling (NMDS) of the </w:t>
      </w:r>
      <w:proofErr w:type="gramStart"/>
      <w:r w:rsidRPr="00912914">
        <w:rPr>
          <w:rFonts w:eastAsia="Calibri" w:cs="Times New Roman"/>
          <w:iCs/>
          <w:szCs w:val="18"/>
        </w:rPr>
        <w:t>tree</w:t>
      </w:r>
      <w:proofErr w:type="gramEnd"/>
      <w:r w:rsidRPr="00912914">
        <w:rPr>
          <w:rFonts w:eastAsia="Calibri" w:cs="Times New Roman"/>
          <w:iCs/>
          <w:szCs w:val="18"/>
        </w:rPr>
        <w:t xml:space="preserv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912914">
        <w:rPr>
          <w:rFonts w:eastAsia="Calibri" w:cs="Times New Roman"/>
          <w:i/>
          <w:iCs/>
          <w:szCs w:val="18"/>
        </w:rPr>
        <w:t>Quercus</w:t>
      </w:r>
      <w:r w:rsidRPr="00912914">
        <w:rPr>
          <w:rFonts w:eastAsia="Calibri" w:cs="Times New Roman"/>
          <w:iCs/>
          <w:szCs w:val="18"/>
        </w:rPr>
        <w:t xml:space="preserve"> section </w:t>
      </w:r>
      <w:proofErr w:type="spellStart"/>
      <w:r w:rsidRPr="00912914">
        <w:rPr>
          <w:rFonts w:eastAsia="Calibri" w:cs="Times New Roman"/>
          <w:i/>
          <w:iCs/>
          <w:szCs w:val="18"/>
        </w:rPr>
        <w:t>Lobatae</w:t>
      </w:r>
      <w:proofErr w:type="spellEnd"/>
      <w:r w:rsidRPr="00912914">
        <w:rPr>
          <w:rFonts w:eastAsia="Calibri" w:cs="Times New Roman"/>
          <w:iCs/>
          <w:szCs w:val="18"/>
        </w:rPr>
        <w:t>), the white oak group (</w:t>
      </w:r>
      <w:r w:rsidRPr="00912914">
        <w:rPr>
          <w:rFonts w:eastAsia="Calibri" w:cs="Times New Roman"/>
          <w:i/>
          <w:iCs/>
          <w:szCs w:val="18"/>
        </w:rPr>
        <w:t>Quercus</w:t>
      </w:r>
      <w:r w:rsidRPr="00912914">
        <w:rPr>
          <w:rFonts w:eastAsia="Calibri" w:cs="Times New Roman"/>
          <w:iCs/>
          <w:szCs w:val="18"/>
        </w:rPr>
        <w:t xml:space="preserve"> section </w:t>
      </w:r>
      <w:r w:rsidRPr="00912914">
        <w:rPr>
          <w:rFonts w:eastAsia="Calibri" w:cs="Times New Roman"/>
          <w:i/>
          <w:iCs/>
          <w:szCs w:val="18"/>
        </w:rPr>
        <w:t>Quercus</w:t>
      </w:r>
      <w:r w:rsidRPr="00912914">
        <w:rPr>
          <w:rFonts w:eastAsia="Calibri" w:cs="Times New Roman"/>
          <w:iCs/>
          <w:szCs w:val="18"/>
        </w:rPr>
        <w:t xml:space="preserve">), </w:t>
      </w:r>
      <w:r w:rsidRPr="00912914">
        <w:rPr>
          <w:rFonts w:eastAsia="Calibri" w:cs="Times New Roman"/>
          <w:i/>
          <w:iCs/>
          <w:szCs w:val="18"/>
        </w:rPr>
        <w:t>Ulmus,</w:t>
      </w:r>
      <w:r w:rsidRPr="00912914">
        <w:rPr>
          <w:rFonts w:eastAsia="Calibri" w:cs="Times New Roman"/>
          <w:iCs/>
          <w:szCs w:val="18"/>
        </w:rPr>
        <w:t xml:space="preserve"> and </w:t>
      </w:r>
      <w:r w:rsidRPr="00912914">
        <w:rPr>
          <w:rFonts w:eastAsia="Calibri" w:cs="Times New Roman"/>
          <w:i/>
          <w:iCs/>
          <w:szCs w:val="18"/>
        </w:rPr>
        <w:t>Populus</w:t>
      </w:r>
      <w:r w:rsidRPr="00912914">
        <w:rPr>
          <w:rFonts w:eastAsia="Calibri" w:cs="Times New Roman"/>
          <w:szCs w:val="18"/>
        </w:rPr>
        <w:t xml:space="preserve"> for the analysis</w:t>
      </w:r>
      <w:r w:rsidRPr="00912914">
        <w:rPr>
          <w:rFonts w:eastAsia="Calibri" w:cs="Times New Roman"/>
          <w:iCs/>
          <w:szCs w:val="18"/>
        </w:rPr>
        <w:t>.</w:t>
      </w:r>
      <w:bookmarkEnd w:id="27"/>
    </w:p>
    <w:p w14:paraId="4C47E241" w14:textId="77777777" w:rsidR="00912914" w:rsidRPr="00912914" w:rsidRDefault="00912914" w:rsidP="00912914">
      <w:pPr>
        <w:spacing w:line="480" w:lineRule="auto"/>
        <w:rPr>
          <w:rFonts w:eastAsia="Calibri" w:cs="Times New Roman"/>
        </w:rPr>
      </w:pPr>
    </w:p>
    <w:p w14:paraId="7CBFAE60" w14:textId="77777777" w:rsidR="00912914" w:rsidRPr="00912914" w:rsidRDefault="00912914" w:rsidP="00912914">
      <w:pPr>
        <w:spacing w:line="480" w:lineRule="auto"/>
        <w:rPr>
          <w:rFonts w:eastAsia="Calibri" w:cs="Times New Roman"/>
        </w:rPr>
      </w:pPr>
    </w:p>
    <w:p w14:paraId="6091A61D" w14:textId="77777777" w:rsidR="00912914" w:rsidRPr="00912914" w:rsidRDefault="00912914" w:rsidP="00912914">
      <w:pPr>
        <w:spacing w:line="480" w:lineRule="auto"/>
        <w:rPr>
          <w:rFonts w:eastAsia="Calibri" w:cs="Times New Roman"/>
        </w:rPr>
      </w:pPr>
    </w:p>
    <w:p w14:paraId="4E9E8F82" w14:textId="77777777" w:rsidR="00912914" w:rsidRPr="00912914" w:rsidRDefault="00912914" w:rsidP="00912914">
      <w:pPr>
        <w:spacing w:line="480" w:lineRule="auto"/>
        <w:rPr>
          <w:rFonts w:eastAsia="Calibri" w:cs="Times New Roman"/>
        </w:rPr>
      </w:pPr>
    </w:p>
    <w:p w14:paraId="33F45A6D" w14:textId="77777777" w:rsidR="00912914" w:rsidRPr="00912914" w:rsidRDefault="00912914" w:rsidP="00912914">
      <w:pPr>
        <w:spacing w:line="480" w:lineRule="auto"/>
        <w:rPr>
          <w:rFonts w:eastAsia="Calibri" w:cs="Times New Roman"/>
        </w:rPr>
      </w:pPr>
    </w:p>
    <w:p w14:paraId="403DC62A" w14:textId="77777777" w:rsidR="00912914" w:rsidRPr="00912914" w:rsidRDefault="00912914" w:rsidP="00912914">
      <w:pPr>
        <w:spacing w:line="480" w:lineRule="auto"/>
        <w:rPr>
          <w:rFonts w:eastAsia="Calibri" w:cs="Times New Roman"/>
        </w:rPr>
      </w:pPr>
    </w:p>
    <w:p w14:paraId="1CE80670" w14:textId="77777777" w:rsidR="00912914" w:rsidRPr="00912914" w:rsidRDefault="00912914" w:rsidP="00912914">
      <w:pPr>
        <w:spacing w:after="200"/>
        <w:rPr>
          <w:rFonts w:eastAsia="Calibri" w:cs="Times New Roman"/>
          <w:iCs/>
          <w:szCs w:val="18"/>
        </w:rPr>
      </w:pPr>
      <w:bookmarkStart w:id="28" w:name="_Toc213432435"/>
      <w:r w:rsidRPr="00912914">
        <w:rPr>
          <w:rFonts w:eastAsia="Calibri" w:cs="Times New Roman"/>
          <w:b/>
          <w:bCs/>
          <w:iCs/>
          <w:szCs w:val="18"/>
        </w:rPr>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Pr="00912914">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Pr="00912914">
        <w:rPr>
          <w:rFonts w:eastAsia="Calibri" w:cs="Times New Roman"/>
          <w:b/>
          <w:bCs/>
          <w:iCs/>
          <w:noProof/>
          <w:szCs w:val="18"/>
        </w:rPr>
        <w:t>3</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Average percentage cover (± SE) of understory </w:t>
      </w:r>
      <w:proofErr w:type="gramStart"/>
      <w:r w:rsidRPr="00912914">
        <w:rPr>
          <w:rFonts w:eastAsia="Calibri" w:cs="Times New Roman"/>
          <w:iCs/>
          <w:szCs w:val="18"/>
        </w:rPr>
        <w:t>cover</w:t>
      </w:r>
      <w:proofErr w:type="gramEnd"/>
      <w:r w:rsidRPr="00912914">
        <w:rPr>
          <w:rFonts w:eastAsia="Calibri" w:cs="Times New Roman"/>
          <w:iCs/>
          <w:szCs w:val="18"/>
        </w:rPr>
        <w:t xml:space="preserve"> types in 10 hydric transects (30 plots). Standard errors were calculated using n=30.</w:t>
      </w:r>
      <w:bookmarkEnd w:id="28"/>
      <w:r w:rsidRPr="00912914">
        <w:rPr>
          <w:rFonts w:eastAsia="Calibri" w:cs="Times New Roman"/>
          <w:iCs/>
          <w:szCs w:val="18"/>
        </w:rPr>
        <w:t xml:space="preserve"> The columns (from left to right) are Cover type, Scientific name, and Mean percentage cover </w:t>
      </w:r>
      <w:r w:rsidRPr="00912914">
        <w:rPr>
          <w:rFonts w:eastAsia="Calibri" w:cs="Times New Roman"/>
        </w:rPr>
        <w:t>± standard error.</w:t>
      </w:r>
    </w:p>
    <w:p w14:paraId="0C4BAD9D" w14:textId="77777777" w:rsidR="00912914" w:rsidRPr="00912914" w:rsidRDefault="00912914" w:rsidP="00912914">
      <w:pPr>
        <w:rPr>
          <w:rFonts w:eastAsia="Calibri" w:cs="Times New Roman"/>
        </w:rPr>
      </w:pPr>
    </w:p>
    <w:tbl>
      <w:tblPr>
        <w:tblW w:w="7453" w:type="dxa"/>
        <w:tblLook w:val="04A0" w:firstRow="1" w:lastRow="0" w:firstColumn="1" w:lastColumn="0" w:noHBand="0" w:noVBand="1"/>
      </w:tblPr>
      <w:tblGrid>
        <w:gridCol w:w="2268"/>
        <w:gridCol w:w="3261"/>
        <w:gridCol w:w="648"/>
        <w:gridCol w:w="348"/>
        <w:gridCol w:w="928"/>
      </w:tblGrid>
      <w:tr w:rsidR="00912914" w:rsidRPr="00912914" w14:paraId="16B7D41D" w14:textId="77777777" w:rsidTr="00F05206">
        <w:trPr>
          <w:trHeight w:val="290"/>
        </w:trPr>
        <w:tc>
          <w:tcPr>
            <w:tcW w:w="2268" w:type="dxa"/>
            <w:tcBorders>
              <w:top w:val="single" w:sz="4" w:space="0" w:color="auto"/>
              <w:left w:val="nil"/>
              <w:bottom w:val="single" w:sz="4" w:space="0" w:color="auto"/>
              <w:right w:val="nil"/>
            </w:tcBorders>
          </w:tcPr>
          <w:p w14:paraId="4E5018FB" w14:textId="77777777" w:rsidR="00912914" w:rsidRPr="00912914" w:rsidRDefault="00912914" w:rsidP="00912914">
            <w:pPr>
              <w:rPr>
                <w:rFonts w:eastAsia="Calibri" w:cs="Times New Roman"/>
              </w:rPr>
            </w:pPr>
            <w:r w:rsidRPr="00912914">
              <w:rPr>
                <w:rFonts w:eastAsia="Calibri" w:cs="Times New Roman"/>
              </w:rPr>
              <w:t>Cover type</w:t>
            </w:r>
          </w:p>
        </w:tc>
        <w:tc>
          <w:tcPr>
            <w:tcW w:w="3261" w:type="dxa"/>
            <w:tcBorders>
              <w:top w:val="single" w:sz="4" w:space="0" w:color="auto"/>
              <w:left w:val="nil"/>
              <w:bottom w:val="single" w:sz="4" w:space="0" w:color="auto"/>
              <w:right w:val="nil"/>
            </w:tcBorders>
          </w:tcPr>
          <w:p w14:paraId="71DB30D1" w14:textId="77777777" w:rsidR="00912914" w:rsidRPr="00912914" w:rsidRDefault="00912914" w:rsidP="00912914">
            <w:pPr>
              <w:rPr>
                <w:rFonts w:eastAsia="Calibri" w:cs="Times New Roman"/>
              </w:rPr>
            </w:pPr>
            <w:r w:rsidRPr="00912914">
              <w:rPr>
                <w:rFonts w:eastAsia="Calibri" w:cs="Times New Roman"/>
              </w:rPr>
              <w:t>Scientific name</w:t>
            </w:r>
          </w:p>
        </w:tc>
        <w:tc>
          <w:tcPr>
            <w:tcW w:w="1924" w:type="dxa"/>
            <w:gridSpan w:val="3"/>
            <w:tcBorders>
              <w:top w:val="single" w:sz="4" w:space="0" w:color="auto"/>
              <w:left w:val="nil"/>
              <w:bottom w:val="single" w:sz="4" w:space="0" w:color="auto"/>
              <w:right w:val="nil"/>
            </w:tcBorders>
            <w:noWrap/>
            <w:hideMark/>
          </w:tcPr>
          <w:p w14:paraId="00ECC7C0" w14:textId="77777777" w:rsidR="00912914" w:rsidRPr="00912914" w:rsidRDefault="00912914" w:rsidP="00912914">
            <w:pPr>
              <w:rPr>
                <w:rFonts w:eastAsia="Calibri" w:cs="Times New Roman"/>
              </w:rPr>
            </w:pPr>
            <w:r w:rsidRPr="00912914">
              <w:rPr>
                <w:rFonts w:eastAsia="Calibri" w:cs="Times New Roman"/>
              </w:rPr>
              <w:t>Mean percentage cover (%) ± SE</w:t>
            </w:r>
          </w:p>
        </w:tc>
      </w:tr>
      <w:tr w:rsidR="00912914" w:rsidRPr="00912914" w14:paraId="43F695C2" w14:textId="77777777" w:rsidTr="00F05206">
        <w:trPr>
          <w:trHeight w:val="290"/>
        </w:trPr>
        <w:tc>
          <w:tcPr>
            <w:tcW w:w="2268" w:type="dxa"/>
            <w:tcBorders>
              <w:top w:val="nil"/>
              <w:left w:val="nil"/>
              <w:bottom w:val="nil"/>
              <w:right w:val="nil"/>
            </w:tcBorders>
          </w:tcPr>
          <w:p w14:paraId="25511B54" w14:textId="77777777" w:rsidR="00912914" w:rsidRPr="00912914" w:rsidRDefault="00912914" w:rsidP="00912914">
            <w:pPr>
              <w:rPr>
                <w:rFonts w:eastAsia="Calibri" w:cs="Times New Roman"/>
              </w:rPr>
            </w:pPr>
            <w:r w:rsidRPr="00912914">
              <w:rPr>
                <w:rFonts w:eastAsia="Calibri" w:cs="Times New Roman"/>
              </w:rPr>
              <w:t>Water</w:t>
            </w:r>
          </w:p>
        </w:tc>
        <w:tc>
          <w:tcPr>
            <w:tcW w:w="3261" w:type="dxa"/>
            <w:tcBorders>
              <w:top w:val="nil"/>
              <w:left w:val="nil"/>
              <w:bottom w:val="nil"/>
              <w:right w:val="nil"/>
            </w:tcBorders>
          </w:tcPr>
          <w:p w14:paraId="33922CBC"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09CB07DF" w14:textId="77777777" w:rsidR="00912914" w:rsidRPr="00912914" w:rsidRDefault="00912914" w:rsidP="00912914">
            <w:pPr>
              <w:rPr>
                <w:rFonts w:eastAsia="Calibri" w:cs="Times New Roman"/>
              </w:rPr>
            </w:pPr>
            <w:r w:rsidRPr="00912914">
              <w:rPr>
                <w:rFonts w:eastAsia="Calibri" w:cs="Times New Roman"/>
              </w:rPr>
              <w:t>9.8</w:t>
            </w:r>
          </w:p>
        </w:tc>
        <w:tc>
          <w:tcPr>
            <w:tcW w:w="348" w:type="dxa"/>
            <w:tcBorders>
              <w:top w:val="nil"/>
              <w:left w:val="nil"/>
              <w:bottom w:val="nil"/>
              <w:right w:val="nil"/>
            </w:tcBorders>
            <w:noWrap/>
            <w:hideMark/>
          </w:tcPr>
          <w:p w14:paraId="4CF9B07E"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1F4B5FE" w14:textId="77777777" w:rsidR="00912914" w:rsidRPr="00912914" w:rsidRDefault="00912914" w:rsidP="00912914">
            <w:pPr>
              <w:rPr>
                <w:rFonts w:eastAsia="Calibri" w:cs="Times New Roman"/>
              </w:rPr>
            </w:pPr>
            <w:r w:rsidRPr="00912914">
              <w:rPr>
                <w:rFonts w:eastAsia="Calibri" w:cs="Times New Roman"/>
              </w:rPr>
              <w:t>2.6</w:t>
            </w:r>
          </w:p>
        </w:tc>
      </w:tr>
      <w:tr w:rsidR="00912914" w:rsidRPr="00912914" w14:paraId="35E8620F" w14:textId="77777777" w:rsidTr="00F05206">
        <w:trPr>
          <w:trHeight w:val="290"/>
        </w:trPr>
        <w:tc>
          <w:tcPr>
            <w:tcW w:w="2268" w:type="dxa"/>
            <w:tcBorders>
              <w:top w:val="nil"/>
              <w:left w:val="nil"/>
              <w:bottom w:val="nil"/>
              <w:right w:val="nil"/>
            </w:tcBorders>
          </w:tcPr>
          <w:p w14:paraId="65DC0E10" w14:textId="77777777" w:rsidR="00912914" w:rsidRPr="00912914" w:rsidRDefault="00912914" w:rsidP="00912914">
            <w:pPr>
              <w:rPr>
                <w:rFonts w:eastAsia="Calibri" w:cs="Times New Roman"/>
              </w:rPr>
            </w:pPr>
            <w:r w:rsidRPr="00912914">
              <w:rPr>
                <w:rFonts w:eastAsia="Calibri" w:cs="Times New Roman"/>
              </w:rPr>
              <w:t>Graminoids</w:t>
            </w:r>
          </w:p>
        </w:tc>
        <w:tc>
          <w:tcPr>
            <w:tcW w:w="3261" w:type="dxa"/>
            <w:tcBorders>
              <w:top w:val="nil"/>
              <w:left w:val="nil"/>
              <w:bottom w:val="nil"/>
              <w:right w:val="nil"/>
            </w:tcBorders>
          </w:tcPr>
          <w:p w14:paraId="46146CCE" w14:textId="77777777" w:rsidR="00912914" w:rsidRPr="00912914" w:rsidRDefault="00912914" w:rsidP="00912914">
            <w:pPr>
              <w:rPr>
                <w:rFonts w:eastAsia="Calibri" w:cs="Times New Roman"/>
              </w:rPr>
            </w:pPr>
            <w:proofErr w:type="spellStart"/>
            <w:r w:rsidRPr="00912914">
              <w:rPr>
                <w:rFonts w:eastAsia="Calibri" w:cs="Times New Roman"/>
              </w:rPr>
              <w:t>Poales</w:t>
            </w:r>
            <w:proofErr w:type="spellEnd"/>
          </w:p>
        </w:tc>
        <w:tc>
          <w:tcPr>
            <w:tcW w:w="648" w:type="dxa"/>
            <w:tcBorders>
              <w:top w:val="nil"/>
              <w:left w:val="nil"/>
              <w:bottom w:val="nil"/>
              <w:right w:val="nil"/>
            </w:tcBorders>
            <w:noWrap/>
            <w:hideMark/>
          </w:tcPr>
          <w:p w14:paraId="189EF161" w14:textId="77777777" w:rsidR="00912914" w:rsidRPr="00912914" w:rsidRDefault="00912914" w:rsidP="00912914">
            <w:pPr>
              <w:rPr>
                <w:rFonts w:eastAsia="Calibri" w:cs="Times New Roman"/>
              </w:rPr>
            </w:pPr>
            <w:r w:rsidRPr="00912914">
              <w:rPr>
                <w:rFonts w:eastAsia="Calibri" w:cs="Times New Roman"/>
              </w:rPr>
              <w:t>52.7</w:t>
            </w:r>
          </w:p>
        </w:tc>
        <w:tc>
          <w:tcPr>
            <w:tcW w:w="348" w:type="dxa"/>
            <w:tcBorders>
              <w:top w:val="nil"/>
              <w:left w:val="nil"/>
              <w:bottom w:val="nil"/>
              <w:right w:val="nil"/>
            </w:tcBorders>
            <w:noWrap/>
            <w:hideMark/>
          </w:tcPr>
          <w:p w14:paraId="249EE836"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F3F2E83"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756A603A" w14:textId="77777777" w:rsidTr="00F05206">
        <w:trPr>
          <w:trHeight w:val="290"/>
        </w:trPr>
        <w:tc>
          <w:tcPr>
            <w:tcW w:w="2268" w:type="dxa"/>
            <w:tcBorders>
              <w:top w:val="nil"/>
              <w:left w:val="nil"/>
              <w:bottom w:val="nil"/>
              <w:right w:val="nil"/>
            </w:tcBorders>
          </w:tcPr>
          <w:p w14:paraId="2F06A6B4" w14:textId="77777777" w:rsidR="00912914" w:rsidRPr="00912914" w:rsidRDefault="00912914" w:rsidP="00912914">
            <w:pPr>
              <w:rPr>
                <w:rFonts w:eastAsia="Calibri" w:cs="Times New Roman"/>
              </w:rPr>
            </w:pPr>
            <w:r w:rsidRPr="00912914">
              <w:rPr>
                <w:rFonts w:eastAsia="Calibri" w:cs="Times New Roman"/>
              </w:rPr>
              <w:t>Skunk cabbage</w:t>
            </w:r>
          </w:p>
        </w:tc>
        <w:tc>
          <w:tcPr>
            <w:tcW w:w="3261" w:type="dxa"/>
            <w:tcBorders>
              <w:top w:val="nil"/>
              <w:left w:val="nil"/>
              <w:bottom w:val="nil"/>
              <w:right w:val="nil"/>
            </w:tcBorders>
          </w:tcPr>
          <w:p w14:paraId="2D360548" w14:textId="77777777" w:rsidR="00912914" w:rsidRPr="00912914" w:rsidRDefault="00912914" w:rsidP="00912914">
            <w:pPr>
              <w:rPr>
                <w:rFonts w:eastAsia="Calibri" w:cs="Times New Roman"/>
                <w:i/>
                <w:iCs/>
              </w:rPr>
            </w:pPr>
            <w:proofErr w:type="spellStart"/>
            <w:r w:rsidRPr="00912914">
              <w:rPr>
                <w:rFonts w:eastAsia="Calibri" w:cs="Times New Roman"/>
                <w:i/>
                <w:iCs/>
              </w:rPr>
              <w:t>Symplocarpus</w:t>
            </w:r>
            <w:proofErr w:type="spellEnd"/>
            <w:r w:rsidRPr="00912914">
              <w:rPr>
                <w:rFonts w:eastAsia="Calibri" w:cs="Times New Roman"/>
                <w:i/>
                <w:iCs/>
              </w:rPr>
              <w:t xml:space="preserve"> foetidus</w:t>
            </w:r>
          </w:p>
        </w:tc>
        <w:tc>
          <w:tcPr>
            <w:tcW w:w="648" w:type="dxa"/>
            <w:tcBorders>
              <w:top w:val="nil"/>
              <w:left w:val="nil"/>
              <w:bottom w:val="nil"/>
              <w:right w:val="nil"/>
            </w:tcBorders>
            <w:noWrap/>
            <w:hideMark/>
          </w:tcPr>
          <w:p w14:paraId="0C757659" w14:textId="77777777" w:rsidR="00912914" w:rsidRPr="00912914" w:rsidRDefault="00912914" w:rsidP="00912914">
            <w:pPr>
              <w:rPr>
                <w:rFonts w:eastAsia="Calibri" w:cs="Times New Roman"/>
              </w:rPr>
            </w:pPr>
            <w:r w:rsidRPr="00912914">
              <w:rPr>
                <w:rFonts w:eastAsia="Calibri" w:cs="Times New Roman"/>
              </w:rPr>
              <w:t>37.6</w:t>
            </w:r>
          </w:p>
        </w:tc>
        <w:tc>
          <w:tcPr>
            <w:tcW w:w="348" w:type="dxa"/>
            <w:tcBorders>
              <w:top w:val="nil"/>
              <w:left w:val="nil"/>
              <w:bottom w:val="nil"/>
              <w:right w:val="nil"/>
            </w:tcBorders>
            <w:noWrap/>
            <w:hideMark/>
          </w:tcPr>
          <w:p w14:paraId="1149E9FC"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5BA21E1F"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1A3CF4FD" w14:textId="77777777" w:rsidTr="00F05206">
        <w:trPr>
          <w:trHeight w:val="290"/>
        </w:trPr>
        <w:tc>
          <w:tcPr>
            <w:tcW w:w="2268" w:type="dxa"/>
            <w:tcBorders>
              <w:top w:val="nil"/>
              <w:left w:val="nil"/>
              <w:bottom w:val="nil"/>
              <w:right w:val="nil"/>
            </w:tcBorders>
          </w:tcPr>
          <w:p w14:paraId="0CFA9087" w14:textId="77777777" w:rsidR="00912914" w:rsidRPr="00912914" w:rsidRDefault="00912914" w:rsidP="00912914">
            <w:pPr>
              <w:rPr>
                <w:rFonts w:eastAsia="Calibri" w:cs="Times New Roman"/>
              </w:rPr>
            </w:pPr>
            <w:r w:rsidRPr="00912914">
              <w:rPr>
                <w:rFonts w:eastAsia="Calibri" w:cs="Times New Roman"/>
              </w:rPr>
              <w:t>Ferns</w:t>
            </w:r>
          </w:p>
        </w:tc>
        <w:tc>
          <w:tcPr>
            <w:tcW w:w="3261" w:type="dxa"/>
            <w:tcBorders>
              <w:top w:val="nil"/>
              <w:left w:val="nil"/>
              <w:bottom w:val="nil"/>
              <w:right w:val="nil"/>
            </w:tcBorders>
          </w:tcPr>
          <w:p w14:paraId="03873D79"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764E07CC" w14:textId="77777777" w:rsidR="00912914" w:rsidRPr="00912914" w:rsidRDefault="00912914" w:rsidP="00912914">
            <w:pPr>
              <w:rPr>
                <w:rFonts w:eastAsia="Calibri" w:cs="Times New Roman"/>
              </w:rPr>
            </w:pPr>
            <w:r w:rsidRPr="00912914">
              <w:rPr>
                <w:rFonts w:eastAsia="Calibri" w:cs="Times New Roman"/>
              </w:rPr>
              <w:t>16.5</w:t>
            </w:r>
          </w:p>
        </w:tc>
        <w:tc>
          <w:tcPr>
            <w:tcW w:w="348" w:type="dxa"/>
            <w:tcBorders>
              <w:top w:val="nil"/>
              <w:left w:val="nil"/>
              <w:bottom w:val="nil"/>
              <w:right w:val="nil"/>
            </w:tcBorders>
            <w:noWrap/>
            <w:hideMark/>
          </w:tcPr>
          <w:p w14:paraId="2A8E09D5"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61BF970" w14:textId="77777777" w:rsidR="00912914" w:rsidRPr="00912914" w:rsidRDefault="00912914" w:rsidP="00912914">
            <w:pPr>
              <w:rPr>
                <w:rFonts w:eastAsia="Calibri" w:cs="Times New Roman"/>
              </w:rPr>
            </w:pPr>
            <w:r w:rsidRPr="00912914">
              <w:rPr>
                <w:rFonts w:eastAsia="Calibri" w:cs="Times New Roman"/>
              </w:rPr>
              <w:t>2.9</w:t>
            </w:r>
          </w:p>
        </w:tc>
      </w:tr>
      <w:tr w:rsidR="00912914" w:rsidRPr="00912914" w14:paraId="07ACFD3A" w14:textId="77777777" w:rsidTr="00F05206">
        <w:trPr>
          <w:trHeight w:val="290"/>
        </w:trPr>
        <w:tc>
          <w:tcPr>
            <w:tcW w:w="2268" w:type="dxa"/>
            <w:tcBorders>
              <w:top w:val="nil"/>
              <w:left w:val="nil"/>
              <w:bottom w:val="nil"/>
              <w:right w:val="nil"/>
            </w:tcBorders>
          </w:tcPr>
          <w:p w14:paraId="2F8F4356" w14:textId="77777777" w:rsidR="00912914" w:rsidRPr="00912914" w:rsidRDefault="00912914" w:rsidP="00912914">
            <w:pPr>
              <w:rPr>
                <w:rFonts w:eastAsia="Calibri" w:cs="Times New Roman"/>
              </w:rPr>
            </w:pPr>
            <w:r w:rsidRPr="00912914">
              <w:rPr>
                <w:rFonts w:eastAsia="Calibri" w:cs="Times New Roman"/>
              </w:rPr>
              <w:t>Spicebush</w:t>
            </w:r>
          </w:p>
        </w:tc>
        <w:tc>
          <w:tcPr>
            <w:tcW w:w="3261" w:type="dxa"/>
            <w:tcBorders>
              <w:top w:val="nil"/>
              <w:left w:val="nil"/>
              <w:bottom w:val="nil"/>
              <w:right w:val="nil"/>
            </w:tcBorders>
          </w:tcPr>
          <w:p w14:paraId="26170147" w14:textId="77777777" w:rsidR="00912914" w:rsidRPr="00912914" w:rsidRDefault="00912914" w:rsidP="00912914">
            <w:pPr>
              <w:rPr>
                <w:rFonts w:eastAsia="Calibri" w:cs="Times New Roman"/>
                <w:i/>
                <w:iCs/>
              </w:rPr>
            </w:pPr>
            <w:r w:rsidRPr="00912914">
              <w:rPr>
                <w:rFonts w:eastAsia="Calibri" w:cs="Times New Roman"/>
                <w:i/>
                <w:iCs/>
              </w:rPr>
              <w:t>Lindera benzoin</w:t>
            </w:r>
          </w:p>
        </w:tc>
        <w:tc>
          <w:tcPr>
            <w:tcW w:w="648" w:type="dxa"/>
            <w:tcBorders>
              <w:top w:val="nil"/>
              <w:left w:val="nil"/>
              <w:bottom w:val="nil"/>
              <w:right w:val="nil"/>
            </w:tcBorders>
            <w:noWrap/>
            <w:hideMark/>
          </w:tcPr>
          <w:p w14:paraId="5B98BBC3" w14:textId="77777777" w:rsidR="00912914" w:rsidRPr="00912914" w:rsidRDefault="00912914" w:rsidP="00912914">
            <w:pPr>
              <w:rPr>
                <w:rFonts w:eastAsia="Calibri" w:cs="Times New Roman"/>
              </w:rPr>
            </w:pPr>
            <w:r w:rsidRPr="00912914">
              <w:rPr>
                <w:rFonts w:eastAsia="Calibri" w:cs="Times New Roman"/>
              </w:rPr>
              <w:t>19.2</w:t>
            </w:r>
          </w:p>
        </w:tc>
        <w:tc>
          <w:tcPr>
            <w:tcW w:w="348" w:type="dxa"/>
            <w:tcBorders>
              <w:top w:val="nil"/>
              <w:left w:val="nil"/>
              <w:bottom w:val="nil"/>
              <w:right w:val="nil"/>
            </w:tcBorders>
            <w:noWrap/>
            <w:hideMark/>
          </w:tcPr>
          <w:p w14:paraId="0D67FFC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9CD651D" w14:textId="77777777" w:rsidR="00912914" w:rsidRPr="00912914" w:rsidRDefault="00912914" w:rsidP="00912914">
            <w:pPr>
              <w:rPr>
                <w:rFonts w:eastAsia="Calibri" w:cs="Times New Roman"/>
              </w:rPr>
            </w:pPr>
            <w:r w:rsidRPr="00912914">
              <w:rPr>
                <w:rFonts w:eastAsia="Calibri" w:cs="Times New Roman"/>
              </w:rPr>
              <w:t>4.4</w:t>
            </w:r>
          </w:p>
        </w:tc>
      </w:tr>
      <w:tr w:rsidR="00912914" w:rsidRPr="00912914" w14:paraId="644A31FB" w14:textId="77777777" w:rsidTr="00F05206">
        <w:trPr>
          <w:trHeight w:val="290"/>
        </w:trPr>
        <w:tc>
          <w:tcPr>
            <w:tcW w:w="2268" w:type="dxa"/>
            <w:tcBorders>
              <w:top w:val="nil"/>
              <w:left w:val="nil"/>
              <w:bottom w:val="nil"/>
              <w:right w:val="nil"/>
            </w:tcBorders>
          </w:tcPr>
          <w:p w14:paraId="127B5EEF" w14:textId="77777777" w:rsidR="00912914" w:rsidRPr="00912914" w:rsidRDefault="00912914" w:rsidP="00912914">
            <w:pPr>
              <w:rPr>
                <w:rFonts w:eastAsia="Calibri" w:cs="Times New Roman"/>
              </w:rPr>
            </w:pPr>
            <w:r w:rsidRPr="00912914">
              <w:rPr>
                <w:rFonts w:eastAsia="Calibri" w:cs="Times New Roman"/>
              </w:rPr>
              <w:t>Winterberry</w:t>
            </w:r>
          </w:p>
        </w:tc>
        <w:tc>
          <w:tcPr>
            <w:tcW w:w="3261" w:type="dxa"/>
            <w:tcBorders>
              <w:top w:val="nil"/>
              <w:left w:val="nil"/>
              <w:bottom w:val="nil"/>
              <w:right w:val="nil"/>
            </w:tcBorders>
          </w:tcPr>
          <w:p w14:paraId="21F5A788" w14:textId="77777777" w:rsidR="00912914" w:rsidRPr="00912914" w:rsidRDefault="00912914" w:rsidP="00912914">
            <w:pPr>
              <w:rPr>
                <w:rFonts w:eastAsia="Calibri" w:cs="Times New Roman"/>
                <w:i/>
                <w:iCs/>
              </w:rPr>
            </w:pPr>
            <w:r w:rsidRPr="00912914">
              <w:rPr>
                <w:rFonts w:eastAsia="Calibri" w:cs="Times New Roman"/>
                <w:i/>
                <w:iCs/>
              </w:rPr>
              <w:t xml:space="preserve">Ilex </w:t>
            </w:r>
            <w:proofErr w:type="spellStart"/>
            <w:r w:rsidRPr="00912914">
              <w:rPr>
                <w:rFonts w:eastAsia="Calibri" w:cs="Times New Roman"/>
                <w:i/>
                <w:iCs/>
              </w:rPr>
              <w:t>verticillata</w:t>
            </w:r>
            <w:proofErr w:type="spellEnd"/>
          </w:p>
        </w:tc>
        <w:tc>
          <w:tcPr>
            <w:tcW w:w="648" w:type="dxa"/>
            <w:tcBorders>
              <w:top w:val="nil"/>
              <w:left w:val="nil"/>
              <w:bottom w:val="nil"/>
              <w:right w:val="nil"/>
            </w:tcBorders>
            <w:noWrap/>
            <w:hideMark/>
          </w:tcPr>
          <w:p w14:paraId="6828C26D" w14:textId="77777777" w:rsidR="00912914" w:rsidRPr="00912914" w:rsidRDefault="00912914" w:rsidP="00912914">
            <w:pPr>
              <w:rPr>
                <w:rFonts w:eastAsia="Calibri" w:cs="Times New Roman"/>
              </w:rPr>
            </w:pPr>
            <w:r w:rsidRPr="00912914">
              <w:rPr>
                <w:rFonts w:eastAsia="Calibri" w:cs="Times New Roman"/>
              </w:rPr>
              <w:t>5.7</w:t>
            </w:r>
          </w:p>
        </w:tc>
        <w:tc>
          <w:tcPr>
            <w:tcW w:w="348" w:type="dxa"/>
            <w:tcBorders>
              <w:top w:val="nil"/>
              <w:left w:val="nil"/>
              <w:bottom w:val="nil"/>
              <w:right w:val="nil"/>
            </w:tcBorders>
            <w:noWrap/>
            <w:hideMark/>
          </w:tcPr>
          <w:p w14:paraId="7EB7CE5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C751F99" w14:textId="77777777" w:rsidR="00912914" w:rsidRPr="00912914" w:rsidRDefault="00912914" w:rsidP="00912914">
            <w:pPr>
              <w:rPr>
                <w:rFonts w:eastAsia="Calibri" w:cs="Times New Roman"/>
              </w:rPr>
            </w:pPr>
            <w:r w:rsidRPr="00912914">
              <w:rPr>
                <w:rFonts w:eastAsia="Calibri" w:cs="Times New Roman"/>
              </w:rPr>
              <w:t>1.9</w:t>
            </w:r>
          </w:p>
        </w:tc>
      </w:tr>
      <w:tr w:rsidR="00912914" w:rsidRPr="00912914" w14:paraId="3CD46141" w14:textId="77777777" w:rsidTr="00F05206">
        <w:trPr>
          <w:trHeight w:val="290"/>
        </w:trPr>
        <w:tc>
          <w:tcPr>
            <w:tcW w:w="2268" w:type="dxa"/>
            <w:tcBorders>
              <w:top w:val="nil"/>
              <w:left w:val="nil"/>
              <w:bottom w:val="nil"/>
              <w:right w:val="nil"/>
            </w:tcBorders>
          </w:tcPr>
          <w:p w14:paraId="0D6C5EB3" w14:textId="77777777" w:rsidR="00912914" w:rsidRPr="00912914" w:rsidRDefault="00912914" w:rsidP="00912914">
            <w:pPr>
              <w:rPr>
                <w:rFonts w:eastAsia="Calibri" w:cs="Times New Roman"/>
              </w:rPr>
            </w:pPr>
            <w:r w:rsidRPr="00912914">
              <w:rPr>
                <w:rFonts w:eastAsia="Calibri" w:cs="Times New Roman"/>
              </w:rPr>
              <w:t>Glossy buckthorn</w:t>
            </w:r>
          </w:p>
        </w:tc>
        <w:tc>
          <w:tcPr>
            <w:tcW w:w="3261" w:type="dxa"/>
            <w:tcBorders>
              <w:top w:val="nil"/>
              <w:left w:val="nil"/>
              <w:bottom w:val="nil"/>
              <w:right w:val="nil"/>
            </w:tcBorders>
          </w:tcPr>
          <w:p w14:paraId="1179BDD1" w14:textId="77777777" w:rsidR="00912914" w:rsidRPr="00912914" w:rsidRDefault="00912914" w:rsidP="00912914">
            <w:pPr>
              <w:rPr>
                <w:rFonts w:eastAsia="Calibri" w:cs="Times New Roman"/>
                <w:i/>
                <w:iCs/>
              </w:rPr>
            </w:pPr>
            <w:r w:rsidRPr="00912914">
              <w:rPr>
                <w:rFonts w:eastAsia="Calibri" w:cs="Times New Roman"/>
                <w:i/>
                <w:iCs/>
              </w:rPr>
              <w:t>Frangula alnus</w:t>
            </w:r>
          </w:p>
        </w:tc>
        <w:tc>
          <w:tcPr>
            <w:tcW w:w="648" w:type="dxa"/>
            <w:tcBorders>
              <w:top w:val="nil"/>
              <w:left w:val="nil"/>
              <w:bottom w:val="nil"/>
              <w:right w:val="nil"/>
            </w:tcBorders>
            <w:noWrap/>
            <w:hideMark/>
          </w:tcPr>
          <w:p w14:paraId="0673A4AA" w14:textId="77777777" w:rsidR="00912914" w:rsidRPr="00912914" w:rsidRDefault="00912914" w:rsidP="00912914">
            <w:pPr>
              <w:rPr>
                <w:rFonts w:eastAsia="Calibri" w:cs="Times New Roman"/>
              </w:rPr>
            </w:pPr>
            <w:r w:rsidRPr="00912914">
              <w:rPr>
                <w:rFonts w:eastAsia="Calibri" w:cs="Times New Roman"/>
              </w:rPr>
              <w:t>3.6</w:t>
            </w:r>
          </w:p>
        </w:tc>
        <w:tc>
          <w:tcPr>
            <w:tcW w:w="348" w:type="dxa"/>
            <w:tcBorders>
              <w:top w:val="nil"/>
              <w:left w:val="nil"/>
              <w:bottom w:val="nil"/>
              <w:right w:val="nil"/>
            </w:tcBorders>
            <w:noWrap/>
            <w:hideMark/>
          </w:tcPr>
          <w:p w14:paraId="1D80C7E8"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081C0F5" w14:textId="77777777" w:rsidR="00912914" w:rsidRPr="00912914" w:rsidRDefault="00912914" w:rsidP="00912914">
            <w:pPr>
              <w:rPr>
                <w:rFonts w:eastAsia="Calibri" w:cs="Times New Roman"/>
              </w:rPr>
            </w:pPr>
            <w:r w:rsidRPr="00912914">
              <w:rPr>
                <w:rFonts w:eastAsia="Calibri" w:cs="Times New Roman"/>
              </w:rPr>
              <w:t>1.2</w:t>
            </w:r>
          </w:p>
        </w:tc>
      </w:tr>
      <w:tr w:rsidR="00912914" w:rsidRPr="00912914" w14:paraId="1A0354FB" w14:textId="77777777" w:rsidTr="00F05206">
        <w:trPr>
          <w:trHeight w:val="290"/>
        </w:trPr>
        <w:tc>
          <w:tcPr>
            <w:tcW w:w="2268" w:type="dxa"/>
            <w:tcBorders>
              <w:top w:val="nil"/>
              <w:left w:val="nil"/>
              <w:right w:val="nil"/>
            </w:tcBorders>
          </w:tcPr>
          <w:p w14:paraId="3AA3C3F8" w14:textId="77777777" w:rsidR="00912914" w:rsidRPr="00912914" w:rsidRDefault="00912914" w:rsidP="00912914">
            <w:pPr>
              <w:rPr>
                <w:rFonts w:eastAsia="Calibri" w:cs="Times New Roman"/>
              </w:rPr>
            </w:pPr>
            <w:r w:rsidRPr="00912914">
              <w:rPr>
                <w:rFonts w:eastAsia="Calibri" w:cs="Times New Roman"/>
              </w:rPr>
              <w:t>Poison sumac</w:t>
            </w:r>
          </w:p>
        </w:tc>
        <w:tc>
          <w:tcPr>
            <w:tcW w:w="3261" w:type="dxa"/>
            <w:tcBorders>
              <w:top w:val="nil"/>
              <w:left w:val="nil"/>
              <w:right w:val="nil"/>
            </w:tcBorders>
          </w:tcPr>
          <w:p w14:paraId="37A1D444" w14:textId="77777777" w:rsidR="00912914" w:rsidRPr="00912914" w:rsidRDefault="00912914" w:rsidP="00912914">
            <w:pPr>
              <w:rPr>
                <w:rFonts w:eastAsia="Calibri" w:cs="Times New Roman"/>
                <w:i/>
                <w:iCs/>
              </w:rPr>
            </w:pPr>
            <w:r w:rsidRPr="00912914">
              <w:rPr>
                <w:rFonts w:eastAsia="Calibri" w:cs="Times New Roman"/>
                <w:i/>
                <w:iCs/>
              </w:rPr>
              <w:t>Toxicodendron vernix</w:t>
            </w:r>
          </w:p>
        </w:tc>
        <w:tc>
          <w:tcPr>
            <w:tcW w:w="648" w:type="dxa"/>
            <w:tcBorders>
              <w:top w:val="nil"/>
              <w:left w:val="nil"/>
              <w:right w:val="nil"/>
            </w:tcBorders>
            <w:noWrap/>
            <w:hideMark/>
          </w:tcPr>
          <w:p w14:paraId="56590001" w14:textId="77777777" w:rsidR="00912914" w:rsidRPr="00912914" w:rsidRDefault="00912914" w:rsidP="00912914">
            <w:pPr>
              <w:rPr>
                <w:rFonts w:eastAsia="Calibri" w:cs="Times New Roman"/>
              </w:rPr>
            </w:pPr>
            <w:r w:rsidRPr="00912914">
              <w:rPr>
                <w:rFonts w:eastAsia="Calibri" w:cs="Times New Roman"/>
              </w:rPr>
              <w:t>2.1</w:t>
            </w:r>
          </w:p>
        </w:tc>
        <w:tc>
          <w:tcPr>
            <w:tcW w:w="348" w:type="dxa"/>
            <w:tcBorders>
              <w:top w:val="nil"/>
              <w:left w:val="nil"/>
              <w:right w:val="nil"/>
            </w:tcBorders>
            <w:noWrap/>
            <w:hideMark/>
          </w:tcPr>
          <w:p w14:paraId="2F621542"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right w:val="nil"/>
            </w:tcBorders>
            <w:noWrap/>
            <w:hideMark/>
          </w:tcPr>
          <w:p w14:paraId="60D65838" w14:textId="77777777" w:rsidR="00912914" w:rsidRPr="00912914" w:rsidRDefault="00912914" w:rsidP="00912914">
            <w:pPr>
              <w:rPr>
                <w:rFonts w:eastAsia="Calibri" w:cs="Times New Roman"/>
              </w:rPr>
            </w:pPr>
            <w:r w:rsidRPr="00912914">
              <w:rPr>
                <w:rFonts w:eastAsia="Calibri" w:cs="Times New Roman"/>
              </w:rPr>
              <w:t>0.9</w:t>
            </w:r>
          </w:p>
        </w:tc>
      </w:tr>
      <w:tr w:rsidR="00912914" w:rsidRPr="00912914" w14:paraId="3E862745" w14:textId="77777777" w:rsidTr="00F05206">
        <w:trPr>
          <w:trHeight w:val="290"/>
        </w:trPr>
        <w:tc>
          <w:tcPr>
            <w:tcW w:w="2268" w:type="dxa"/>
            <w:tcBorders>
              <w:top w:val="nil"/>
              <w:left w:val="nil"/>
              <w:bottom w:val="single" w:sz="4" w:space="0" w:color="auto"/>
              <w:right w:val="nil"/>
            </w:tcBorders>
          </w:tcPr>
          <w:p w14:paraId="0CDFE599" w14:textId="77777777" w:rsidR="00912914" w:rsidRPr="00912914" w:rsidRDefault="00912914" w:rsidP="00912914">
            <w:pPr>
              <w:rPr>
                <w:rFonts w:eastAsia="Calibri" w:cs="Times New Roman"/>
              </w:rPr>
            </w:pPr>
            <w:r w:rsidRPr="00912914">
              <w:rPr>
                <w:rFonts w:eastAsia="Calibri" w:cs="Times New Roman"/>
              </w:rPr>
              <w:t>Other woody shrubs</w:t>
            </w:r>
          </w:p>
          <w:p w14:paraId="0477CBD8" w14:textId="77777777" w:rsidR="00912914" w:rsidRPr="00912914" w:rsidRDefault="00912914" w:rsidP="00912914">
            <w:pPr>
              <w:rPr>
                <w:rFonts w:eastAsia="Calibri" w:cs="Times New Roman"/>
              </w:rPr>
            </w:pPr>
          </w:p>
        </w:tc>
        <w:tc>
          <w:tcPr>
            <w:tcW w:w="3261" w:type="dxa"/>
            <w:tcBorders>
              <w:top w:val="nil"/>
              <w:left w:val="nil"/>
              <w:bottom w:val="single" w:sz="4" w:space="0" w:color="auto"/>
              <w:right w:val="nil"/>
            </w:tcBorders>
          </w:tcPr>
          <w:p w14:paraId="02D3C5DC" w14:textId="77777777" w:rsidR="00912914" w:rsidRPr="00912914" w:rsidRDefault="00912914" w:rsidP="00912914">
            <w:pPr>
              <w:rPr>
                <w:rFonts w:eastAsia="Calibri" w:cs="Times New Roman"/>
                <w:i/>
                <w:iCs/>
              </w:rPr>
            </w:pPr>
            <w:r w:rsidRPr="00912914">
              <w:rPr>
                <w:rFonts w:eastAsia="Calibri" w:cs="Times New Roman"/>
                <w:i/>
                <w:iCs/>
              </w:rPr>
              <w:t xml:space="preserve">Elaeagnus </w:t>
            </w:r>
            <w:proofErr w:type="spellStart"/>
            <w:r w:rsidRPr="00912914">
              <w:rPr>
                <w:rFonts w:eastAsia="Calibri" w:cs="Times New Roman"/>
                <w:i/>
                <w:iCs/>
              </w:rPr>
              <w:t>umbellata</w:t>
            </w:r>
            <w:proofErr w:type="spellEnd"/>
            <w:r w:rsidRPr="00912914">
              <w:rPr>
                <w:rFonts w:eastAsia="Calibri" w:cs="Times New Roman"/>
                <w:i/>
                <w:iCs/>
              </w:rPr>
              <w:t xml:space="preserve">, </w:t>
            </w:r>
            <w:proofErr w:type="spellStart"/>
            <w:r w:rsidRPr="00912914">
              <w:rPr>
                <w:rFonts w:eastAsia="Calibri" w:cs="Times New Roman"/>
                <w:i/>
                <w:iCs/>
              </w:rPr>
              <w:t>Cornus</w:t>
            </w:r>
            <w:proofErr w:type="spellEnd"/>
            <w:r w:rsidRPr="00912914">
              <w:rPr>
                <w:rFonts w:eastAsia="Calibri" w:cs="Times New Roman"/>
                <w:i/>
                <w:iCs/>
              </w:rPr>
              <w:t xml:space="preserve"> </w:t>
            </w:r>
            <w:r w:rsidRPr="00912914">
              <w:rPr>
                <w:rFonts w:eastAsia="Calibri" w:cs="Times New Roman"/>
              </w:rPr>
              <w:t>sp.</w:t>
            </w:r>
            <w:r w:rsidRPr="00912914">
              <w:rPr>
                <w:rFonts w:eastAsia="Calibri" w:cs="Times New Roman"/>
                <w:i/>
                <w:iCs/>
              </w:rPr>
              <w:t xml:space="preserve">, Rosa </w:t>
            </w:r>
            <w:r w:rsidRPr="00912914">
              <w:rPr>
                <w:rFonts w:eastAsia="Calibri" w:cs="Times New Roman"/>
              </w:rPr>
              <w:t>sp.</w:t>
            </w:r>
            <w:r w:rsidRPr="00912914">
              <w:rPr>
                <w:rFonts w:eastAsia="Calibri" w:cs="Times New Roman"/>
                <w:i/>
                <w:iCs/>
              </w:rPr>
              <w:t xml:space="preserve">, Vaccinium </w:t>
            </w:r>
            <w:r w:rsidRPr="00912914">
              <w:rPr>
                <w:rFonts w:eastAsia="Calibri" w:cs="Times New Roman"/>
              </w:rPr>
              <w:t>sp.</w:t>
            </w:r>
            <w:r w:rsidRPr="00912914">
              <w:rPr>
                <w:rFonts w:eastAsia="Calibri" w:cs="Times New Roman"/>
                <w:i/>
                <w:iCs/>
              </w:rPr>
              <w:t xml:space="preserve">, Corylus </w:t>
            </w:r>
            <w:r w:rsidRPr="00912914">
              <w:rPr>
                <w:rFonts w:eastAsia="Calibri" w:cs="Times New Roman"/>
              </w:rPr>
              <w:t>sp., etc.</w:t>
            </w:r>
          </w:p>
        </w:tc>
        <w:tc>
          <w:tcPr>
            <w:tcW w:w="648" w:type="dxa"/>
            <w:tcBorders>
              <w:top w:val="nil"/>
              <w:left w:val="nil"/>
              <w:bottom w:val="single" w:sz="4" w:space="0" w:color="auto"/>
              <w:right w:val="nil"/>
            </w:tcBorders>
            <w:noWrap/>
            <w:hideMark/>
          </w:tcPr>
          <w:p w14:paraId="115A38BB" w14:textId="77777777" w:rsidR="00912914" w:rsidRPr="00912914" w:rsidRDefault="00912914" w:rsidP="00912914">
            <w:pPr>
              <w:rPr>
                <w:rFonts w:eastAsia="Calibri" w:cs="Times New Roman"/>
              </w:rPr>
            </w:pPr>
            <w:r w:rsidRPr="00912914">
              <w:rPr>
                <w:rFonts w:eastAsia="Calibri" w:cs="Times New Roman"/>
              </w:rPr>
              <w:t>5.0</w:t>
            </w:r>
          </w:p>
        </w:tc>
        <w:tc>
          <w:tcPr>
            <w:tcW w:w="348" w:type="dxa"/>
            <w:tcBorders>
              <w:top w:val="nil"/>
              <w:left w:val="nil"/>
              <w:bottom w:val="single" w:sz="4" w:space="0" w:color="auto"/>
              <w:right w:val="nil"/>
            </w:tcBorders>
            <w:noWrap/>
            <w:hideMark/>
          </w:tcPr>
          <w:p w14:paraId="4D3F0D11" w14:textId="77777777" w:rsidR="00912914" w:rsidRPr="00912914" w:rsidRDefault="00912914" w:rsidP="00912914">
            <w:pPr>
              <w:rPr>
                <w:rFonts w:eastAsia="Calibri" w:cs="Times New Roman"/>
              </w:rPr>
            </w:pPr>
            <w:r w:rsidRPr="00912914">
              <w:rPr>
                <w:rFonts w:eastAsia="Calibri" w:cs="Times New Roman"/>
              </w:rPr>
              <w:t>±</w:t>
            </w:r>
          </w:p>
          <w:p w14:paraId="06E51953" w14:textId="77777777" w:rsidR="00912914" w:rsidRPr="00912914" w:rsidRDefault="00912914" w:rsidP="00912914">
            <w:pPr>
              <w:rPr>
                <w:rFonts w:eastAsia="Calibri" w:cs="Times New Roman"/>
              </w:rPr>
            </w:pPr>
          </w:p>
          <w:p w14:paraId="1E0937F5" w14:textId="77777777" w:rsidR="00912914" w:rsidRPr="00912914" w:rsidRDefault="00912914" w:rsidP="00912914">
            <w:pPr>
              <w:rPr>
                <w:rFonts w:eastAsia="Calibri" w:cs="Times New Roman"/>
              </w:rPr>
            </w:pPr>
          </w:p>
        </w:tc>
        <w:tc>
          <w:tcPr>
            <w:tcW w:w="928" w:type="dxa"/>
            <w:tcBorders>
              <w:top w:val="nil"/>
              <w:left w:val="nil"/>
              <w:bottom w:val="single" w:sz="4" w:space="0" w:color="auto"/>
              <w:right w:val="nil"/>
            </w:tcBorders>
            <w:noWrap/>
            <w:hideMark/>
          </w:tcPr>
          <w:p w14:paraId="62B46B52" w14:textId="77777777" w:rsidR="00912914" w:rsidRPr="00912914" w:rsidRDefault="00912914" w:rsidP="00912914">
            <w:pPr>
              <w:rPr>
                <w:rFonts w:eastAsia="Calibri" w:cs="Times New Roman"/>
              </w:rPr>
            </w:pPr>
            <w:r w:rsidRPr="00912914">
              <w:rPr>
                <w:rFonts w:eastAsia="Calibri" w:cs="Times New Roman"/>
              </w:rPr>
              <w:t>0.8</w:t>
            </w:r>
          </w:p>
        </w:tc>
      </w:tr>
    </w:tbl>
    <w:p w14:paraId="3B9D4CEC" w14:textId="77777777" w:rsidR="00912914" w:rsidRPr="00912914" w:rsidRDefault="00912914" w:rsidP="00912914">
      <w:pPr>
        <w:spacing w:line="480" w:lineRule="auto"/>
        <w:rPr>
          <w:rFonts w:eastAsia="Calibri" w:cs="Times New Roman"/>
        </w:rPr>
      </w:pPr>
    </w:p>
    <w:p w14:paraId="1C9CBED2" w14:textId="77777777" w:rsidR="00912914" w:rsidRPr="00912914" w:rsidRDefault="00912914" w:rsidP="00912914">
      <w:pPr>
        <w:spacing w:line="480" w:lineRule="auto"/>
        <w:rPr>
          <w:rFonts w:eastAsia="Calibri" w:cs="Times New Roman"/>
        </w:rPr>
      </w:pPr>
    </w:p>
    <w:p w14:paraId="445143E6" w14:textId="77777777" w:rsidR="00912914" w:rsidRPr="00912914" w:rsidRDefault="00912914" w:rsidP="00912914">
      <w:pPr>
        <w:spacing w:line="480" w:lineRule="auto"/>
        <w:rPr>
          <w:rFonts w:eastAsia="Calibri" w:cs="Times New Roman"/>
          <w:b/>
          <w:bCs/>
        </w:rPr>
      </w:pPr>
      <w:r w:rsidRPr="00912914">
        <w:rPr>
          <w:rFonts w:eastAsia="Calibri" w:cs="Times New Roman"/>
          <w:b/>
          <w:bCs/>
        </w:rPr>
        <w:t>Discussion</w:t>
      </w:r>
    </w:p>
    <w:p w14:paraId="7CA69E9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Over two decades since EAB was first detected in North America, we characterized </w:t>
      </w:r>
      <w:proofErr w:type="gramStart"/>
      <w:r w:rsidRPr="00912914">
        <w:rPr>
          <w:rFonts w:eastAsia="Calibri" w:cs="Times New Roman"/>
        </w:rPr>
        <w:t>ash</w:t>
      </w:r>
      <w:proofErr w:type="gramEnd"/>
      <w:r w:rsidRPr="00912914">
        <w:rPr>
          <w:rFonts w:eastAsia="Calibri" w:cs="Times New Roman"/>
        </w:rPr>
        <w:t xml:space="preserve"> survival and regeneration in forests that have experienced the longest history of EAB impacts. We found that ash regeneration was still present in these post-outbreak forests, although EAB continues to impact populations of ash. Ash regeneration </w:t>
      </w:r>
      <w:r w:rsidRPr="00912914">
        <w:rPr>
          <w:rFonts w:eastAsia="Calibri" w:cs="Times New Roman"/>
        </w:rPr>
        <w:lastRenderedPageBreak/>
        <w:t xml:space="preserve">remained at the seedling or sapling stages in mesic and xeric forests, but in hydric forests, ash regeneration consisted of trees in size classes susceptible to EAB. Parasitoids introduced to control EAB populations have </w:t>
      </w:r>
      <w:proofErr w:type="gramStart"/>
      <w:r w:rsidRPr="00912914">
        <w:rPr>
          <w:rFonts w:eastAsia="Calibri" w:cs="Times New Roman"/>
        </w:rPr>
        <w:t>established</w:t>
      </w:r>
      <w:proofErr w:type="gramEnd"/>
      <w:r w:rsidRPr="00912914">
        <w:rPr>
          <w:rFonts w:eastAsia="Calibri" w:cs="Times New Roman"/>
        </w:rPr>
        <w:t xml:space="preserve"> in the region, and we recovered three species, albeit in low numbers. </w:t>
      </w:r>
    </w:p>
    <w:p w14:paraId="1F1E6D4F"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Stages of ash regeneration varied based on forest soil hydrology. In dry xeric and riparian mesic forests, ash seedlings were a prominent component of the understory layer, but ash 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may have </w:t>
      </w:r>
      <w:commentRangeStart w:id="29"/>
      <w:r w:rsidRPr="00912914">
        <w:rPr>
          <w:rFonts w:eastAsia="Calibri" w:cs="Times New Roman"/>
        </w:rPr>
        <w:t xml:space="preserve">resulted in larger canopy gaps following widespread ash mortality </w:t>
      </w:r>
      <w:commentRangeEnd w:id="29"/>
      <w:r w:rsidRPr="00912914">
        <w:rPr>
          <w:rFonts w:eastAsia="Aptos" w:cs="Times New Roman"/>
          <w:kern w:val="2"/>
          <w:sz w:val="16"/>
          <w:szCs w:val="16"/>
          <w14:ligatures w14:val="standardContextual"/>
        </w:rPr>
        <w:commentReference w:id="29"/>
      </w:r>
      <w:r w:rsidRPr="00912914">
        <w:rPr>
          <w:rFonts w:eastAsia="Calibri" w:cs="Times New Roman"/>
        </w:rPr>
        <w:fldChar w:fldCharType="begin"/>
      </w:r>
      <w:r w:rsidRPr="00912914">
        <w:rPr>
          <w:rFonts w:eastAsia="Calibri" w:cs="Times New Roman"/>
        </w:rPr>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Pr="00912914">
        <w:rPr>
          <w:rFonts w:eastAsia="Calibri" w:cs="Times New Roman"/>
        </w:rPr>
        <w:t>(Klooster 2012)</w:t>
      </w:r>
      <w:r w:rsidRPr="00912914">
        <w:rPr>
          <w:rFonts w:eastAsia="Calibri" w:cs="Times New Roman"/>
        </w:rPr>
        <w:fldChar w:fldCharType="end"/>
      </w:r>
      <w:r w:rsidRPr="00912914">
        <w:rPr>
          <w:rFonts w:eastAsia="Calibri" w:cs="Times New Roman"/>
        </w:rPr>
        <w:t xml:space="preserve">. Furthermore, overall canopy tree cover was lower in hydric forests than mesic or xeric forests even before significant ash loss </w:t>
      </w:r>
      <w:r w:rsidRPr="00912914">
        <w:rPr>
          <w:rFonts w:eastAsia="Calibri" w:cs="Times New Roman"/>
        </w:rPr>
        <w:fldChar w:fldCharType="begin"/>
      </w:r>
      <w:r w:rsidRPr="00912914">
        <w:rPr>
          <w:rFonts w:eastAsia="Calibri" w:cs="Times New Roman"/>
        </w:rPr>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Pr="00912914">
        <w:rPr>
          <w:rFonts w:eastAsia="Calibri" w:cs="Times New Roman"/>
        </w:rPr>
        <w:t>(Smith 2006, Klooster 2012)</w:t>
      </w:r>
      <w:r w:rsidRPr="00912914">
        <w:rPr>
          <w:rFonts w:eastAsia="Calibri" w:cs="Times New Roman"/>
        </w:rPr>
        <w:fldChar w:fldCharType="end"/>
      </w:r>
      <w:r w:rsidRPr="00912914">
        <w:rPr>
          <w:rFonts w:eastAsia="Calibri" w:cs="Times New Roman"/>
        </w:rPr>
        <w:t xml:space="preserve">. Multi-tree gaps and </w:t>
      </w:r>
      <w:proofErr w:type="gramStart"/>
      <w:r w:rsidRPr="00912914">
        <w:rPr>
          <w:rFonts w:eastAsia="Calibri" w:cs="Times New Roman"/>
        </w:rPr>
        <w:t>high light</w:t>
      </w:r>
      <w:proofErr w:type="gramEnd"/>
      <w:r w:rsidRPr="00912914">
        <w:rPr>
          <w:rFonts w:eastAsia="Calibri" w:cs="Times New Roman"/>
        </w:rPr>
        <w:t xml:space="preserve">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912914">
        <w:rPr>
          <w:rFonts w:eastAsia="Calibri" w:cs="Times New Roman"/>
          <w:i/>
          <w:iCs/>
        </w:rPr>
        <w:t xml:space="preserve">C. </w:t>
      </w:r>
      <w:proofErr w:type="spellStart"/>
      <w:r w:rsidRPr="00912914">
        <w:rPr>
          <w:rFonts w:eastAsia="Calibri" w:cs="Times New Roman"/>
          <w:i/>
          <w:iCs/>
        </w:rPr>
        <w:t>caroliniana</w:t>
      </w:r>
      <w:proofErr w:type="spellEnd"/>
      <w:r w:rsidRPr="00912914">
        <w:rPr>
          <w:rFonts w:eastAsia="Calibri" w:cs="Times New Roman"/>
        </w:rPr>
        <w:t xml:space="preserve">, which are less flood tolerant (Table A.4) </w:t>
      </w:r>
      <w:r w:rsidRPr="00912914">
        <w:rPr>
          <w:rFonts w:eastAsia="Calibri" w:cs="Times New Roman"/>
        </w:rPr>
        <w:fldChar w:fldCharType="begin"/>
      </w:r>
      <w:r w:rsidRPr="00912914">
        <w:rPr>
          <w:rFonts w:eastAsia="Calibri" w:cs="Times New Roman"/>
        </w:rPr>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Pr="00912914">
        <w:rPr>
          <w:rFonts w:eastAsia="Calibri" w:cs="Times New Roman"/>
        </w:rPr>
        <w:t>(Niinemets and Valladares 2006)</w:t>
      </w:r>
      <w:r w:rsidRPr="00912914">
        <w:rPr>
          <w:rFonts w:eastAsia="Calibri" w:cs="Times New Roman"/>
        </w:rPr>
        <w:fldChar w:fldCharType="end"/>
      </w:r>
      <w:r w:rsidRPr="00912914">
        <w:rPr>
          <w:rFonts w:eastAsia="Calibri" w:cs="Times New Roman"/>
        </w:rPr>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w:t>
      </w:r>
      <w:r w:rsidRPr="00912914">
        <w:rPr>
          <w:rFonts w:eastAsia="Calibri" w:cs="Times New Roman"/>
        </w:rPr>
        <w:lastRenderedPageBreak/>
        <w:t xml:space="preserve">more than one tree-fall event in order to reach the canopy, due to the rapid canopy expansion of neighboring mature trees </w:t>
      </w:r>
      <w:r w:rsidRPr="00912914">
        <w:rPr>
          <w:rFonts w:eastAsia="Calibri" w:cs="Times New Roman"/>
        </w:rPr>
        <w:fldChar w:fldCharType="begin"/>
      </w:r>
      <w:r w:rsidRPr="00912914">
        <w:rPr>
          <w:rFonts w:eastAsia="Calibri" w:cs="Times New Roman"/>
        </w:rPr>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912914">
        <w:rPr>
          <w:rFonts w:eastAsia="Calibri" w:cs="Times New Roman"/>
        </w:rPr>
        <w:fldChar w:fldCharType="separate"/>
      </w:r>
      <w:r w:rsidRPr="00912914">
        <w:rPr>
          <w:rFonts w:eastAsia="Calibri" w:cs="Times New Roman"/>
        </w:rPr>
        <w:t>(Runkle and Yetter 1987)</w:t>
      </w:r>
      <w:r w:rsidRPr="00912914">
        <w:rPr>
          <w:rFonts w:eastAsia="Calibri" w:cs="Times New Roman"/>
        </w:rPr>
        <w:fldChar w:fldCharType="end"/>
      </w:r>
      <w:r w:rsidRPr="00912914">
        <w:rPr>
          <w:rFonts w:eastAsia="Calibri" w:cs="Times New Roman"/>
        </w:rPr>
        <w:t xml:space="preserve">. Other studies of forests after EAB invasion have similarly found rapid growth of canopy trees, such as sugar maples, to fill gaps left by ash mortality </w:t>
      </w:r>
      <w:r w:rsidRPr="00912914">
        <w:rPr>
          <w:rFonts w:eastAsia="Calibri" w:cs="Times New Roman"/>
        </w:rPr>
        <w:fldChar w:fldCharType="begin"/>
      </w:r>
      <w:r w:rsidRPr="00912914">
        <w:rPr>
          <w:rFonts w:eastAsia="Calibri" w:cs="Times New Roman"/>
        </w:rPr>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(Costilow et al. 2017, Hoven et al. 2020)</w:t>
      </w:r>
      <w:r w:rsidRPr="00912914">
        <w:rPr>
          <w:rFonts w:eastAsia="Calibri" w:cs="Times New Roman"/>
        </w:rPr>
        <w:fldChar w:fldCharType="end"/>
      </w:r>
      <w:r w:rsidRPr="00912914">
        <w:rPr>
          <w:rFonts w:eastAsia="Calibri" w:cs="Times New Roman"/>
        </w:rPr>
        <w:t>.</w:t>
      </w:r>
    </w:p>
    <w:p w14:paraId="6D54259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ash seedlings were abundant in these post-outbreak forests, almost none had cotyledons. I did, however, observe two individual ash seedlings just outside a microplot which had cotyledons (A. Tayal, personal observation). Thus, the vast majority of ash seedlings present are not newly </w:t>
      </w:r>
      <w:proofErr w:type="gramStart"/>
      <w:r w:rsidRPr="00912914">
        <w:rPr>
          <w:rFonts w:eastAsia="Calibri" w:cs="Times New Roman"/>
        </w:rPr>
        <w:t>germinated, but</w:t>
      </w:r>
      <w:proofErr w:type="gramEnd"/>
      <w:r w:rsidRPr="00912914">
        <w:rPr>
          <w:rFonts w:eastAsia="Calibri" w:cs="Times New Roman"/>
        </w:rPr>
        <w:t xml:space="preserve"> rather have established in previous years. The most plausible explanation is that ash seedlings are simply persisting from before 2008, when new germination from the seed bank ceased. While mortality and promotions in size class appear to have impacted some seedlings, a sizeable number (~16,500 seedlings ha</w:t>
      </w:r>
      <w:r w:rsidRPr="00912914">
        <w:rPr>
          <w:rFonts w:eastAsia="Calibri" w:cs="Times New Roman"/>
          <w:vertAlign w:val="superscript"/>
        </w:rPr>
        <w:t>-1</w:t>
      </w:r>
      <w:r w:rsidRPr="00912914">
        <w:rPr>
          <w:rFonts w:eastAsia="Calibri" w:cs="Times New Roman"/>
        </w:rPr>
        <w:t xml:space="preserve"> for those under 137 cm tall) remain in these long-term monitoring plots </w:t>
      </w:r>
      <w:r w:rsidRPr="00912914">
        <w:rPr>
          <w:rFonts w:eastAsia="Calibri" w:cs="Times New Roman"/>
        </w:rPr>
        <w:fldChar w:fldCharType="begin"/>
      </w:r>
      <w:r w:rsidRPr="00912914">
        <w:rPr>
          <w:rFonts w:eastAsia="Calibri" w:cs="Times New Roman"/>
        </w:rPr>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While this density of surviving seedlings is on the higher side of values obtained by other studies, it generally confirms the consensus that ash seedlings persist for long time periods in forest understories </w:t>
      </w:r>
      <w:r w:rsidRPr="00912914">
        <w:rPr>
          <w:rFonts w:eastAsia="Calibri" w:cs="Times New Roman"/>
        </w:rPr>
        <w:fldChar w:fldCharType="begin"/>
      </w:r>
      <w:r w:rsidRPr="00912914">
        <w:rPr>
          <w:rFonts w:eastAsia="Calibri" w:cs="Times New Roman"/>
        </w:rPr>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Siegert et al. 2021, Morris et al. 2023)</w:t>
      </w:r>
      <w:r w:rsidRPr="00912914">
        <w:rPr>
          <w:rFonts w:eastAsia="Calibri" w:cs="Times New Roman"/>
        </w:rPr>
        <w:fldChar w:fldCharType="end"/>
      </w:r>
      <w:r w:rsidRPr="00912914">
        <w:rPr>
          <w:rFonts w:eastAsia="Calibri" w:cs="Times New Roman"/>
        </w:rPr>
        <w:t xml:space="preserve">. In particular, ash seedlings seem more capable of long-term persistence in mesic and xeric forests, whereas in hydric forests competition with graminoids and seasonal flooding can limit seedling abundances </w:t>
      </w:r>
      <w:r w:rsidRPr="00912914">
        <w:rPr>
          <w:rFonts w:eastAsia="Calibri" w:cs="Times New Roman"/>
        </w:rPr>
        <w:fldChar w:fldCharType="begin"/>
      </w:r>
      <w:r w:rsidRPr="00912914">
        <w:rPr>
          <w:rFonts w:eastAsia="Calibri" w:cs="Times New Roman"/>
        </w:rPr>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Abella et al. 2024)</w:t>
      </w:r>
      <w:r w:rsidRPr="00912914">
        <w:rPr>
          <w:rFonts w:eastAsia="Calibri" w:cs="Times New Roman"/>
        </w:rPr>
        <w:fldChar w:fldCharType="end"/>
      </w:r>
      <w:r w:rsidRPr="00912914">
        <w:rPr>
          <w:rFonts w:eastAsia="Calibri" w:cs="Times New Roman"/>
        </w:rPr>
        <w:t xml:space="preserve">. Importantly, our study only found isolated examples of ash seeds growing on ash trees (four trees total in plots), indicating that the seedbank is not being replenished. This stands in contrast to some studies in which seed production continued even after EAB invasion </w:t>
      </w:r>
      <w:r w:rsidRPr="00912914">
        <w:rPr>
          <w:rFonts w:eastAsia="Calibri" w:cs="Times New Roman"/>
        </w:rPr>
        <w:fldChar w:fldCharType="begin"/>
      </w:r>
      <w:r w:rsidRPr="00912914">
        <w:rPr>
          <w:rFonts w:eastAsia="Calibri" w:cs="Times New Roman"/>
        </w:rPr>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 xml:space="preserve">(Kashian 2016, Robinett and McCullough 2019, Morris et al. </w:t>
      </w:r>
      <w:r w:rsidRPr="00912914">
        <w:rPr>
          <w:rFonts w:eastAsia="Calibri" w:cs="Times New Roman"/>
        </w:rPr>
        <w:lastRenderedPageBreak/>
        <w:t>2023)</w:t>
      </w:r>
      <w:r w:rsidRPr="00912914">
        <w:rPr>
          <w:rFonts w:eastAsia="Calibri" w:cs="Times New Roman"/>
        </w:rPr>
        <w:fldChar w:fldCharType="end"/>
      </w:r>
      <w:r w:rsidRPr="00912914">
        <w:rPr>
          <w:rFonts w:eastAsia="Calibri" w:cs="Times New Roman"/>
        </w:rPr>
        <w:t xml:space="preserve">. It is possible that site conditions influenced the number of ash trees that survived the initial wave of EAB invasion, and thus the number of seed-producing trees available to replenish the seedbank </w:t>
      </w:r>
      <w:r w:rsidRPr="00912914">
        <w:rPr>
          <w:rFonts w:eastAsia="Calibri" w:cs="Times New Roman"/>
        </w:rPr>
        <w:fldChar w:fldCharType="begin"/>
      </w:r>
      <w:r w:rsidRPr="00912914">
        <w:rPr>
          <w:rFonts w:eastAsia="Calibri" w:cs="Times New Roman"/>
        </w:rPr>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2013, Kashian 2016)</w:t>
      </w:r>
      <w:r w:rsidRPr="00912914">
        <w:rPr>
          <w:rFonts w:eastAsia="Calibri" w:cs="Times New Roman"/>
        </w:rPr>
        <w:fldChar w:fldCharType="end"/>
      </w:r>
      <w:r w:rsidRPr="00912914">
        <w:rPr>
          <w:rFonts w:eastAsia="Calibri" w:cs="Times New Roman"/>
        </w:rPr>
        <w:t xml:space="preserve">. </w:t>
      </w:r>
    </w:p>
    <w:p w14:paraId="503242E1"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We found that ash tree regeneration continues to be damaged and killed by EAB, but some trees are surviving well into the susceptible size range. We found that symptoms of EAB </w:t>
      </w:r>
      <w:proofErr w:type="gramStart"/>
      <w:r w:rsidRPr="00912914">
        <w:rPr>
          <w:rFonts w:eastAsia="Calibri" w:cs="Times New Roman"/>
        </w:rPr>
        <w:t>including</w:t>
      </w:r>
      <w:proofErr w:type="gramEnd"/>
      <w:r w:rsidRPr="00912914">
        <w:rPr>
          <w:rFonts w:eastAsia="Calibri" w:cs="Times New Roman"/>
        </w:rPr>
        <w:t xml:space="preserve"> the incidence of canopy decline, woodpecker predation marks, and epicormic sprouts all increased with increasing </w:t>
      </w:r>
      <w:proofErr w:type="gramStart"/>
      <w:r w:rsidRPr="00912914">
        <w:rPr>
          <w:rFonts w:eastAsia="Calibri" w:cs="Times New Roman"/>
        </w:rPr>
        <w:t>tree</w:t>
      </w:r>
      <w:proofErr w:type="gramEnd"/>
      <w:r w:rsidRPr="00912914">
        <w:rPr>
          <w:rFonts w:eastAsia="Calibri" w:cs="Times New Roman"/>
        </w:rPr>
        <w:t xml:space="preserv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w:t>
      </w:r>
      <w:r w:rsidRPr="00912914">
        <w:rPr>
          <w:rFonts w:eastAsia="Calibri" w:cs="Times New Roman"/>
        </w:rPr>
        <w:fldChar w:fldCharType="begin"/>
      </w:r>
      <w:r w:rsidRPr="00912914">
        <w:rPr>
          <w:rFonts w:eastAsia="Calibri" w:cs="Times New Roman"/>
        </w:rPr>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Pr="00912914">
        <w:rPr>
          <w:rFonts w:eastAsia="Calibri" w:cs="Times New Roman"/>
        </w:rPr>
        <w:t>(Timms et al. 2006, Aubin et al. 2015)</w:t>
      </w:r>
      <w:r w:rsidRPr="00912914">
        <w:rPr>
          <w:rFonts w:eastAsia="Calibri" w:cs="Times New Roman"/>
        </w:rPr>
        <w:fldChar w:fldCharType="end"/>
      </w:r>
      <w:r w:rsidRPr="00912914">
        <w:rPr>
          <w:rFonts w:eastAsia="Calibri" w:cs="Times New Roman"/>
        </w:rPr>
        <w:t xml:space="preserve">. Even though EAB symptoms were common, we still found sizeable numbers of ash trees with healthy canopies in the 2.5-10 cm DBH range. This contrasts with patterns observed in 2009, when almost no ash &gt;2.5 cm DBH were living </w:t>
      </w:r>
      <w:r w:rsidRPr="00912914">
        <w:rPr>
          <w:rFonts w:eastAsia="Calibri" w:cs="Times New Roman"/>
        </w:rPr>
        <w:fldChar w:fldCharType="begin"/>
      </w:r>
      <w:r w:rsidRPr="00912914">
        <w:rPr>
          <w:rFonts w:eastAsia="Calibri" w:cs="Times New Roman"/>
        </w:rPr>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Although ash trees are recovering, they have not yet attained sizes larger than 12.5 cm DBH in our study plots. </w:t>
      </w:r>
    </w:p>
    <w:p w14:paraId="333CA0D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We found t</w:t>
      </w:r>
      <w:commentRangeStart w:id="30"/>
      <w:r w:rsidRPr="00912914">
        <w:rPr>
          <w:rFonts w:eastAsia="Calibri" w:cs="Times New Roman"/>
        </w:rPr>
        <w:t>hat canopy tree species composition varied i</w:t>
      </w:r>
      <w:commentRangeEnd w:id="30"/>
      <w:r w:rsidRPr="00912914">
        <w:rPr>
          <w:rFonts w:eastAsia="Calibri" w:cs="Times New Roman"/>
          <w:kern w:val="2"/>
          <w:sz w:val="16"/>
          <w:szCs w:val="16"/>
          <w14:ligatures w14:val="standardContextual"/>
        </w:rPr>
        <w:commentReference w:id="30"/>
      </w:r>
      <w:r w:rsidRPr="00912914">
        <w:rPr>
          <w:rFonts w:eastAsia="Calibri" w:cs="Times New Roman"/>
        </w:rPr>
        <w:t xml:space="preserve">n hydric swamp forests where EAB has been present for more than 15 years. Black ash provide ecological and cultural services in northern wet forests, including habitat for insects and birds, as well as raw materials for basket weaving by Tribal Nations </w:t>
      </w:r>
      <w:r w:rsidRPr="00912914">
        <w:rPr>
          <w:rFonts w:eastAsia="Calibri" w:cs="Times New Roman"/>
        </w:rPr>
        <w:fldChar w:fldCharType="begin"/>
      </w:r>
      <w:r w:rsidRPr="00912914">
        <w:rPr>
          <w:rFonts w:eastAsia="Calibri" w:cs="Times New Roman"/>
        </w:rPr>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912914">
        <w:rPr>
          <w:rFonts w:eastAsia="Calibri" w:cs="Times New Roman"/>
        </w:rPr>
        <w:fldChar w:fldCharType="separate"/>
      </w:r>
      <w:r w:rsidRPr="00912914">
        <w:rPr>
          <w:rFonts w:eastAsia="Calibri" w:cs="Times New Roman"/>
        </w:rPr>
        <w:t>(Gandhi et al. 2014, Wagner and Todd 2015, Youngquist et al. 2017, Bolen 2020)</w:t>
      </w:r>
      <w:r w:rsidRPr="00912914">
        <w:rPr>
          <w:rFonts w:eastAsia="Calibri" w:cs="Times New Roman"/>
        </w:rPr>
        <w:fldChar w:fldCharType="end"/>
      </w:r>
      <w:r w:rsidRPr="00912914">
        <w:rPr>
          <w:rFonts w:eastAsia="Calibri" w:cs="Times New Roman"/>
        </w:rPr>
        <w:t xml:space="preserve">. Because ash is a dominant tree in </w:t>
      </w:r>
      <w:r w:rsidRPr="00912914">
        <w:rPr>
          <w:rFonts w:eastAsia="Calibri" w:cs="Times New Roman"/>
        </w:rPr>
        <w:lastRenderedPageBreak/>
        <w:t xml:space="preserve">swamp forests of the northern US and Canada, ash mortality caused by EAB is currently having substantial impacts in these systems </w:t>
      </w:r>
      <w:r w:rsidRPr="00912914">
        <w:rPr>
          <w:rFonts w:eastAsia="Calibri" w:cs="Times New Roman"/>
        </w:rPr>
        <w:fldChar w:fldCharType="begin"/>
      </w:r>
      <w:r w:rsidRPr="00912914">
        <w:rPr>
          <w:rFonts w:eastAsia="Calibri" w:cs="Times New Roman"/>
        </w:rPr>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 Kolka et al. 2018, Siegert et al. 2023)</w:t>
      </w:r>
      <w:r w:rsidRPr="00912914">
        <w:rPr>
          <w:rFonts w:eastAsia="Calibri" w:cs="Times New Roman"/>
        </w:rPr>
        <w:fldChar w:fldCharType="end"/>
      </w:r>
      <w:r w:rsidRPr="00912914">
        <w:rPr>
          <w:rFonts w:eastAsia="Calibri" w:cs="Times New Roman"/>
        </w:rPr>
        <w:t xml:space="preserve">. We investigated tree composition in hydric forests to determine which species thrived after canopy ash mortality, and found that silver maple was abundant, especially in the canopy. This species thrives in alluvial soils and is highly tolerant of seasonal flooding (Table A.4) </w:t>
      </w:r>
      <w:r w:rsidRPr="00912914">
        <w:rPr>
          <w:rFonts w:eastAsia="Calibri" w:cs="Times New Roman"/>
        </w:rPr>
        <w:fldChar w:fldCharType="begin"/>
      </w:r>
      <w:r w:rsidRPr="00912914">
        <w:rPr>
          <w:rFonts w:eastAsia="Calibri" w:cs="Times New Roman"/>
        </w:rPr>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912914">
        <w:rPr>
          <w:rFonts w:eastAsia="Calibri" w:cs="Times New Roman"/>
        </w:rPr>
        <w:fldChar w:fldCharType="separate"/>
      </w:r>
      <w:r w:rsidRPr="00912914">
        <w:rPr>
          <w:rFonts w:eastAsia="Calibri" w:cs="Times New Roman"/>
        </w:rPr>
        <w:t>(Burns and Honkala 1990, Niinemets and Valladares 2006, Bolton et al. 2018)</w:t>
      </w:r>
      <w:r w:rsidRPr="00912914">
        <w:rPr>
          <w:rFonts w:eastAsia="Calibri" w:cs="Times New Roman"/>
        </w:rPr>
        <w:fldChar w:fldCharType="end"/>
      </w:r>
      <w:r w:rsidRPr="00912914">
        <w:rPr>
          <w:rFonts w:eastAsia="Calibri" w:cs="Times New Roman"/>
        </w:rPr>
        <w:t xml:space="preserve">. However, not all plant communities were dominated by silver maple but instead contained tamarack and sometimes yellow birch. Tamarack and yellow birch are typical of cooler, northern forests, whereas silver maple is commonly found further south of our study sites </w:t>
      </w:r>
      <w:r w:rsidRPr="00912914">
        <w:rPr>
          <w:rFonts w:eastAsia="Calibri" w:cs="Times New Roman"/>
        </w:rPr>
        <w:fldChar w:fldCharType="begin"/>
      </w:r>
      <w:r w:rsidRPr="00912914">
        <w:rPr>
          <w:rFonts w:eastAsia="Calibri" w:cs="Times New Roman"/>
        </w:rPr>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(Barnes 1976, Braun 1989, Burns and Honkala 1990, Kost and O’Connor 2003, Kartesz 2015)</w:t>
      </w:r>
      <w:r w:rsidRPr="00912914">
        <w:rPr>
          <w:rFonts w:eastAsia="Calibri" w:cs="Times New Roman"/>
        </w:rPr>
        <w:fldChar w:fldCharType="end"/>
      </w:r>
      <w:r w:rsidRPr="00912914">
        <w:rPr>
          <w:rFonts w:eastAsia="Calibri" w:cs="Times New Roman"/>
        </w:rPr>
        <w:t xml:space="preserve">.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 replacement tree seedlings to maintain or improve forest cover </w:t>
      </w:r>
      <w:r w:rsidRPr="00912914">
        <w:rPr>
          <w:rFonts w:eastAsia="Calibri" w:cs="Times New Roman"/>
        </w:rPr>
        <w:fldChar w:fldCharType="begin"/>
      </w:r>
      <w:r w:rsidRPr="00912914">
        <w:rPr>
          <w:rFonts w:eastAsia="Calibri" w:cs="Times New Roman"/>
        </w:rPr>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912914">
        <w:rPr>
          <w:rFonts w:eastAsia="Calibri" w:cs="Times New Roman"/>
        </w:rPr>
        <w:fldChar w:fldCharType="separate"/>
      </w:r>
      <w:r w:rsidRPr="00912914">
        <w:rPr>
          <w:rFonts w:eastAsia="Calibri" w:cs="Times New Roman"/>
        </w:rPr>
        <w:t>(Bolton et al. 2018, Palik et al. 2021)</w:t>
      </w:r>
      <w:r w:rsidRPr="00912914">
        <w:rPr>
          <w:rFonts w:eastAsia="Calibri" w:cs="Times New Roman"/>
        </w:rPr>
        <w:fldChar w:fldCharType="end"/>
      </w:r>
      <w:r w:rsidRPr="00912914">
        <w:rPr>
          <w:rFonts w:eastAsia="Calibri" w:cs="Times New Roman"/>
        </w:rPr>
        <w:t xml:space="preserve">. Consistent with our results, black ash regeneration in the 2.5-10 cm DBH range has been variable, but trees larger than 14 cm DBH were rare </w:t>
      </w:r>
      <w:r w:rsidRPr="00912914">
        <w:rPr>
          <w:rFonts w:eastAsia="Calibri" w:cs="Times New Roman"/>
        </w:rPr>
        <w:fldChar w:fldCharType="begin"/>
      </w:r>
      <w:r w:rsidRPr="00912914">
        <w:rPr>
          <w:rFonts w:eastAsia="Calibri" w:cs="Times New Roman"/>
        </w:rPr>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Siegert et al. 2021)</w:t>
      </w:r>
      <w:r w:rsidRPr="00912914">
        <w:rPr>
          <w:rFonts w:eastAsia="Calibri" w:cs="Times New Roman"/>
        </w:rPr>
        <w:fldChar w:fldCharType="end"/>
      </w:r>
      <w:r w:rsidRPr="00912914">
        <w:rPr>
          <w:rFonts w:eastAsia="Calibri" w:cs="Times New Roman"/>
        </w:rPr>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w:t>
      </w:r>
      <w:r w:rsidRPr="00912914">
        <w:rPr>
          <w:rFonts w:eastAsia="Calibri" w:cs="Times New Roman"/>
        </w:rPr>
        <w:lastRenderedPageBreak/>
        <w:t xml:space="preserve">the forest </w:t>
      </w:r>
      <w:r w:rsidRPr="00912914">
        <w:rPr>
          <w:rFonts w:eastAsia="Calibri" w:cs="Times New Roman"/>
        </w:rPr>
        <w:fldChar w:fldCharType="begin"/>
      </w:r>
      <w:r w:rsidRPr="00912914">
        <w:rPr>
          <w:rFonts w:eastAsia="Calibri" w:cs="Times New Roman"/>
        </w:rPr>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912914">
        <w:rPr>
          <w:rFonts w:eastAsia="Calibri" w:cs="Times New Roman"/>
        </w:rPr>
        <w:fldChar w:fldCharType="separate"/>
      </w:r>
      <w:r w:rsidRPr="00912914">
        <w:rPr>
          <w:rFonts w:eastAsia="Calibri" w:cs="Times New Roman"/>
        </w:rPr>
        <w:t>(Benedict and David 2003)</w:t>
      </w:r>
      <w:r w:rsidRPr="00912914">
        <w:rPr>
          <w:rFonts w:eastAsia="Calibri" w:cs="Times New Roman"/>
        </w:rPr>
        <w:fldChar w:fldCharType="end"/>
      </w:r>
      <w:r w:rsidRPr="00912914">
        <w:rPr>
          <w:rFonts w:eastAsia="Calibri" w:cs="Times New Roman"/>
        </w:rPr>
        <w:t xml:space="preserve">. Future research should focus on forest attributes that may affect black ash regeneration success, including water pH, nutrient levels, and seasonal flooding pattern </w:t>
      </w:r>
      <w:r w:rsidRPr="00912914">
        <w:rPr>
          <w:rFonts w:eastAsia="Calibri" w:cs="Times New Roman"/>
        </w:rPr>
        <w:fldChar w:fldCharType="begin"/>
      </w:r>
      <w:r w:rsidRPr="00912914">
        <w:rPr>
          <w:rFonts w:eastAsia="Calibri" w:cs="Times New Roman"/>
        </w:rPr>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w:t>
      </w:r>
      <w:r w:rsidRPr="00912914">
        <w:rPr>
          <w:rFonts w:eastAsia="Calibri" w:cs="Times New Roman"/>
        </w:rPr>
        <w:fldChar w:fldCharType="end"/>
      </w:r>
      <w:r w:rsidRPr="00912914">
        <w:rPr>
          <w:rFonts w:eastAsia="Calibri" w:cs="Times New Roman"/>
        </w:rPr>
        <w:t>.</w:t>
      </w:r>
    </w:p>
    <w:p w14:paraId="37F3D9B6"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Three species of parasitoids introduced to control EAB populations were recovered in these post-outbreak forests, specifically at Pontiac Lake Recreation Area</w:t>
      </w:r>
      <w:commentRangeStart w:id="31"/>
      <w:r w:rsidRPr="00912914">
        <w:rPr>
          <w:rFonts w:eastAsia="Calibri" w:cs="Times New Roman"/>
        </w:rPr>
        <w:t>.</w:t>
      </w:r>
      <w:commentRangeEnd w:id="31"/>
      <w:r w:rsidRPr="00912914">
        <w:rPr>
          <w:rFonts w:eastAsia="Aptos" w:cs="Times New Roman"/>
          <w:kern w:val="2"/>
          <w:sz w:val="16"/>
          <w:szCs w:val="16"/>
          <w14:ligatures w14:val="standardContextual"/>
        </w:rPr>
        <w:commentReference w:id="31"/>
      </w:r>
      <w:r w:rsidRPr="00912914">
        <w:rPr>
          <w:rFonts w:eastAsia="Calibri" w:cs="Times New Roman"/>
        </w:rPr>
        <w:t xml:space="preserve"> Although these parasitoids cannot prevent canopy ash mortality in forests naïve to EAB, they may help protect regenerating ash trees in post-outbreak forests </w:t>
      </w:r>
      <w:r w:rsidRPr="00912914">
        <w:rPr>
          <w:rFonts w:eastAsia="Calibri" w:cs="Times New Roman"/>
        </w:rPr>
        <w:fldChar w:fldCharType="begin"/>
      </w:r>
      <w:r w:rsidRPr="00912914">
        <w:rPr>
          <w:rFonts w:eastAsia="Calibri" w:cs="Times New Roman"/>
        </w:rPr>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2017, Kashian et al. 2018, Jones et al. 2019)</w:t>
      </w:r>
      <w:r w:rsidRPr="00912914">
        <w:rPr>
          <w:rFonts w:eastAsia="Calibri" w:cs="Times New Roman"/>
        </w:rPr>
        <w:fldChar w:fldCharType="end"/>
      </w:r>
      <w:r w:rsidRPr="00912914">
        <w:rPr>
          <w:rFonts w:eastAsia="Calibri" w:cs="Times New Roman"/>
        </w:rPr>
        <w:t xml:space="preserve">. We detected </w:t>
      </w:r>
      <w:r w:rsidRPr="00912914">
        <w:rPr>
          <w:rFonts w:eastAsia="Calibri" w:cs="Times New Roman"/>
          <w:i/>
          <w:iCs/>
        </w:rPr>
        <w:t xml:space="preserve">T. </w:t>
      </w:r>
      <w:proofErr w:type="spellStart"/>
      <w:r w:rsidRPr="00912914">
        <w:rPr>
          <w:rFonts w:eastAsia="Calibri" w:cs="Times New Roman"/>
          <w:i/>
          <w:iCs/>
        </w:rPr>
        <w:t>planipennisi</w:t>
      </w:r>
      <w:proofErr w:type="spellEnd"/>
      <w:r w:rsidRPr="00912914">
        <w:rPr>
          <w:rFonts w:eastAsia="Calibri" w:cs="Times New Roman"/>
        </w:rPr>
        <w:t xml:space="preserve">, which has been shown to effectively reduce the abundance of EAB through a combination of multiple generations per year, multiple wasps developing from a single EAB larvae, and effective dispersal capability </w:t>
      </w:r>
      <w:r w:rsidRPr="00912914">
        <w:rPr>
          <w:rFonts w:eastAsia="Calibri" w:cs="Times New Roman"/>
        </w:rPr>
        <w:fldChar w:fldCharType="begin"/>
      </w:r>
      <w:r w:rsidRPr="00912914">
        <w:rPr>
          <w:rFonts w:eastAsia="Calibri" w:cs="Times New Roman"/>
        </w:rPr>
        <w:instrText xml:space="preserve"> ADDIN ZOTERO_ITEM CSL_CITATION {"citationID":"0mQ7EFWJ","properties":{"formattedCitation":"(Duan et al. 2011, Fahrner et al. 2014, Jones et al. 2019, 2020, USDA\\uc0\\u8211{}APHIS/ARS/FS 2021)","plainCitation":"(Duan et al. 2011, Fahrner et al. 2014,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S."},{"family":"LeLito","given":"Jonathan"}],"issued":{"date-parts":[["2011",12]]}}},{"id":1366,"uris":["http://zotero.org/groups/5270502/items/NHY66BWJ"],"itemData":{"id":1366,"type":"article-journal","abstract":"The dispersal characteristics of a biological control agent can have direct implications on the ability of that agent to control populations of a target host. Tetrastichus planipennisi Yang (Hymenoptera: Eulophidae) is a parasitic wasp native to eastern Asia that has been introduced into the United States as part of a classical biological control program against the emerald ash borer Agrilus planipennis Fairmaire (Coleoptera: Buprestidae). We used computer-monitored ßight mills to investigate the role of age, feeding status, mating status, and size on the ßight capacity of female T. planipennisi over a 24-h period. We also compared ßight capacity between sexes. Flight distance of female T. planipennisi representative of populations released in the biological control program averaged 1.26 km in 24 h with a maximum ßight of just over 7 km. Median ßight distance, however, was 422 m. The ßight capacity of females fed a honeyÐwater solution was 41 that of females provided only water, who ßew very little. Larger females were capable of ßying farther distances, but age did not affect the ßight capacity of females up to 70 d posteclosion. Females dispersed 6 farther than did their smaller, male counterparts. The implications of our Þndings to hostÐparasitoid interactions and release protocols for distributing T. planipennisi are discussed.","container-title":"Environmental Entomology","DOI":"10.1603/EN14139","ISSN":"0046225X, 0046225X","issue":"6","journalAbbreviation":"environ entomol","language":"en","page":"1603-1612","source":"DOI.org (Crossref)","title":"Factors Affecting the Flight Capacity of &lt;i&gt;Tetrastichus planipennisi&lt;/i&gt; (Hymenoptera: Eulophidae), a Classical Biological Control Agent of &lt;i&gt;Agrilus planipennis&lt;/i&gt; (Coleoptera: Buprestidae)","title-short":"Factors Affecting the Flight Capacity of &lt;I&gt;Tetrastichus planipennisi&lt;/I&gt; (Hymenoptera","volume":"43","author":[{"family":"Fahrner","given":"Samuel J."},{"family":"Lelito","given":"Jonathan P."},{"family":"Blaedow","given":"Karen"},{"family":"Heimpel","given":"George E."},{"family":"Aukema","given":"Brian H."}],"issued":{"date-parts":[["2014",12,1]]}}},{"id":689,"uris":["http://zotero.org/groups/5270502/items/HQ8PSAE9"],"itemData":{"id":689,"type":"article-journal","container-title":"Biological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Aptos" w:cs="Times New Roman"/>
          <w:szCs w:val="20"/>
          <w14:ligatures w14:val="standardContextual"/>
        </w:rPr>
        <w:t>(Duan et al. 2011, Fahrner et al. 2014, Jones et al. 2019, 2020, USDA–APHIS/ARS/FS 2021)</w:t>
      </w:r>
      <w:r w:rsidRPr="00912914">
        <w:rPr>
          <w:rFonts w:eastAsia="Calibri" w:cs="Times New Roman"/>
        </w:rPr>
        <w:fldChar w:fldCharType="end"/>
      </w:r>
      <w:r w:rsidRPr="00912914">
        <w:rPr>
          <w:rFonts w:eastAsia="Calibri" w:cs="Times New Roman"/>
        </w:rPr>
        <w:t xml:space="preserve">. Similarly, we detected </w:t>
      </w:r>
      <w:r w:rsidRPr="00912914">
        <w:rPr>
          <w:rFonts w:eastAsia="Calibri" w:cs="Times New Roman"/>
          <w:i/>
          <w:iCs/>
        </w:rPr>
        <w:t xml:space="preserve">S. </w:t>
      </w:r>
      <w:proofErr w:type="spellStart"/>
      <w:r w:rsidRPr="00912914">
        <w:rPr>
          <w:rFonts w:eastAsia="Calibri" w:cs="Times New Roman"/>
          <w:i/>
          <w:iCs/>
        </w:rPr>
        <w:t>galinae</w:t>
      </w:r>
      <w:proofErr w:type="spellEnd"/>
      <w:r w:rsidRPr="00912914">
        <w:rPr>
          <w:rFonts w:eastAsia="Calibri" w:cs="Times New Roman"/>
        </w:rPr>
        <w:t xml:space="preserve">, a parasitoid native to the Russian Far East which can spread rapidly and parasitize EAB larvae within larger ash trees due to its long ovipositor </w:t>
      </w:r>
      <w:r w:rsidRPr="00912914">
        <w:rPr>
          <w:rFonts w:eastAsia="Calibri" w:cs="Times New Roman"/>
        </w:rPr>
        <w:fldChar w:fldCharType="begin"/>
      </w:r>
      <w:r w:rsidRPr="00912914">
        <w:rPr>
          <w:rFonts w:eastAsia="Calibri" w:cs="Times New Roman"/>
        </w:rPr>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2021, Aker et al. 2022)</w:t>
      </w:r>
      <w:r w:rsidRPr="00912914">
        <w:rPr>
          <w:rFonts w:eastAsia="Calibri" w:cs="Times New Roman"/>
        </w:rPr>
        <w:fldChar w:fldCharType="end"/>
      </w:r>
      <w:r w:rsidRPr="00912914">
        <w:rPr>
          <w:rFonts w:eastAsia="Calibri" w:cs="Times New Roman"/>
        </w:rPr>
        <w:t xml:space="preserve">. Finally, we detected </w:t>
      </w:r>
      <w:r w:rsidRPr="00912914">
        <w:rPr>
          <w:rFonts w:eastAsia="Calibri" w:cs="Times New Roman"/>
          <w:i/>
          <w:iCs/>
        </w:rPr>
        <w:t xml:space="preserve">O. </w:t>
      </w:r>
      <w:proofErr w:type="spellStart"/>
      <w:r w:rsidRPr="00912914">
        <w:rPr>
          <w:rFonts w:eastAsia="Calibri" w:cs="Times New Roman"/>
          <w:i/>
          <w:iCs/>
        </w:rPr>
        <w:t>agrili</w:t>
      </w:r>
      <w:proofErr w:type="spellEnd"/>
      <w:r w:rsidRPr="00912914">
        <w:rPr>
          <w:rFonts w:eastAsia="Calibri" w:cs="Times New Roman"/>
        </w:rPr>
        <w:t xml:space="preserve">, an egg parasitoid which times its lifecycle to when EAB females are ovipositing on the bark of ash trees </w:t>
      </w:r>
      <w:r w:rsidRPr="00912914">
        <w:rPr>
          <w:rFonts w:eastAsia="Calibri" w:cs="Times New Roman"/>
        </w:rPr>
        <w:fldChar w:fldCharType="begin"/>
      </w:r>
      <w:r w:rsidRPr="00912914">
        <w:rPr>
          <w:rFonts w:eastAsia="Calibri" w:cs="Times New Roman"/>
        </w:rPr>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912914">
        <w:rPr>
          <w:rFonts w:eastAsia="Calibri" w:cs="Times New Roman"/>
        </w:rPr>
        <w:fldChar w:fldCharType="separate"/>
      </w:r>
      <w:r w:rsidRPr="00912914">
        <w:rPr>
          <w:rFonts w:eastAsia="Calibri" w:cs="Times New Roman"/>
        </w:rPr>
        <w:t>(Petrice et al. 2021a)</w:t>
      </w:r>
      <w:r w:rsidRPr="00912914">
        <w:rPr>
          <w:rFonts w:eastAsia="Calibri" w:cs="Times New Roman"/>
        </w:rPr>
        <w:fldChar w:fldCharType="end"/>
      </w:r>
      <w:r w:rsidRPr="00912914">
        <w:rPr>
          <w:rFonts w:eastAsia="Calibri" w:cs="Times New Roman"/>
        </w:rPr>
        <w:t xml:space="preserve">. Our recovery of </w:t>
      </w:r>
      <w:r w:rsidRPr="00912914">
        <w:rPr>
          <w:rFonts w:eastAsia="Calibri" w:cs="Times New Roman"/>
          <w:i/>
          <w:iCs/>
        </w:rPr>
        <w:t xml:space="preserve">O. </w:t>
      </w:r>
      <w:proofErr w:type="spellStart"/>
      <w:r w:rsidRPr="00912914">
        <w:rPr>
          <w:rFonts w:eastAsia="Calibri" w:cs="Times New Roman"/>
          <w:i/>
          <w:iCs/>
        </w:rPr>
        <w:t>agrili</w:t>
      </w:r>
      <w:proofErr w:type="spellEnd"/>
      <w:r w:rsidRPr="00912914">
        <w:rPr>
          <w:rFonts w:eastAsia="Calibri" w:cs="Times New Roman"/>
        </w:rPr>
        <w:t xml:space="preserve"> is encouraging, given that its small size could make dispersal challenging, and that parasitism of EAB eggs could provide another layer of biological control </w:t>
      </w:r>
      <w:r w:rsidRPr="00912914">
        <w:rPr>
          <w:rFonts w:eastAsia="Calibri" w:cs="Times New Roman"/>
        </w:rPr>
        <w:fldChar w:fldCharType="begin"/>
      </w:r>
      <w:r w:rsidRPr="00912914">
        <w:rPr>
          <w:rFonts w:eastAsia="Calibri" w:cs="Times New Roman"/>
        </w:rPr>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(Quinn et al. 2022a, 2023)</w:t>
      </w:r>
      <w:r w:rsidRPr="00912914">
        <w:rPr>
          <w:rFonts w:eastAsia="Calibri" w:cs="Times New Roman"/>
        </w:rPr>
        <w:fldChar w:fldCharType="end"/>
      </w:r>
      <w:r w:rsidRPr="00912914">
        <w:rPr>
          <w:rFonts w:eastAsia="Calibri" w:cs="Times New Roman"/>
        </w:rPr>
        <w:t xml:space="preserve">. Although we recovered all three biological control agents known to have established in the region </w:t>
      </w:r>
      <w:r w:rsidRPr="00912914">
        <w:rPr>
          <w:rFonts w:eastAsia="Calibri" w:cs="Times New Roman"/>
        </w:rPr>
        <w:fldChar w:fldCharType="begin"/>
      </w:r>
      <w:r w:rsidRPr="00912914">
        <w:rPr>
          <w:rFonts w:eastAsia="Calibri" w:cs="Times New Roman"/>
        </w:rPr>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2023, mapBioControl 2024)</w:t>
      </w:r>
      <w:r w:rsidRPr="00912914">
        <w:rPr>
          <w:rFonts w:eastAsia="Calibri" w:cs="Times New Roman"/>
        </w:rPr>
        <w:fldChar w:fldCharType="end"/>
      </w:r>
      <w:r w:rsidRPr="00912914">
        <w:rPr>
          <w:rFonts w:eastAsia="Calibri" w:cs="Times New Roman"/>
        </w:rPr>
        <w:t xml:space="preserve">, we collected these parasitoids in low abundance (7 individuals total). Yellow pan traps are an inefficient method to detect larval parasitoids, and do not permit estimation of parasitism rates </w:t>
      </w:r>
      <w:r w:rsidRPr="00912914">
        <w:rPr>
          <w:rFonts w:eastAsia="Calibri" w:cs="Times New Roman"/>
        </w:rPr>
        <w:lastRenderedPageBreak/>
        <w:fldChar w:fldCharType="begin"/>
      </w:r>
      <w:r w:rsidRPr="00912914">
        <w:rPr>
          <w:rFonts w:eastAsia="Calibri" w:cs="Times New Roman"/>
        </w:rPr>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912914">
        <w:rPr>
          <w:rFonts w:eastAsia="Calibri" w:cs="Times New Roman"/>
        </w:rPr>
        <w:fldChar w:fldCharType="separate"/>
      </w:r>
      <w:r w:rsidRPr="00912914">
        <w:rPr>
          <w:rFonts w:eastAsia="Calibri" w:cs="Times New Roman"/>
        </w:rPr>
        <w:t>(Rutledge et al. 2021)</w:t>
      </w:r>
      <w:r w:rsidRPr="00912914">
        <w:rPr>
          <w:rFonts w:eastAsia="Calibri" w:cs="Times New Roman"/>
        </w:rPr>
        <w:fldChar w:fldCharType="end"/>
      </w:r>
      <w:r w:rsidRPr="00912914">
        <w:rPr>
          <w:rFonts w:eastAsia="Calibri" w:cs="Times New Roman"/>
        </w:rPr>
        <w:t xml:space="preserve">. However, they can be a useful nondestructive method for quantifying parasitoid populations if the sample size is sufficiently large, and may be particularly suited to monitoring </w:t>
      </w:r>
      <w:r w:rsidRPr="00912914">
        <w:rPr>
          <w:rFonts w:eastAsia="Calibri" w:cs="Times New Roman"/>
          <w:i/>
          <w:iCs/>
        </w:rPr>
        <w:t xml:space="preserve">O. </w:t>
      </w:r>
      <w:proofErr w:type="spellStart"/>
      <w:r w:rsidRPr="00912914">
        <w:rPr>
          <w:rFonts w:eastAsia="Calibri" w:cs="Times New Roman"/>
          <w:i/>
          <w:iCs/>
        </w:rPr>
        <w:t>agrili</w:t>
      </w:r>
      <w:proofErr w:type="spellEnd"/>
      <w:r w:rsidRPr="00912914">
        <w:rPr>
          <w:rFonts w:eastAsia="Calibri" w:cs="Times New Roman"/>
        </w:rPr>
        <w:t xml:space="preserve"> populations </w:t>
      </w:r>
      <w:r w:rsidRPr="00912914">
        <w:rPr>
          <w:rFonts w:eastAsia="Calibri" w:cs="Times New Roman"/>
        </w:rPr>
        <w:fldChar w:fldCharType="begin"/>
      </w:r>
      <w:r w:rsidRPr="00912914">
        <w:rPr>
          <w:rFonts w:eastAsia="Calibri" w:cs="Times New Roman"/>
        </w:rPr>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912914">
        <w:rPr>
          <w:rFonts w:eastAsia="Calibri" w:cs="Times New Roman"/>
        </w:rPr>
        <w:fldChar w:fldCharType="separate"/>
      </w:r>
      <w:r w:rsidRPr="00912914">
        <w:rPr>
          <w:rFonts w:eastAsia="Calibri" w:cs="Times New Roman"/>
        </w:rPr>
        <w:t>(Petrice et al. 2021b)</w:t>
      </w:r>
      <w:r w:rsidRPr="00912914">
        <w:rPr>
          <w:rFonts w:eastAsia="Calibri" w:cs="Times New Roman"/>
        </w:rPr>
        <w:fldChar w:fldCharType="end"/>
      </w:r>
      <w:r w:rsidRPr="00912914">
        <w:rPr>
          <w:rFonts w:eastAsia="Calibri" w:cs="Times New Roman"/>
        </w:rPr>
        <w:t>.</w:t>
      </w:r>
    </w:p>
    <w:p w14:paraId="6CD4D8DF" w14:textId="77777777" w:rsidR="004F09DC" w:rsidRDefault="00912914" w:rsidP="004F09DC">
      <w:pPr>
        <w:spacing w:line="480" w:lineRule="auto"/>
        <w:ind w:firstLine="720"/>
        <w:rPr>
          <w:rFonts w:eastAsia="Calibri" w:cs="Times New Roman"/>
        </w:rPr>
      </w:pPr>
      <w:r w:rsidRPr="00912914">
        <w:rPr>
          <w:rFonts w:eastAsia="Calibri" w:cs="Times New Roman"/>
        </w:rPr>
        <w:t xml:space="preserve">Our findings in forests of southeast Michigan, 15 years after peak ash mortality, show that ash is still present in forests. Parasitoids may </w:t>
      </w:r>
      <w:proofErr w:type="gramStart"/>
      <w:r w:rsidRPr="00912914">
        <w:rPr>
          <w:rFonts w:eastAsia="Calibri" w:cs="Times New Roman"/>
        </w:rPr>
        <w:t>be playing</w:t>
      </w:r>
      <w:proofErr w:type="gramEnd"/>
      <w:r w:rsidRPr="00912914">
        <w:rPr>
          <w:rFonts w:eastAsia="Calibri" w:cs="Times New Roman"/>
        </w:rPr>
        <w:t xml:space="preserve"> a role in the health of the ash regeneration, but further research is necessary. Specifically, parasitoids should be surveyed in hydric swamp forests with regenerating black ash because previous studies have primarily focused on parasitoids in stands of green or white ash </w:t>
      </w:r>
      <w:r w:rsidRPr="00912914">
        <w:rPr>
          <w:rFonts w:eastAsia="Calibri" w:cs="Times New Roman"/>
        </w:rPr>
        <w:fldChar w:fldCharType="begin"/>
      </w:r>
      <w:r w:rsidRPr="00912914">
        <w:rPr>
          <w:rFonts w:eastAsia="Calibri" w:cs="Times New Roman"/>
        </w:rPr>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&lt;i&gt;Oobius agrili&lt;/i&gt;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912914">
        <w:rPr>
          <w:rFonts w:eastAsia="Calibri" w:cs="Times New Roman"/>
        </w:rPr>
        <w:fldChar w:fldCharType="separate"/>
      </w:r>
      <w:r w:rsidRPr="00912914">
        <w:rPr>
          <w:rFonts w:eastAsia="Calibri" w:cs="Times New Roman"/>
        </w:rPr>
        <w:t>(Abell et al. 2014, Quinn et al. 2022b)</w:t>
      </w:r>
      <w:r w:rsidRPr="00912914">
        <w:rPr>
          <w:rFonts w:eastAsia="Calibri" w:cs="Times New Roman"/>
        </w:rPr>
        <w:fldChar w:fldCharType="end"/>
      </w:r>
      <w:r w:rsidRPr="00912914">
        <w:rPr>
          <w:rFonts w:eastAsia="Calibri" w:cs="Times New Roman"/>
        </w:rPr>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healthy. Multiple factors could be involved in the survival and growth of ash regeneration, including reduced EAB density due to declines in living ash phloem </w:t>
      </w:r>
      <w:r w:rsidRPr="00912914">
        <w:rPr>
          <w:rFonts w:eastAsia="Calibri" w:cs="Times New Roman"/>
        </w:rPr>
        <w:fldChar w:fldCharType="begin"/>
      </w:r>
      <w:r w:rsidRPr="00912914">
        <w:rPr>
          <w:rFonts w:eastAsia="Calibri" w:cs="Times New Roman"/>
        </w:rPr>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Siegert et al. 2021)</w:t>
      </w:r>
      <w:r w:rsidRPr="00912914">
        <w:rPr>
          <w:rFonts w:eastAsia="Calibri" w:cs="Times New Roman"/>
        </w:rPr>
        <w:fldChar w:fldCharType="end"/>
      </w:r>
      <w:r w:rsidRPr="00912914">
        <w:rPr>
          <w:rFonts w:eastAsia="Calibri" w:cs="Times New Roman"/>
        </w:rPr>
        <w:t xml:space="preserve">, the development of ash tree resistance to EAB </w:t>
      </w:r>
      <w:r w:rsidRPr="00912914">
        <w:rPr>
          <w:rFonts w:eastAsia="Calibri" w:cs="Times New Roman"/>
        </w:rPr>
        <w:fldChar w:fldCharType="begin"/>
      </w:r>
      <w:r w:rsidRPr="00912914">
        <w:rPr>
          <w:rFonts w:eastAsia="Calibri" w:cs="Times New Roman"/>
        </w:rPr>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912914">
        <w:rPr>
          <w:rFonts w:eastAsia="Calibri" w:cs="Times New Roman"/>
        </w:rPr>
        <w:fldChar w:fldCharType="separate"/>
      </w:r>
      <w:r w:rsidRPr="00912914">
        <w:rPr>
          <w:rFonts w:eastAsia="Calibri" w:cs="Times New Roman"/>
        </w:rPr>
        <w:t>(Koch et al. 2015, Villari et al. 2016)</w:t>
      </w:r>
      <w:r w:rsidRPr="00912914">
        <w:rPr>
          <w:rFonts w:eastAsia="Calibri" w:cs="Times New Roman"/>
        </w:rPr>
        <w:fldChar w:fldCharType="end"/>
      </w:r>
      <w:r w:rsidRPr="00912914">
        <w:rPr>
          <w:rFonts w:eastAsia="Calibri" w:cs="Times New Roman"/>
        </w:rPr>
        <w:t xml:space="preserve">, site conditions including sunlight and water levels </w:t>
      </w:r>
      <w:r w:rsidRPr="00912914">
        <w:rPr>
          <w:rFonts w:eastAsia="Calibri" w:cs="Times New Roman"/>
        </w:rPr>
        <w:fldChar w:fldCharType="begin"/>
      </w:r>
      <w:r w:rsidRPr="00912914">
        <w:rPr>
          <w:rFonts w:eastAsia="Calibri" w:cs="Times New Roman"/>
        </w:rPr>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2013, Davis et al. 2017)</w:t>
      </w:r>
      <w:r w:rsidRPr="00912914">
        <w:rPr>
          <w:rFonts w:eastAsia="Calibri" w:cs="Times New Roman"/>
        </w:rPr>
        <w:fldChar w:fldCharType="end"/>
      </w:r>
      <w:r w:rsidRPr="00912914">
        <w:rPr>
          <w:rFonts w:eastAsia="Calibri" w:cs="Times New Roman"/>
        </w:rPr>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912914">
        <w:rPr>
          <w:rFonts w:eastAsia="Calibri" w:cs="Times New Roman"/>
        </w:rPr>
        <w:fldChar w:fldCharType="begin"/>
      </w:r>
      <w:r w:rsidRPr="00912914">
        <w:rPr>
          <w:rFonts w:eastAsia="Calibri" w:cs="Times New Roman"/>
        </w:rPr>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912914">
        <w:rPr>
          <w:rFonts w:eastAsia="Calibri" w:cs="Times New Roman"/>
        </w:rPr>
        <w:fldChar w:fldCharType="separate"/>
      </w:r>
      <w:r w:rsidRPr="00912914">
        <w:rPr>
          <w:rFonts w:eastAsia="Calibri" w:cs="Times New Roman"/>
        </w:rPr>
        <w:t>(Johnson et al. 2014, Chen et al. 2016, Wilson et al. 2024)</w:t>
      </w:r>
      <w:r w:rsidRPr="00912914">
        <w:rPr>
          <w:rFonts w:eastAsia="Calibri" w:cs="Times New Roman"/>
        </w:rPr>
        <w:fldChar w:fldCharType="end"/>
      </w:r>
      <w:r w:rsidRPr="00912914">
        <w:rPr>
          <w:rFonts w:eastAsia="Calibri" w:cs="Times New Roman"/>
        </w:rPr>
        <w:t xml:space="preserve">. In summary, the continued presence of ash in forests of southeast Michigan is far from </w:t>
      </w:r>
      <w:proofErr w:type="gramStart"/>
      <w:r w:rsidRPr="00912914">
        <w:rPr>
          <w:rFonts w:eastAsia="Calibri" w:cs="Times New Roman"/>
        </w:rPr>
        <w:t>guaranteed, but</w:t>
      </w:r>
      <w:proofErr w:type="gramEnd"/>
      <w:r w:rsidRPr="00912914">
        <w:rPr>
          <w:rFonts w:eastAsia="Calibri" w:cs="Times New Roman"/>
        </w:rPr>
        <w:t xml:space="preserve"> instead depends on multiple top-down and bottom-up ecological processes.</w:t>
      </w:r>
    </w:p>
    <w:p w14:paraId="26074EC8" w14:textId="50767E37" w:rsidR="00872B9C" w:rsidRPr="00AD6F49" w:rsidRDefault="00872B9C" w:rsidP="004F09DC">
      <w:pPr>
        <w:spacing w:line="480" w:lineRule="auto"/>
        <w:rPr>
          <w:rFonts w:eastAsia="Calibri" w:cs="Times New Roman"/>
          <w:b/>
          <w:bCs/>
        </w:rPr>
      </w:pPr>
      <w:commentRangeStart w:id="32"/>
      <w:commentRangeStart w:id="33"/>
      <w:r w:rsidRPr="00AD6F49">
        <w:rPr>
          <w:b/>
          <w:bCs/>
        </w:rPr>
        <w:lastRenderedPageBreak/>
        <w:t>References</w:t>
      </w:r>
      <w:commentRangeEnd w:id="32"/>
      <w:r w:rsidRPr="00AD6F49">
        <w:rPr>
          <w:b/>
          <w:bCs/>
        </w:rPr>
        <w:commentReference w:id="32"/>
      </w:r>
      <w:commentRangeEnd w:id="33"/>
      <w:r w:rsidRPr="00AD6F49">
        <w:rPr>
          <w:b/>
          <w:bCs/>
        </w:rPr>
        <w:commentReference w:id="33"/>
      </w:r>
    </w:p>
    <w:commentRangeStart w:id="34"/>
    <w:p w14:paraId="71F5E28D" w14:textId="77777777" w:rsidR="00CC2153" w:rsidRPr="00CC2153" w:rsidRDefault="00CC2153" w:rsidP="00CC2153">
      <w:pPr>
        <w:rPr>
          <w:rFonts w:eastAsia="Aptos" w:cs="Times New Roman"/>
          <w:kern w:val="2"/>
          <w:sz w:val="20"/>
          <w:szCs w:val="20"/>
          <w14:ligatures w14:val="standardContextual"/>
        </w:rPr>
      </w:pPr>
      <w:r w:rsidRPr="00CC2153">
        <w:rPr>
          <w:rFonts w:eastAsia="Calibri" w:cs="Times New Roman"/>
          <w:kern w:val="2"/>
        </w:rPr>
        <w:fldChar w:fldCharType="begin"/>
      </w:r>
      <w:r w:rsidRPr="00CC2153">
        <w:rPr>
          <w:rFonts w:eastAsia="Calibri" w:cs="Times New Roman"/>
          <w:kern w:val="2"/>
        </w:rPr>
        <w:instrText xml:space="preserve"> ADDIN ZOTERO_BIBL {"uncited":[],"omitted":[],"custom":[]} CSL_BIBLIOGRAPHY </w:instrText>
      </w:r>
      <w:r w:rsidRPr="00CC2153">
        <w:rPr>
          <w:rFonts w:eastAsia="Calibri" w:cs="Times New Roman"/>
          <w:kern w:val="2"/>
        </w:rPr>
        <w:fldChar w:fldCharType="separate"/>
      </w:r>
      <w:r w:rsidRPr="00CC2153">
        <w:rPr>
          <w:rFonts w:eastAsia="Aptos" w:cs="Times New Roman"/>
          <w:kern w:val="2"/>
          <w:sz w:val="20"/>
          <w:szCs w:val="20"/>
          <w14:ligatures w14:val="standardContextual"/>
        </w:rPr>
        <w:t xml:space="preserve">Abell, K. J., L. S. Bauer, J. J. Duan, and R. Van Driesche. 2014. Long-term monitoring of the introduced emerald ash borer (Coleoptera: Buprestidae) egg parasitoid, </w:t>
      </w:r>
      <w:r w:rsidRPr="00CC2153">
        <w:rPr>
          <w:rFonts w:eastAsia="Aptos" w:cs="Times New Roman"/>
          <w:i/>
          <w:iCs/>
          <w:kern w:val="2"/>
          <w:sz w:val="20"/>
          <w:szCs w:val="20"/>
          <w14:ligatures w14:val="standardContextual"/>
        </w:rPr>
        <w:t>Oobius agrili</w:t>
      </w:r>
      <w:r w:rsidRPr="00CC2153">
        <w:rPr>
          <w:rFonts w:eastAsia="Aptos" w:cs="Times New Roman"/>
          <w:kern w:val="2"/>
          <w:sz w:val="20"/>
          <w:szCs w:val="20"/>
          <w14:ligatures w14:val="standardContextual"/>
        </w:rPr>
        <w:t xml:space="preserve"> (Hymenoptera: Encyrtidae), in Michigan, USA and evaluation of a newly developed monitoring technique. Biological Control 79:36–42.</w:t>
      </w:r>
    </w:p>
    <w:p w14:paraId="01013DC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27AAB26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Abella, S. R., C. E. Hausman, J. F. Jaeger, K. S. Menard, T. A. Schetter, and O. J. Rocha. 2019. Fourteen years of swamp forest change from the onset, during, and after invasion of emerald ash borer. Biological Invasions 21:3685–3696.</w:t>
      </w:r>
    </w:p>
    <w:p w14:paraId="5A8B40CF"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Abella, S. R., K. S. Menard, T. A. Schetter, and C. E. Hausman. 2024. Species and landscape variation in tree regeneration and 17 years of change in forested wetlands invaded by emerald ash borer. Forest Ecology and Management 557:121750.</w:t>
      </w:r>
    </w:p>
    <w:p w14:paraId="2B42224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Aker, S. A., R. B. De Andrade, J. J. Duan, and D. S. Gruner. 2022. Rapid Spread of an Introduced Parasitoid for Biological Control of Emerald Ash Borer (Coleoptera: Buprestidae) in Maryland. Journal of Economic Entomology 115:381–386.</w:t>
      </w:r>
    </w:p>
    <w:p w14:paraId="232A9EB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Aubin, I., F. Cardou, K. Ryall, D. Kreutzweiser, and T. Scarr. 2015. Ash regeneration capacity after emerald ash borer (EAB) outbreaks: Some early results. The Forestry Chronicle 91:291–298.</w:t>
      </w:r>
    </w:p>
    <w:p w14:paraId="3517BBE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Barnes, B. V. 1976. Succession in deciduous swamp communities of southeastern Michigan formerly dominated by American elm. Canadian Journal of Botany 54:19–24.</w:t>
      </w:r>
    </w:p>
    <w:p w14:paraId="6A907C8F"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Bates, D., M. Mächler, B. Bolker, and S. Walker. 2015. Fitting Linear Mixed-Effects Models Using </w:t>
      </w:r>
      <w:r w:rsidRPr="00CC2153">
        <w:rPr>
          <w:rFonts w:eastAsia="Aptos" w:cs="Times New Roman"/>
          <w:b/>
          <w:bCs/>
          <w:kern w:val="2"/>
          <w:sz w:val="20"/>
          <w:szCs w:val="20"/>
          <w14:ligatures w14:val="standardContextual"/>
        </w:rPr>
        <w:t>lme4</w:t>
      </w:r>
      <w:r w:rsidRPr="00CC2153">
        <w:rPr>
          <w:rFonts w:eastAsia="Aptos" w:cs="Times New Roman"/>
          <w:kern w:val="2"/>
          <w:sz w:val="20"/>
          <w:szCs w:val="20"/>
          <w14:ligatures w14:val="standardContextual"/>
        </w:rPr>
        <w:t>. Journal of Statistical Software 67.</w:t>
      </w:r>
    </w:p>
    <w:p w14:paraId="44076C8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Benedict, L., and R. David. 2003. Propogation protocol for black ash. Native Plants.</w:t>
      </w:r>
    </w:p>
    <w:p w14:paraId="6BDAD36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Bolen, A. 2020. A Silent Killer: Black Ash Basket Makers are Battling a Voracious Beetle to Keep Their Heritage Alive. National Museum of the American Indian 21.</w:t>
      </w:r>
    </w:p>
    <w:p w14:paraId="44EBF865"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Bolton, N., J. Shannon, J. Davis, M. Grinsven, N. Noh, S. Schooler, R. Kolka, T. Pypker, and J. Wagenbrenner. 2018. Methods to Improve Survival and Growth of Planted Alternative Species Seedlings in Black Ash Ecosystems Threatened by Emerald Ash Borer. Forests 9:146.</w:t>
      </w:r>
    </w:p>
    <w:p w14:paraId="2BA5118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Braun, E. L. 1989. The woody plants of Ohio: trees, shrubs and woody climbers, native, naturalized, and escaped. Ohio State University Press, Columbus, Ohio.</w:t>
      </w:r>
    </w:p>
    <w:p w14:paraId="769E7C4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Burns, R., and B. Honkala. 1990. Silvics of North America: Volume 2, Hardwoods.</w:t>
      </w:r>
    </w:p>
    <w:p w14:paraId="3911880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Canadian Food Inspection Agency. 2025. Regulated areas and items: Emerald ash borer. https://inspection.canada.ca/en/plant-health/invasive-pests-and-plants/directives/forest-products/03-08/regulated-areas.</w:t>
      </w:r>
    </w:p>
    <w:p w14:paraId="709C5A3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Chen, Y., M. D. Ulyshen, and T. M. Poland. 2016. Abundance of volatile organic compounds in white ash phloem and emerald ash borer larval frass does not attract </w:t>
      </w:r>
      <w:r w:rsidRPr="00CC2153">
        <w:rPr>
          <w:rFonts w:eastAsia="Aptos" w:cs="Times New Roman"/>
          <w:i/>
          <w:iCs/>
          <w:kern w:val="2"/>
          <w:sz w:val="20"/>
          <w:szCs w:val="20"/>
          <w14:ligatures w14:val="standardContextual"/>
        </w:rPr>
        <w:t>Tetrastichus planipennisi</w:t>
      </w:r>
      <w:r w:rsidRPr="00CC2153">
        <w:rPr>
          <w:rFonts w:eastAsia="Aptos" w:cs="Times New Roman"/>
          <w:kern w:val="2"/>
          <w:sz w:val="20"/>
          <w:szCs w:val="20"/>
          <w14:ligatures w14:val="standardContextual"/>
        </w:rPr>
        <w:t xml:space="preserve"> in a Y‐tube olfactometer. Insect Science 23:712–719.</w:t>
      </w:r>
    </w:p>
    <w:p w14:paraId="393E02D7"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Costilow, K. C., K. S. Knight, and C. E. Flower. 2017. Disturbance severity and canopy position control the radial growth response of maple trees (Acer spp.) in forests of northwest Ohio impacted by emerald ash borer (Agrilus planipennis). Annals of Forest Science 74:10.</w:t>
      </w:r>
    </w:p>
    <w:p w14:paraId="1AFFCC8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Davis, J. C., J. P. Shannon, N. W. Bolton, R. K. Kolka, and T. G. Pypker. 2017. Vegetation responses to simulated emerald ash borer infestation in </w:t>
      </w:r>
      <w:r w:rsidRPr="00CC2153">
        <w:rPr>
          <w:rFonts w:eastAsia="Aptos" w:cs="Times New Roman"/>
          <w:i/>
          <w:iCs/>
          <w:kern w:val="2"/>
          <w:sz w:val="20"/>
          <w:szCs w:val="20"/>
          <w14:ligatures w14:val="standardContextual"/>
        </w:rPr>
        <w:t>Fraxinus nigra</w:t>
      </w:r>
      <w:r w:rsidRPr="00CC2153">
        <w:rPr>
          <w:rFonts w:eastAsia="Aptos" w:cs="Times New Roman"/>
          <w:kern w:val="2"/>
          <w:sz w:val="20"/>
          <w:szCs w:val="20"/>
          <w14:ligatures w14:val="standardContextual"/>
        </w:rPr>
        <w:t xml:space="preserve"> dominated wetlands of Upper Michigan, USA. Canadian Journal of Forest Research 47:319–330.</w:t>
      </w:r>
    </w:p>
    <w:p w14:paraId="6256D38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Duan, J. J., L. S. Bauer, K. J. Abell, M. D. Ulyshen, and R. G. Van Driesche. 2015. Population dynamics of an invasive forest insect and associated natural enemies in the aftermath of invasion: implications for biological control. Journal of Applied Ecology 52:1246–1254.</w:t>
      </w:r>
    </w:p>
    <w:p w14:paraId="37FEA702"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Duan, J. J., L. S. Bauer, and R. G. Van Driesche. 2017. Emerald ash borer biocontrol in ash saplings: The potential for early stage recovery of North American ash trees. Forest Ecology and Management 394:64–72.</w:t>
      </w:r>
    </w:p>
    <w:p w14:paraId="3F59C8F3"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lastRenderedPageBreak/>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727EE83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Duan, J. J., C. B. Oppel, M. D. Ulyshen, L. S. Bauer, and J. LeLito. 2011. Biology and Life History of </w:t>
      </w:r>
      <w:r w:rsidRPr="00CC2153">
        <w:rPr>
          <w:rFonts w:eastAsia="Aptos" w:cs="Times New Roman"/>
          <w:i/>
          <w:iCs/>
          <w:kern w:val="2"/>
          <w:sz w:val="20"/>
          <w:szCs w:val="20"/>
          <w14:ligatures w14:val="standardContextual"/>
        </w:rPr>
        <w:t>Tetrastichus planipennisi</w:t>
      </w:r>
      <w:r w:rsidRPr="00CC2153">
        <w:rPr>
          <w:rFonts w:eastAsia="Aptos" w:cs="Times New Roman"/>
          <w:kern w:val="2"/>
          <w:sz w:val="20"/>
          <w:szCs w:val="20"/>
          <w14:ligatures w14:val="standardContextual"/>
        </w:rPr>
        <w:t xml:space="preserve"> (Hymenoptera: Eulophidae), a Larval Endoparasitoid of the Emerald Ash Borer (Coleoptera: Buprestidae). Florida Entomologist 94:933–940.</w:t>
      </w:r>
    </w:p>
    <w:p w14:paraId="099F934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49E29443"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Engelken, P. J., M. E. Benbow, and D. G. McCullough. 2020. Legacy effects of emerald ash borer on riparian forest vegetation and structure. Forest Ecology and Management 457:117684.</w:t>
      </w:r>
    </w:p>
    <w:p w14:paraId="145EBD63"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Fahrner, S. J., J. P. Lelito, K. Blaedow, G. E. Heimpel, and B. H. Aukema. 2014. Factors Affecting the Flight Capacity of </w:t>
      </w:r>
      <w:r w:rsidRPr="00CC2153">
        <w:rPr>
          <w:rFonts w:eastAsia="Aptos" w:cs="Times New Roman"/>
          <w:i/>
          <w:iCs/>
          <w:kern w:val="2"/>
          <w:sz w:val="20"/>
          <w:szCs w:val="20"/>
          <w14:ligatures w14:val="standardContextual"/>
        </w:rPr>
        <w:t>Tetrastichus planipennisi</w:t>
      </w:r>
      <w:r w:rsidRPr="00CC2153">
        <w:rPr>
          <w:rFonts w:eastAsia="Aptos" w:cs="Times New Roman"/>
          <w:kern w:val="2"/>
          <w:sz w:val="20"/>
          <w:szCs w:val="20"/>
          <w14:ligatures w14:val="standardContextual"/>
        </w:rPr>
        <w:t xml:space="preserve"> (Hymenoptera: Eulophidae), a Classical Biological Control Agent of </w:t>
      </w:r>
      <w:r w:rsidRPr="00CC2153">
        <w:rPr>
          <w:rFonts w:eastAsia="Aptos" w:cs="Times New Roman"/>
          <w:i/>
          <w:iCs/>
          <w:kern w:val="2"/>
          <w:sz w:val="20"/>
          <w:szCs w:val="20"/>
          <w14:ligatures w14:val="standardContextual"/>
        </w:rPr>
        <w:t>Agrilus planipennis</w:t>
      </w:r>
      <w:r w:rsidRPr="00CC2153">
        <w:rPr>
          <w:rFonts w:eastAsia="Aptos" w:cs="Times New Roman"/>
          <w:kern w:val="2"/>
          <w:sz w:val="20"/>
          <w:szCs w:val="20"/>
          <w14:ligatures w14:val="standardContextual"/>
        </w:rPr>
        <w:t xml:space="preserve"> (Coleoptera: Buprestidae). Environmental Entomology 43:1603–1612.</w:t>
      </w:r>
    </w:p>
    <w:p w14:paraId="119439C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Fox, J., and S. Weisberg. 2019. An {R} Companion to Applied Regression. Sage, Thousand Oaks {CA}.</w:t>
      </w:r>
    </w:p>
    <w:p w14:paraId="7E799E0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Gandhi, K. J. K., and D. A. Herms. 2010. Direct and indirect effects of alien insect herbivores on ecological processes and interactions in forests of eastern North America. Biological Invasions 12:389–405.</w:t>
      </w:r>
    </w:p>
    <w:p w14:paraId="1AB11DE2"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Gandhi, K. J. K., A. Smith, D. M. Hartzler, and D. A. Herms. 2014. Indirect Effects of Emerald Ash Borer-Induced Ash Mortality and Canopy Gap Formation on Epigaeic Beetles. Environmental Entomology 43:546–555.</w:t>
      </w:r>
    </w:p>
    <w:p w14:paraId="17D433C2"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Golet, F. C., J. A. Allen, U. S. Fish, and W. Service. 1993. Ecology of Red Maple Swamps in the Glaciated Northeast: A Community Profile. U.S. Department of the Interior, Fish and Wildlife Service.</w:t>
      </w:r>
    </w:p>
    <w:p w14:paraId="42D245F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Hartig, F. 2024. DHARMa: Residual Diagnostics for Hierarchical (Multi-Level / Mixed) Regression Models. R.</w:t>
      </w:r>
    </w:p>
    <w:p w14:paraId="17D3AA5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Hoven, B. M., K. S. Knight, V. E. Peters, and D. L. Gorchov. 2020. Release and suppression: forest layer responses to emerald ash borer (</w:t>
      </w:r>
      <w:r w:rsidRPr="00CC2153">
        <w:rPr>
          <w:rFonts w:eastAsia="Aptos" w:cs="Times New Roman"/>
          <w:i/>
          <w:iCs/>
          <w:kern w:val="2"/>
          <w:sz w:val="20"/>
          <w:szCs w:val="20"/>
          <w14:ligatures w14:val="standardContextual"/>
        </w:rPr>
        <w:t>Agrilus planipennis</w:t>
      </w:r>
      <w:r w:rsidRPr="00CC2153">
        <w:rPr>
          <w:rFonts w:eastAsia="Aptos" w:cs="Times New Roman"/>
          <w:kern w:val="2"/>
          <w:sz w:val="20"/>
          <w:szCs w:val="20"/>
          <w14:ligatures w14:val="standardContextual"/>
        </w:rPr>
        <w:t>)-caused ash death. Annals of Forest Science 77:10.</w:t>
      </w:r>
    </w:p>
    <w:p w14:paraId="2E3AA49F"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1ACA3983"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Jones, M. I., J. R. Gould, H. J. Mahon, and M. K. Fierke. 2020. Phenology of Emerald Ash Borer (Coleoptera: Buprestidae) and Its Introduced Larval Parasitoids in the Northeastern United States. Journal of Economic Entomology 113:622–632.</w:t>
      </w:r>
    </w:p>
    <w:p w14:paraId="5B0D1095"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Jones, M. I., J. R. Gould, M. L. Warden, and M. K. Fierke. 2019. Dispersal of emerald ash borer (Coleoptera: Buprestidae) parasitoids along an ash corridor in western New York. Biological Control 128:94–101.</w:t>
      </w:r>
    </w:p>
    <w:p w14:paraId="1F42149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Kartesz, J. T. 2015. The Biota of North America Program (BONAP). North American Plant Atlas. (http://bonap.net/napa), Chapel Hill, N.C.</w:t>
      </w:r>
    </w:p>
    <w:p w14:paraId="451CFDB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Kashian, D. M. 2016. Sprouting and seed production may promote persistence of green ash in the presence of the emerald ash borer. Ecosphere 7:e01332.</w:t>
      </w:r>
    </w:p>
    <w:p w14:paraId="043DF79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Kashian, D. M., L. S. Bauer, B. A. Spei, J. J. Duan, and J. R. Gould. 2018. Potential Impacts of Emerald Ash Borer Biocontrol on Ash Health and Recovery in Southern Michigan. Forests 9:296.</w:t>
      </w:r>
    </w:p>
    <w:p w14:paraId="584F8EAE"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Klooster, W., K. Gandhi, L. Long, K. Perry, K. Rice, and D. Herms. 2018. Ecological Impacts of Emerald Ash Borer in Forests at the Epicenter of the Invasion in North America. Forests 9:250.</w:t>
      </w:r>
    </w:p>
    <w:p w14:paraId="7F217F9A"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Klooster, W. S. 2012. Forest Responses to Emerald Ash Borer-Induced Ash Mortality. PhD Thesis, The Ohio State University.</w:t>
      </w:r>
    </w:p>
    <w:p w14:paraId="4329215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1BF1041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Knight, K. S., J. P. Brown, and R. P. Long. 2013. Factors affecting the survival of ash (Fraxinus spp.) trees infested by emerald ash borer (Agrilus planipennis). Biological Invasions 15:371–383.</w:t>
      </w:r>
    </w:p>
    <w:p w14:paraId="0837898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Knight, K. S., B. P. Flash, R. H. Kappler, J. A. Throckmorton, B. Grafton, and C. E. Flower. 2014. Monitoring Ash (Fraxinus spp.) Decline and Emerald Ash Borer (Agrilus planipennis) Symptoms in </w:t>
      </w:r>
      <w:r w:rsidRPr="00CC2153">
        <w:rPr>
          <w:rFonts w:eastAsia="Aptos" w:cs="Times New Roman"/>
          <w:kern w:val="2"/>
          <w:sz w:val="20"/>
          <w:szCs w:val="20"/>
          <w14:ligatures w14:val="standardContextual"/>
        </w:rPr>
        <w:lastRenderedPageBreak/>
        <w:t>Infested Areas. General Technical Report, U.S. Department of Agriculture, Forest Service, Northern Research Station.</w:t>
      </w:r>
    </w:p>
    <w:p w14:paraId="55A3D45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Koch, J. L., D. W. Carey, M. E. Mason, T. M. Poland, and K. S. Knight. 2015. Intraspecific variation in Fraxinus pennsylvanica responses to emerald ash borer (Agrilus planipennis). New Forests 46:995–1011.</w:t>
      </w:r>
    </w:p>
    <w:p w14:paraId="0915CE5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Kolka, R., A. D’Amato, J. Wagenbrenner, R. Slesak, T. Pypker, M. Youngquist, A. Grinde, and B. Palik. 2018. Review of Ecosystem Level Impacts of Emerald Ash Borer on Black Ash Wetlands: What Does the Future Hold? Forests 9:179.</w:t>
      </w:r>
    </w:p>
    <w:p w14:paraId="2499DD6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Kost, M. A., and R. P. O’Connor. 2003. Natural Features Inventory and Management Recommendations for Kensington and Oakwoods Metroparks. Michigan Natural Features Inventory, Huron-Clinton Metropolitan Authority.</w:t>
      </w:r>
    </w:p>
    <w:p w14:paraId="3DCFDE03"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Lenth, R. V. 2024. emmeans: Estimated Marginal Means, aka Least-Squares Means. R.</w:t>
      </w:r>
    </w:p>
    <w:p w14:paraId="6A84DCE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Lovett, G. M., C. D. Canham, M. A. Arthur, K. C. Weathers, and R. D. Fitzhugh. 2006. Forest Ecosystem Responses to Exotic Pests and Pathogens in Eastern North America. BioScience 56:395.</w:t>
      </w:r>
    </w:p>
    <w:p w14:paraId="061B4C2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mapBioControl (Midwest Invasive Species Information Network). 2024. .</w:t>
      </w:r>
    </w:p>
    <w:p w14:paraId="604563E2"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McCormick, J. F., and R. B. Platt. 1980. Recovery of an Appalachian Forest Following the Chestnut Blight or Catherine Keever-You Were Right! American Midland Naturalist 104:264.</w:t>
      </w:r>
    </w:p>
    <w:p w14:paraId="6115CEA2"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McCullough, D. G. 2019. Challenges, tactics and integrated management of emerald ash borer in North America. Forestry: An International Journal of Forest Research 93:197–211.</w:t>
      </w:r>
    </w:p>
    <w:p w14:paraId="1CA50E85"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032ACCDA"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Megonigal, J. P., W. H. Conner, S. Kroeger, and R. R. Sharitz. 1997. Aboveground Production in Southeastern Floodplain Forests: A Test of the Subsidy-Stress Hypothesis. Ecology 78:370–384.</w:t>
      </w:r>
    </w:p>
    <w:p w14:paraId="1C01741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Morris, T. D., J. R. Gould, J. Drake, and M. K. Fierke. 2023. Status of ash forests and regeneration a decade after first detection of emerald ash borer infestation in New York state. Forest Ecology and Management 549:121464.</w:t>
      </w:r>
    </w:p>
    <w:p w14:paraId="7ECEF58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Murphy, T. C., R. G. Van Driesche, J. R. Gould, and J. S. Elkinton. 2017. Can Spathius galinae attack emerald ash borer larvae feeding in large ash trees? Biological Control 114:8–13.</w:t>
      </w:r>
    </w:p>
    <w:p w14:paraId="64AE8A8B"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Niinemets, Ü., and F. Valladares. 2006. Tolerance to Shade, Drought, and Waterlogging of Temperate Northern Hemisphere Trees and Shrubs. Ecological Monographs 76:521–547.</w:t>
      </w:r>
    </w:p>
    <w:p w14:paraId="1705E76A"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588B9D15"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Online Phenology and Degree-day Models. 2022. . https://uspest.org/dd/model_app.</w:t>
      </w:r>
    </w:p>
    <w:p w14:paraId="7F1604B8"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0ABFFBB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Parsons, G. 2008. Emerald Ash Borer: A guide to identification and comparison to similar species. Michigan State University Department of Entomology.</w:t>
      </w:r>
    </w:p>
    <w:p w14:paraId="02291C9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Perry, K., and D. Herms. 2019. Dynamic Responses of Ground-Dwelling Invertebrate Communities to Disturbance in Forest Ecosystems. Insects 10:61.</w:t>
      </w:r>
    </w:p>
    <w:p w14:paraId="7E397BC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Petrice, T. R., L. S. Bauer, D. L. Miller, T. M. Poland, and F. W. Ravlin. 2021a. A Phenology Model for Simulating </w:t>
      </w:r>
      <w:r w:rsidRPr="00CC2153">
        <w:rPr>
          <w:rFonts w:eastAsia="Aptos" w:cs="Times New Roman"/>
          <w:i/>
          <w:iCs/>
          <w:kern w:val="2"/>
          <w:sz w:val="20"/>
          <w:szCs w:val="20"/>
          <w14:ligatures w14:val="standardContextual"/>
        </w:rPr>
        <w:t>Oobius agrili</w:t>
      </w:r>
      <w:r w:rsidRPr="00CC2153">
        <w:rPr>
          <w:rFonts w:eastAsia="Aptos" w:cs="Times New Roman"/>
          <w:kern w:val="2"/>
          <w:sz w:val="20"/>
          <w:szCs w:val="20"/>
          <w14:ligatures w14:val="standardContextual"/>
        </w:rPr>
        <w:t xml:space="preserve"> (Hymenoptera: Encyrtidae) Seasonal Voltinism and Synchrony With Emerald Ash Borer Oviposition. Environmental Entomology 50:280–292.</w:t>
      </w:r>
    </w:p>
    <w:p w14:paraId="7E4F7037"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4890F1C7"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lastRenderedPageBreak/>
        <w:t>Quinn, N. F., J. J. Duan, and J. Elkinton. 2022a. Monitoring the impact of introduced emerald ash borer parasitoids: factors affecting Oobius agrili dispersal and parasitization of sentinel host eggs. BioControl 67:387–394.</w:t>
      </w:r>
    </w:p>
    <w:p w14:paraId="7B984C9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1CBFFD67"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Quinn, N. F., T. R. Petrice, J. M. Schmude, T. M. Poland, L. S. Bauer, C. E. Rutlege, R. G. Van Driesche, J. S. Elkinton, and J. J. Duan. 2023. Postrelease assessment of </w:t>
      </w:r>
      <w:r w:rsidRPr="00CC2153">
        <w:rPr>
          <w:rFonts w:eastAsia="Aptos" w:cs="Times New Roman"/>
          <w:i/>
          <w:iCs/>
          <w:kern w:val="2"/>
          <w:sz w:val="20"/>
          <w:szCs w:val="20"/>
          <w14:ligatures w14:val="standardContextual"/>
        </w:rPr>
        <w:t>Oobius agrili</w:t>
      </w:r>
      <w:r w:rsidRPr="00CC2153">
        <w:rPr>
          <w:rFonts w:eastAsia="Aptos" w:cs="Times New Roman"/>
          <w:kern w:val="2"/>
          <w:sz w:val="20"/>
          <w:szCs w:val="20"/>
          <w14:ligatures w14:val="standardContextual"/>
        </w:rPr>
        <w:t xml:space="preserve"> (Hymenoptera: Encyrtidae) establishment and persistence in Michigan and the Northeastern United States. Journal of Economic Entomology 116:1165–1170.</w:t>
      </w:r>
    </w:p>
    <w:p w14:paraId="0C690E4B"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R Core Team. 2024. R: A Language and Environment for Statistical Computing. R Foundation for Statistical Computing, Vienna, Austria.</w:t>
      </w:r>
    </w:p>
    <w:p w14:paraId="35561DBA"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Robinett, M. A., and D. G. McCullough. 2019. White ash ( </w:t>
      </w:r>
      <w:r w:rsidRPr="00CC2153">
        <w:rPr>
          <w:rFonts w:eastAsia="Aptos" w:cs="Times New Roman"/>
          <w:i/>
          <w:iCs/>
          <w:kern w:val="2"/>
          <w:sz w:val="20"/>
          <w:szCs w:val="20"/>
          <w14:ligatures w14:val="standardContextual"/>
        </w:rPr>
        <w:t>Fraxinus americana</w:t>
      </w:r>
      <w:r w:rsidRPr="00CC2153">
        <w:rPr>
          <w:rFonts w:eastAsia="Aptos" w:cs="Times New Roman"/>
          <w:kern w:val="2"/>
          <w:sz w:val="20"/>
          <w:szCs w:val="20"/>
          <w14:ligatures w14:val="standardContextual"/>
        </w:rPr>
        <w:t xml:space="preserve"> ) survival in the core of the emerald ash borer ( </w:t>
      </w:r>
      <w:r w:rsidRPr="00CC2153">
        <w:rPr>
          <w:rFonts w:eastAsia="Aptos" w:cs="Times New Roman"/>
          <w:i/>
          <w:iCs/>
          <w:kern w:val="2"/>
          <w:sz w:val="20"/>
          <w:szCs w:val="20"/>
          <w14:ligatures w14:val="standardContextual"/>
        </w:rPr>
        <w:t>Agrilus planipennis</w:t>
      </w:r>
      <w:r w:rsidRPr="00CC2153">
        <w:rPr>
          <w:rFonts w:eastAsia="Aptos" w:cs="Times New Roman"/>
          <w:kern w:val="2"/>
          <w:sz w:val="20"/>
          <w:szCs w:val="20"/>
          <w14:ligatures w14:val="standardContextual"/>
        </w:rPr>
        <w:t xml:space="preserve"> ) invasion. Canadian Journal of Forest Research 49:510–520.</w:t>
      </w:r>
    </w:p>
    <w:p w14:paraId="43BF312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Roy, H. E., L.-J. Lawson Handley, K. Schönrogge, R. L. Poland, and B. V. Purse. 2011. Can the enemy release hypothesis explain the success of invasive alien predators and parasitoids? BioControl 56:451–468.</w:t>
      </w:r>
    </w:p>
    <w:p w14:paraId="18CE659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Royo, A. A., and K. S. Knight. 2012. White ash (Fraxinus americana) decline and mortality: The role of site nutrition and stress history. Forest Ecology and Management 286:8–15.</w:t>
      </w:r>
    </w:p>
    <w:p w14:paraId="411B1377"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Runkle, J. R., and T. C. Yetter. 1987. Treefalls Revisited: Gap Dynamics in the Southern Appalachians. Ecology 68:417–424.</w:t>
      </w:r>
    </w:p>
    <w:p w14:paraId="46C6810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4850468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Siegert, N. W., P. J. Engelken, and D. G. McCullough. 2021. Changes in demography and carrying capacity of green ash and black ash ten years after emerald ash borer invasion of two ash-dominant forests. Forest Ecology and Management 494:119335.</w:t>
      </w:r>
    </w:p>
    <w:p w14:paraId="4AAF6FBB"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Siegert, N. W., D. G. McCullough, T. Luther, L. Benedict, S. Crocker, K. Church, and J. Banks. 2023. Biological invasion threatens keystone species indelibly entwined with Indigenous cultures. Frontiers in Ecology and the Environment 21:310–316.</w:t>
      </w:r>
    </w:p>
    <w:p w14:paraId="475E30F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Smith, A. 2006. Effects of Community Structure on Forest susceptibility and Response to the Emerald Ash Borer Invasion of the Huron River Watershed in Southeast Michigan. Master’s Thesis, The Ohio State University.</w:t>
      </w:r>
    </w:p>
    <w:p w14:paraId="0389AAB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5366AAF5"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 xml:space="preserve">Timms, L. L., S. M. Smith, and P. De Groot. 2006. Patterns in the within‐tree distribution of the emerald ash borer </w:t>
      </w:r>
      <w:r w:rsidRPr="00CC2153">
        <w:rPr>
          <w:rFonts w:eastAsia="Aptos" w:cs="Times New Roman"/>
          <w:i/>
          <w:iCs/>
          <w:kern w:val="2"/>
          <w:sz w:val="20"/>
          <w:szCs w:val="20"/>
          <w14:ligatures w14:val="standardContextual"/>
        </w:rPr>
        <w:t>Agrilus planipennis</w:t>
      </w:r>
      <w:r w:rsidRPr="00CC2153">
        <w:rPr>
          <w:rFonts w:eastAsia="Aptos" w:cs="Times New Roman"/>
          <w:kern w:val="2"/>
          <w:sz w:val="20"/>
          <w:szCs w:val="20"/>
          <w14:ligatures w14:val="standardContextual"/>
        </w:rPr>
        <w:t xml:space="preserve"> (Fairmaire) in young, green‐ash plantations of south‐western Ontario, Canada. Agricultural and Forest Entomology 8:313–321.</w:t>
      </w:r>
    </w:p>
    <w:p w14:paraId="24B9649A"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USDA–APHIS. 2025. Emerald ash borer (EAB) known infested counties. https://www.aphis.usda.gov/plant-pests-diseases/eab/eab-infestation-map.</w:t>
      </w:r>
    </w:p>
    <w:p w14:paraId="77553B7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USDA–APHIS/ARS/FS. 2021. Emerald Ash Borer Biological Control Release and Recovery Guidelines. USDA–APHIS–ARS–FS, Riverdale, Maryland.</w:t>
      </w:r>
    </w:p>
    <w:p w14:paraId="1BD8188F"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Van Driesche, R., and R. Reardon. 2016. The Use of Classical Biological Control to Preserve Forests in North America. USDA Forest Service, Morgantown, WV.</w:t>
      </w:r>
    </w:p>
    <w:p w14:paraId="4C32DA0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Venables, W. N., B. D. Ripley, and W. N. Venables. 2002. Modern applied statistics with S. 4th ed. Springer, New York.</w:t>
      </w:r>
    </w:p>
    <w:p w14:paraId="55E2FB3C"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Villari, C., D. A. Herms, J. G. A. Whitehill, D. Cipollini, and P. Bonello. 2016. Progress and gaps in understanding mechanisms of ash tree resistance to emerald ash borer, a model for wood‐boring insects that kill angiosperms. New Phytologist 209:63–79.</w:t>
      </w:r>
    </w:p>
    <w:p w14:paraId="7FCD0B9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Wagner, D. L., and K. J. Todd. 2015. Chapter 2: Ecological Impacts of Emerald Ash Borer. Page Biology and Control of Emerald Ash Borer. USDA Forest Service.</w:t>
      </w:r>
    </w:p>
    <w:p w14:paraId="78422459"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Ward, S. F., S. Fei, and A. M. Liebhold. 2020. Temporal dynamics and drivers of landscape‐level spread by emerald ash borer. Journal of Applied Ecology 57:1020–1030.</w:t>
      </w:r>
    </w:p>
    <w:p w14:paraId="1C7966A4"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lastRenderedPageBreak/>
        <w:t>Ward, S. F., A. M. Liebhold, R. S. Morin, and S. Fei. 2021. Population dynamics of ash across the eastern USA following invasion by emerald ash borer. Forest Ecology and Management 479:1–8.</w:t>
      </w:r>
    </w:p>
    <w:p w14:paraId="7863623D"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17BCB500"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Youngquist, M. B., S. L. Eggert, A. W. D’Amato, B. J. Palik, and R. A. Slesak. 2017. Potential Effects of Foundation Species Loss on Wetland Communities: A Case Study of Black Ash Wetlands Threatened by Emerald Ash Borer. Wetlands 37:787–799.</w:t>
      </w:r>
    </w:p>
    <w:p w14:paraId="3D7877C6" w14:textId="77777777" w:rsidR="00CC2153" w:rsidRPr="00CC2153" w:rsidRDefault="00CC2153" w:rsidP="00CC2153">
      <w:pPr>
        <w:rPr>
          <w:rFonts w:eastAsia="Aptos" w:cs="Times New Roman"/>
          <w:kern w:val="2"/>
          <w:sz w:val="20"/>
          <w:szCs w:val="20"/>
          <w14:ligatures w14:val="standardContextual"/>
        </w:rPr>
      </w:pPr>
      <w:r w:rsidRPr="00CC2153">
        <w:rPr>
          <w:rFonts w:eastAsia="Aptos" w:cs="Times New Roman"/>
          <w:kern w:val="2"/>
          <w:sz w:val="20"/>
          <w:szCs w:val="20"/>
          <w14:ligatures w14:val="standardContextual"/>
        </w:rPr>
        <w:t>Zhang, Y.-Z., D.-W. Huang, T.-H. Zho, H.-P. Liu, and L. S. Bauer. 2005. Two new species of egg parasitoids (Hymenoptera: Encyrtidae) of wood-boring beetle pests from China. Phytoparasitica 33:253–260.</w:t>
      </w:r>
    </w:p>
    <w:p w14:paraId="016614A5" w14:textId="7357366D" w:rsidR="00872B9C" w:rsidRPr="00C21B2A" w:rsidRDefault="00CC2153" w:rsidP="00872B9C">
      <w:pPr>
        <w:rPr>
          <w:rFonts w:eastAsia="Calibri" w:cs="Times New Roman"/>
        </w:rPr>
      </w:pPr>
      <w:r w:rsidRPr="00CC2153">
        <w:rPr>
          <w:rFonts w:eastAsia="Calibri" w:cs="Times New Roman"/>
        </w:rPr>
        <w:fldChar w:fldCharType="end"/>
      </w:r>
      <w:commentRangeEnd w:id="34"/>
      <w:r w:rsidRPr="00CC2153">
        <w:rPr>
          <w:rFonts w:eastAsia="Calibri" w:cs="Times New Roman"/>
          <w:kern w:val="2"/>
          <w14:ligatures w14:val="standardContextual"/>
        </w:rPr>
        <w:commentReference w:id="34"/>
      </w:r>
      <w:r w:rsidRPr="00CC2153">
        <w:rPr>
          <w:rFonts w:eastAsia="Calibri" w:cs="Times New Roman"/>
        </w:rPr>
        <w:br w:type="page"/>
      </w:r>
    </w:p>
    <w:p w14:paraId="7072080F" w14:textId="77777777" w:rsidR="00BE189A" w:rsidRPr="00BE189A" w:rsidRDefault="00FE0B21" w:rsidP="00BE189A">
      <w:pPr>
        <w:keepNext/>
        <w:keepLines/>
        <w:pageBreakBefore/>
        <w:numPr>
          <w:ilvl w:val="0"/>
          <w:numId w:val="14"/>
        </w:numPr>
        <w:spacing w:before="1440" w:after="480"/>
        <w:jc w:val="center"/>
        <w:outlineLvl w:val="0"/>
        <w:rPr>
          <w:rFonts w:eastAsia="Calibri" w:cs="Times New Roman"/>
          <w:b/>
          <w:bCs/>
        </w:rPr>
      </w:pPr>
      <w:bookmarkStart w:id="35" w:name="_Toc213424272"/>
      <w:r w:rsidRPr="00A94A9E">
        <w:lastRenderedPageBreak/>
        <w:t xml:space="preserve">. </w:t>
      </w:r>
      <w:bookmarkEnd w:id="35"/>
      <w:r w:rsidR="00BE189A" w:rsidRPr="00BE189A">
        <w:rPr>
          <w:rFonts w:eastAsia="Calibri" w:cs="Times New Roman"/>
          <w:b/>
          <w:bCs/>
        </w:rPr>
        <w:t>The effects of a tornado and salvage-logging on ground beetles</w:t>
      </w:r>
    </w:p>
    <w:p w14:paraId="61AC1CF0" w14:textId="77777777" w:rsidR="00BE189A" w:rsidRPr="00BE189A" w:rsidRDefault="00BE189A" w:rsidP="00BE189A">
      <w:pPr>
        <w:spacing w:line="480" w:lineRule="auto"/>
        <w:rPr>
          <w:rFonts w:eastAsia="Calibri" w:cs="Times New Roman"/>
          <w:b/>
          <w:bCs/>
        </w:rPr>
      </w:pPr>
      <w:r w:rsidRPr="00BE189A">
        <w:rPr>
          <w:rFonts w:eastAsia="Calibri" w:cs="Times New Roman"/>
          <w:b/>
          <w:bCs/>
        </w:rPr>
        <w:t>Abstract</w:t>
      </w:r>
    </w:p>
    <w:p w14:paraId="22DF0CEA"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w:t>
      </w:r>
      <w:proofErr w:type="spellStart"/>
      <w:r w:rsidRPr="00BE189A">
        <w:rPr>
          <w:rFonts w:eastAsia="Calibri" w:cs="Times New Roman"/>
        </w:rPr>
        <w:t>Powdermill</w:t>
      </w:r>
      <w:proofErr w:type="spellEnd"/>
      <w:r w:rsidRPr="00BE189A">
        <w:rPr>
          <w:rFonts w:eastAsia="Calibri" w:cs="Times New Roman"/>
        </w:rPr>
        <w:t xml:space="preserve"> Nature Reserve, Westmoreland County, Pennsylvania during the growing seasons of 2015 and 2022, identified ground beetles to species, and measured 10 functional traits of each species. We found 47 species, most of which were either forest-specialists (20) or habitat generalists (24), and few which were open-habitat specialists (2). Number of ground beetle individuals spiked in salvaged areas in 2015. Species richness was higher in salvaged areas, but functional alpha-diversity did not differ between forest management treatments. However, ground </w:t>
      </w:r>
      <w:r w:rsidRPr="00BE189A">
        <w:rPr>
          <w:rFonts w:eastAsia="Calibri" w:cs="Times New Roman"/>
        </w:rPr>
        <w:lastRenderedPageBreak/>
        <w:t>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61FF2BCC" w14:textId="77777777" w:rsidR="00BE189A" w:rsidRPr="00BE189A" w:rsidRDefault="00BE189A" w:rsidP="00BE189A">
      <w:pPr>
        <w:spacing w:line="480" w:lineRule="auto"/>
        <w:rPr>
          <w:rFonts w:eastAsia="Calibri" w:cs="Times New Roman"/>
        </w:rPr>
      </w:pPr>
    </w:p>
    <w:p w14:paraId="15401332" w14:textId="77777777" w:rsidR="00BE189A" w:rsidRPr="00BE189A" w:rsidRDefault="00BE189A" w:rsidP="00BE189A">
      <w:pPr>
        <w:spacing w:line="480" w:lineRule="auto"/>
        <w:rPr>
          <w:rFonts w:eastAsia="Calibri" w:cs="Times New Roman"/>
          <w:b/>
          <w:bCs/>
        </w:rPr>
      </w:pPr>
      <w:r w:rsidRPr="00BE189A">
        <w:rPr>
          <w:rFonts w:eastAsia="Calibri" w:cs="Times New Roman"/>
          <w:b/>
          <w:bCs/>
        </w:rPr>
        <w:t>Introduction</w:t>
      </w:r>
    </w:p>
    <w:p w14:paraId="562D0FB9" w14:textId="77777777" w:rsidR="00BE189A" w:rsidRPr="00BE189A" w:rsidRDefault="00BE189A" w:rsidP="00BE189A">
      <w:pPr>
        <w:spacing w:line="480" w:lineRule="auto"/>
        <w:rPr>
          <w:rFonts w:eastAsia="Calibri" w:cs="Times New Roman"/>
        </w:rPr>
      </w:pPr>
      <w:r w:rsidRPr="00BE189A">
        <w:rPr>
          <w:rFonts w:eastAsia="Calibri" w:cs="Times New Roman"/>
          <w:b/>
          <w:bCs/>
        </w:rPr>
        <w:tab/>
      </w:r>
      <w:r w:rsidRPr="00BE189A">
        <w:rPr>
          <w:rFonts w:eastAsia="Calibri" w:cs="Times New Roman"/>
        </w:rPr>
        <w:t xml:space="preserve">Natural disturbances, including fires, windstorms, floods, droughts, and insect outbreaks, have occurred in forests for millions of years </w:t>
      </w:r>
      <w:r w:rsidRPr="00BE189A">
        <w:rPr>
          <w:rFonts w:eastAsia="Calibri" w:cs="Times New Roman"/>
        </w:rPr>
        <w:fldChar w:fldCharType="begin"/>
      </w:r>
      <w:r w:rsidRPr="00BE189A">
        <w:rPr>
          <w:rFonts w:eastAsia="Calibri" w:cs="Times New Roman"/>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 xml:space="preserve">. In forests of the eastern United States, wind from strong storms such as hurricanes, derechos (straight-line windstorms), and tornados is a dominant disturbance regime </w:t>
      </w:r>
      <w:r w:rsidRPr="00BE189A">
        <w:rPr>
          <w:rFonts w:eastAsia="Calibri" w:cs="Times New Roman"/>
        </w:rPr>
        <w:fldChar w:fldCharType="begin"/>
      </w:r>
      <w:r w:rsidRPr="00BE189A">
        <w:rPr>
          <w:rFonts w:eastAsia="Calibri" w:cs="Times New Roman"/>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BE189A">
        <w:rPr>
          <w:rFonts w:eastAsia="Calibri" w:cs="Times New Roman"/>
        </w:rPr>
        <w:fldChar w:fldCharType="separate"/>
      </w:r>
      <w:r w:rsidRPr="00BE189A">
        <w:rPr>
          <w:rFonts w:eastAsia="Calibri" w:cs="Times New Roman"/>
        </w:rPr>
        <w:t>(Fischer et al. 2013)</w:t>
      </w:r>
      <w:r w:rsidRPr="00BE189A">
        <w:rPr>
          <w:rFonts w:eastAsia="Calibri" w:cs="Times New Roman"/>
        </w:rPr>
        <w:fldChar w:fldCharType="end"/>
      </w:r>
      <w:r w:rsidRPr="00BE189A">
        <w:rPr>
          <w:rFonts w:eastAsia="Calibri" w:cs="Times New Roman"/>
        </w:rPr>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BE189A">
        <w:rPr>
          <w:rFonts w:eastAsia="Calibri" w:cs="Times New Roman"/>
        </w:rPr>
        <w:fldChar w:fldCharType="begin"/>
      </w:r>
      <w:r w:rsidRPr="00BE189A">
        <w:rPr>
          <w:rFonts w:eastAsia="Calibri" w:cs="Times New Roman"/>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 Urbanovicova et al. 2014, Barber and Widick 2017)</w:t>
      </w:r>
      <w:r w:rsidRPr="00BE189A">
        <w:rPr>
          <w:rFonts w:eastAsia="Calibri" w:cs="Times New Roman"/>
        </w:rPr>
        <w:fldChar w:fldCharType="end"/>
      </w:r>
      <w:r w:rsidRPr="00BE189A">
        <w:rPr>
          <w:rFonts w:eastAsia="Calibri" w:cs="Times New Roman"/>
        </w:rPr>
        <w:t xml:space="preserve">. The growth of understory plants interacts with tree mortality and the creation of canopy gaps to alter microclimatic conditions </w:t>
      </w:r>
      <w:r w:rsidRPr="00BE189A">
        <w:rPr>
          <w:rFonts w:eastAsia="Calibri" w:cs="Times New Roman"/>
        </w:rPr>
        <w:fldChar w:fldCharType="begin"/>
      </w:r>
      <w:r w:rsidRPr="00BE189A">
        <w:rPr>
          <w:rFonts w:eastAsia="Calibri" w:cs="Times New Roman"/>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(Perry et al. 2018)</w:t>
      </w:r>
      <w:r w:rsidRPr="00BE189A">
        <w:rPr>
          <w:rFonts w:eastAsia="Calibri" w:cs="Times New Roman"/>
        </w:rPr>
        <w:fldChar w:fldCharType="end"/>
      </w:r>
      <w:r w:rsidRPr="00BE189A">
        <w:rPr>
          <w:rFonts w:eastAsia="Calibri" w:cs="Times New Roman"/>
        </w:rPr>
        <w:t>.</w:t>
      </w:r>
      <w:commentRangeStart w:id="36"/>
      <w:r w:rsidRPr="00BE189A">
        <w:rPr>
          <w:rFonts w:eastAsia="Calibri" w:cs="Times New Roman"/>
        </w:rPr>
        <w:t xml:space="preserve"> The fallen canopy trees cause an influx of woody debris, including both coarse and fine woody debris. Uprooted trees create tip-up mounds that alter topography of the forest floor </w:t>
      </w:r>
      <w:r w:rsidRPr="00BE189A">
        <w:rPr>
          <w:rFonts w:eastAsia="Calibri" w:cs="Times New Roman"/>
        </w:rPr>
        <w:fldChar w:fldCharType="begin"/>
      </w:r>
      <w:r w:rsidRPr="00BE189A">
        <w:rPr>
          <w:rFonts w:eastAsia="Calibri" w:cs="Times New Roman"/>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(Perry and Herms 2019)</w:t>
      </w:r>
      <w:r w:rsidRPr="00BE189A">
        <w:rPr>
          <w:rFonts w:eastAsia="Calibri" w:cs="Times New Roman"/>
        </w:rPr>
        <w:fldChar w:fldCharType="end"/>
      </w:r>
      <w:r w:rsidRPr="00BE189A">
        <w:rPr>
          <w:rFonts w:eastAsia="Calibri" w:cs="Times New Roman"/>
        </w:rPr>
        <w:t xml:space="preserve">. </w:t>
      </w:r>
      <w:commentRangeEnd w:id="36"/>
      <w:r w:rsidRPr="00BE189A">
        <w:rPr>
          <w:rFonts w:eastAsia="Calibri" w:cs="Times New Roman"/>
          <w:kern w:val="2"/>
          <w:sz w:val="16"/>
          <w:szCs w:val="16"/>
          <w14:ligatures w14:val="standardContextual"/>
        </w:rPr>
        <w:commentReference w:id="36"/>
      </w:r>
      <w:r w:rsidRPr="00BE189A">
        <w:rPr>
          <w:rFonts w:eastAsia="Calibri" w:cs="Times New Roman"/>
        </w:rPr>
        <w:t xml:space="preserve">While wind disturbance changes canopy cover and </w:t>
      </w:r>
      <w:r w:rsidRPr="00BE189A">
        <w:rPr>
          <w:rFonts w:eastAsia="Calibri" w:cs="Times New Roman"/>
        </w:rPr>
        <w:lastRenderedPageBreak/>
        <w:t xml:space="preserve">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BE189A">
        <w:rPr>
          <w:rFonts w:eastAsia="Calibri" w:cs="Times New Roman"/>
        </w:rPr>
        <w:fldChar w:fldCharType="begin"/>
      </w:r>
      <w:r w:rsidRPr="00BE189A">
        <w:rPr>
          <w:rFonts w:eastAsia="Calibri" w:cs="Times New Roman"/>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w:t>
      </w:r>
    </w:p>
    <w:p w14:paraId="19C10CA4"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Harvesting the fallen trees after a natural disturbance is called salvage-logging, and this management practice is a common response to windstorms </w:t>
      </w:r>
      <w:r w:rsidRPr="00BE189A">
        <w:rPr>
          <w:rFonts w:eastAsia="Calibri" w:cs="Times New Roman"/>
        </w:rPr>
        <w:fldChar w:fldCharType="begin"/>
      </w:r>
      <w:r w:rsidRPr="00BE189A">
        <w:rPr>
          <w:rFonts w:eastAsia="Calibri" w:cs="Times New Roman"/>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 Salvage logging can help landowners recover the economic value of the fallen trees, or it may be motivated towards reducing the risk of fire and insect ou</w:t>
      </w:r>
      <w:commentRangeStart w:id="37"/>
      <w:r w:rsidRPr="00BE189A">
        <w:rPr>
          <w:rFonts w:eastAsia="Calibri" w:cs="Times New Roman"/>
        </w:rPr>
        <w:t xml:space="preserve">tbreaks, or safety hazard </w:t>
      </w:r>
      <w:r w:rsidRPr="00BE189A">
        <w:rPr>
          <w:rFonts w:eastAsia="Calibri" w:cs="Times New Roman"/>
        </w:rPr>
        <w:fldChar w:fldCharType="begin"/>
      </w:r>
      <w:r w:rsidRPr="00BE189A">
        <w:rPr>
          <w:rFonts w:eastAsia="Calibri" w:cs="Times New Roman"/>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2014, Perry and Herms 2019)</w:t>
      </w:r>
      <w:r w:rsidRPr="00BE189A">
        <w:rPr>
          <w:rFonts w:eastAsia="Calibri" w:cs="Times New Roman"/>
        </w:rPr>
        <w:fldChar w:fldCharType="end"/>
      </w:r>
      <w:r w:rsidRPr="00BE189A">
        <w:rPr>
          <w:rFonts w:eastAsia="Calibri" w:cs="Times New Roman"/>
        </w:rPr>
        <w:t xml:space="preserve">. However, there is a growing interest in managing forests in ways that conserve biodiversity, </w:t>
      </w:r>
      <w:commentRangeEnd w:id="37"/>
      <w:r w:rsidRPr="00BE189A">
        <w:rPr>
          <w:rFonts w:eastAsia="Calibri" w:cs="Times New Roman"/>
          <w:kern w:val="2"/>
          <w:sz w:val="16"/>
          <w:szCs w:val="16"/>
          <w14:ligatures w14:val="standardContextual"/>
        </w:rPr>
        <w:commentReference w:id="37"/>
      </w:r>
      <w:r w:rsidRPr="00BE189A">
        <w:rPr>
          <w:rFonts w:eastAsia="Calibri" w:cs="Times New Roman"/>
        </w:rPr>
        <w:t xml:space="preserve">including insect populations that are threatened globally due to environmental change </w:t>
      </w:r>
      <w:r w:rsidRPr="00BE189A">
        <w:rPr>
          <w:rFonts w:eastAsia="Calibri" w:cs="Times New Roman"/>
        </w:rPr>
        <w:fldChar w:fldCharType="begin"/>
      </w:r>
      <w:r w:rsidRPr="00BE189A">
        <w:rPr>
          <w:rFonts w:eastAsia="Calibri" w:cs="Times New Roman"/>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BE189A">
        <w:rPr>
          <w:rFonts w:eastAsia="Calibri" w:cs="Times New Roman"/>
        </w:rPr>
        <w:fldChar w:fldCharType="separate"/>
      </w:r>
      <w:r w:rsidRPr="00BE189A">
        <w:rPr>
          <w:rFonts w:eastAsia="Calibri" w:cs="Times New Roman"/>
        </w:rPr>
        <w:t>(Wagner 2019)</w:t>
      </w:r>
      <w:r w:rsidRPr="00BE189A">
        <w:rPr>
          <w:rFonts w:eastAsia="Calibri" w:cs="Times New Roman"/>
        </w:rPr>
        <w:fldChar w:fldCharType="end"/>
      </w:r>
      <w:r w:rsidRPr="00BE189A">
        <w:rPr>
          <w:rFonts w:eastAsia="Calibri" w:cs="Times New Roman"/>
        </w:rPr>
        <w:t xml:space="preserve">. This includes understanding how management practices such as salvage-logging impact insect biodiversity </w:t>
      </w:r>
      <w:r w:rsidRPr="00BE189A">
        <w:rPr>
          <w:rFonts w:eastAsia="Calibri" w:cs="Times New Roman"/>
        </w:rPr>
        <w:fldChar w:fldCharType="begin"/>
      </w:r>
      <w:r w:rsidRPr="00BE189A">
        <w:rPr>
          <w:rFonts w:eastAsia="Calibri" w:cs="Times New Roman"/>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2018)</w:t>
      </w:r>
      <w:r w:rsidRPr="00BE189A">
        <w:rPr>
          <w:rFonts w:eastAsia="Calibri" w:cs="Times New Roman"/>
        </w:rPr>
        <w:fldChar w:fldCharType="end"/>
      </w:r>
      <w:r w:rsidRPr="00BE189A">
        <w:rPr>
          <w:rFonts w:eastAsia="Calibri" w:cs="Times New Roman"/>
        </w:rPr>
        <w:t>. For example, sa</w:t>
      </w:r>
      <w:commentRangeStart w:id="38"/>
      <w:r w:rsidRPr="00BE189A">
        <w:rPr>
          <w:rFonts w:eastAsia="Calibri" w:cs="Times New Roman"/>
        </w:rPr>
        <w:t>lvage-logging alters the biological legacies left by windstorms by reducing the amount a</w:t>
      </w:r>
      <w:commentRangeEnd w:id="38"/>
      <w:r w:rsidRPr="00BE189A">
        <w:rPr>
          <w:rFonts w:eastAsia="Calibri" w:cs="Times New Roman"/>
          <w:kern w:val="2"/>
          <w:sz w:val="16"/>
          <w:szCs w:val="16"/>
          <w14:ligatures w14:val="standardContextual"/>
        </w:rPr>
        <w:commentReference w:id="38"/>
      </w:r>
      <w:r w:rsidRPr="00BE189A">
        <w:rPr>
          <w:rFonts w:eastAsia="Calibri" w:cs="Times New Roman"/>
        </w:rPr>
        <w:t xml:space="preserve">nd diversity of woody debris, as well as by disturbance of understory plants, potential for soil compaction from machinery, and modified tree species composition </w:t>
      </w:r>
      <w:r w:rsidRPr="00BE189A">
        <w:rPr>
          <w:rFonts w:eastAsia="Calibri" w:cs="Times New Roman"/>
        </w:rPr>
        <w:fldChar w:fldCharType="begin"/>
      </w:r>
      <w:r w:rsidRPr="00BE189A">
        <w:rPr>
          <w:rFonts w:eastAsia="Calibri" w:cs="Times New Roman"/>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(McNabb et al. 2001, Curtze et al. 2018, Slyder et al. 2020)</w:t>
      </w:r>
      <w:r w:rsidRPr="00BE189A">
        <w:rPr>
          <w:rFonts w:eastAsia="Calibri" w:cs="Times New Roman"/>
        </w:rPr>
        <w:fldChar w:fldCharType="end"/>
      </w:r>
      <w:r w:rsidRPr="00BE189A">
        <w:rPr>
          <w:rFonts w:eastAsia="Calibri" w:cs="Times New Roman"/>
        </w:rPr>
        <w:t>. The combination of natural wind disturbance followed b</w:t>
      </w:r>
      <w:commentRangeStart w:id="39"/>
      <w:r w:rsidRPr="00BE189A">
        <w:rPr>
          <w:rFonts w:eastAsia="Calibri" w:cs="Times New Roman"/>
        </w:rPr>
        <w:t xml:space="preserve">y salvage-logging disturbance could cause longer-lasting changes to the ecosystem. </w:t>
      </w:r>
      <w:commentRangeEnd w:id="39"/>
      <w:r w:rsidRPr="00BE189A">
        <w:rPr>
          <w:rFonts w:eastAsia="Calibri" w:cs="Times New Roman"/>
          <w:kern w:val="2"/>
          <w:sz w:val="16"/>
          <w:szCs w:val="16"/>
          <w14:ligatures w14:val="standardContextual"/>
        </w:rPr>
        <w:commentReference w:id="39"/>
      </w:r>
    </w:p>
    <w:p w14:paraId="1E0EC0A7" w14:textId="77777777" w:rsidR="00BE189A" w:rsidRPr="00BE189A" w:rsidRDefault="00BE189A" w:rsidP="00BE189A">
      <w:pPr>
        <w:spacing w:line="480" w:lineRule="auto"/>
        <w:rPr>
          <w:rFonts w:eastAsia="Calibri" w:cs="Times New Roman"/>
        </w:rPr>
      </w:pPr>
      <w:r w:rsidRPr="00BE189A">
        <w:rPr>
          <w:rFonts w:eastAsia="Calibri" w:cs="Times New Roman"/>
        </w:rPr>
        <w:tab/>
      </w:r>
      <w:commentRangeStart w:id="40"/>
      <w:r w:rsidRPr="00BE189A">
        <w:rPr>
          <w:rFonts w:eastAsia="Calibri" w:cs="Times New Roman"/>
        </w:rPr>
        <w:t>To understand how insect biodiversity is affected by forest management</w:t>
      </w:r>
      <w:commentRangeEnd w:id="40"/>
      <w:r w:rsidRPr="00BE189A">
        <w:rPr>
          <w:rFonts w:eastAsia="Calibri" w:cs="Times New Roman"/>
          <w:kern w:val="2"/>
          <w:sz w:val="16"/>
          <w:szCs w:val="16"/>
          <w14:ligatures w14:val="standardContextual"/>
        </w:rPr>
        <w:commentReference w:id="40"/>
      </w:r>
      <w:r w:rsidRPr="00BE189A">
        <w:rPr>
          <w:rFonts w:eastAsia="Calibri" w:cs="Times New Roman"/>
        </w:rPr>
        <w:t xml:space="preserve">, an indicator taxon can be used, which is a starting point for characterizing the response of </w:t>
      </w:r>
      <w:commentRangeStart w:id="41"/>
      <w:r w:rsidRPr="00BE189A">
        <w:rPr>
          <w:rFonts w:eastAsia="Calibri" w:cs="Times New Roman"/>
        </w:rPr>
        <w:t>the insect community</w:t>
      </w:r>
      <w:commentRangeEnd w:id="41"/>
      <w:r w:rsidRPr="00BE189A">
        <w:rPr>
          <w:rFonts w:eastAsia="Calibri" w:cs="Times New Roman"/>
          <w:kern w:val="2"/>
          <w:sz w:val="16"/>
          <w:szCs w:val="16"/>
          <w14:ligatures w14:val="standardContextual"/>
        </w:rPr>
        <w:commentReference w:id="41"/>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BE189A">
        <w:rPr>
          <w:rFonts w:eastAsia="Calibri" w:cs="Times New Roman"/>
        </w:rPr>
        <w:fldChar w:fldCharType="separate"/>
      </w:r>
      <w:r w:rsidRPr="00BE189A">
        <w:rPr>
          <w:rFonts w:eastAsia="Calibri" w:cs="Times New Roman"/>
        </w:rPr>
        <w:t>(Langor and Spence 2006)</w:t>
      </w:r>
      <w:r w:rsidRPr="00BE189A">
        <w:rPr>
          <w:rFonts w:eastAsia="Calibri" w:cs="Times New Roman"/>
        </w:rPr>
        <w:fldChar w:fldCharType="end"/>
      </w:r>
      <w:r w:rsidRPr="00BE189A">
        <w:rPr>
          <w:rFonts w:eastAsia="Calibri" w:cs="Times New Roman"/>
        </w:rPr>
        <w:t xml:space="preserve">. Ground beetles (Coleoptera: Carabidae) are useful indicators because they are taxonomically well known, respond quickly to </w:t>
      </w:r>
      <w:r w:rsidRPr="00BE189A">
        <w:rPr>
          <w:rFonts w:eastAsia="Calibri" w:cs="Times New Roman"/>
        </w:rPr>
        <w:lastRenderedPageBreak/>
        <w:t xml:space="preserve">abiotic and biotic conditions, and are sensitive to forest disturbances </w:t>
      </w:r>
      <w:r w:rsidRPr="00BE189A">
        <w:rPr>
          <w:rFonts w:eastAsia="Calibri" w:cs="Times New Roman"/>
        </w:rPr>
        <w:fldChar w:fldCharType="begin"/>
      </w:r>
      <w:r w:rsidRPr="00BE189A">
        <w:rPr>
          <w:rFonts w:eastAsia="Calibri" w:cs="Times New Roman"/>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(Koivula 2011)</w:t>
      </w:r>
      <w:r w:rsidRPr="00BE189A">
        <w:rPr>
          <w:rFonts w:eastAsia="Calibri" w:cs="Times New Roman"/>
        </w:rPr>
        <w:fldChar w:fldCharType="end"/>
      </w:r>
      <w:r w:rsidRPr="00BE189A">
        <w:rPr>
          <w:rFonts w:eastAsia="Calibri" w:cs="Times New Roman"/>
        </w:rPr>
        <w:t xml:space="preserve">. Ground beetles are diverse in multiple habitats, including both mature forests and </w:t>
      </w:r>
      <w:commentRangeStart w:id="42"/>
      <w:r w:rsidRPr="00BE189A">
        <w:rPr>
          <w:rFonts w:eastAsia="Calibri" w:cs="Times New Roman"/>
        </w:rPr>
        <w:t xml:space="preserve">early successional habitats such as tallgrass prairies, agricultural fields, urban areas, clearcuts, and floodplains </w:t>
      </w:r>
      <w:commentRangeEnd w:id="42"/>
      <w:r w:rsidRPr="00BE189A">
        <w:rPr>
          <w:rFonts w:eastAsia="Calibri" w:cs="Times New Roman"/>
          <w:kern w:val="2"/>
          <w:sz w:val="16"/>
          <w:szCs w:val="16"/>
          <w14:ligatures w14:val="standardContextual"/>
        </w:rPr>
        <w:commentReference w:id="42"/>
      </w:r>
      <w:r w:rsidRPr="00BE189A">
        <w:rPr>
          <w:rFonts w:eastAsia="Calibri" w:cs="Times New Roman"/>
        </w:rPr>
        <w:fldChar w:fldCharType="begin"/>
      </w:r>
      <w:r w:rsidRPr="00BE189A">
        <w:rPr>
          <w:rFonts w:eastAsia="Calibri" w:cs="Times New Roman"/>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BE189A">
        <w:rPr>
          <w:rFonts w:eastAsia="Calibri" w:cs="Times New Roman"/>
        </w:rPr>
        <w:fldChar w:fldCharType="separate"/>
      </w:r>
      <w:r w:rsidRPr="00BE189A">
        <w:rPr>
          <w:rFonts w:eastAsia="Calibri" w:cs="Times New Roman"/>
        </w:rPr>
        <w:t>(Silverman et al. 2008, Lambeets et al. 2008, Lundgren and McCravy 2011)</w:t>
      </w:r>
      <w:r w:rsidRPr="00BE189A">
        <w:rPr>
          <w:rFonts w:eastAsia="Calibri" w:cs="Times New Roman"/>
        </w:rPr>
        <w:fldChar w:fldCharType="end"/>
      </w:r>
      <w:r w:rsidRPr="00BE189A">
        <w:rPr>
          <w:rFonts w:eastAsia="Calibri" w:cs="Times New Roman"/>
        </w:rPr>
        <w:t xml:space="preserve">. Within mature forests, ground beetle communities can differ based on predominate tree species, managed vs. old-growth forest, and forests with dense vs open ground vegetation </w:t>
      </w:r>
      <w:r w:rsidRPr="00BE189A">
        <w:rPr>
          <w:rFonts w:eastAsia="Calibri" w:cs="Times New Roman"/>
        </w:rPr>
        <w:fldChar w:fldCharType="begin"/>
      </w:r>
      <w:r w:rsidRPr="00BE189A">
        <w:rPr>
          <w:rFonts w:eastAsia="Calibri" w:cs="Times New Roman"/>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(Werner and Raffa 2000, Browne et al. 2014, Perry et al. 2018)</w:t>
      </w:r>
      <w:r w:rsidRPr="00BE189A">
        <w:rPr>
          <w:rFonts w:eastAsia="Calibri" w:cs="Times New Roman"/>
        </w:rPr>
        <w:fldChar w:fldCharType="end"/>
      </w:r>
      <w:r w:rsidRPr="00BE189A">
        <w:rPr>
          <w:rFonts w:eastAsia="Calibri" w:cs="Times New Roman"/>
        </w:rPr>
        <w:t>. Thus, the occurrence and species composition of ground beetles can indicate fine-scale differences in habitat.</w:t>
      </w:r>
    </w:p>
    <w:p w14:paraId="37018EAD"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Following </w:t>
      </w:r>
      <w:proofErr w:type="gramStart"/>
      <w:r w:rsidRPr="00BE189A">
        <w:rPr>
          <w:rFonts w:eastAsia="Calibri" w:cs="Times New Roman"/>
        </w:rPr>
        <w:t>a disturbance</w:t>
      </w:r>
      <w:proofErr w:type="gramEnd"/>
      <w:r w:rsidRPr="00BE189A">
        <w:rPr>
          <w:rFonts w:eastAsia="Calibri" w:cs="Times New Roman"/>
        </w:rPr>
        <w:t xml:space="preserve"> in forests, species respond to changes in environmental conditions, which often results in an influx of new species and decline in some resident species. After canopy gaps open and early successional plants begin to grow, guilds of open-habitat and generalist ground beetles typically disperse to the disturbed area. This group, including certain species of </w:t>
      </w:r>
      <w:r w:rsidRPr="00BE189A">
        <w:rPr>
          <w:rFonts w:eastAsia="Calibri" w:cs="Times New Roman"/>
          <w:i/>
          <w:iCs/>
        </w:rPr>
        <w:t>Amara</w:t>
      </w:r>
      <w:r w:rsidRPr="00BE189A">
        <w:rPr>
          <w:rFonts w:eastAsia="Calibri" w:cs="Times New Roman"/>
        </w:rPr>
        <w:t xml:space="preserve">, </w:t>
      </w:r>
      <w:proofErr w:type="spellStart"/>
      <w:r w:rsidRPr="00BE189A">
        <w:rPr>
          <w:rFonts w:eastAsia="Calibri" w:cs="Times New Roman"/>
          <w:i/>
          <w:iCs/>
        </w:rPr>
        <w:t>Anisodactylus</w:t>
      </w:r>
      <w:proofErr w:type="spellEnd"/>
      <w:r w:rsidRPr="00BE189A">
        <w:rPr>
          <w:rFonts w:eastAsia="Calibri" w:cs="Times New Roman"/>
        </w:rPr>
        <w:t xml:space="preserve">, </w:t>
      </w:r>
      <w:r w:rsidRPr="00BE189A">
        <w:rPr>
          <w:rFonts w:eastAsia="Calibri" w:cs="Times New Roman"/>
          <w:i/>
          <w:iCs/>
        </w:rPr>
        <w:t>Harpalus</w:t>
      </w:r>
      <w:r w:rsidRPr="00BE189A">
        <w:rPr>
          <w:rFonts w:eastAsia="Calibri" w:cs="Times New Roman"/>
        </w:rPr>
        <w:t xml:space="preserve">, and </w:t>
      </w:r>
      <w:r w:rsidRPr="00BE189A">
        <w:rPr>
          <w:rFonts w:eastAsia="Calibri" w:cs="Times New Roman"/>
          <w:i/>
          <w:iCs/>
        </w:rPr>
        <w:t>Chlaenius</w:t>
      </w:r>
      <w:r w:rsidRPr="00BE189A">
        <w:rPr>
          <w:rFonts w:eastAsia="Calibri" w:cs="Times New Roman"/>
        </w:rPr>
        <w:t xml:space="preserve">, may immediately increase following disturbance, or may take a few years to locate the site, depending on landscape structure </w:t>
      </w:r>
      <w:r w:rsidRPr="00BE189A">
        <w:rPr>
          <w:rFonts w:eastAsia="Calibri" w:cs="Times New Roman"/>
        </w:rPr>
        <w:fldChar w:fldCharType="begin"/>
      </w:r>
      <w:r w:rsidRPr="00BE189A">
        <w:rPr>
          <w:rFonts w:eastAsia="Calibri" w:cs="Times New Roman"/>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Lee et al. 2017, Barber and Widick 2017)</w:t>
      </w:r>
      <w:r w:rsidRPr="00BE189A">
        <w:rPr>
          <w:rFonts w:eastAsia="Calibri" w:cs="Times New Roman"/>
        </w:rPr>
        <w:fldChar w:fldCharType="end"/>
      </w:r>
      <w:r w:rsidRPr="00BE189A">
        <w:rPr>
          <w:rFonts w:eastAsia="Calibri" w:cs="Times New Roman"/>
        </w:rPr>
        <w:t xml:space="preserve">. While open-habitat species increase after disturbance, there is also a decline of forest-adapted ground beetles, often over multiple years </w:t>
      </w:r>
      <w:r w:rsidRPr="00BE189A">
        <w:rPr>
          <w:rFonts w:eastAsia="Calibri" w:cs="Times New Roman"/>
        </w:rPr>
        <w:fldChar w:fldCharType="begin"/>
      </w:r>
      <w:r w:rsidRPr="00BE189A">
        <w:rPr>
          <w:rFonts w:eastAsia="Calibri" w:cs="Times New Roman"/>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(Riley and Browne 2011)</w:t>
      </w:r>
      <w:r w:rsidRPr="00BE189A">
        <w:rPr>
          <w:rFonts w:eastAsia="Calibri" w:cs="Times New Roman"/>
        </w:rPr>
        <w:fldChar w:fldCharType="end"/>
      </w:r>
      <w:r w:rsidRPr="00BE189A">
        <w:rPr>
          <w:rFonts w:eastAsia="Calibri" w:cs="Times New Roman"/>
        </w:rPr>
        <w:t xml:space="preserve">. For example, in Minnesota, jack pine stands that were wind-disturbed or salvaged-logged 1-3 years prior had lower numbers of </w:t>
      </w:r>
      <w:proofErr w:type="spellStart"/>
      <w:r w:rsidRPr="00BE189A">
        <w:rPr>
          <w:rFonts w:eastAsia="Calibri" w:cs="Times New Roman"/>
          <w:i/>
          <w:iCs/>
        </w:rPr>
        <w:t>Pterostichus</w:t>
      </w:r>
      <w:proofErr w:type="spellEnd"/>
      <w:r w:rsidRPr="00BE189A">
        <w:rPr>
          <w:rFonts w:eastAsia="Calibri" w:cs="Times New Roman"/>
          <w:i/>
          <w:iCs/>
        </w:rPr>
        <w:t xml:space="preserve"> </w:t>
      </w:r>
      <w:proofErr w:type="spellStart"/>
      <w:r w:rsidRPr="00BE189A">
        <w:rPr>
          <w:rFonts w:eastAsia="Calibri" w:cs="Times New Roman"/>
          <w:i/>
          <w:iCs/>
        </w:rPr>
        <w:t>pensylvanicus</w:t>
      </w:r>
      <w:proofErr w:type="spellEnd"/>
      <w:r w:rsidRPr="00BE189A">
        <w:rPr>
          <w:rFonts w:eastAsia="Calibri" w:cs="Times New Roman"/>
        </w:rPr>
        <w:t xml:space="preserve"> LeConte, </w:t>
      </w:r>
      <w:proofErr w:type="spellStart"/>
      <w:r w:rsidRPr="00BE189A">
        <w:rPr>
          <w:rFonts w:eastAsia="Calibri" w:cs="Times New Roman"/>
          <w:i/>
          <w:iCs/>
        </w:rPr>
        <w:t>Pterostichus</w:t>
      </w:r>
      <w:proofErr w:type="spellEnd"/>
      <w:r w:rsidRPr="00BE189A">
        <w:rPr>
          <w:rFonts w:eastAsia="Calibri" w:cs="Times New Roman"/>
          <w:i/>
          <w:iCs/>
        </w:rPr>
        <w:t xml:space="preserve"> </w:t>
      </w:r>
      <w:proofErr w:type="spellStart"/>
      <w:r w:rsidRPr="00BE189A">
        <w:rPr>
          <w:rFonts w:eastAsia="Calibri" w:cs="Times New Roman"/>
          <w:i/>
          <w:iCs/>
        </w:rPr>
        <w:t>coracinus</w:t>
      </w:r>
      <w:proofErr w:type="spellEnd"/>
      <w:r w:rsidRPr="00BE189A">
        <w:rPr>
          <w:rFonts w:eastAsia="Calibri" w:cs="Times New Roman"/>
        </w:rPr>
        <w:t xml:space="preserve"> (Newman), and </w:t>
      </w:r>
      <w:proofErr w:type="spellStart"/>
      <w:r w:rsidRPr="00BE189A">
        <w:rPr>
          <w:rFonts w:eastAsia="Calibri" w:cs="Times New Roman"/>
          <w:i/>
          <w:iCs/>
        </w:rPr>
        <w:t>Sphaeroderus</w:t>
      </w:r>
      <w:proofErr w:type="spellEnd"/>
      <w:r w:rsidRPr="00BE189A">
        <w:rPr>
          <w:rFonts w:eastAsia="Calibri" w:cs="Times New Roman"/>
          <w:i/>
          <w:iCs/>
        </w:rPr>
        <w:t xml:space="preserve"> </w:t>
      </w:r>
      <w:proofErr w:type="spellStart"/>
      <w:r w:rsidRPr="00BE189A">
        <w:rPr>
          <w:rFonts w:eastAsia="Calibri" w:cs="Times New Roman"/>
          <w:i/>
          <w:iCs/>
        </w:rPr>
        <w:t>lecontei</w:t>
      </w:r>
      <w:proofErr w:type="spellEnd"/>
      <w:r w:rsidRPr="00BE189A">
        <w:rPr>
          <w:rFonts w:eastAsia="Calibri" w:cs="Times New Roman"/>
        </w:rPr>
        <w:t xml:space="preserve"> Dejean than undisturbed sites </w:t>
      </w:r>
      <w:r w:rsidRPr="00BE189A">
        <w:rPr>
          <w:rFonts w:eastAsia="Calibri" w:cs="Times New Roman"/>
        </w:rPr>
        <w:fldChar w:fldCharType="begin"/>
      </w:r>
      <w:r w:rsidRPr="00BE189A">
        <w:rPr>
          <w:rFonts w:eastAsia="Calibri" w:cs="Times New Roman"/>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w:t>
      </w:r>
      <w:r w:rsidRPr="00BE189A">
        <w:rPr>
          <w:rFonts w:eastAsia="Calibri" w:cs="Times New Roman"/>
        </w:rPr>
        <w:fldChar w:fldCharType="end"/>
      </w:r>
      <w:r w:rsidRPr="00BE189A">
        <w:rPr>
          <w:rFonts w:eastAsia="Calibri" w:cs="Times New Roman"/>
        </w:rPr>
        <w:t xml:space="preserve">. In a pine forest in Poland, forest-specialists </w:t>
      </w:r>
      <w:r w:rsidRPr="00BE189A">
        <w:rPr>
          <w:rFonts w:eastAsia="Calibri" w:cs="Times New Roman"/>
        </w:rPr>
        <w:lastRenderedPageBreak/>
        <w:t xml:space="preserve">decreased in proportional abundance over a six-year period following a tornado </w:t>
      </w:r>
      <w:r w:rsidRPr="00BE189A">
        <w:rPr>
          <w:rFonts w:eastAsia="Calibri" w:cs="Times New Roman"/>
        </w:rPr>
        <w:fldChar w:fldCharType="begin"/>
      </w:r>
      <w:r w:rsidRPr="00BE189A">
        <w:rPr>
          <w:rFonts w:eastAsia="Calibri" w:cs="Times New Roman"/>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w:t>
      </w:r>
      <w:r w:rsidRPr="00BE189A">
        <w:rPr>
          <w:rFonts w:eastAsia="Calibri" w:cs="Times New Roman"/>
        </w:rPr>
        <w:fldChar w:fldCharType="end"/>
      </w:r>
      <w:r w:rsidRPr="00BE189A">
        <w:rPr>
          <w:rFonts w:eastAsia="Calibri" w:cs="Times New Roman"/>
        </w:rPr>
        <w:t xml:space="preserve">. These observed decreases in forest-adapted ground beetles after </w:t>
      </w:r>
      <w:commentRangeStart w:id="43"/>
      <w:r w:rsidRPr="00BE189A">
        <w:rPr>
          <w:rFonts w:eastAsia="Calibri" w:cs="Times New Roman"/>
        </w:rPr>
        <w:t xml:space="preserve">windstorms and salvage-logging </w:t>
      </w:r>
      <w:commentRangeEnd w:id="43"/>
      <w:r w:rsidRPr="00BE189A">
        <w:rPr>
          <w:rFonts w:eastAsia="Calibri" w:cs="Times New Roman"/>
        </w:rPr>
        <w:commentReference w:id="43"/>
      </w:r>
      <w:r w:rsidRPr="00BE189A">
        <w:rPr>
          <w:rFonts w:eastAsia="Calibri" w:cs="Times New Roman"/>
        </w:rPr>
        <w:t xml:space="preserve">could be caused by a variety of factors, including environmental changes such as increased sunlight, increased summer soil temperature, and decreased leaf litter </w:t>
      </w:r>
      <w:r w:rsidRPr="00BE189A">
        <w:rPr>
          <w:rFonts w:eastAsia="Calibri" w:cs="Times New Roman"/>
        </w:rPr>
        <w:fldChar w:fldCharType="begin"/>
      </w:r>
      <w:r w:rsidRPr="00BE189A">
        <w:rPr>
          <w:rFonts w:eastAsia="Calibri" w:cs="Times New Roman"/>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w:t>
      </w:r>
      <w:r w:rsidRPr="00BE189A">
        <w:rPr>
          <w:rFonts w:eastAsia="Calibri" w:cs="Times New Roman"/>
        </w:rPr>
        <w:fldChar w:fldCharType="end"/>
      </w:r>
      <w:r w:rsidRPr="00BE189A">
        <w:rPr>
          <w:rFonts w:eastAsia="Calibri" w:cs="Times New Roman"/>
        </w:rPr>
        <w:t xml:space="preserve">. Although many microclimate variables stabilize after multiple years of tree regeneration following a disturbance, other variables, such as woody debris deposition or removal, remain for decades </w:t>
      </w:r>
      <w:r w:rsidRPr="00BE189A">
        <w:rPr>
          <w:rFonts w:eastAsia="Calibri" w:cs="Times New Roman"/>
        </w:rPr>
        <w:fldChar w:fldCharType="begin"/>
      </w:r>
      <w:r w:rsidRPr="00BE189A">
        <w:rPr>
          <w:rFonts w:eastAsia="Calibri" w:cs="Times New Roman"/>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(Gore and Patterson III 1986, Perry and Herms 2019)</w:t>
      </w:r>
      <w:r w:rsidRPr="00BE189A">
        <w:rPr>
          <w:rFonts w:eastAsia="Calibri" w:cs="Times New Roman"/>
        </w:rPr>
        <w:fldChar w:fldCharType="end"/>
      </w:r>
      <w:r w:rsidRPr="00BE189A">
        <w:rPr>
          <w:rFonts w:eastAsia="Calibri" w:cs="Times New Roman"/>
        </w:rPr>
        <w:t xml:space="preserve">. Studies of green-logging in Alberta indicate that differences in beetle communities between mature and clearcut forests remained after 27 years </w:t>
      </w:r>
      <w:r w:rsidRPr="00BE189A">
        <w:rPr>
          <w:rFonts w:eastAsia="Calibri" w:cs="Times New Roman"/>
        </w:rPr>
        <w:fldChar w:fldCharType="begin"/>
      </w:r>
      <w:r w:rsidRPr="00BE189A">
        <w:rPr>
          <w:rFonts w:eastAsia="Calibri" w:cs="Times New Roman"/>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BE189A">
        <w:rPr>
          <w:rFonts w:eastAsia="Calibri" w:cs="Times New Roman"/>
        </w:rPr>
        <w:fldChar w:fldCharType="separate"/>
      </w:r>
      <w:r w:rsidRPr="00BE189A">
        <w:rPr>
          <w:rFonts w:eastAsia="Calibri" w:cs="Times New Roman"/>
        </w:rPr>
        <w:t>(Pohl et al. 2007)</w:t>
      </w:r>
      <w:r w:rsidRPr="00BE189A">
        <w:rPr>
          <w:rFonts w:eastAsia="Calibri" w:cs="Times New Roman"/>
        </w:rPr>
        <w:fldChar w:fldCharType="end"/>
      </w:r>
      <w:r w:rsidRPr="00BE189A">
        <w:rPr>
          <w:rFonts w:eastAsia="Calibri" w:cs="Times New Roman"/>
        </w:rPr>
        <w:t>. Thus, it is unclear how long it could take for forest-adapted ground beetles to return to areas impacted by windstorms and salvage-logging, and this subject deserves further study to inform salvage-logging practices that may increase with climate change.</w:t>
      </w:r>
    </w:p>
    <w:p w14:paraId="51CB4BAD"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While much is known about how the taxonomic composition of ground beetle communities change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BE189A">
        <w:rPr>
          <w:rFonts w:eastAsia="Calibri" w:cs="Times New Roman"/>
        </w:rPr>
        <w:fldChar w:fldCharType="begin"/>
      </w:r>
      <w:r w:rsidRPr="00BE189A">
        <w:rPr>
          <w:rFonts w:eastAsia="Calibri" w:cs="Times New Roman"/>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Perry and Herms 2019)</w:t>
      </w:r>
      <w:r w:rsidRPr="00BE189A">
        <w:rPr>
          <w:rFonts w:eastAsia="Calibri" w:cs="Times New Roman"/>
        </w:rPr>
        <w:fldChar w:fldCharType="end"/>
      </w:r>
      <w:r w:rsidRPr="00BE189A">
        <w:rPr>
          <w:rFonts w:eastAsia="Calibri" w:cs="Times New Roman"/>
        </w:rPr>
        <w:t xml:space="preserve">. However, ground beetle traits can vary even among, for example, </w:t>
      </w:r>
      <w:proofErr w:type="gramStart"/>
      <w:r w:rsidRPr="00BE189A">
        <w:rPr>
          <w:rFonts w:eastAsia="Calibri" w:cs="Times New Roman"/>
        </w:rPr>
        <w:t>equally-sized</w:t>
      </w:r>
      <w:proofErr w:type="gramEnd"/>
      <w:r w:rsidRPr="00BE189A">
        <w:rPr>
          <w:rFonts w:eastAsia="Calibri" w:cs="Times New Roman"/>
        </w:rPr>
        <w:t xml:space="preserve">, carnivorous, flight-incapable species. For instance, ground beetles exhibit trait syndromes </w:t>
      </w:r>
      <w:r w:rsidRPr="00BE189A">
        <w:rPr>
          <w:rFonts w:eastAsia="Calibri" w:cs="Times New Roman"/>
        </w:rPr>
        <w:fldChar w:fldCharType="begin"/>
      </w:r>
      <w:r w:rsidRPr="00BE189A">
        <w:rPr>
          <w:rFonts w:eastAsia="Calibri" w:cs="Times New Roman"/>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BE189A">
        <w:rPr>
          <w:rFonts w:eastAsia="Calibri" w:cs="Times New Roman"/>
        </w:rPr>
        <w:fldChar w:fldCharType="separate"/>
      </w:r>
      <w:r w:rsidRPr="00BE189A">
        <w:rPr>
          <w:rFonts w:eastAsia="Calibri" w:cs="Times New Roman"/>
        </w:rPr>
        <w:t>(Fountain-Jones et al. 2015)</w:t>
      </w:r>
      <w:r w:rsidRPr="00BE189A">
        <w:rPr>
          <w:rFonts w:eastAsia="Calibri" w:cs="Times New Roman"/>
        </w:rPr>
        <w:fldChar w:fldCharType="end"/>
      </w:r>
      <w:r w:rsidRPr="00BE189A">
        <w:rPr>
          <w:rFonts w:eastAsia="Calibri" w:cs="Times New Roman"/>
        </w:rPr>
        <w:t xml:space="preserve"> associated with locomotion </w:t>
      </w:r>
      <w:r w:rsidRPr="00BE189A">
        <w:rPr>
          <w:rFonts w:eastAsia="Calibri" w:cs="Times New Roman"/>
        </w:rPr>
        <w:lastRenderedPageBreak/>
        <w:t xml:space="preserve">strategy, including surface-walking, pushing through leaf litter, burrowing, and climbing plants </w:t>
      </w:r>
      <w:r w:rsidRPr="00BE189A">
        <w:rPr>
          <w:rFonts w:eastAsia="Calibri" w:cs="Times New Roman"/>
        </w:rPr>
        <w:fldChar w:fldCharType="begin"/>
      </w:r>
      <w:r w:rsidRPr="00BE189A">
        <w:rPr>
          <w:rFonts w:eastAsia="Calibri" w:cs="Times New Roman"/>
        </w:rPr>
        <w:instrText xml:space="preserve"> ADDIN ZOTERO_ITEM CSL_CITATION {"citationID":"8plTjSgf","properties":{"formattedCitation":"(Evans 1977, Erwin 1979, Forsythe 1991, Larochelle and Larivi\\uc0\\u232{}re 2003)","plainCitation":"(Evans 1977, Erwin 1979, Forsythe 1991, Larochelle and Larivière 2003)","noteIndex":0},"citationItems":[{"id":1344,"uris":["http://zotero.org/groups/5154252/items/QTBB5CFG"],"itemData":{"id":1344,"type":"article-journal","abstract":"This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Aptos" w:cs="Times New Roman"/>
          <w:szCs w:val="20"/>
          <w14:ligatures w14:val="standardContextual"/>
        </w:rPr>
        <w:t>(Evans 1977, Erwin 1979, Forsythe 1991, Larochelle and Larivière 2003)</w:t>
      </w:r>
      <w:r w:rsidRPr="00BE189A">
        <w:rPr>
          <w:rFonts w:eastAsia="Calibri" w:cs="Times New Roman"/>
        </w:rPr>
        <w:fldChar w:fldCharType="end"/>
      </w:r>
      <w:r w:rsidRPr="00BE189A">
        <w:rPr>
          <w:rFonts w:eastAsia="Calibri" w:cs="Times New Roman"/>
        </w:rPr>
        <w:t xml:space="preserve">. Ground beetle species also differ in their soil moisture preference, and this trait plays an important role in habitat selection </w:t>
      </w:r>
      <w:r w:rsidRPr="00BE189A">
        <w:rPr>
          <w:rFonts w:eastAsia="Calibri" w:cs="Times New Roman"/>
        </w:rPr>
        <w:fldChar w:fldCharType="begin"/>
      </w:r>
      <w:r w:rsidRPr="00BE189A">
        <w:rPr>
          <w:rFonts w:eastAsia="Calibri" w:cs="Times New Roman"/>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Pr="00BE189A">
        <w:rPr>
          <w:rFonts w:eastAsia="Calibri" w:cs="Times New Roman"/>
        </w:rPr>
        <w:t>(Thiele 1977)</w:t>
      </w:r>
      <w:r w:rsidRPr="00BE189A">
        <w:rPr>
          <w:rFonts w:eastAsia="Calibri" w:cs="Times New Roman"/>
        </w:rPr>
        <w:fldChar w:fldCharType="end"/>
      </w:r>
      <w:r w:rsidRPr="00BE189A">
        <w:rPr>
          <w:rFonts w:eastAsia="Calibri" w:cs="Times New Roman"/>
        </w:rPr>
        <w:t>. Because forest disturbance can affect leaf litter and vegetation cover, soil density, woody debris volume, and soil moisture</w:t>
      </w:r>
      <w:ins w:id="44" w:author="Perry, Kayla" w:date="2025-11-08T12:54:00Z" w16du:dateUtc="2025-11-08T17:54:00Z">
        <w:r w:rsidRPr="00BE189A">
          <w:rPr>
            <w:rFonts w:eastAsia="Calibri" w:cs="Times New Roman"/>
          </w:rPr>
          <w:t xml:space="preserve"> (refs)</w:t>
        </w:r>
      </w:ins>
      <w:r w:rsidRPr="00BE189A">
        <w:rPr>
          <w:rFonts w:eastAsia="Calibri" w:cs="Times New Roman"/>
        </w:rPr>
        <w:t xml:space="preserve">, these habitat changes could favor species with certain locomotion strategies and moisture preferences. Research is needed to determine if the effect of </w:t>
      </w:r>
      <w:commentRangeStart w:id="45"/>
      <w:r w:rsidRPr="00BE189A">
        <w:rPr>
          <w:rFonts w:eastAsia="Calibri" w:cs="Times New Roman"/>
        </w:rPr>
        <w:t>forest</w:t>
      </w:r>
      <w:commentRangeEnd w:id="45"/>
      <w:r w:rsidRPr="00BE189A">
        <w:rPr>
          <w:rFonts w:eastAsia="Calibri" w:cs="Times New Roman"/>
          <w:kern w:val="2"/>
          <w:sz w:val="16"/>
          <w:szCs w:val="16"/>
          <w14:ligatures w14:val="standardContextual"/>
        </w:rPr>
        <w:commentReference w:id="45"/>
      </w:r>
      <w:r w:rsidRPr="00BE189A">
        <w:rPr>
          <w:rFonts w:eastAsia="Calibri" w:cs="Times New Roman"/>
        </w:rPr>
        <w:t xml:space="preserve"> disturbance on ground beetles is mediated by their species-specific traits.</w:t>
      </w:r>
    </w:p>
    <w:p w14:paraId="7F231AF6" w14:textId="77777777" w:rsidR="00BE189A" w:rsidRPr="00BE189A" w:rsidRDefault="00BE189A" w:rsidP="00BE189A">
      <w:pPr>
        <w:spacing w:line="480" w:lineRule="auto"/>
        <w:rPr>
          <w:rFonts w:eastAsia="Calibri" w:cs="Times New Roman"/>
        </w:rPr>
      </w:pPr>
      <w:r w:rsidRPr="00BE189A">
        <w:rPr>
          <w:rFonts w:eastAsia="Calibri" w:cs="Times New Roman"/>
        </w:rPr>
        <w:tab/>
        <w:t>O</w:t>
      </w:r>
      <w:commentRangeStart w:id="46"/>
      <w:r w:rsidRPr="00BE189A">
        <w:rPr>
          <w:rFonts w:eastAsia="Calibri" w:cs="Times New Roman"/>
        </w:rPr>
        <w:t>ur objective was to use ground beetles to study the long-term impacts of salvage-logging after a tornado</w:t>
      </w:r>
      <w:commentRangeEnd w:id="46"/>
      <w:r w:rsidRPr="00BE189A">
        <w:rPr>
          <w:rFonts w:eastAsia="Calibri" w:cs="Times New Roman"/>
          <w:kern w:val="2"/>
          <w:sz w:val="16"/>
          <w:szCs w:val="16"/>
          <w14:ligatures w14:val="standardContextual"/>
        </w:rPr>
        <w:commentReference w:id="46"/>
      </w:r>
      <w:r w:rsidRPr="00BE189A">
        <w:rPr>
          <w:rFonts w:eastAsia="Calibri" w:cs="Times New Roman"/>
        </w:rPr>
        <w:t xml:space="preserve">. To do this, we compared the taxonomic and functional diversity of ground beetle communities among undisturbed forest </w:t>
      </w:r>
      <w:commentRangeStart w:id="47"/>
      <w:r w:rsidRPr="00BE189A">
        <w:rPr>
          <w:rFonts w:eastAsia="Calibri" w:cs="Times New Roman"/>
        </w:rPr>
        <w:t>(hereafter “forest”) and forest impacted by unsalvaged windthrow (hereafter: “windthrow”) and salvage-logged windthrow (hereafter: “salvaged”</w:t>
      </w:r>
      <w:commentRangeEnd w:id="47"/>
      <w:r w:rsidRPr="00BE189A">
        <w:rPr>
          <w:rFonts w:eastAsia="Calibri" w:cs="Times New Roman"/>
          <w:kern w:val="2"/>
          <w:sz w:val="16"/>
          <w:szCs w:val="16"/>
          <w14:ligatures w14:val="standardContextual"/>
        </w:rPr>
        <w:commentReference w:id="47"/>
      </w:r>
      <w:r w:rsidRPr="00BE189A">
        <w:rPr>
          <w:rFonts w:eastAsia="Calibri" w:cs="Times New Roman"/>
        </w:rPr>
        <w:t>) at three and ten years after a tornado. We predicted that the alpha-diversity (both taxonomic and functional) would be higher in forests impacted by windthrow and salvage-logging than undisturbed forest</w:t>
      </w:r>
      <w:commentRangeStart w:id="48"/>
      <w:r w:rsidRPr="00BE189A">
        <w:rPr>
          <w:rFonts w:eastAsia="Calibri" w:cs="Times New Roman"/>
        </w:rPr>
        <w:t xml:space="preserve"> af</w:t>
      </w:r>
      <w:commentRangeEnd w:id="48"/>
      <w:r w:rsidRPr="00BE189A">
        <w:rPr>
          <w:rFonts w:eastAsia="Calibri" w:cs="Times New Roman"/>
          <w:kern w:val="2"/>
          <w:sz w:val="16"/>
          <w:szCs w:val="16"/>
          <w14:ligatures w14:val="standardContextual"/>
        </w:rPr>
        <w:commentReference w:id="48"/>
      </w:r>
      <w:r w:rsidRPr="00BE189A">
        <w:rPr>
          <w:rFonts w:eastAsia="Calibri" w:cs="Times New Roman"/>
        </w:rPr>
        <w:t xml:space="preserve">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BE189A">
        <w:rPr>
          <w:rFonts w:eastAsia="Calibri" w:cs="Times New Roman"/>
        </w:rPr>
        <w:fldChar w:fldCharType="begin"/>
      </w:r>
      <w:r w:rsidRPr="00BE189A">
        <w:rPr>
          <w:rFonts w:eastAsia="Calibri" w:cs="Times New Roman"/>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w:t>
      </w:r>
      <w:r w:rsidRPr="00BE189A">
        <w:rPr>
          <w:rFonts w:eastAsia="Calibri" w:cs="Times New Roman"/>
        </w:rPr>
        <w:fldChar w:fldCharType="end"/>
      </w:r>
      <w:r w:rsidRPr="00BE189A">
        <w:rPr>
          <w:rFonts w:eastAsia="Calibri" w:cs="Times New Roman"/>
        </w:rPr>
        <w:t xml:space="preserve">. We predicted that the species and trait composition of windthrow plots would be intermediate between those of salvaged and forest, </w:t>
      </w:r>
      <w:commentRangeStart w:id="49"/>
      <w:r w:rsidRPr="00BE189A">
        <w:rPr>
          <w:rFonts w:eastAsia="Calibri" w:cs="Times New Roman"/>
        </w:rPr>
        <w:t>due to the intermediate level of disturbance created by windthrow.</w:t>
      </w:r>
      <w:commentRangeEnd w:id="49"/>
      <w:r w:rsidRPr="00BE189A">
        <w:rPr>
          <w:rFonts w:eastAsia="Calibri" w:cs="Times New Roman"/>
          <w:kern w:val="2"/>
          <w:sz w:val="16"/>
          <w:szCs w:val="16"/>
          <w14:ligatures w14:val="standardContextual"/>
        </w:rPr>
        <w:commentReference w:id="49"/>
      </w:r>
      <w:r w:rsidRPr="00BE189A">
        <w:rPr>
          <w:rFonts w:eastAsia="Calibri" w:cs="Times New Roman"/>
        </w:rPr>
        <w:t xml:space="preserve"> Finally, we predicted that salvaged plots would support a higher abundance of species with proportionally</w:t>
      </w:r>
      <w:commentRangeStart w:id="50"/>
      <w:r w:rsidRPr="00BE189A">
        <w:rPr>
          <w:rFonts w:eastAsia="Calibri" w:cs="Times New Roman"/>
        </w:rPr>
        <w:t xml:space="preserve"> larger eyes, shorter antennae, </w:t>
      </w:r>
      <w:r w:rsidRPr="00BE189A">
        <w:rPr>
          <w:rFonts w:eastAsia="Calibri" w:cs="Times New Roman"/>
        </w:rPr>
        <w:lastRenderedPageBreak/>
        <w:t xml:space="preserve">and higher water affinity, </w:t>
      </w:r>
      <w:commentRangeEnd w:id="50"/>
      <w:r w:rsidRPr="00BE189A">
        <w:rPr>
          <w:rFonts w:eastAsia="Calibri" w:cs="Times New Roman"/>
          <w:kern w:val="2"/>
          <w:sz w:val="16"/>
          <w:szCs w:val="16"/>
          <w14:ligatures w14:val="standardContextual"/>
        </w:rPr>
        <w:commentReference w:id="50"/>
      </w:r>
      <w:r w:rsidRPr="00BE189A">
        <w:rPr>
          <w:rFonts w:eastAsia="Calibri" w:cs="Times New Roman"/>
        </w:rPr>
        <w:t xml:space="preserve">traits which may increase fitness in a high sunlight, high soil moisture habitat </w:t>
      </w:r>
      <w:r w:rsidRPr="00BE189A">
        <w:rPr>
          <w:rFonts w:eastAsia="Calibri" w:cs="Times New Roman"/>
        </w:rPr>
        <w:fldChar w:fldCharType="begin"/>
      </w:r>
      <w:r w:rsidRPr="00BE189A">
        <w:rPr>
          <w:rFonts w:eastAsia="Calibri" w:cs="Times New Roman"/>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McNabb et al. 2001)</w:t>
      </w:r>
      <w:r w:rsidRPr="00BE189A">
        <w:rPr>
          <w:rFonts w:eastAsia="Calibri" w:cs="Times New Roman"/>
        </w:rPr>
        <w:fldChar w:fldCharType="end"/>
      </w:r>
      <w:r w:rsidRPr="00BE189A">
        <w:rPr>
          <w:rFonts w:eastAsia="Calibri" w:cs="Times New Roman"/>
        </w:rPr>
        <w:t>.</w:t>
      </w:r>
    </w:p>
    <w:p w14:paraId="00CE5DE3" w14:textId="77777777" w:rsidR="00BE189A" w:rsidRPr="00BE189A" w:rsidRDefault="00BE189A" w:rsidP="00BE189A">
      <w:pPr>
        <w:spacing w:line="480" w:lineRule="auto"/>
        <w:rPr>
          <w:rFonts w:eastAsia="Calibri" w:cs="Times New Roman"/>
        </w:rPr>
      </w:pPr>
    </w:p>
    <w:p w14:paraId="07F46D2A" w14:textId="77777777" w:rsidR="00BE189A" w:rsidRPr="00BE189A" w:rsidRDefault="00BE189A" w:rsidP="00BE189A">
      <w:pPr>
        <w:spacing w:line="480" w:lineRule="auto"/>
        <w:rPr>
          <w:rFonts w:eastAsia="Calibri" w:cs="Times New Roman"/>
          <w:b/>
          <w:bCs/>
        </w:rPr>
      </w:pPr>
      <w:r w:rsidRPr="00BE189A">
        <w:rPr>
          <w:rFonts w:eastAsia="Calibri" w:cs="Times New Roman"/>
          <w:b/>
          <w:bCs/>
        </w:rPr>
        <w:t>Methods</w:t>
      </w:r>
    </w:p>
    <w:p w14:paraId="470C915E"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Study site</w:t>
      </w:r>
    </w:p>
    <w:p w14:paraId="48318F7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Research was conducted at </w:t>
      </w:r>
      <w:proofErr w:type="spellStart"/>
      <w:r w:rsidRPr="00BE189A">
        <w:rPr>
          <w:rFonts w:eastAsia="Calibri" w:cs="Times New Roman"/>
        </w:rPr>
        <w:t>Powdermill</w:t>
      </w:r>
      <w:proofErr w:type="spellEnd"/>
      <w:r w:rsidRPr="00BE189A">
        <w:rPr>
          <w:rFonts w:eastAsia="Calibri" w:cs="Times New Roman"/>
        </w:rPr>
        <w:t xml:space="preserve"> Nature Preserve (PNR) in Rector, Westmoreland County, Pennsylvania (40° 9' </w:t>
      </w:r>
      <w:proofErr w:type="gramStart"/>
      <w:r w:rsidRPr="00BE189A">
        <w:rPr>
          <w:rFonts w:eastAsia="Calibri" w:cs="Times New Roman"/>
        </w:rPr>
        <w:t>35.3052''</w:t>
      </w:r>
      <w:proofErr w:type="gramEnd"/>
      <w:r w:rsidRPr="00BE189A">
        <w:rPr>
          <w:rFonts w:eastAsia="Calibri" w:cs="Times New Roman"/>
        </w:rPr>
        <w:t xml:space="preserve"> N, 79° 16' </w:t>
      </w:r>
      <w:proofErr w:type="gramStart"/>
      <w:r w:rsidRPr="00BE189A">
        <w:rPr>
          <w:rFonts w:eastAsia="Calibri" w:cs="Times New Roman"/>
        </w:rPr>
        <w:t>18.3684''</w:t>
      </w:r>
      <w:proofErr w:type="gramEnd"/>
      <w:r w:rsidRPr="00BE189A">
        <w:rPr>
          <w:rFonts w:eastAsia="Calibri" w:cs="Times New Roman"/>
        </w:rPr>
        <w:t xml:space="preserve"> W). This preserve was established as the field research station for the Carnegie Museum of Natural History in 1956 and is largely temperate deciduous forest. The annual precipitation for the years 2012-2022 was between 114 and 178 cm (45 and 70 in.) with a mean of 135 cm (53 in.) (weather station: USC00362183) </w:t>
      </w:r>
      <w:r w:rsidRPr="00BE189A">
        <w:rPr>
          <w:rFonts w:eastAsia="Calibri" w:cs="Times New Roman"/>
        </w:rPr>
        <w:fldChar w:fldCharType="begin"/>
      </w:r>
      <w:r w:rsidRPr="00BE189A">
        <w:rPr>
          <w:rFonts w:eastAsia="Calibri" w:cs="Times New Roman"/>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BE189A">
        <w:rPr>
          <w:rFonts w:eastAsia="Calibri" w:cs="Times New Roman"/>
        </w:rPr>
        <w:fldChar w:fldCharType="separate"/>
      </w:r>
      <w:r w:rsidRPr="00BE189A">
        <w:rPr>
          <w:rFonts w:eastAsia="Calibri" w:cs="Times New Roman"/>
        </w:rPr>
        <w:t>(“National Centers for Environmental Information: Past Weather” 2012-2022)</w:t>
      </w:r>
      <w:r w:rsidRPr="00BE189A">
        <w:rPr>
          <w:rFonts w:eastAsia="Calibri" w:cs="Times New Roman"/>
        </w:rPr>
        <w:fldChar w:fldCharType="end"/>
      </w:r>
      <w:r w:rsidRPr="00BE189A">
        <w:rPr>
          <w:rFonts w:eastAsia="Calibri" w:cs="Times New Roman"/>
        </w:rPr>
        <w:t>. In June 2012, a tornado uprooted or snapped many canopy trees in two large areas of the forest, each about 120 × 480 m (Figure 1). These two areas are on north- or northwest-facing slopes, which were dominated by maple (</w:t>
      </w:r>
      <w:r w:rsidRPr="00BE189A">
        <w:rPr>
          <w:rFonts w:eastAsia="Calibri" w:cs="Times New Roman"/>
          <w:i/>
          <w:iCs/>
        </w:rPr>
        <w:t xml:space="preserve">Acer </w:t>
      </w:r>
      <w:r w:rsidRPr="00BE189A">
        <w:rPr>
          <w:rFonts w:eastAsia="Calibri" w:cs="Times New Roman"/>
        </w:rPr>
        <w:t xml:space="preserve">sp.), </w:t>
      </w:r>
      <w:proofErr w:type="spellStart"/>
      <w:r w:rsidRPr="00BE189A">
        <w:rPr>
          <w:rFonts w:eastAsia="Calibri" w:cs="Times New Roman"/>
        </w:rPr>
        <w:t>tuliptree</w:t>
      </w:r>
      <w:proofErr w:type="spellEnd"/>
      <w:r w:rsidRPr="00BE189A">
        <w:rPr>
          <w:rFonts w:eastAsia="Calibri" w:cs="Times New Roman"/>
        </w:rPr>
        <w:t xml:space="preserve"> (</w:t>
      </w:r>
      <w:r w:rsidRPr="00BE189A">
        <w:rPr>
          <w:rFonts w:eastAsia="Calibri" w:cs="Times New Roman"/>
          <w:i/>
          <w:iCs/>
        </w:rPr>
        <w:t xml:space="preserve">Liriodendron </w:t>
      </w:r>
      <w:proofErr w:type="spellStart"/>
      <w:r w:rsidRPr="00BE189A">
        <w:rPr>
          <w:rFonts w:eastAsia="Calibri" w:cs="Times New Roman"/>
          <w:i/>
          <w:iCs/>
        </w:rPr>
        <w:t>tulipifera</w:t>
      </w:r>
      <w:proofErr w:type="spellEnd"/>
      <w:r w:rsidRPr="00BE189A">
        <w:rPr>
          <w:rFonts w:eastAsia="Calibri" w:cs="Times New Roman"/>
        </w:rPr>
        <w:t xml:space="preserve"> L.), and black cherry (</w:t>
      </w:r>
      <w:r w:rsidRPr="00BE189A">
        <w:rPr>
          <w:rFonts w:eastAsia="Calibri" w:cs="Times New Roman"/>
          <w:i/>
          <w:iCs/>
        </w:rPr>
        <w:t xml:space="preserve">Prunus serotina </w:t>
      </w:r>
      <w:proofErr w:type="spellStart"/>
      <w:r w:rsidRPr="00BE189A">
        <w:rPr>
          <w:rFonts w:eastAsia="Calibri" w:cs="Times New Roman"/>
        </w:rPr>
        <w:t>Ehrh</w:t>
      </w:r>
      <w:proofErr w:type="spellEnd"/>
      <w:r w:rsidRPr="00BE189A">
        <w:rPr>
          <w:rFonts w:eastAsia="Calibri" w:cs="Times New Roman"/>
          <w:i/>
          <w:iCs/>
        </w:rPr>
        <w:t>.</w:t>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BE189A">
        <w:rPr>
          <w:rFonts w:eastAsia="Calibri" w:cs="Times New Roman"/>
        </w:rPr>
        <w:fldChar w:fldCharType="separate"/>
      </w:r>
      <w:r w:rsidRPr="00BE189A">
        <w:rPr>
          <w:rFonts w:eastAsia="Calibri" w:cs="Times New Roman"/>
        </w:rPr>
        <w:t>(Murphy et al. 2015)</w:t>
      </w:r>
      <w:r w:rsidRPr="00BE189A">
        <w:rPr>
          <w:rFonts w:eastAsia="Calibri" w:cs="Times New Roman"/>
        </w:rPr>
        <w:fldChar w:fldCharType="end"/>
      </w:r>
      <w:r w:rsidRPr="00BE189A">
        <w:rPr>
          <w:rFonts w:eastAsia="Calibri" w:cs="Times New Roman"/>
        </w:rPr>
        <w:t>, with an understory of predominately spicebush (</w:t>
      </w:r>
      <w:r w:rsidRPr="00BE189A">
        <w:rPr>
          <w:rFonts w:eastAsia="Calibri" w:cs="Times New Roman"/>
          <w:i/>
          <w:iCs/>
        </w:rPr>
        <w:t xml:space="preserve">Lindera benzoin </w:t>
      </w:r>
      <w:r w:rsidRPr="00BE189A">
        <w:rPr>
          <w:rFonts w:eastAsia="Calibri" w:cs="Times New Roman"/>
        </w:rPr>
        <w:t xml:space="preserve">L.) </w:t>
      </w:r>
      <w:r w:rsidRPr="00BE189A">
        <w:rPr>
          <w:rFonts w:eastAsia="Calibri" w:cs="Times New Roman"/>
        </w:rPr>
        <w:fldChar w:fldCharType="begin"/>
      </w:r>
      <w:r w:rsidRPr="00BE189A">
        <w:rPr>
          <w:rFonts w:eastAsia="Calibri" w:cs="Times New Roman"/>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BE189A">
        <w:rPr>
          <w:rFonts w:eastAsia="Calibri" w:cs="Times New Roman"/>
        </w:rPr>
        <w:fldChar w:fldCharType="separate"/>
      </w:r>
      <w:r w:rsidRPr="00BE189A">
        <w:rPr>
          <w:rFonts w:eastAsia="Calibri" w:cs="Times New Roman"/>
        </w:rPr>
        <w:t>(Calinger et al. 2015)</w:t>
      </w:r>
      <w:r w:rsidRPr="00BE189A">
        <w:rPr>
          <w:rFonts w:eastAsia="Calibri" w:cs="Times New Roman"/>
        </w:rPr>
        <w:fldChar w:fldCharType="end"/>
      </w:r>
      <w:r w:rsidRPr="00BE189A">
        <w:rPr>
          <w:rFonts w:eastAsia="Calibri" w:cs="Times New Roman"/>
        </w:rPr>
        <w:t xml:space="preserve">. The tornado created patchy areas of downed and residual standing trees, with canopy openness varying from 25-90% </w:t>
      </w:r>
      <w:r w:rsidRPr="00BE189A">
        <w:rPr>
          <w:rFonts w:eastAsia="Calibri" w:cs="Times New Roman"/>
        </w:rPr>
        <w:fldChar w:fldCharType="begin"/>
      </w:r>
      <w:r w:rsidRPr="00BE189A">
        <w:rPr>
          <w:rFonts w:eastAsia="Calibri" w:cs="Times New Roman"/>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(Slyder et al. 2020)</w:t>
      </w:r>
      <w:r w:rsidRPr="00BE189A">
        <w:rPr>
          <w:rFonts w:eastAsia="Calibri" w:cs="Times New Roman"/>
        </w:rPr>
        <w:fldChar w:fldCharType="end"/>
      </w:r>
      <w:r w:rsidRPr="00BE189A">
        <w:rPr>
          <w:rFonts w:eastAsia="Calibri" w:cs="Times New Roman"/>
        </w:rPr>
        <w:t>. The elevation of the impacted area ranges from around 1</w:t>
      </w:r>
      <w:commentRangeStart w:id="51"/>
      <w:r w:rsidRPr="00BE189A">
        <w:rPr>
          <w:rFonts w:eastAsia="Calibri" w:cs="Times New Roman"/>
        </w:rPr>
        <w:t>650 ft. to 1750 ft.</w:t>
      </w:r>
      <w:commentRangeEnd w:id="51"/>
      <w:r w:rsidRPr="00BE189A">
        <w:rPr>
          <w:rFonts w:eastAsia="Calibri" w:cs="Times New Roman"/>
          <w:kern w:val="2"/>
          <w:sz w:val="16"/>
          <w:szCs w:val="16"/>
          <w14:ligatures w14:val="standardContextual"/>
        </w:rPr>
        <w:commentReference w:id="51"/>
      </w:r>
      <w:r w:rsidRPr="00BE189A">
        <w:rPr>
          <w:rFonts w:eastAsia="Calibri" w:cs="Times New Roman"/>
        </w:rPr>
        <w:t xml:space="preserve"> The </w:t>
      </w:r>
      <w:proofErr w:type="gramStart"/>
      <w:r w:rsidRPr="00BE189A">
        <w:rPr>
          <w:rFonts w:eastAsia="Calibri" w:cs="Times New Roman"/>
        </w:rPr>
        <w:t>Laurel Run river</w:t>
      </w:r>
      <w:proofErr w:type="gramEnd"/>
      <w:r w:rsidRPr="00BE189A">
        <w:rPr>
          <w:rFonts w:eastAsia="Calibri" w:cs="Times New Roman"/>
        </w:rPr>
        <w:t xml:space="preserve"> is found along the west side of the study area.</w:t>
      </w:r>
    </w:p>
    <w:p w14:paraId="30598EF7" w14:textId="77777777" w:rsidR="00BE189A" w:rsidRPr="00BE189A" w:rsidRDefault="00BE189A" w:rsidP="00BE189A">
      <w:pPr>
        <w:spacing w:line="480" w:lineRule="auto"/>
        <w:rPr>
          <w:rFonts w:eastAsia="Calibri" w:cs="Times New Roman"/>
        </w:rPr>
      </w:pPr>
    </w:p>
    <w:p w14:paraId="76CE5F30" w14:textId="77777777" w:rsidR="00BE189A" w:rsidRPr="00BE189A" w:rsidRDefault="00BE189A" w:rsidP="00BE189A">
      <w:pPr>
        <w:spacing w:line="480" w:lineRule="auto"/>
        <w:rPr>
          <w:rFonts w:eastAsia="Calibri" w:cs="Times New Roman"/>
        </w:rPr>
      </w:pPr>
    </w:p>
    <w:p w14:paraId="66269CE3" w14:textId="77777777" w:rsidR="00BE189A" w:rsidRPr="00BE189A" w:rsidRDefault="00BE189A" w:rsidP="00BE189A">
      <w:pPr>
        <w:spacing w:line="480" w:lineRule="auto"/>
        <w:rPr>
          <w:rFonts w:eastAsia="Calibri" w:cs="Times New Roman"/>
        </w:rPr>
      </w:pPr>
    </w:p>
    <w:p w14:paraId="725D9265" w14:textId="77777777" w:rsidR="00BE189A" w:rsidRPr="00BE189A" w:rsidRDefault="00BE189A" w:rsidP="00BE189A">
      <w:pPr>
        <w:spacing w:line="480" w:lineRule="auto"/>
        <w:rPr>
          <w:rFonts w:eastAsia="Calibri" w:cs="Times New Roman"/>
          <w:b/>
          <w:bCs/>
        </w:rPr>
      </w:pPr>
      <w:r w:rsidRPr="00BE189A">
        <w:rPr>
          <w:rFonts w:eastAsia="Calibri" w:cs="Times New Roman"/>
          <w:noProof/>
        </w:rPr>
        <w:drawing>
          <wp:inline distT="0" distB="0" distL="0" distR="0" wp14:anchorId="268C0DD4" wp14:editId="65FB571A">
            <wp:extent cx="5936615" cy="4199255"/>
            <wp:effectExtent l="0" t="0" r="6985" b="0"/>
            <wp:doc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0AC6160B" w14:textId="77777777" w:rsidR="00BE189A" w:rsidRPr="00BE189A" w:rsidRDefault="00BE189A" w:rsidP="00BE189A">
      <w:pPr>
        <w:spacing w:after="200"/>
        <w:rPr>
          <w:rFonts w:eastAsia="Calibri" w:cs="Times New Roman"/>
          <w:b/>
          <w:bCs/>
          <w:iCs/>
          <w:szCs w:val="18"/>
        </w:rPr>
      </w:pPr>
      <w:bookmarkStart w:id="52" w:name="_Toc213432487"/>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Pr="00BE189A">
        <w:rPr>
          <w:rFonts w:eastAsia="Calibri" w:cs="Times New Roman"/>
          <w:b/>
          <w:bCs/>
          <w:iCs/>
          <w:noProof/>
          <w:szCs w:val="18"/>
        </w:rPr>
        <w:t>1</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Map of the study area. The study was located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in Rector, Westmoreland County, Pennsylvania. Red shading represents forest affected by the tornado but left unsalvaged, whereas yellow shading represents forest affected by the tornado and subsequently </w:t>
      </w:r>
      <w:proofErr w:type="gramStart"/>
      <w:r w:rsidRPr="00BE189A">
        <w:rPr>
          <w:rFonts w:eastAsia="Calibri" w:cs="Times New Roman"/>
          <w:iCs/>
          <w:szCs w:val="18"/>
        </w:rPr>
        <w:t>salvage-logged</w:t>
      </w:r>
      <w:proofErr w:type="gramEnd"/>
      <w:r w:rsidRPr="00BE189A">
        <w:rPr>
          <w:rFonts w:eastAsia="Calibri" w:cs="Times New Roman"/>
          <w:iCs/>
          <w:szCs w:val="18"/>
        </w:rPr>
        <w:t>.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52"/>
    </w:p>
    <w:p w14:paraId="6C486675" w14:textId="77777777" w:rsidR="00BE189A" w:rsidRPr="00BE189A" w:rsidRDefault="00BE189A" w:rsidP="00BE189A">
      <w:pPr>
        <w:spacing w:line="480" w:lineRule="auto"/>
        <w:rPr>
          <w:rFonts w:eastAsia="Calibri" w:cs="Times New Roman"/>
        </w:rPr>
      </w:pPr>
    </w:p>
    <w:p w14:paraId="308F74C4"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From mid-summer through winter of 2013, half of each wind-disturbed area was salvage-logged using intensive practices that included heavy machinery, roads, and skid trails to remove both fallen and residual standing trees. In 2015, three transects were </w:t>
      </w:r>
      <w:r w:rsidRPr="00BE189A">
        <w:rPr>
          <w:rFonts w:eastAsia="Calibri" w:cs="Times New Roman"/>
        </w:rPr>
        <w:lastRenderedPageBreak/>
        <w:t xml:space="preserve">established across each area of forest impacted by the tornado (total 6 transects) (Figure 2.1). Transects were established across the windthrow and salvaged disturbances that extended ≥50 m into the surrounding undisturbed forest on each side. Along each transect, four plots were established: 1) </w:t>
      </w:r>
      <w:commentRangeStart w:id="53"/>
      <w:r w:rsidRPr="00BE189A">
        <w:rPr>
          <w:rFonts w:eastAsia="Calibri" w:cs="Times New Roman"/>
        </w:rPr>
        <w:t xml:space="preserve">one plot in windthrow; </w:t>
      </w:r>
      <w:commentRangeEnd w:id="53"/>
      <w:r w:rsidRPr="00BE189A">
        <w:rPr>
          <w:rFonts w:eastAsia="Calibri" w:cs="Times New Roman"/>
          <w:kern w:val="2"/>
          <w:sz w:val="16"/>
          <w:szCs w:val="16"/>
          <w14:ligatures w14:val="standardContextual"/>
        </w:rPr>
        <w:commentReference w:id="53"/>
      </w:r>
      <w:r w:rsidRPr="00BE189A">
        <w:rPr>
          <w:rFonts w:eastAsia="Calibri" w:cs="Times New Roman"/>
        </w:rPr>
        <w:t>2) one in salvaged, and two in the surrounding undisturbed forest. This resulted in a sample size of 24 plots, wherein all data collection occurred.</w:t>
      </w:r>
    </w:p>
    <w:p w14:paraId="0A7F4A2A" w14:textId="77777777" w:rsidR="00BE189A" w:rsidRPr="00BE189A" w:rsidRDefault="00BE189A" w:rsidP="00BE189A">
      <w:pPr>
        <w:spacing w:line="480" w:lineRule="auto"/>
        <w:rPr>
          <w:rFonts w:eastAsia="Calibri" w:cs="Times New Roman"/>
        </w:rPr>
      </w:pPr>
    </w:p>
    <w:p w14:paraId="504CE142"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Ground beetle sampling and identification</w:t>
      </w:r>
    </w:p>
    <w:p w14:paraId="306A7D11"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sampled using </w:t>
      </w:r>
      <w:proofErr w:type="spellStart"/>
      <w:r w:rsidRPr="00BE189A">
        <w:rPr>
          <w:rFonts w:eastAsia="Calibri" w:cs="Times New Roman"/>
        </w:rPr>
        <w:t>unbaited</w:t>
      </w:r>
      <w:proofErr w:type="spellEnd"/>
      <w:r w:rsidRPr="00BE189A">
        <w:rPr>
          <w:rFonts w:eastAsia="Calibri" w:cs="Times New Roman"/>
        </w:rPr>
        <w:t xml:space="preserve"> barrier pitfall traps in 2015 and 2022, representing </w:t>
      </w:r>
      <w:proofErr w:type="gramStart"/>
      <w:r w:rsidRPr="00BE189A">
        <w:rPr>
          <w:rFonts w:eastAsia="Calibri" w:cs="Times New Roman"/>
        </w:rPr>
        <w:t>three and ten years</w:t>
      </w:r>
      <w:proofErr w:type="gramEnd"/>
      <w:r w:rsidRPr="00BE189A">
        <w:rPr>
          <w:rFonts w:eastAsia="Calibri" w:cs="Times New Roman"/>
        </w:rPr>
        <w:t xml:space="preserve"> post-tornado (</w:t>
      </w:r>
      <w:proofErr w:type="gramStart"/>
      <w:r w:rsidRPr="00BE189A">
        <w:rPr>
          <w:rFonts w:eastAsia="Calibri" w:cs="Times New Roman"/>
        </w:rPr>
        <w:t>two and nine years</w:t>
      </w:r>
      <w:proofErr w:type="gramEnd"/>
      <w:r w:rsidRPr="00BE189A">
        <w:rPr>
          <w:rFonts w:eastAsia="Calibri" w:cs="Times New Roman"/>
        </w:rPr>
        <w:t xml:space="preserve"> post-salvage-logging). Pitfall traps preferentially collect insects that are more active and mobile, and consequently the number of ground beetles caught in pitfalls is reported as activity-abundance </w:t>
      </w:r>
      <w:r w:rsidRPr="00BE189A">
        <w:rPr>
          <w:rFonts w:eastAsia="Calibri" w:cs="Times New Roman"/>
        </w:rPr>
        <w:fldChar w:fldCharType="begin"/>
      </w:r>
      <w:r w:rsidRPr="00BE189A">
        <w:rPr>
          <w:rFonts w:eastAsia="Calibri" w:cs="Times New Roman"/>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w:t>
      </w:r>
      <w:r w:rsidRPr="00BE189A">
        <w:rPr>
          <w:rFonts w:eastAsia="Calibri" w:cs="Times New Roman"/>
        </w:rPr>
        <w:fldChar w:fldCharType="end"/>
      </w:r>
      <w:r w:rsidRPr="00BE189A">
        <w:rPr>
          <w:rFonts w:eastAsia="Calibri" w:cs="Times New Roman"/>
        </w:rPr>
        <w:t>.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w:t>
      </w:r>
      <w:proofErr w:type="spellStart"/>
      <w:r w:rsidRPr="00BE189A">
        <w:rPr>
          <w:rFonts w:eastAsia="Calibri" w:cs="Times New Roman"/>
        </w:rPr>
        <w:t>Suncast</w:t>
      </w:r>
      <w:proofErr w:type="spellEnd"/>
      <w:r w:rsidRPr="00BE189A">
        <w:rPr>
          <w:rFonts w:eastAsia="Calibri" w:cs="Times New Roman"/>
        </w:rPr>
        <w: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BE189A">
        <w:rPr>
          <w:rFonts w:eastAsia="Calibri" w:cs="Times New Roman"/>
          <w:vertAlign w:val="superscript"/>
        </w:rPr>
        <w:t>2</w:t>
      </w:r>
      <w:r w:rsidRPr="00BE189A">
        <w:rPr>
          <w:rFonts w:eastAsia="Calibri" w:cs="Times New Roman"/>
        </w:rPr>
        <w:t>) was placed at 3 cm above each cup to prevent flooding from rain. Steel hardware cloth was secured over cups using 30 cm stakes to limit mammal disturbance.</w:t>
      </w:r>
    </w:p>
    <w:p w14:paraId="004CB1B9" w14:textId="77777777" w:rsidR="00BE189A" w:rsidRPr="00BE189A" w:rsidRDefault="00BE189A" w:rsidP="00BE189A">
      <w:pPr>
        <w:spacing w:line="480" w:lineRule="auto"/>
        <w:ind w:firstLine="720"/>
        <w:rPr>
          <w:rFonts w:eastAsia="Calibri" w:cs="Times New Roman"/>
        </w:rPr>
      </w:pPr>
      <w:r w:rsidRPr="00BE189A">
        <w:rPr>
          <w:rFonts w:eastAsia="Calibri" w:cs="Times New Roman"/>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w:t>
      </w:r>
      <w:commentRangeStart w:id="54"/>
      <w:r w:rsidRPr="00BE189A">
        <w:rPr>
          <w:rFonts w:eastAsia="Calibri" w:cs="Times New Roman"/>
        </w:rPr>
        <w:t xml:space="preserve">fine mesh strainer </w:t>
      </w:r>
      <w:commentRangeEnd w:id="54"/>
      <w:r w:rsidRPr="00BE189A">
        <w:rPr>
          <w:rFonts w:eastAsia="Calibri" w:cs="Times New Roman"/>
        </w:rPr>
        <w:commentReference w:id="54"/>
      </w:r>
      <w:r w:rsidRPr="00BE189A">
        <w:rPr>
          <w:rFonts w:eastAsia="Calibri" w:cs="Times New Roman"/>
        </w:rPr>
        <w:t xml:space="preserve">and storing the contents in a specimen cup with 70% </w:t>
      </w:r>
      <w:commentRangeStart w:id="55"/>
      <w:r w:rsidRPr="00BE189A">
        <w:rPr>
          <w:rFonts w:eastAsia="Calibri" w:cs="Times New Roman"/>
        </w:rPr>
        <w:t xml:space="preserve">ethanol </w:t>
      </w:r>
      <w:commentRangeEnd w:id="55"/>
      <w:r w:rsidRPr="00BE189A">
        <w:rPr>
          <w:rFonts w:eastAsia="Calibri" w:cs="Times New Roman"/>
        </w:rPr>
        <w:commentReference w:id="55"/>
      </w:r>
      <w:r w:rsidRPr="00BE189A">
        <w:rPr>
          <w:rFonts w:eastAsia="Calibri" w:cs="Times New Roman"/>
        </w:rPr>
        <w:t xml:space="preserve">until sorting and identification. </w:t>
      </w:r>
    </w:p>
    <w:p w14:paraId="194AB0B2"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identified to species using taxonomic keys </w:t>
      </w:r>
      <w:r w:rsidRPr="00BE189A">
        <w:rPr>
          <w:rFonts w:eastAsia="Calibri" w:cs="Times New Roman"/>
        </w:rPr>
        <w:fldChar w:fldCharType="begin"/>
      </w:r>
      <w:r w:rsidRPr="00BE189A">
        <w:rPr>
          <w:rFonts w:eastAsia="Calibri" w:cs="Times New Roman"/>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BE189A">
        <w:rPr>
          <w:rFonts w:eastAsia="Calibri" w:cs="Times New Roman"/>
        </w:rPr>
        <w:fldChar w:fldCharType="separate"/>
      </w:r>
      <w:r w:rsidRPr="00BE189A">
        <w:rPr>
          <w:rFonts w:eastAsia="Calibri" w:cs="Times New Roman"/>
        </w:rPr>
        <w:t>(Lindroth 1961, Freitag 1969, Bousquet 2010, Bousquet and Messer 2010, Hunting 2013, Harden and Guarnieri 2017)</w:t>
      </w:r>
      <w:r w:rsidRPr="00BE189A">
        <w:rPr>
          <w:rFonts w:eastAsia="Calibri" w:cs="Times New Roman"/>
        </w:rPr>
        <w:fldChar w:fldCharType="end"/>
      </w:r>
      <w:r w:rsidRPr="00BE189A">
        <w:rPr>
          <w:rFonts w:eastAsia="Calibri" w:cs="Times New Roman"/>
        </w:rPr>
        <w:t xml:space="preserve">. Nomenclature followed </w:t>
      </w:r>
      <w:r w:rsidRPr="00BE189A">
        <w:rPr>
          <w:rFonts w:eastAsia="Calibri" w:cs="Times New Roman"/>
        </w:rPr>
        <w:fldChar w:fldCharType="begin"/>
      </w:r>
      <w:r w:rsidRPr="00BE189A">
        <w:rPr>
          <w:rFonts w:eastAsia="Calibri" w:cs="Times New Roman"/>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BE189A">
        <w:rPr>
          <w:rFonts w:eastAsia="Calibri" w:cs="Times New Roman"/>
        </w:rPr>
        <w:fldChar w:fldCharType="separate"/>
      </w:r>
      <w:r w:rsidRPr="00BE189A">
        <w:rPr>
          <w:rFonts w:eastAsia="Calibri" w:cs="Times New Roman"/>
        </w:rPr>
        <w:t>Bousquet (2012)</w:t>
      </w:r>
      <w:r w:rsidRPr="00BE189A">
        <w:rPr>
          <w:rFonts w:eastAsia="Calibri" w:cs="Times New Roman"/>
        </w:rPr>
        <w:fldChar w:fldCharType="end"/>
      </w:r>
      <w:r w:rsidRPr="00BE189A">
        <w:rPr>
          <w:rFonts w:eastAsia="Calibri" w:cs="Times New Roman"/>
        </w:rPr>
        <w:t xml:space="preserve">. Species vouchers were deposited at the C. A. </w:t>
      </w:r>
      <w:proofErr w:type="spellStart"/>
      <w:r w:rsidRPr="00BE189A">
        <w:rPr>
          <w:rFonts w:eastAsia="Calibri" w:cs="Times New Roman"/>
        </w:rPr>
        <w:t>Triplehorn</w:t>
      </w:r>
      <w:proofErr w:type="spellEnd"/>
      <w:r w:rsidRPr="00BE189A">
        <w:rPr>
          <w:rFonts w:eastAsia="Calibri" w:cs="Times New Roman"/>
        </w:rPr>
        <w:t xml:space="preserve"> Insect Collection (OSUC), Museum of Biological Diversity, The Ohio State University, Columbus, Ohio where each specimen was given a unique identifier label (Table B.1). </w:t>
      </w:r>
    </w:p>
    <w:p w14:paraId="61694FC4" w14:textId="77777777" w:rsidR="00BE189A" w:rsidRPr="00BE189A" w:rsidRDefault="00BE189A" w:rsidP="00BE189A">
      <w:pPr>
        <w:spacing w:line="480" w:lineRule="auto"/>
        <w:rPr>
          <w:rFonts w:eastAsia="Calibri" w:cs="Times New Roman"/>
        </w:rPr>
      </w:pPr>
    </w:p>
    <w:p w14:paraId="2025F5C4"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Trait measurements</w:t>
      </w:r>
    </w:p>
    <w:p w14:paraId="6B522AE8"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selected eight morphological traits that have previously been shown to relate to habitat preference (Table 2.1)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w:t>
      </w:r>
      <w:r w:rsidRPr="00BE189A">
        <w:rPr>
          <w:rFonts w:eastAsia="Calibri" w:cs="Times New Roman"/>
        </w:rPr>
        <w:lastRenderedPageBreak/>
        <w:t xml:space="preserve">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w:t>
      </w:r>
      <w:proofErr w:type="spellStart"/>
      <w:r w:rsidRPr="00BE189A">
        <w:rPr>
          <w:rFonts w:eastAsia="Calibri" w:cs="Times New Roman"/>
        </w:rPr>
        <w:t>Powdermill</w:t>
      </w:r>
      <w:proofErr w:type="spellEnd"/>
      <w:r w:rsidRPr="00BE189A">
        <w:rPr>
          <w:rFonts w:eastAsia="Calibri" w:cs="Times New Roman"/>
        </w:rPr>
        <w:t xml:space="preserve"> Nature Reserve, but a few (17/202) measured specimens were collected in Erie and Cuyahoga counties, Ohio (Table B.1). These specimens were used to supplement the sample size when less than six measurable individuals were collected at </w:t>
      </w:r>
      <w:proofErr w:type="spellStart"/>
      <w:r w:rsidRPr="00BE189A">
        <w:rPr>
          <w:rFonts w:eastAsia="Calibri" w:cs="Times New Roman"/>
        </w:rPr>
        <w:t>Powdermill</w:t>
      </w:r>
      <w:proofErr w:type="spellEnd"/>
      <w:r w:rsidRPr="00BE189A">
        <w:rPr>
          <w:rFonts w:eastAsia="Calibri" w:cs="Times New Roman"/>
        </w:rPr>
        <w:t xml:space="preserve">. To control for variation in beetle body size, relative measurements of all morphological traits were calculated as their ratio to body length for each individual </w:t>
      </w:r>
      <w:r w:rsidRPr="00BE189A">
        <w:rPr>
          <w:rFonts w:eastAsia="Calibri" w:cs="Times New Roman"/>
        </w:rPr>
        <w:fldChar w:fldCharType="begin"/>
      </w:r>
      <w:r w:rsidRPr="00BE189A">
        <w:rPr>
          <w:rFonts w:eastAsia="Calibri" w:cs="Times New Roman"/>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BE189A">
        <w:rPr>
          <w:rFonts w:eastAsia="Calibri" w:cs="Times New Roman"/>
        </w:rPr>
        <w:fldChar w:fldCharType="separate"/>
      </w:r>
      <w:r w:rsidRPr="00BE189A">
        <w:rPr>
          <w:rFonts w:eastAsia="Calibri" w:cs="Times New Roman"/>
        </w:rPr>
        <w:t>(Ribera et al. 2001)</w:t>
      </w:r>
      <w:r w:rsidRPr="00BE189A">
        <w:rPr>
          <w:rFonts w:eastAsia="Calibri" w:cs="Times New Roman"/>
        </w:rPr>
        <w:fldChar w:fldCharType="end"/>
      </w:r>
      <w:r w:rsidRPr="00BE189A">
        <w:rPr>
          <w:rFonts w:eastAsia="Calibri" w:cs="Times New Roman"/>
        </w:rPr>
        <w:t>, and thus all results of morphological traits pertain to traits in relation to body length. Trait measurements were then averaged across individuals of a species to calculate species-specific means.</w:t>
      </w:r>
    </w:p>
    <w:p w14:paraId="04004CBC" w14:textId="4697DADB" w:rsidR="00BE189A" w:rsidRPr="00BE189A" w:rsidRDefault="00BE189A" w:rsidP="00F84AE4">
      <w:pPr>
        <w:spacing w:line="480" w:lineRule="auto"/>
        <w:ind w:firstLine="720"/>
        <w:rPr>
          <w:rFonts w:eastAsia="Calibri" w:cs="Times New Roman"/>
        </w:rPr>
      </w:pPr>
      <w:r w:rsidRPr="00BE189A">
        <w:rPr>
          <w:rFonts w:eastAsia="Calibri" w:cs="Times New Roman"/>
        </w:rPr>
        <w:t xml:space="preserve">In addition to morphological traits, traits related to flight capability, water affinity, and forest affinity were collected from the literature </w:t>
      </w:r>
      <w:r w:rsidRPr="00BE189A">
        <w:rPr>
          <w:rFonts w:eastAsia="Calibri" w:cs="Times New Roman"/>
        </w:rPr>
        <w:fldChar w:fldCharType="begin"/>
      </w:r>
      <w:r w:rsidRPr="00BE189A">
        <w:rPr>
          <w:rFonts w:eastAsia="Calibri" w:cs="Times New Roman"/>
        </w:rPr>
        <w:instrText xml:space="preserve"> ADDIN ZOTERO_ITEM CSL_CITATION {"citationID":"74a4eMoz","properties":{"formattedCitation":"(Larochelle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Aptos" w:cs="Times New Roman"/>
          <w:szCs w:val="20"/>
          <w14:ligatures w14:val="standardContextual"/>
        </w:rPr>
        <w:t>(Larochelle and Larivière 2003)</w:t>
      </w:r>
      <w:r w:rsidRPr="00BE189A">
        <w:rPr>
          <w:rFonts w:eastAsia="Calibri" w:cs="Times New Roman"/>
        </w:rPr>
        <w:fldChar w:fldCharType="end"/>
      </w:r>
      <w:r w:rsidRPr="00BE189A">
        <w:rPr>
          <w:rFonts w:eastAsia="Calibri" w:cs="Times New Roman"/>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Water affinity was treated as a physiological trait, because ground beetle species often have consistent humidity preferences in behavioral studies </w:t>
      </w:r>
      <w:r w:rsidRPr="00BE189A">
        <w:rPr>
          <w:rFonts w:eastAsia="Calibri" w:cs="Times New Roman"/>
        </w:rPr>
        <w:fldChar w:fldCharType="begin"/>
      </w:r>
      <w:r w:rsidRPr="00BE189A">
        <w:rPr>
          <w:rFonts w:eastAsia="Calibri" w:cs="Times New Roman"/>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Pr="00BE189A">
        <w:rPr>
          <w:rFonts w:eastAsia="Calibri" w:cs="Times New Roman"/>
        </w:rPr>
        <w:t>(Thiele 1977)</w:t>
      </w:r>
      <w:r w:rsidRPr="00BE189A">
        <w:rPr>
          <w:rFonts w:eastAsia="Calibri" w:cs="Times New Roman"/>
        </w:rPr>
        <w:fldChar w:fldCharType="end"/>
      </w:r>
      <w:r w:rsidRPr="00BE189A">
        <w:rPr>
          <w:rFonts w:eastAsia="Calibri" w:cs="Times New Roman"/>
        </w:rPr>
        <w:t>. Forest affinity was coded as forest-specialist, open-habitat, or generalist (meaning the species is found in forest clearings or in both forest and open habitats). Because only two species we found were recorded as open-habitat species in the literature, we pooled generalist and open-habitat species for the statistical analysis.</w:t>
      </w:r>
    </w:p>
    <w:p w14:paraId="1A8C8A63" w14:textId="77777777" w:rsidR="00BE189A" w:rsidRPr="00BE189A" w:rsidRDefault="00BE189A" w:rsidP="00BE189A">
      <w:pPr>
        <w:spacing w:line="480" w:lineRule="auto"/>
        <w:rPr>
          <w:rFonts w:eastAsia="Calibri" w:cs="Times New Roman"/>
        </w:rPr>
        <w:sectPr w:rsidR="00BE189A" w:rsidRPr="00BE189A" w:rsidSect="00BE189A">
          <w:pgSz w:w="12240" w:h="15840"/>
          <w:pgMar w:top="1440" w:right="1440" w:bottom="1440" w:left="2160" w:header="720" w:footer="1584" w:gutter="0"/>
          <w:pgNumType w:start="1"/>
          <w:cols w:space="720"/>
          <w:docGrid w:linePitch="360"/>
        </w:sectPr>
      </w:pPr>
    </w:p>
    <w:p w14:paraId="1CA5B363" w14:textId="77777777" w:rsidR="00BE189A" w:rsidRPr="00BE189A" w:rsidRDefault="00BE189A" w:rsidP="00BE189A">
      <w:pPr>
        <w:spacing w:line="480" w:lineRule="auto"/>
        <w:rPr>
          <w:rFonts w:eastAsia="Calibri" w:cs="Times New Roman"/>
        </w:rPr>
      </w:pPr>
    </w:p>
    <w:p w14:paraId="1BDF9204" w14:textId="77777777" w:rsidR="00BE189A" w:rsidRPr="00BE189A" w:rsidRDefault="00BE189A" w:rsidP="00BE189A">
      <w:pPr>
        <w:spacing w:after="200"/>
        <w:rPr>
          <w:rFonts w:eastAsia="Calibri" w:cs="Times New Roman"/>
          <w:iCs/>
          <w:szCs w:val="18"/>
        </w:rPr>
      </w:pPr>
      <w:bookmarkStart w:id="56" w:name="_Toc213432436"/>
      <w:commentRangeStart w:id="57"/>
      <w:r w:rsidRPr="00BE189A">
        <w:rPr>
          <w:rFonts w:eastAsia="Calibri" w:cs="Times New Roman"/>
          <w:b/>
          <w:bCs/>
          <w:iCs/>
          <w:szCs w:val="18"/>
        </w:rPr>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1</w:t>
      </w:r>
      <w:r w:rsidRPr="00BE189A">
        <w:rPr>
          <w:rFonts w:eastAsia="Calibri" w:cs="Times New Roman"/>
          <w:b/>
          <w:bCs/>
          <w:iCs/>
          <w:szCs w:val="18"/>
        </w:rPr>
        <w:fldChar w:fldCharType="end"/>
      </w:r>
      <w:r w:rsidRPr="00BE189A">
        <w:rPr>
          <w:rFonts w:eastAsia="Calibri" w:cs="Times New Roman"/>
          <w:b/>
          <w:bCs/>
          <w:iCs/>
          <w:szCs w:val="18"/>
        </w:rPr>
        <w:t>.</w:t>
      </w:r>
      <w:commentRangeEnd w:id="57"/>
      <w:r w:rsidRPr="00BE189A">
        <w:rPr>
          <w:rFonts w:eastAsia="Calibri" w:cs="Times New Roman"/>
          <w:kern w:val="2"/>
          <w:sz w:val="16"/>
          <w:szCs w:val="16"/>
          <w14:ligatures w14:val="standardContextual"/>
        </w:rPr>
        <w:commentReference w:id="57"/>
      </w:r>
      <w:r w:rsidRPr="00BE189A">
        <w:rPr>
          <w:rFonts w:eastAsia="Calibri" w:cs="Times New Roman"/>
          <w:iCs/>
          <w:szCs w:val="18"/>
        </w:rPr>
        <w:t xml:space="preserve"> Measured morphological traits and literature-based traits used in this study, and their connections to habitat variables that could be impacted by forest disturbance.</w:t>
      </w:r>
      <w:bookmarkEnd w:id="56"/>
      <w:r w:rsidRPr="00BE189A">
        <w:rPr>
          <w:rFonts w:eastAsia="Calibri" w:cs="Times New Roman"/>
          <w:iCs/>
          <w:szCs w:val="18"/>
        </w:rPr>
        <w:t xml:space="preserve"> The columns are </w:t>
      </w:r>
      <w:proofErr w:type="gramStart"/>
      <w:r w:rsidRPr="00BE189A">
        <w:rPr>
          <w:rFonts w:eastAsia="Calibri" w:cs="Times New Roman"/>
          <w:iCs/>
          <w:szCs w:val="18"/>
        </w:rPr>
        <w:t>trait</w:t>
      </w:r>
      <w:proofErr w:type="gramEnd"/>
      <w:r w:rsidRPr="00BE189A">
        <w:rPr>
          <w:rFonts w:eastAsia="Calibri" w:cs="Times New Roman"/>
          <w:iCs/>
          <w:szCs w:val="18"/>
        </w:rPr>
        <w:t xml:space="preserve">, </w:t>
      </w:r>
      <w:proofErr w:type="gramStart"/>
      <w:r w:rsidRPr="00BE189A">
        <w:rPr>
          <w:rFonts w:eastAsia="Calibri" w:cs="Times New Roman"/>
          <w:iCs/>
          <w:szCs w:val="18"/>
        </w:rPr>
        <w:t>connection</w:t>
      </w:r>
      <w:proofErr w:type="gramEnd"/>
      <w:r w:rsidRPr="00BE189A">
        <w:rPr>
          <w:rFonts w:eastAsia="Calibri" w:cs="Times New Roman"/>
          <w:iCs/>
          <w:szCs w:val="18"/>
        </w:rPr>
        <w:t xml:space="preserve"> to habitat, and references.</w:t>
      </w:r>
    </w:p>
    <w:p w14:paraId="6AF16E01" w14:textId="77777777" w:rsidR="00BE189A" w:rsidRPr="00BE189A" w:rsidRDefault="00BE189A" w:rsidP="00BE189A">
      <w:pPr>
        <w:rPr>
          <w:rFonts w:eastAsia="Calibri" w:cs="Times New Roman"/>
        </w:rPr>
      </w:pPr>
    </w:p>
    <w:tbl>
      <w:tblPr>
        <w:tblStyle w:val="TableGrid1"/>
        <w:tblW w:w="0" w:type="auto"/>
        <w:tblLook w:val="04A0" w:firstRow="1" w:lastRow="0" w:firstColumn="1" w:lastColumn="0" w:noHBand="0" w:noVBand="1"/>
      </w:tblPr>
      <w:tblGrid>
        <w:gridCol w:w="1649"/>
        <w:gridCol w:w="5718"/>
        <w:gridCol w:w="1263"/>
      </w:tblGrid>
      <w:tr w:rsidR="00BE189A" w:rsidRPr="00BE189A" w14:paraId="0425FA70" w14:textId="77777777" w:rsidTr="00F05206">
        <w:tc>
          <w:tcPr>
            <w:tcW w:w="1649" w:type="dxa"/>
          </w:tcPr>
          <w:p w14:paraId="4B16124D" w14:textId="77777777" w:rsidR="00BE189A" w:rsidRPr="00BE189A" w:rsidRDefault="00BE189A" w:rsidP="00BE189A">
            <w:pPr>
              <w:rPr>
                <w:rFonts w:eastAsia="Calibri"/>
                <w:b/>
                <w:bCs/>
              </w:rPr>
            </w:pPr>
            <w:r w:rsidRPr="00BE189A">
              <w:rPr>
                <w:rFonts w:eastAsia="Calibri"/>
                <w:b/>
                <w:bCs/>
              </w:rPr>
              <w:t>Trait</w:t>
            </w:r>
          </w:p>
        </w:tc>
        <w:tc>
          <w:tcPr>
            <w:tcW w:w="5718" w:type="dxa"/>
          </w:tcPr>
          <w:p w14:paraId="28C8EA38" w14:textId="77777777" w:rsidR="00BE189A" w:rsidRPr="00BE189A" w:rsidRDefault="00BE189A" w:rsidP="00BE189A">
            <w:pPr>
              <w:rPr>
                <w:rFonts w:eastAsia="Calibri"/>
                <w:b/>
                <w:bCs/>
              </w:rPr>
            </w:pPr>
            <w:r w:rsidRPr="00BE189A">
              <w:rPr>
                <w:rFonts w:eastAsia="Calibri"/>
                <w:b/>
                <w:bCs/>
              </w:rPr>
              <w:t>Connection to habitat</w:t>
            </w:r>
          </w:p>
        </w:tc>
        <w:tc>
          <w:tcPr>
            <w:tcW w:w="1263" w:type="dxa"/>
          </w:tcPr>
          <w:p w14:paraId="3ECE1C71" w14:textId="77777777" w:rsidR="00BE189A" w:rsidRPr="00BE189A" w:rsidRDefault="00BE189A" w:rsidP="00BE189A">
            <w:pPr>
              <w:rPr>
                <w:rFonts w:eastAsia="Calibri"/>
                <w:b/>
                <w:bCs/>
              </w:rPr>
            </w:pPr>
            <w:r w:rsidRPr="00BE189A">
              <w:rPr>
                <w:rFonts w:eastAsia="Calibri"/>
                <w:b/>
                <w:bCs/>
              </w:rPr>
              <w:t>References</w:t>
            </w:r>
          </w:p>
        </w:tc>
      </w:tr>
      <w:tr w:rsidR="00BE189A" w:rsidRPr="00BE189A" w14:paraId="21D73A25" w14:textId="77777777" w:rsidTr="00F05206">
        <w:tc>
          <w:tcPr>
            <w:tcW w:w="1649" w:type="dxa"/>
          </w:tcPr>
          <w:p w14:paraId="400556EE" w14:textId="77777777" w:rsidR="00BE189A" w:rsidRPr="00BE189A" w:rsidRDefault="00BE189A" w:rsidP="00BE189A">
            <w:pPr>
              <w:rPr>
                <w:rFonts w:eastAsia="Calibri"/>
              </w:rPr>
            </w:pPr>
            <w:r w:rsidRPr="00BE189A">
              <w:rPr>
                <w:rFonts w:eastAsia="Calibri"/>
              </w:rPr>
              <w:t>Body length (mm)</w:t>
            </w:r>
          </w:p>
        </w:tc>
        <w:tc>
          <w:tcPr>
            <w:tcW w:w="5718" w:type="dxa"/>
          </w:tcPr>
          <w:p w14:paraId="27E4C3CD" w14:textId="77777777" w:rsidR="00BE189A" w:rsidRPr="00BE189A" w:rsidRDefault="00BE189A" w:rsidP="00BE189A">
            <w:pPr>
              <w:rPr>
                <w:rFonts w:eastAsia="Calibri"/>
                <w:vertAlign w:val="superscript"/>
              </w:rPr>
            </w:pPr>
            <w:r w:rsidRPr="00BE189A">
              <w:rPr>
                <w:rFonts w:eastAsia="Calibri"/>
              </w:rPr>
              <w:t>Shorter body length was found for ground beetles caught in wind-disturbed forests, relative to undisturbed forests. Body length is correlated with many other morphological traits.</w:t>
            </w:r>
          </w:p>
        </w:tc>
        <w:tc>
          <w:tcPr>
            <w:tcW w:w="1263" w:type="dxa"/>
          </w:tcPr>
          <w:p w14:paraId="0E385310"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rPr>
              <w:fldChar w:fldCharType="separate"/>
            </w:r>
            <w:r w:rsidRPr="00BE189A">
              <w:rPr>
                <w:rFonts w:eastAsia="Calibri"/>
              </w:rPr>
              <w:t>(Barton et al. 2011, Sklodowski and Garbalinska 2011)</w:t>
            </w:r>
            <w:r w:rsidRPr="00BE189A">
              <w:rPr>
                <w:rFonts w:eastAsia="Calibri"/>
              </w:rPr>
              <w:fldChar w:fldCharType="end"/>
            </w:r>
          </w:p>
        </w:tc>
      </w:tr>
      <w:tr w:rsidR="00BE189A" w:rsidRPr="00BE189A" w14:paraId="5AA894DA" w14:textId="77777777" w:rsidTr="00F05206">
        <w:tc>
          <w:tcPr>
            <w:tcW w:w="1649" w:type="dxa"/>
          </w:tcPr>
          <w:p w14:paraId="58DE7328" w14:textId="77777777" w:rsidR="00BE189A" w:rsidRPr="00BE189A" w:rsidRDefault="00BE189A" w:rsidP="00BE189A">
            <w:pPr>
              <w:rPr>
                <w:rFonts w:eastAsia="Calibri"/>
              </w:rPr>
            </w:pPr>
            <w:r w:rsidRPr="00BE189A">
              <w:rPr>
                <w:rFonts w:eastAsia="Calibri"/>
              </w:rPr>
              <w:t>Antenna length (mm)</w:t>
            </w:r>
          </w:p>
        </w:tc>
        <w:tc>
          <w:tcPr>
            <w:tcW w:w="5718" w:type="dxa"/>
          </w:tcPr>
          <w:p w14:paraId="68F4BDF0" w14:textId="77777777" w:rsidR="00BE189A" w:rsidRPr="00BE189A" w:rsidRDefault="00BE189A" w:rsidP="00BE189A">
            <w:pPr>
              <w:rPr>
                <w:rFonts w:eastAsia="Calibri"/>
                <w:vertAlign w:val="superscript"/>
              </w:rPr>
            </w:pPr>
            <w:r w:rsidRPr="00BE189A">
              <w:rPr>
                <w:rFonts w:eastAsia="Calibri"/>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10279C6C"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(Bauer and Kredler 1993, Barton et al. 2011)</w:t>
            </w:r>
            <w:r w:rsidRPr="00BE189A">
              <w:rPr>
                <w:rFonts w:eastAsia="Calibri"/>
              </w:rPr>
              <w:fldChar w:fldCharType="end"/>
            </w:r>
          </w:p>
        </w:tc>
      </w:tr>
      <w:tr w:rsidR="00BE189A" w:rsidRPr="00BE189A" w14:paraId="56A1078A" w14:textId="77777777" w:rsidTr="00F05206">
        <w:trPr>
          <w:trHeight w:val="1151"/>
        </w:trPr>
        <w:tc>
          <w:tcPr>
            <w:tcW w:w="1649" w:type="dxa"/>
          </w:tcPr>
          <w:p w14:paraId="10636330" w14:textId="77777777" w:rsidR="00BE189A" w:rsidRPr="00BE189A" w:rsidRDefault="00BE189A" w:rsidP="00BE189A">
            <w:pPr>
              <w:rPr>
                <w:rFonts w:eastAsia="Calibri"/>
              </w:rPr>
            </w:pPr>
            <w:r w:rsidRPr="00BE189A">
              <w:rPr>
                <w:rFonts w:eastAsia="Calibri"/>
              </w:rPr>
              <w:t>Eye protrusion (mm)</w:t>
            </w:r>
          </w:p>
        </w:tc>
        <w:tc>
          <w:tcPr>
            <w:tcW w:w="5718" w:type="dxa"/>
          </w:tcPr>
          <w:p w14:paraId="4FE0E2CE" w14:textId="77777777" w:rsidR="00BE189A" w:rsidRPr="00BE189A" w:rsidRDefault="00BE189A" w:rsidP="00BE189A">
            <w:pPr>
              <w:rPr>
                <w:rFonts w:eastAsia="Calibri"/>
                <w:vertAlign w:val="superscript"/>
              </w:rPr>
            </w:pPr>
            <w:r w:rsidRPr="00BE189A">
              <w:rPr>
                <w:rFonts w:eastAsia="Calibri"/>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0169E5C9"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(Talarico et al. 2007)</w:t>
            </w:r>
            <w:r w:rsidRPr="00BE189A">
              <w:rPr>
                <w:rFonts w:eastAsia="Calibri"/>
              </w:rPr>
              <w:fldChar w:fldCharType="end"/>
            </w:r>
          </w:p>
        </w:tc>
      </w:tr>
      <w:tr w:rsidR="00BE189A" w:rsidRPr="00BE189A" w14:paraId="0792F995" w14:textId="77777777" w:rsidTr="00F05206">
        <w:tc>
          <w:tcPr>
            <w:tcW w:w="1649" w:type="dxa"/>
          </w:tcPr>
          <w:p w14:paraId="7AAB29D3" w14:textId="77777777" w:rsidR="00BE189A" w:rsidRPr="00BE189A" w:rsidRDefault="00BE189A" w:rsidP="00BE189A">
            <w:pPr>
              <w:rPr>
                <w:rFonts w:eastAsia="Calibri"/>
              </w:rPr>
            </w:pPr>
            <w:r w:rsidRPr="00BE189A">
              <w:rPr>
                <w:rFonts w:eastAsia="Calibri"/>
              </w:rPr>
              <w:t>Eye length (mm)</w:t>
            </w:r>
          </w:p>
        </w:tc>
        <w:tc>
          <w:tcPr>
            <w:tcW w:w="5718" w:type="dxa"/>
          </w:tcPr>
          <w:p w14:paraId="13707027" w14:textId="77777777" w:rsidR="00BE189A" w:rsidRPr="00BE189A" w:rsidRDefault="00BE189A" w:rsidP="00BE189A">
            <w:pPr>
              <w:rPr>
                <w:rFonts w:eastAsia="Calibri"/>
                <w:vertAlign w:val="superscript"/>
              </w:rPr>
            </w:pPr>
            <w:r w:rsidRPr="00BE189A">
              <w:rPr>
                <w:rFonts w:eastAsia="Calibri"/>
              </w:rPr>
              <w:t xml:space="preserve">Diurnal ground beetle species and/or those adapted to open environments tend to rely on vision for predator avoidance or prey </w:t>
            </w:r>
            <w:proofErr w:type="gramStart"/>
            <w:r w:rsidRPr="00BE189A">
              <w:rPr>
                <w:rFonts w:eastAsia="Calibri"/>
              </w:rPr>
              <w:t>detection, and</w:t>
            </w:r>
            <w:proofErr w:type="gramEnd"/>
            <w:r w:rsidRPr="00BE189A">
              <w:rPr>
                <w:rFonts w:eastAsia="Calibri"/>
              </w:rPr>
              <w:t xml:space="preserve"> thus might have longer eyes. </w:t>
            </w:r>
          </w:p>
        </w:tc>
        <w:tc>
          <w:tcPr>
            <w:tcW w:w="1263" w:type="dxa"/>
          </w:tcPr>
          <w:p w14:paraId="5B8B3C3E"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(Talarico et al. 2007)</w:t>
            </w:r>
            <w:r w:rsidRPr="00BE189A">
              <w:rPr>
                <w:rFonts w:eastAsia="Calibri"/>
              </w:rPr>
              <w:fldChar w:fldCharType="end"/>
            </w:r>
          </w:p>
        </w:tc>
      </w:tr>
      <w:tr w:rsidR="00BE189A" w:rsidRPr="00BE189A" w14:paraId="0F677003" w14:textId="77777777" w:rsidTr="00F05206">
        <w:tc>
          <w:tcPr>
            <w:tcW w:w="1649" w:type="dxa"/>
          </w:tcPr>
          <w:p w14:paraId="2C7D818D" w14:textId="77777777" w:rsidR="00BE189A" w:rsidRPr="00BE189A" w:rsidRDefault="00BE189A" w:rsidP="00BE189A">
            <w:pPr>
              <w:rPr>
                <w:rFonts w:eastAsia="Calibri"/>
              </w:rPr>
            </w:pPr>
            <w:r w:rsidRPr="00BE189A">
              <w:rPr>
                <w:rFonts w:eastAsia="Calibri"/>
              </w:rPr>
              <w:t>Pronotum width (mm)</w:t>
            </w:r>
          </w:p>
        </w:tc>
        <w:tc>
          <w:tcPr>
            <w:tcW w:w="5718" w:type="dxa"/>
          </w:tcPr>
          <w:p w14:paraId="65DFCF71" w14:textId="77777777" w:rsidR="00BE189A" w:rsidRPr="00BE189A" w:rsidRDefault="00BE189A" w:rsidP="00BE189A">
            <w:pPr>
              <w:rPr>
                <w:rFonts w:eastAsia="Calibri"/>
                <w:vertAlign w:val="superscript"/>
              </w:rPr>
            </w:pPr>
            <w:r w:rsidRPr="00BE189A">
              <w:rPr>
                <w:rFonts w:eastAsia="Calibri"/>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56261E5B"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(Thiele 1977, Forsythe 1991, Barton et al. 2011)</w:t>
            </w:r>
            <w:r w:rsidRPr="00BE189A">
              <w:rPr>
                <w:rFonts w:eastAsia="Calibri"/>
              </w:rPr>
              <w:fldChar w:fldCharType="end"/>
            </w:r>
          </w:p>
        </w:tc>
      </w:tr>
      <w:tr w:rsidR="00BE189A" w:rsidRPr="00BE189A" w14:paraId="3439D01F" w14:textId="77777777" w:rsidTr="00F05206">
        <w:tc>
          <w:tcPr>
            <w:tcW w:w="1649" w:type="dxa"/>
          </w:tcPr>
          <w:p w14:paraId="0E40EC99" w14:textId="77777777" w:rsidR="00BE189A" w:rsidRPr="00BE189A" w:rsidRDefault="00BE189A" w:rsidP="00BE189A">
            <w:pPr>
              <w:rPr>
                <w:rFonts w:eastAsia="Calibri"/>
              </w:rPr>
            </w:pPr>
            <w:r w:rsidRPr="00BE189A">
              <w:rPr>
                <w:rFonts w:eastAsia="Calibri"/>
              </w:rPr>
              <w:t>Abdomen width (mm)</w:t>
            </w:r>
          </w:p>
        </w:tc>
        <w:tc>
          <w:tcPr>
            <w:tcW w:w="5718" w:type="dxa"/>
          </w:tcPr>
          <w:p w14:paraId="6BC16453" w14:textId="77777777" w:rsidR="00BE189A" w:rsidRPr="00BE189A" w:rsidRDefault="00BE189A" w:rsidP="00BE189A">
            <w:pPr>
              <w:rPr>
                <w:rFonts w:eastAsia="Calibri"/>
                <w:vertAlign w:val="superscript"/>
              </w:rPr>
            </w:pPr>
            <w:r w:rsidRPr="00BE189A">
              <w:rPr>
                <w:rFonts w:eastAsia="Calibri"/>
              </w:rPr>
              <w:t>Similar pattern to pronotum width, with species having proportionally wider abdomens tending to be found in open habitats.</w:t>
            </w:r>
          </w:p>
        </w:tc>
        <w:tc>
          <w:tcPr>
            <w:tcW w:w="1263" w:type="dxa"/>
          </w:tcPr>
          <w:p w14:paraId="7532AD93"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(Barton et al. 2011)</w:t>
            </w:r>
            <w:r w:rsidRPr="00BE189A">
              <w:rPr>
                <w:rFonts w:eastAsia="Calibri"/>
              </w:rPr>
              <w:fldChar w:fldCharType="end"/>
            </w:r>
          </w:p>
        </w:tc>
      </w:tr>
      <w:tr w:rsidR="00BE189A" w:rsidRPr="00BE189A" w14:paraId="46E64544" w14:textId="77777777" w:rsidTr="00F05206">
        <w:tc>
          <w:tcPr>
            <w:tcW w:w="1649" w:type="dxa"/>
          </w:tcPr>
          <w:p w14:paraId="28F20882" w14:textId="77777777" w:rsidR="00BE189A" w:rsidRPr="00BE189A" w:rsidRDefault="00BE189A" w:rsidP="00BE189A">
            <w:pPr>
              <w:rPr>
                <w:rFonts w:eastAsia="Calibri"/>
              </w:rPr>
            </w:pPr>
            <w:r w:rsidRPr="00BE189A">
              <w:rPr>
                <w:rFonts w:eastAsia="Calibri"/>
              </w:rPr>
              <w:t>Rear leg length (mm)</w:t>
            </w:r>
          </w:p>
        </w:tc>
        <w:tc>
          <w:tcPr>
            <w:tcW w:w="5718" w:type="dxa"/>
          </w:tcPr>
          <w:p w14:paraId="683D357F" w14:textId="77777777" w:rsidR="00BE189A" w:rsidRPr="00BE189A" w:rsidRDefault="00BE189A" w:rsidP="00BE189A">
            <w:pPr>
              <w:rPr>
                <w:rFonts w:eastAsia="Calibri"/>
              </w:rPr>
            </w:pPr>
            <w:r w:rsidRPr="00BE189A">
              <w:rPr>
                <w:rFonts w:eastAsia="Calibri"/>
              </w:rPr>
              <w:t>Open habitats seem to favor ground beetle species with shorter legs relative to body length. Ground beetles with longer legs may be weaker at pushing through dense substrates.</w:t>
            </w:r>
          </w:p>
        </w:tc>
        <w:tc>
          <w:tcPr>
            <w:tcW w:w="1263" w:type="dxa"/>
          </w:tcPr>
          <w:p w14:paraId="0F3A33EA"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(Forsythe 1991, Barton et al. 2011)</w:t>
            </w:r>
            <w:r w:rsidRPr="00BE189A">
              <w:rPr>
                <w:rFonts w:eastAsia="Calibri"/>
              </w:rPr>
              <w:fldChar w:fldCharType="end"/>
            </w:r>
          </w:p>
        </w:tc>
      </w:tr>
      <w:tr w:rsidR="00BE189A" w:rsidRPr="00BE189A" w14:paraId="5210FF4F" w14:textId="77777777" w:rsidTr="00F05206">
        <w:tc>
          <w:tcPr>
            <w:tcW w:w="1649" w:type="dxa"/>
          </w:tcPr>
          <w:p w14:paraId="0AFC1075" w14:textId="77777777" w:rsidR="00BE189A" w:rsidRPr="00BE189A" w:rsidRDefault="00BE189A" w:rsidP="00BE189A">
            <w:pPr>
              <w:rPr>
                <w:rFonts w:eastAsia="Calibri"/>
              </w:rPr>
            </w:pPr>
            <w:r w:rsidRPr="00BE189A">
              <w:rPr>
                <w:rFonts w:eastAsia="Calibri"/>
              </w:rPr>
              <w:t>Rear trochanter length (mm)</w:t>
            </w:r>
          </w:p>
        </w:tc>
        <w:tc>
          <w:tcPr>
            <w:tcW w:w="5718" w:type="dxa"/>
          </w:tcPr>
          <w:p w14:paraId="03100850" w14:textId="77777777" w:rsidR="00BE189A" w:rsidRPr="00BE189A" w:rsidRDefault="00BE189A" w:rsidP="00BE189A">
            <w:pPr>
              <w:rPr>
                <w:rFonts w:eastAsia="Calibri"/>
              </w:rPr>
            </w:pPr>
            <w:r w:rsidRPr="00BE189A">
              <w:rPr>
                <w:rFonts w:eastAsia="Calibri"/>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191B9432"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(Forsythe 1991, Talarico et al. 2007)</w:t>
            </w:r>
            <w:r w:rsidRPr="00BE189A">
              <w:rPr>
                <w:rFonts w:eastAsia="Calibri"/>
              </w:rPr>
              <w:fldChar w:fldCharType="end"/>
            </w:r>
          </w:p>
        </w:tc>
      </w:tr>
      <w:tr w:rsidR="00BE189A" w:rsidRPr="00BE189A" w14:paraId="25156A50" w14:textId="77777777" w:rsidTr="00F05206">
        <w:tc>
          <w:tcPr>
            <w:tcW w:w="1649" w:type="dxa"/>
          </w:tcPr>
          <w:p w14:paraId="711F4C91" w14:textId="77777777" w:rsidR="00BE189A" w:rsidRPr="00BE189A" w:rsidRDefault="00BE189A" w:rsidP="00BE189A">
            <w:pPr>
              <w:rPr>
                <w:rFonts w:eastAsia="Calibri"/>
              </w:rPr>
            </w:pPr>
            <w:r w:rsidRPr="00BE189A">
              <w:rPr>
                <w:rFonts w:eastAsia="Calibri"/>
              </w:rPr>
              <w:t>Flight capability (range: 0-1)</w:t>
            </w:r>
          </w:p>
        </w:tc>
        <w:tc>
          <w:tcPr>
            <w:tcW w:w="5718" w:type="dxa"/>
          </w:tcPr>
          <w:p w14:paraId="58C952D5" w14:textId="77777777" w:rsidR="00BE189A" w:rsidRPr="00BE189A" w:rsidRDefault="00BE189A" w:rsidP="00BE189A">
            <w:pPr>
              <w:rPr>
                <w:rFonts w:eastAsia="Calibri"/>
              </w:rPr>
            </w:pPr>
            <w:r w:rsidRPr="00BE189A">
              <w:rPr>
                <w:rFonts w:eastAsia="Calibri"/>
              </w:rPr>
              <w:t>Flight-capable species (macropterous and with fully developed flight musculature) can exploit patchy, temporary habitats. Conversely, flight incapable species may have higher fitness within stable habitats.</w:t>
            </w:r>
          </w:p>
        </w:tc>
        <w:tc>
          <w:tcPr>
            <w:tcW w:w="1263" w:type="dxa"/>
          </w:tcPr>
          <w:p w14:paraId="3E7B8E78"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BE189A">
              <w:rPr>
                <w:rFonts w:eastAsia="Calibri"/>
              </w:rPr>
              <w:fldChar w:fldCharType="separate"/>
            </w:r>
            <w:r w:rsidRPr="00BE189A">
              <w:rPr>
                <w:rFonts w:eastAsia="Calibri"/>
              </w:rPr>
              <w:t>(Ribera et al. 2001, Venn 2016)</w:t>
            </w:r>
            <w:r w:rsidRPr="00BE189A">
              <w:rPr>
                <w:rFonts w:eastAsia="Calibri"/>
              </w:rPr>
              <w:fldChar w:fldCharType="end"/>
            </w:r>
          </w:p>
        </w:tc>
      </w:tr>
    </w:tbl>
    <w:p w14:paraId="419C34F0" w14:textId="77777777" w:rsidR="00BE189A" w:rsidRPr="00BE189A" w:rsidRDefault="00BE189A" w:rsidP="00BE189A">
      <w:pPr>
        <w:rPr>
          <w:rFonts w:eastAsia="Calibri" w:cs="Times New Roman"/>
        </w:rPr>
      </w:pPr>
    </w:p>
    <w:p w14:paraId="20A7A5AB"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5A8B59BA" w14:textId="77777777" w:rsidR="00BE189A" w:rsidRPr="00BE189A" w:rsidRDefault="00BE189A" w:rsidP="00BE189A">
      <w:pPr>
        <w:spacing w:line="480" w:lineRule="auto"/>
        <w:ind w:left="6480" w:firstLine="720"/>
        <w:rPr>
          <w:rFonts w:eastAsia="Calibri" w:cs="Times New Roman"/>
        </w:rPr>
      </w:pPr>
    </w:p>
    <w:p w14:paraId="2EFE0EC9" w14:textId="77777777" w:rsidR="00BE189A" w:rsidRPr="00BE189A" w:rsidRDefault="00BE189A" w:rsidP="00BE189A">
      <w:pPr>
        <w:spacing w:line="480" w:lineRule="auto"/>
        <w:ind w:left="6480" w:firstLine="720"/>
        <w:rPr>
          <w:rFonts w:eastAsia="Calibri" w:cs="Times New Roman"/>
        </w:rPr>
      </w:pPr>
    </w:p>
    <w:p w14:paraId="638A032B" w14:textId="77777777" w:rsidR="00BE189A" w:rsidRPr="00BE189A" w:rsidRDefault="00BE189A" w:rsidP="00BE189A">
      <w:pPr>
        <w:spacing w:line="480" w:lineRule="auto"/>
        <w:rPr>
          <w:rFonts w:eastAsia="Calibri" w:cs="Times New Roman"/>
        </w:rPr>
      </w:pPr>
      <w:r w:rsidRPr="00BE189A">
        <w:rPr>
          <w:rFonts w:eastAsia="Calibri" w:cs="Times New Roman"/>
        </w:rPr>
        <w:t>Table 2.1 Continued</w:t>
      </w:r>
    </w:p>
    <w:tbl>
      <w:tblPr>
        <w:tblStyle w:val="TableGrid1"/>
        <w:tblW w:w="0" w:type="auto"/>
        <w:tblLook w:val="04A0" w:firstRow="1" w:lastRow="0" w:firstColumn="1" w:lastColumn="0" w:noHBand="0" w:noVBand="1"/>
      </w:tblPr>
      <w:tblGrid>
        <w:gridCol w:w="1649"/>
        <w:gridCol w:w="5727"/>
        <w:gridCol w:w="1254"/>
      </w:tblGrid>
      <w:tr w:rsidR="00BE189A" w:rsidRPr="00BE189A" w14:paraId="4F81B6BE" w14:textId="77777777" w:rsidTr="00F05206">
        <w:tc>
          <w:tcPr>
            <w:tcW w:w="1649" w:type="dxa"/>
          </w:tcPr>
          <w:p w14:paraId="40A873C5" w14:textId="77777777" w:rsidR="00BE189A" w:rsidRPr="00BE189A" w:rsidRDefault="00BE189A" w:rsidP="00BE189A">
            <w:pPr>
              <w:rPr>
                <w:rFonts w:eastAsia="Calibri"/>
              </w:rPr>
            </w:pPr>
            <w:r w:rsidRPr="00BE189A">
              <w:rPr>
                <w:rFonts w:eastAsia="Calibri"/>
              </w:rPr>
              <w:tab/>
            </w:r>
            <w:r w:rsidRPr="00BE189A">
              <w:rPr>
                <w:rFonts w:eastAsia="Calibri"/>
              </w:rPr>
              <w:tab/>
            </w:r>
            <w:r w:rsidRPr="00BE189A">
              <w:rPr>
                <w:rFonts w:eastAsia="Calibri"/>
                <w:b/>
                <w:bCs/>
              </w:rPr>
              <w:t>Trait</w:t>
            </w:r>
          </w:p>
        </w:tc>
        <w:tc>
          <w:tcPr>
            <w:tcW w:w="5727" w:type="dxa"/>
          </w:tcPr>
          <w:p w14:paraId="196E1CAB" w14:textId="77777777" w:rsidR="00BE189A" w:rsidRPr="00BE189A" w:rsidRDefault="00BE189A" w:rsidP="00BE189A">
            <w:pPr>
              <w:rPr>
                <w:rFonts w:eastAsia="Calibri"/>
              </w:rPr>
            </w:pPr>
            <w:r w:rsidRPr="00BE189A">
              <w:rPr>
                <w:rFonts w:eastAsia="Calibri"/>
                <w:b/>
                <w:bCs/>
              </w:rPr>
              <w:t>Connection to habitat</w:t>
            </w:r>
          </w:p>
        </w:tc>
        <w:tc>
          <w:tcPr>
            <w:tcW w:w="1254" w:type="dxa"/>
          </w:tcPr>
          <w:p w14:paraId="304E8644" w14:textId="77777777" w:rsidR="00BE189A" w:rsidRPr="00BE189A" w:rsidRDefault="00BE189A" w:rsidP="00BE189A">
            <w:pPr>
              <w:rPr>
                <w:rFonts w:eastAsia="Calibri"/>
              </w:rPr>
            </w:pPr>
            <w:r w:rsidRPr="00BE189A">
              <w:rPr>
                <w:rFonts w:eastAsia="Calibri"/>
                <w:b/>
                <w:bCs/>
              </w:rPr>
              <w:t>References</w:t>
            </w:r>
          </w:p>
        </w:tc>
      </w:tr>
      <w:tr w:rsidR="00BE189A" w:rsidRPr="00BE189A" w14:paraId="7A47B452" w14:textId="77777777" w:rsidTr="00F05206">
        <w:tc>
          <w:tcPr>
            <w:tcW w:w="1649" w:type="dxa"/>
          </w:tcPr>
          <w:p w14:paraId="3E4C8146" w14:textId="77777777" w:rsidR="00BE189A" w:rsidRPr="00BE189A" w:rsidRDefault="00BE189A" w:rsidP="00BE189A">
            <w:pPr>
              <w:rPr>
                <w:rFonts w:eastAsia="Calibri"/>
              </w:rPr>
            </w:pPr>
            <w:r w:rsidRPr="00BE189A">
              <w:rPr>
                <w:rFonts w:eastAsia="Calibri"/>
              </w:rPr>
              <w:t>Water affinity (range: 0-1)</w:t>
            </w:r>
          </w:p>
        </w:tc>
        <w:tc>
          <w:tcPr>
            <w:tcW w:w="5727" w:type="dxa"/>
          </w:tcPr>
          <w:p w14:paraId="180823A3" w14:textId="77777777" w:rsidR="00BE189A" w:rsidRPr="00BE189A" w:rsidRDefault="00BE189A" w:rsidP="00BE189A">
            <w:pPr>
              <w:rPr>
                <w:rFonts w:eastAsia="Calibri"/>
              </w:rPr>
            </w:pPr>
            <w:r w:rsidRPr="00BE189A">
              <w:rPr>
                <w:rFonts w:eastAsia="Calibri"/>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0B4BE974"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rPr>
              <w:fldChar w:fldCharType="separate"/>
            </w:r>
            <w:r w:rsidRPr="00BE189A">
              <w:rPr>
                <w:rFonts w:eastAsia="Calibri"/>
              </w:rPr>
              <w:t>(Thiele 1977)</w:t>
            </w:r>
            <w:r w:rsidRPr="00BE189A">
              <w:rPr>
                <w:rFonts w:eastAsia="Calibri"/>
              </w:rPr>
              <w:fldChar w:fldCharType="end"/>
            </w:r>
          </w:p>
        </w:tc>
      </w:tr>
      <w:tr w:rsidR="00BE189A" w:rsidRPr="00BE189A" w14:paraId="737F649F" w14:textId="77777777" w:rsidTr="00F05206">
        <w:tc>
          <w:tcPr>
            <w:tcW w:w="1649" w:type="dxa"/>
          </w:tcPr>
          <w:p w14:paraId="2BDD9BEF" w14:textId="77777777" w:rsidR="00BE189A" w:rsidRPr="00BE189A" w:rsidRDefault="00BE189A" w:rsidP="00BE189A">
            <w:pPr>
              <w:rPr>
                <w:rFonts w:eastAsia="Calibri"/>
              </w:rPr>
            </w:pPr>
            <w:r w:rsidRPr="00BE189A">
              <w:rPr>
                <w:rFonts w:eastAsia="Calibri"/>
              </w:rPr>
              <w:t xml:space="preserve">Forest affinity (forest specialist, eurytopic, or </w:t>
            </w:r>
            <w:proofErr w:type="gramStart"/>
            <w:r w:rsidRPr="00BE189A">
              <w:rPr>
                <w:rFonts w:eastAsia="Calibri"/>
              </w:rPr>
              <w:t>open-habitat</w:t>
            </w:r>
            <w:proofErr w:type="gramEnd"/>
            <w:r w:rsidRPr="00BE189A">
              <w:rPr>
                <w:rFonts w:eastAsia="Calibri"/>
              </w:rPr>
              <w:t>)</w:t>
            </w:r>
          </w:p>
        </w:tc>
        <w:tc>
          <w:tcPr>
            <w:tcW w:w="5727" w:type="dxa"/>
          </w:tcPr>
          <w:p w14:paraId="6FB3FA43" w14:textId="77777777" w:rsidR="00BE189A" w:rsidRPr="00BE189A" w:rsidRDefault="00BE189A" w:rsidP="00BE189A">
            <w:pPr>
              <w:rPr>
                <w:rFonts w:eastAsia="Calibri"/>
              </w:rPr>
            </w:pPr>
            <w:r w:rsidRPr="00BE189A">
              <w:rPr>
                <w:rFonts w:eastAsia="Calibri"/>
              </w:rPr>
              <w:t xml:space="preserve">Some ground beetle species tend to be caught in forests, underneath trees, whereas other species tend to be caught in fields, prairies, pastures, and other open habitats. </w:t>
            </w:r>
          </w:p>
        </w:tc>
        <w:tc>
          <w:tcPr>
            <w:tcW w:w="1254" w:type="dxa"/>
          </w:tcPr>
          <w:p w14:paraId="6694BF65"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BE189A">
              <w:rPr>
                <w:rFonts w:eastAsia="Calibri"/>
              </w:rPr>
              <w:fldChar w:fldCharType="separate"/>
            </w:r>
            <w:r w:rsidRPr="00BE189A">
              <w:rPr>
                <w:rFonts w:eastAsia="Calibri"/>
              </w:rPr>
              <w:t>(Silverman et al. 2008)</w:t>
            </w:r>
            <w:r w:rsidRPr="00BE189A">
              <w:rPr>
                <w:rFonts w:eastAsia="Calibri"/>
              </w:rPr>
              <w:fldChar w:fldCharType="end"/>
            </w:r>
          </w:p>
        </w:tc>
      </w:tr>
    </w:tbl>
    <w:p w14:paraId="79442D48" w14:textId="77777777" w:rsidR="00BE189A" w:rsidRPr="00BE189A" w:rsidRDefault="00BE189A" w:rsidP="00BE189A">
      <w:pPr>
        <w:rPr>
          <w:rFonts w:eastAsia="Calibri" w:cs="Times New Roman"/>
        </w:rPr>
      </w:pPr>
    </w:p>
    <w:p w14:paraId="478A175F" w14:textId="77777777" w:rsidR="00BE189A" w:rsidRPr="00BE189A" w:rsidRDefault="00BE189A" w:rsidP="00BE189A">
      <w:pPr>
        <w:rPr>
          <w:rFonts w:eastAsia="Calibri" w:cs="Times New Roman"/>
        </w:rPr>
      </w:pPr>
    </w:p>
    <w:p w14:paraId="17AF66DD" w14:textId="77777777" w:rsidR="00BE189A" w:rsidRPr="00BE189A" w:rsidRDefault="00BE189A" w:rsidP="00BE189A">
      <w:pPr>
        <w:rPr>
          <w:rFonts w:eastAsia="Calibri" w:cs="Times New Roman"/>
        </w:rPr>
      </w:pPr>
    </w:p>
    <w:p w14:paraId="3F09ED79"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Forest floor environment</w:t>
      </w:r>
    </w:p>
    <w:p w14:paraId="7AE815D7"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Environmental variables on the forest floor were quantified to assess differences among windthrow, salvaged, and undisturbed </w:t>
      </w:r>
      <w:proofErr w:type="gramStart"/>
      <w:r w:rsidRPr="00BE189A">
        <w:rPr>
          <w:rFonts w:eastAsia="Calibri" w:cs="Times New Roman"/>
        </w:rPr>
        <w:t>forest</w:t>
      </w:r>
      <w:proofErr w:type="gramEnd"/>
      <w:r w:rsidRPr="00BE189A">
        <w:rPr>
          <w:rFonts w:eastAsia="Calibri" w:cs="Times New Roman"/>
        </w:rPr>
        <w:t xml:space="preserve">. Percentage canopy openness was measured using a spherical crown </w:t>
      </w:r>
      <w:proofErr w:type="spellStart"/>
      <w:r w:rsidRPr="00BE189A">
        <w:rPr>
          <w:rFonts w:eastAsia="Calibri" w:cs="Times New Roman"/>
        </w:rPr>
        <w:t>densiometer</w:t>
      </w:r>
      <w:proofErr w:type="spellEnd"/>
      <w:r w:rsidRPr="00BE189A">
        <w:rPr>
          <w:rFonts w:eastAsia="Calibri" w:cs="Times New Roman"/>
        </w:rPr>
        <w:t xml:space="preserve">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BE189A">
        <w:rPr>
          <w:rFonts w:eastAsia="Calibri" w:cs="Times New Roman"/>
          <w:vertAlign w:val="superscript"/>
        </w:rPr>
        <w:t>2</w:t>
      </w:r>
      <w:r w:rsidRPr="00BE189A">
        <w:rPr>
          <w:rFonts w:eastAsia="Calibri" w:cs="Times New Roman"/>
        </w:rPr>
        <w:t xml:space="preserve"> quadrats around each pitfall trap</w:t>
      </w:r>
      <w:commentRangeStart w:id="58"/>
      <w:commentRangeStart w:id="59"/>
      <w:commentRangeStart w:id="60"/>
      <w:commentRangeStart w:id="61"/>
      <w:r w:rsidRPr="00BE189A">
        <w:rPr>
          <w:rFonts w:eastAsia="Calibri" w:cs="Times New Roman"/>
        </w:rPr>
        <w:t>.</w:t>
      </w:r>
      <w:commentRangeEnd w:id="58"/>
      <w:r w:rsidRPr="00BE189A">
        <w:rPr>
          <w:rFonts w:eastAsia="Calibri" w:cs="Times New Roman"/>
        </w:rPr>
        <w:commentReference w:id="58"/>
      </w:r>
      <w:commentRangeEnd w:id="59"/>
      <w:r w:rsidRPr="00BE189A">
        <w:rPr>
          <w:rFonts w:eastAsia="Calibri" w:cs="Times New Roman"/>
        </w:rPr>
        <w:commentReference w:id="59"/>
      </w:r>
      <w:commentRangeEnd w:id="60"/>
      <w:r w:rsidRPr="00BE189A">
        <w:rPr>
          <w:rFonts w:eastAsia="Calibri" w:cs="Times New Roman"/>
          <w:kern w:val="2"/>
          <w:sz w:val="16"/>
          <w:szCs w:val="16"/>
          <w14:ligatures w14:val="standardContextual"/>
        </w:rPr>
        <w:commentReference w:id="60"/>
      </w:r>
      <w:commentRangeEnd w:id="61"/>
      <w:r w:rsidRPr="00BE189A">
        <w:rPr>
          <w:rFonts w:eastAsia="Calibri" w:cs="Times New Roman"/>
          <w:kern w:val="2"/>
          <w:sz w:val="16"/>
          <w:szCs w:val="16"/>
          <w14:ligatures w14:val="standardContextual"/>
        </w:rPr>
        <w:commentReference w:id="61"/>
      </w:r>
      <w:r w:rsidRPr="00BE189A">
        <w:rPr>
          <w:rFonts w:eastAsia="Calibri" w:cs="Times New Roman"/>
        </w:rPr>
        <w:t xml:space="preserve">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w:t>
      </w:r>
      <w:proofErr w:type="spellStart"/>
      <w:r w:rsidRPr="00BE189A">
        <w:rPr>
          <w:rFonts w:eastAsia="Calibri" w:cs="Times New Roman"/>
        </w:rPr>
        <w:t>Dynamax</w:t>
      </w:r>
      <w:proofErr w:type="spellEnd"/>
      <w:r w:rsidRPr="00BE189A">
        <w:rPr>
          <w:rFonts w:eastAsia="Calibri" w:cs="Times New Roman"/>
        </w:rPr>
        <w:t xml:space="preserve"> Inc. (Houston, Texas) TH20 portable soil moisture meter with a Theta Probe ML2x sensor in 2015</w:t>
      </w:r>
      <w:commentRangeStart w:id="62"/>
      <w:commentRangeStart w:id="63"/>
      <w:r w:rsidRPr="00BE189A">
        <w:rPr>
          <w:rFonts w:eastAsia="Calibri" w:cs="Times New Roman"/>
        </w:rPr>
        <w:t>.</w:t>
      </w:r>
      <w:commentRangeEnd w:id="62"/>
      <w:r w:rsidRPr="00BE189A">
        <w:rPr>
          <w:rFonts w:eastAsia="Calibri" w:cs="Times New Roman"/>
        </w:rPr>
        <w:commentReference w:id="62"/>
      </w:r>
      <w:commentRangeEnd w:id="63"/>
      <w:r w:rsidRPr="00BE189A">
        <w:rPr>
          <w:rFonts w:eastAsia="Calibri" w:cs="Times New Roman"/>
        </w:rPr>
        <w:commentReference w:id="63"/>
      </w:r>
      <w:r w:rsidRPr="00BE189A">
        <w:rPr>
          <w:rFonts w:eastAsia="Calibri" w:cs="Times New Roman"/>
        </w:rPr>
        <w:t xml:space="preserve"> Soil moisture measurements were taken biweekly when pitfall samples were collected, for a total of six </w:t>
      </w:r>
      <w:r w:rsidRPr="00BE189A">
        <w:rPr>
          <w:rFonts w:eastAsia="Calibri" w:cs="Times New Roman"/>
        </w:rPr>
        <w:lastRenderedPageBreak/>
        <w:t>dates per year. The 18 soil moisture readings at each plot were averaged together for a single mean for the year.</w:t>
      </w:r>
    </w:p>
    <w:p w14:paraId="349AE5F9" w14:textId="77777777" w:rsidR="00BE189A" w:rsidRPr="00BE189A" w:rsidRDefault="00BE189A" w:rsidP="00BE189A">
      <w:pPr>
        <w:spacing w:line="480" w:lineRule="auto"/>
        <w:rPr>
          <w:rFonts w:eastAsia="Calibri" w:cs="Times New Roman"/>
        </w:rPr>
      </w:pPr>
    </w:p>
    <w:p w14:paraId="35754784" w14:textId="77777777" w:rsidR="00BE189A" w:rsidRPr="00BE189A" w:rsidDel="00C76DA6" w:rsidRDefault="00BE189A" w:rsidP="00BE189A">
      <w:pPr>
        <w:spacing w:line="480" w:lineRule="auto"/>
        <w:rPr>
          <w:del w:id="64" w:author="Perry, Kayla" w:date="2025-11-08T13:37:00Z" w16du:dateUtc="2025-11-08T18:37:00Z"/>
          <w:rFonts w:eastAsia="Calibri" w:cs="Times New Roman"/>
          <w:u w:val="single"/>
        </w:rPr>
      </w:pPr>
      <w:r w:rsidRPr="00BE189A">
        <w:rPr>
          <w:rFonts w:eastAsia="Calibri" w:cs="Times New Roman"/>
          <w:u w:val="single"/>
        </w:rPr>
        <w:t>Statistical analysis</w:t>
      </w:r>
    </w:p>
    <w:p w14:paraId="6F45666C"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All analyses were conducted in R version 4.4.1 </w:t>
      </w:r>
      <w:r w:rsidRPr="00BE189A">
        <w:rPr>
          <w:rFonts w:eastAsia="Calibri" w:cs="Times New Roman"/>
        </w:rPr>
        <w:fldChar w:fldCharType="begin"/>
      </w:r>
      <w:r w:rsidRPr="00BE189A">
        <w:rPr>
          <w:rFonts w:eastAsia="Calibri" w:cs="Times New Roman"/>
        </w:rPr>
        <w:instrText xml:space="preserve"> ADDIN ZOTERO_ITEM CSL_CITATION {"citationID":"1xolQv2R","properties":{"formattedCitation":"(R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Aptos" w:cs="Times New Roman"/>
          <w:kern w:val="2"/>
          <w:szCs w:val="20"/>
          <w14:ligatures w14:val="standardContextual"/>
        </w:rPr>
        <w:t>(R Core Team 2024)</w:t>
      </w:r>
      <w:r w:rsidRPr="00BE189A">
        <w:rPr>
          <w:rFonts w:eastAsia="Calibri" w:cs="Times New Roman"/>
        </w:rPr>
        <w:fldChar w:fldCharType="end"/>
      </w:r>
      <w:r w:rsidRPr="00BE189A">
        <w:rPr>
          <w:rFonts w:eastAsia="Calibri" w:cs="Times New Roman"/>
        </w:rPr>
        <w:t xml:space="preserve">. </w:t>
      </w:r>
      <w:ins w:id="65" w:author="Perry, Kayla" w:date="2025-11-08T13:38:00Z" w16du:dateUtc="2025-11-08T18:38:00Z">
        <w:r w:rsidRPr="00BE189A">
          <w:rPr>
            <w:rFonts w:eastAsia="Calibri" w:cs="Times New Roman"/>
          </w:rPr>
          <w:t>All code and development history that support these find</w:t>
        </w:r>
      </w:ins>
      <w:ins w:id="66" w:author="Perry, Kayla" w:date="2025-11-08T13:39:00Z" w16du:dateUtc="2025-11-08T18:39:00Z">
        <w:r w:rsidRPr="00BE189A">
          <w:rPr>
            <w:rFonts w:eastAsia="Calibri" w:cs="Times New Roman"/>
          </w:rPr>
          <w:t>ings can be found in the GitHub repository: add link.</w:t>
        </w:r>
      </w:ins>
    </w:p>
    <w:p w14:paraId="54772469"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w:t>
      </w:r>
      <w:proofErr w:type="spellStart"/>
      <w:r w:rsidRPr="00BE189A">
        <w:rPr>
          <w:rFonts w:eastAsia="Calibri" w:cs="Times New Roman"/>
          <w:i/>
          <w:iCs/>
        </w:rPr>
        <w:t>specaccum</w:t>
      </w:r>
      <w:proofErr w:type="spellEnd"/>
      <w:r w:rsidRPr="00BE189A">
        <w:rPr>
          <w:rFonts w:eastAsia="Calibri" w:cs="Times New Roman"/>
        </w:rPr>
        <w:t xml:space="preserve"> function in the R package ‘vegan’ with the ‘random’ setting, which finds the mean SAC by permuting the order of the plots </w:t>
      </w:r>
      <w:r w:rsidRPr="00BE189A">
        <w:rPr>
          <w:rFonts w:eastAsia="Calibri" w:cs="Times New Roman"/>
        </w:rPr>
        <w:fldChar w:fldCharType="begin"/>
      </w:r>
      <w:r w:rsidRPr="00BE189A">
        <w:rPr>
          <w:rFonts w:eastAsia="Calibri" w:cs="Times New Roman"/>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Aptos" w:cs="Times New Roman"/>
          <w:kern w:val="2"/>
          <w:szCs w:val="20"/>
          <w14:ligatures w14:val="standardContextual"/>
        </w:rPr>
        <w:t>(Oksanen et al. 2024, R Core Team 2024)</w:t>
      </w:r>
      <w:r w:rsidRPr="00BE189A">
        <w:rPr>
          <w:rFonts w:eastAsia="Calibri" w:cs="Times New Roman"/>
        </w:rPr>
        <w:fldChar w:fldCharType="end"/>
      </w:r>
      <w:r w:rsidRPr="00BE189A">
        <w:rPr>
          <w:rFonts w:eastAsia="Calibri" w:cs="Times New Roman"/>
        </w:rPr>
        <w:t xml:space="preserve">. The Chao1 estimator was used to estimate a lower bound on the true species richness of ground beetles </w:t>
      </w:r>
      <w:r w:rsidRPr="00BE189A">
        <w:rPr>
          <w:rFonts w:eastAsia="Calibri" w:cs="Times New Roman"/>
        </w:rPr>
        <w:fldChar w:fldCharType="begin"/>
      </w:r>
      <w:r w:rsidRPr="00BE189A">
        <w:rPr>
          <w:rFonts w:eastAsia="Calibri" w:cs="Times New Roman"/>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BE189A">
        <w:rPr>
          <w:rFonts w:eastAsia="Calibri" w:cs="Times New Roman"/>
        </w:rPr>
        <w:fldChar w:fldCharType="separate"/>
      </w:r>
      <w:r w:rsidRPr="00BE189A">
        <w:rPr>
          <w:rFonts w:eastAsia="Calibri" w:cs="Times New Roman"/>
        </w:rPr>
        <w:t>(Chao and Chiu 2016)</w:t>
      </w:r>
      <w:r w:rsidRPr="00BE189A">
        <w:rPr>
          <w:rFonts w:eastAsia="Calibri" w:cs="Times New Roman"/>
        </w:rPr>
        <w:fldChar w:fldCharType="end"/>
      </w:r>
      <w:r w:rsidRPr="00BE189A">
        <w:rPr>
          <w:rFonts w:eastAsia="Calibri" w:cs="Times New Roman"/>
        </w:rPr>
        <w:t>. This estimator incorporates the number of singletons and doubletons to estimate the number of undetected species and was implemented using the function “</w:t>
      </w:r>
      <w:proofErr w:type="spellStart"/>
      <w:r w:rsidRPr="00BE189A">
        <w:rPr>
          <w:rFonts w:eastAsia="Calibri" w:cs="Times New Roman"/>
        </w:rPr>
        <w:t>ChaoSpecies</w:t>
      </w:r>
      <w:proofErr w:type="spellEnd"/>
      <w:r w:rsidRPr="00BE189A">
        <w:rPr>
          <w:rFonts w:eastAsia="Calibri" w:cs="Times New Roman"/>
        </w:rPr>
        <w:t>” in the R package “</w:t>
      </w:r>
      <w:proofErr w:type="spellStart"/>
      <w:r w:rsidRPr="00BE189A">
        <w:rPr>
          <w:rFonts w:eastAsia="Calibri" w:cs="Times New Roman"/>
        </w:rPr>
        <w:t>SpadeR</w:t>
      </w:r>
      <w:proofErr w:type="spellEnd"/>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BE189A">
        <w:rPr>
          <w:rFonts w:eastAsia="Calibri" w:cs="Times New Roman"/>
        </w:rPr>
        <w:fldChar w:fldCharType="separate"/>
      </w:r>
      <w:r w:rsidRPr="00BE189A">
        <w:rPr>
          <w:rFonts w:eastAsia="Calibri" w:cs="Times New Roman"/>
        </w:rPr>
        <w:t>(Chao et al. 2016)</w:t>
      </w:r>
      <w:r w:rsidRPr="00BE189A">
        <w:rPr>
          <w:rFonts w:eastAsia="Calibri" w:cs="Times New Roman"/>
        </w:rPr>
        <w:fldChar w:fldCharType="end"/>
      </w:r>
      <w:r w:rsidRPr="00BE189A">
        <w:rPr>
          <w:rFonts w:eastAsia="Calibri" w:cs="Times New Roman"/>
        </w:rPr>
        <w:t>.</w:t>
      </w:r>
    </w:p>
    <w:p w14:paraId="79BCAEA0"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Before calculating abundance metrics, we accounted for occasional loss of trap catch due to animal disturbance </w:t>
      </w:r>
      <w:r w:rsidRPr="00BE189A">
        <w:rPr>
          <w:rFonts w:eastAsia="Calibri" w:cs="Times New Roman"/>
        </w:rPr>
        <w:fldChar w:fldCharType="begin"/>
      </w:r>
      <w:r w:rsidRPr="00BE189A">
        <w:rPr>
          <w:rFonts w:eastAsia="Calibri" w:cs="Times New Roman"/>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(Perry et al. 2018)</w:t>
      </w:r>
      <w:r w:rsidRPr="00BE189A">
        <w:rPr>
          <w:rFonts w:eastAsia="Calibri" w:cs="Times New Roman"/>
        </w:rPr>
        <w:fldChar w:fldCharType="end"/>
      </w:r>
      <w:r w:rsidRPr="00BE189A">
        <w:rPr>
          <w:rFonts w:eastAsia="Calibri" w:cs="Times New Roman"/>
        </w:rPr>
        <w:t xml:space="preserve">. Trap catches were standardized to correspond to a sampling effort of six 14-day trapping intervals. Any plots where trap catch was lost for one interval were corrected by dividing the trap catch by  </w:t>
      </w:r>
      <m:oMath>
        <m:f>
          <m:fPr>
            <m:ctrlPr>
              <w:rPr>
                <w:rFonts w:ascii="Cambria Math" w:eastAsia="Calibri" w:hAnsi="Cambria Math" w:cs="Times New Roman"/>
                <w:i/>
              </w:rPr>
            </m:ctrlPr>
          </m:fPr>
          <m:num>
            <m:r>
              <w:rPr>
                <w:rFonts w:ascii="Cambria Math" w:eastAsia="Calibri" w:hAnsi="Cambria Math" w:cs="Times New Roman"/>
              </w:rPr>
              <m:t>5</m:t>
            </m:r>
          </m:num>
          <m:den>
            <m:r>
              <w:rPr>
                <w:rFonts w:ascii="Cambria Math" w:eastAsia="Calibri" w:hAnsi="Cambria Math" w:cs="Times New Roman"/>
              </w:rPr>
              <m:t>6</m:t>
            </m:r>
          </m:den>
        </m:f>
        <m:r>
          <w:rPr>
            <w:rFonts w:ascii="Cambria Math" w:eastAsia="Calibri" w:hAnsi="Cambria Math" w:cs="Times New Roman"/>
          </w:rPr>
          <m:t>.</m:t>
        </m:r>
      </m:oMath>
      <w:r w:rsidRPr="00BE189A">
        <w:rPr>
          <w:rFonts w:eastAsia="Calibri" w:cs="Times New Roman"/>
        </w:rPr>
        <w:t xml:space="preserve"> We calculated total activity-abundance of ground beetles as the sum of the activity-</w:t>
      </w:r>
      <w:r w:rsidRPr="00BE189A">
        <w:rPr>
          <w:rFonts w:eastAsia="Calibri" w:cs="Times New Roman"/>
        </w:rPr>
        <w:lastRenderedPageBreak/>
        <w:t xml:space="preserve">abundances of all species at a plot. Furthermore, we decomposed total activity-abundance into two groups: the contribution from forest specialist species, and the contribution from species that are generalists or specialize in open-habitats </w:t>
      </w:r>
      <w:r w:rsidRPr="00BE189A">
        <w:rPr>
          <w:rFonts w:eastAsia="Calibri" w:cs="Times New Roman"/>
        </w:rPr>
        <w:fldChar w:fldCharType="begin"/>
      </w:r>
      <w:r w:rsidRPr="00BE189A">
        <w:rPr>
          <w:rFonts w:eastAsia="Calibri" w:cs="Times New Roman"/>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Calibri" w:cs="Times New Roman"/>
        </w:rPr>
        <w:t>(Larochelle and Larivière 2003)</w:t>
      </w:r>
      <w:r w:rsidRPr="00BE189A">
        <w:rPr>
          <w:rFonts w:eastAsia="Calibri" w:cs="Times New Roman"/>
        </w:rPr>
        <w:fldChar w:fldCharType="end"/>
      </w:r>
      <w:r w:rsidRPr="00BE189A">
        <w:rPr>
          <w:rFonts w:eastAsia="Calibri" w:cs="Times New Roman"/>
        </w:rPr>
        <w:t>. To investigate alpha-diversity at the plot level, we calculated species richness (number of species) and Shannon diversity using the package ‘</w:t>
      </w:r>
      <w:commentRangeStart w:id="67"/>
      <w:proofErr w:type="spellStart"/>
      <w:r w:rsidRPr="00BE189A">
        <w:rPr>
          <w:rFonts w:eastAsia="Calibri" w:cs="Times New Roman"/>
        </w:rPr>
        <w:t>HillR</w:t>
      </w:r>
      <w:commentRangeEnd w:id="67"/>
      <w:proofErr w:type="spellEnd"/>
      <w:r w:rsidRPr="00BE189A">
        <w:rPr>
          <w:rFonts w:eastAsia="Calibri" w:cs="Times New Roman"/>
          <w:kern w:val="2"/>
          <w:sz w:val="16"/>
          <w:szCs w:val="16"/>
          <w14:ligatures w14:val="standardContextual"/>
        </w:rPr>
        <w:commentReference w:id="67"/>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BE189A">
        <w:rPr>
          <w:rFonts w:eastAsia="Calibri" w:cs="Times New Roman"/>
        </w:rPr>
        <w:fldChar w:fldCharType="separate"/>
      </w:r>
      <w:r w:rsidRPr="00BE189A">
        <w:rPr>
          <w:rFonts w:eastAsia="Calibri" w:cs="Times New Roman"/>
        </w:rPr>
        <w:t>(Li 2018)</w:t>
      </w:r>
      <w:r w:rsidRPr="00BE189A">
        <w:rPr>
          <w:rFonts w:eastAsia="Calibri" w:cs="Times New Roman"/>
        </w:rPr>
        <w:fldChar w:fldCharType="end"/>
      </w:r>
      <w:r w:rsidRPr="00BE189A">
        <w:rPr>
          <w:rFonts w:eastAsia="Calibri" w:cs="Times New Roman"/>
        </w:rPr>
        <w:t>. Shannon diversity was calculated using the formula exp(-</w:t>
      </w:r>
      <w:proofErr w:type="spellStart"/>
      <w:r w:rsidRPr="00BE189A">
        <w:rPr>
          <w:rFonts w:eastAsia="Calibri" w:cs="Times New Roman"/>
        </w:rPr>
        <w:t>Σp</w:t>
      </w:r>
      <w:r w:rsidRPr="00BE189A">
        <w:rPr>
          <w:rFonts w:eastAsia="Calibri" w:cs="Times New Roman"/>
          <w:vertAlign w:val="subscript"/>
        </w:rPr>
        <w:t>i</w:t>
      </w:r>
      <w:r w:rsidRPr="00BE189A">
        <w:rPr>
          <w:rFonts w:eastAsia="Calibri" w:cs="Times New Roman"/>
        </w:rPr>
        <w:t>ln</w:t>
      </w:r>
      <w:proofErr w:type="spellEnd"/>
      <w:r w:rsidRPr="00BE189A">
        <w:rPr>
          <w:rFonts w:eastAsia="Calibri" w:cs="Times New Roman"/>
        </w:rPr>
        <w:t>(p</w:t>
      </w:r>
      <w:r w:rsidRPr="00BE189A">
        <w:rPr>
          <w:rFonts w:eastAsia="Calibri" w:cs="Times New Roman"/>
          <w:vertAlign w:val="subscript"/>
        </w:rPr>
        <w:t>i</w:t>
      </w:r>
      <w:r w:rsidRPr="00BE189A">
        <w:rPr>
          <w:rFonts w:eastAsia="Calibri" w:cs="Times New Roman"/>
        </w:rPr>
        <w:t xml:space="preserve">)), which is the same as the Hill number of order 1. This metric takes values between 1 and the species richness, depending on the degree to which the relative abundances are equal. </w:t>
      </w:r>
    </w:p>
    <w:p w14:paraId="5684323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conducted a principal components analysis (PCA) using morphological traits of ground beetles to identify key axes of variation </w:t>
      </w:r>
      <w:r w:rsidRPr="00BE189A">
        <w:rPr>
          <w:rFonts w:eastAsia="Calibri" w:cs="Times New Roman"/>
        </w:rPr>
        <w:fldChar w:fldCharType="begin"/>
      </w:r>
      <w:r w:rsidRPr="00BE189A">
        <w:rPr>
          <w:rFonts w:eastAsia="Calibri" w:cs="Times New Roman"/>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(Swenson 2014)</w:t>
      </w:r>
      <w:r w:rsidRPr="00BE189A">
        <w:rPr>
          <w:rFonts w:eastAsia="Calibri" w:cs="Times New Roman"/>
        </w:rPr>
        <w:fldChar w:fldCharType="end"/>
      </w:r>
      <w:r w:rsidRPr="00BE189A">
        <w:rPr>
          <w:rFonts w:eastAsia="Calibri" w:cs="Times New Roman"/>
        </w:rPr>
        <w:t>. All continuous traits had already been standardized by dividing by body length. We centered each continuous trait to a mean of 0, scaled to a variance of 1, and ran the PCA using the function ‘</w:t>
      </w:r>
      <w:proofErr w:type="spellStart"/>
      <w:r w:rsidRPr="00BE189A">
        <w:rPr>
          <w:rFonts w:eastAsia="Calibri" w:cs="Times New Roman"/>
        </w:rPr>
        <w:t>prcomp</w:t>
      </w:r>
      <w:proofErr w:type="spellEnd"/>
      <w:r w:rsidRPr="00BE189A">
        <w:rPr>
          <w:rFonts w:eastAsia="Calibri" w:cs="Times New Roman"/>
        </w:rPr>
        <w:t xml:space="preserve">’ in the R package ‘stats’ </w:t>
      </w:r>
      <w:r w:rsidRPr="00BE189A">
        <w:rPr>
          <w:rFonts w:eastAsia="Calibri" w:cs="Times New Roman"/>
        </w:rPr>
        <w:fldChar w:fldCharType="begin"/>
      </w:r>
      <w:r w:rsidRPr="00BE189A">
        <w:rPr>
          <w:rFonts w:eastAsia="Calibri" w:cs="Times New Roman"/>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We removed the species </w:t>
      </w:r>
      <w:proofErr w:type="spellStart"/>
      <w:r w:rsidRPr="00BE189A">
        <w:rPr>
          <w:rFonts w:eastAsia="Calibri" w:cs="Times New Roman"/>
          <w:i/>
          <w:iCs/>
        </w:rPr>
        <w:t>Notiophilus</w:t>
      </w:r>
      <w:proofErr w:type="spellEnd"/>
      <w:r w:rsidRPr="00BE189A">
        <w:rPr>
          <w:rFonts w:eastAsia="Calibri" w:cs="Times New Roman"/>
          <w:i/>
          <w:iCs/>
        </w:rPr>
        <w:t xml:space="preserve"> aeneus</w:t>
      </w:r>
      <w:r w:rsidRPr="00BE189A">
        <w:rPr>
          <w:rFonts w:eastAsia="Calibri" w:cs="Times New Roman"/>
        </w:rPr>
        <w:t xml:space="preserve"> (Herbst, 1806) from the PCA analysis because inclusion of this rare species, which has unusual morphology, noticeably changed the PC axes (Table B.3). After running the PCA, we added </w:t>
      </w:r>
      <w:proofErr w:type="spellStart"/>
      <w:r w:rsidRPr="00BE189A">
        <w:rPr>
          <w:rFonts w:eastAsia="Calibri" w:cs="Times New Roman"/>
          <w:i/>
          <w:iCs/>
        </w:rPr>
        <w:t>Notiophilus</w:t>
      </w:r>
      <w:proofErr w:type="spellEnd"/>
      <w:r w:rsidRPr="00BE189A">
        <w:rPr>
          <w:rFonts w:eastAsia="Calibri" w:cs="Times New Roman"/>
          <w:i/>
          <w:iCs/>
        </w:rPr>
        <w:t xml:space="preserve"> </w:t>
      </w:r>
      <w:r w:rsidRPr="00BE189A">
        <w:rPr>
          <w:rFonts w:eastAsia="Calibri" w:cs="Times New Roman"/>
        </w:rPr>
        <w:t xml:space="preserve">back into the analysis by centering and scaling its data using the </w:t>
      </w:r>
      <w:proofErr w:type="gramStart"/>
      <w:r w:rsidRPr="00BE189A">
        <w:rPr>
          <w:rFonts w:eastAsia="Calibri" w:cs="Times New Roman"/>
        </w:rPr>
        <w:t>previously-calculated</w:t>
      </w:r>
      <w:proofErr w:type="gramEnd"/>
      <w:r w:rsidRPr="00BE189A">
        <w:rPr>
          <w:rFonts w:eastAsia="Calibri" w:cs="Times New Roman"/>
        </w:rPr>
        <w:t xml:space="preserve"> scaling coefficients and then projecting the values onto the PC axes using the loading values.</w:t>
      </w:r>
    </w:p>
    <w:p w14:paraId="2886B4F5"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We used trait data in combination with ground beetle counts to calculate functional alpha-diversity. We used the first four PC axes, which together explained 89% of the variance in the data, along with the categorical variables </w:t>
      </w:r>
      <w:r w:rsidRPr="00BE189A">
        <w:rPr>
          <w:rFonts w:eastAsia="Calibri" w:cs="Times New Roman"/>
          <w:i/>
          <w:iCs/>
        </w:rPr>
        <w:t>Water affinity</w:t>
      </w:r>
      <w:r w:rsidRPr="00BE189A">
        <w:rPr>
          <w:rFonts w:eastAsia="Calibri" w:cs="Times New Roman"/>
        </w:rPr>
        <w:t xml:space="preserve"> and </w:t>
      </w:r>
      <w:r w:rsidRPr="00BE189A">
        <w:rPr>
          <w:rFonts w:eastAsia="Calibri" w:cs="Times New Roman"/>
          <w:i/>
          <w:iCs/>
        </w:rPr>
        <w:t>Flight capability</w:t>
      </w:r>
      <w:r w:rsidRPr="00BE189A">
        <w:rPr>
          <w:rFonts w:eastAsia="Calibri" w:cs="Times New Roman"/>
        </w:rPr>
        <w:t xml:space="preserve">, to calculate a Gower dissimilarity matrix between all ground beetle species in </w:t>
      </w:r>
      <w:r w:rsidRPr="00BE189A">
        <w:rPr>
          <w:rFonts w:eastAsia="Calibri" w:cs="Times New Roman"/>
        </w:rPr>
        <w:lastRenderedPageBreak/>
        <w:t xml:space="preserve">trait space using the package ‘FD’ </w:t>
      </w:r>
      <w:r w:rsidRPr="00BE189A">
        <w:rPr>
          <w:rFonts w:eastAsia="Calibri" w:cs="Times New Roman"/>
        </w:rPr>
        <w:fldChar w:fldCharType="begin"/>
      </w:r>
      <w:r w:rsidRPr="00BE189A">
        <w:rPr>
          <w:rFonts w:eastAsia="Calibri" w:cs="Times New Roman"/>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(Laliberte et al. 2014)</w:t>
      </w:r>
      <w:r w:rsidRPr="00BE189A">
        <w:rPr>
          <w:rFonts w:eastAsia="Calibri" w:cs="Times New Roman"/>
        </w:rPr>
        <w:fldChar w:fldCharType="end"/>
      </w:r>
      <w:r w:rsidRPr="00BE189A">
        <w:rPr>
          <w:rFonts w:eastAsia="Calibri" w:cs="Times New Roman"/>
        </w:rPr>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BE189A">
        <w:rPr>
          <w:rFonts w:eastAsia="Calibri" w:cs="Times New Roman"/>
        </w:rPr>
        <w:fldChar w:fldCharType="begin"/>
      </w:r>
      <w:r w:rsidRPr="00BE189A">
        <w:rPr>
          <w:rFonts w:eastAsia="Calibri" w:cs="Times New Roman"/>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(Swenson 2014)</w:t>
      </w:r>
      <w:r w:rsidRPr="00BE189A">
        <w:rPr>
          <w:rFonts w:eastAsia="Calibri" w:cs="Times New Roman"/>
        </w:rPr>
        <w:fldChar w:fldCharType="end"/>
      </w:r>
      <w:r w:rsidRPr="00BE189A">
        <w:rPr>
          <w:rFonts w:eastAsia="Calibri" w:cs="Times New Roman"/>
        </w:rPr>
        <w:t>. The calculation was carried out using the function “</w:t>
      </w:r>
      <w:proofErr w:type="spellStart"/>
      <w:r w:rsidRPr="00BE189A">
        <w:rPr>
          <w:rFonts w:eastAsia="Calibri" w:cs="Times New Roman"/>
        </w:rPr>
        <w:t>mpd</w:t>
      </w:r>
      <w:proofErr w:type="spellEnd"/>
      <w:r w:rsidRPr="00BE189A">
        <w:rPr>
          <w:rFonts w:eastAsia="Calibri" w:cs="Times New Roman"/>
        </w:rPr>
        <w:t xml:space="preserve">” in the R package ‘picante’ </w:t>
      </w:r>
      <w:r w:rsidRPr="00BE189A">
        <w:rPr>
          <w:rFonts w:eastAsia="Calibri" w:cs="Times New Roman"/>
        </w:rPr>
        <w:fldChar w:fldCharType="begin"/>
      </w:r>
      <w:r w:rsidRPr="00BE189A">
        <w:rPr>
          <w:rFonts w:eastAsia="Calibri" w:cs="Times New Roman"/>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Pr="00BE189A">
        <w:rPr>
          <w:rFonts w:eastAsia="Calibri" w:cs="Times New Roman"/>
        </w:rPr>
        <w:t>(Kembel et al. 2010)</w:t>
      </w:r>
      <w:r w:rsidRPr="00BE189A">
        <w:rPr>
          <w:rFonts w:eastAsia="Calibri" w:cs="Times New Roman"/>
        </w:rPr>
        <w:fldChar w:fldCharType="end"/>
      </w:r>
      <w:r w:rsidRPr="00BE189A">
        <w:rPr>
          <w:rFonts w:eastAsia="Calibri" w:cs="Times New Roman"/>
        </w:rPr>
        <w:t>.</w:t>
      </w:r>
    </w:p>
    <w:p w14:paraId="52D8DA18" w14:textId="77777777" w:rsidR="00BE189A" w:rsidRPr="00BE189A" w:rsidRDefault="00BE189A" w:rsidP="00BE189A">
      <w:pPr>
        <w:spacing w:line="480" w:lineRule="auto"/>
        <w:rPr>
          <w:rFonts w:eastAsia="Calibri" w:cs="Times New Roman"/>
        </w:rPr>
      </w:pPr>
      <w:r w:rsidRPr="00BE189A">
        <w:rPr>
          <w:rFonts w:eastAsia="Calibri" w:cs="Times New Roman"/>
        </w:rPr>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w:t>
      </w:r>
      <w:proofErr w:type="spellStart"/>
      <w:r w:rsidRPr="00BE189A">
        <w:rPr>
          <w:rFonts w:eastAsia="Calibri" w:cs="Times New Roman"/>
        </w:rPr>
        <w:t>functcomp</w:t>
      </w:r>
      <w:proofErr w:type="spellEnd"/>
      <w:r w:rsidRPr="00BE189A">
        <w:rPr>
          <w:rFonts w:eastAsia="Calibri" w:cs="Times New Roman"/>
        </w:rPr>
        <w:t xml:space="preserve">”   in the R package ‘FD’ </w:t>
      </w:r>
      <w:r w:rsidRPr="00BE189A">
        <w:rPr>
          <w:rFonts w:eastAsia="Calibri" w:cs="Times New Roman"/>
        </w:rPr>
        <w:fldChar w:fldCharType="begin"/>
      </w:r>
      <w:r w:rsidRPr="00BE189A">
        <w:rPr>
          <w:rFonts w:eastAsia="Calibri" w:cs="Times New Roman"/>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(Laliberte et al. 2014)</w:t>
      </w:r>
      <w:r w:rsidRPr="00BE189A">
        <w:rPr>
          <w:rFonts w:eastAsia="Calibri" w:cs="Times New Roman"/>
        </w:rPr>
        <w:fldChar w:fldCharType="end"/>
      </w:r>
      <w:r w:rsidRPr="00BE189A">
        <w:rPr>
          <w:rFonts w:eastAsia="Calibri" w:cs="Times New Roman"/>
        </w:rPr>
        <w:t>.</w:t>
      </w:r>
    </w:p>
    <w:p w14:paraId="6433A24F"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We compared ground beetle communities among forest management treatments and years using linear mixed-effects models with the R package ‘lme4’ </w:t>
      </w:r>
      <w:r w:rsidRPr="00BE189A">
        <w:rPr>
          <w:rFonts w:eastAsia="Calibri" w:cs="Times New Roman"/>
        </w:rPr>
        <w:fldChar w:fldCharType="begin"/>
      </w:r>
      <w:r w:rsidRPr="00BE189A">
        <w:rPr>
          <w:rFonts w:eastAsia="Calibri" w:cs="Times New Roman"/>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BE189A">
        <w:rPr>
          <w:rFonts w:eastAsia="Calibri" w:cs="Times New Roman"/>
        </w:rPr>
        <w:fldChar w:fldCharType="separate"/>
      </w:r>
      <w:r w:rsidRPr="00BE189A">
        <w:rPr>
          <w:rFonts w:eastAsia="Calibri" w:cs="Times New Roman"/>
        </w:rPr>
        <w:t>(Bates et al. 2015)</w:t>
      </w:r>
      <w:r w:rsidRPr="00BE189A">
        <w:rPr>
          <w:rFonts w:eastAsia="Calibri" w:cs="Times New Roman"/>
        </w:rPr>
        <w:fldChar w:fldCharType="end"/>
      </w:r>
      <w:r w:rsidRPr="00BE189A">
        <w:rPr>
          <w:rFonts w:eastAsia="Calibri" w:cs="Times New Roman"/>
        </w:rPr>
        <w:t xml:space="preserve"> and ‘</w:t>
      </w:r>
      <w:proofErr w:type="spellStart"/>
      <w:r w:rsidRPr="00BE189A">
        <w:rPr>
          <w:rFonts w:eastAsia="Calibri" w:cs="Times New Roman"/>
        </w:rPr>
        <w:t>lmerTest</w:t>
      </w:r>
      <w:proofErr w:type="spellEnd"/>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BE189A">
        <w:rPr>
          <w:rFonts w:eastAsia="Calibri" w:cs="Times New Roman"/>
        </w:rPr>
        <w:fldChar w:fldCharType="separate"/>
      </w:r>
      <w:r w:rsidRPr="00BE189A">
        <w:rPr>
          <w:rFonts w:eastAsia="Calibri" w:cs="Times New Roman"/>
        </w:rPr>
        <w:t>(Kuznetsova et al. 2017)</w:t>
      </w:r>
      <w:r w:rsidRPr="00BE189A">
        <w:rPr>
          <w:rFonts w:eastAsia="Calibri" w:cs="Times New Roman"/>
        </w:rPr>
        <w:fldChar w:fldCharType="end"/>
      </w:r>
      <w:r w:rsidRPr="00BE189A">
        <w:rPr>
          <w:rFonts w:eastAsia="Calibri" w:cs="Times New Roman"/>
        </w:rPr>
        <w:t>. Our response variables were total activity-abundance, activity-abundance of open-</w:t>
      </w:r>
      <w:proofErr w:type="gramStart"/>
      <w:r w:rsidRPr="00BE189A">
        <w:rPr>
          <w:rFonts w:eastAsia="Calibri" w:cs="Times New Roman"/>
        </w:rPr>
        <w:t>habitat</w:t>
      </w:r>
      <w:proofErr w:type="gramEnd"/>
      <w:r w:rsidRPr="00BE189A">
        <w:rPr>
          <w:rFonts w:eastAsia="Calibri" w:cs="Times New Roman"/>
        </w:rPr>
        <w:t xml:space="preserve"> and generalist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w:t>
      </w:r>
      <w:r w:rsidRPr="00BE189A">
        <w:rPr>
          <w:rFonts w:eastAsia="Calibri" w:cs="Times New Roman"/>
        </w:rPr>
        <w:lastRenderedPageBreak/>
        <w:t>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for transect. Because species richness is a count response variable, we used a Pois</w:t>
      </w:r>
      <w:commentRangeStart w:id="68"/>
      <w:commentRangeStart w:id="69"/>
      <w:r w:rsidRPr="00BE189A">
        <w:rPr>
          <w:rFonts w:eastAsia="Calibri" w:cs="Times New Roman"/>
        </w:rPr>
        <w:t xml:space="preserve">son generalized linear model </w:t>
      </w:r>
      <w:commentRangeEnd w:id="68"/>
      <w:r w:rsidRPr="00BE189A">
        <w:rPr>
          <w:rFonts w:eastAsia="Calibri" w:cs="Times New Roman"/>
          <w:kern w:val="2"/>
          <w:sz w:val="16"/>
          <w:szCs w:val="16"/>
          <w14:ligatures w14:val="standardContextual"/>
        </w:rPr>
        <w:commentReference w:id="68"/>
      </w:r>
      <w:commentRangeEnd w:id="69"/>
      <w:r w:rsidRPr="00BE189A">
        <w:rPr>
          <w:rFonts w:eastAsia="Aptos" w:cs="Times New Roman"/>
          <w:kern w:val="2"/>
          <w:sz w:val="16"/>
          <w:szCs w:val="16"/>
          <w14:ligatures w14:val="standardContextual"/>
        </w:rPr>
        <w:commentReference w:id="69"/>
      </w:r>
      <w:r w:rsidRPr="00BE189A">
        <w:rPr>
          <w:rFonts w:eastAsia="Calibri" w:cs="Times New Roman"/>
        </w:rPr>
        <w:t>(GLM) with the package</w:t>
      </w:r>
      <w:commentRangeStart w:id="70"/>
      <w:commentRangeStart w:id="71"/>
      <w:r w:rsidRPr="00BE189A">
        <w:rPr>
          <w:rFonts w:eastAsia="Calibri" w:cs="Times New Roman"/>
        </w:rPr>
        <w:t xml:space="preserve"> ‘stats</w:t>
      </w:r>
      <w:commentRangeEnd w:id="70"/>
      <w:r w:rsidRPr="00BE189A">
        <w:rPr>
          <w:rFonts w:eastAsia="Calibri" w:cs="Times New Roman"/>
          <w:kern w:val="2"/>
          <w:sz w:val="16"/>
          <w:szCs w:val="16"/>
          <w14:ligatures w14:val="standardContextual"/>
        </w:rPr>
        <w:commentReference w:id="70"/>
      </w:r>
      <w:commentRangeEnd w:id="71"/>
      <w:r w:rsidRPr="00BE189A">
        <w:rPr>
          <w:rFonts w:eastAsia="Aptos" w:cs="Times New Roman"/>
          <w:kern w:val="2"/>
          <w:sz w:val="16"/>
          <w:szCs w:val="16"/>
          <w14:ligatures w14:val="standardContextual"/>
        </w:rPr>
        <w:commentReference w:id="71"/>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Models were subjected to hypothesis testing using type III sums-of-squares using the package ‘stats’ </w:t>
      </w:r>
      <w:r w:rsidRPr="00BE189A">
        <w:rPr>
          <w:rFonts w:eastAsia="Calibri" w:cs="Times New Roman"/>
        </w:rPr>
        <w:fldChar w:fldCharType="begin"/>
      </w:r>
      <w:r w:rsidRPr="00BE189A">
        <w:rPr>
          <w:rFonts w:eastAsia="Calibri" w:cs="Times New Roman"/>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or the package ‘car’ </w:t>
      </w:r>
      <w:r w:rsidRPr="00BE189A">
        <w:rPr>
          <w:rFonts w:eastAsia="Calibri" w:cs="Times New Roman"/>
        </w:rPr>
        <w:fldChar w:fldCharType="begin"/>
      </w:r>
      <w:r w:rsidRPr="00BE189A">
        <w:rPr>
          <w:rFonts w:eastAsia="Calibri" w:cs="Times New Roman"/>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BE189A">
        <w:rPr>
          <w:rFonts w:eastAsia="Calibri" w:cs="Times New Roman"/>
        </w:rPr>
        <w:fldChar w:fldCharType="separate"/>
      </w:r>
      <w:r w:rsidRPr="00BE189A">
        <w:rPr>
          <w:rFonts w:eastAsia="Calibri" w:cs="Times New Roman"/>
        </w:rPr>
        <w:t>(Fox and Weisberg 2019)</w:t>
      </w:r>
      <w:r w:rsidRPr="00BE189A">
        <w:rPr>
          <w:rFonts w:eastAsia="Calibri" w:cs="Times New Roman"/>
        </w:rPr>
        <w:fldChar w:fldCharType="end"/>
      </w:r>
      <w:r w:rsidRPr="00BE189A">
        <w:rPr>
          <w:rFonts w:eastAsia="Calibri" w:cs="Times New Roman"/>
        </w:rPr>
        <w:t xml:space="preserve"> for the GLM. When the ANOVA showed a significant effect for treatment, pairwise comparisons between treatment groups were made using the package ‘</w:t>
      </w:r>
      <w:proofErr w:type="spellStart"/>
      <w:r w:rsidRPr="00BE189A">
        <w:rPr>
          <w:rFonts w:eastAsia="Calibri" w:cs="Times New Roman"/>
        </w:rPr>
        <w:t>emmeans</w:t>
      </w:r>
      <w:proofErr w:type="spellEnd"/>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(Lenth 2024)</w:t>
      </w:r>
      <w:r w:rsidRPr="00BE189A">
        <w:rPr>
          <w:rFonts w:eastAsia="Calibri" w:cs="Times New Roman"/>
        </w:rPr>
        <w:fldChar w:fldCharType="end"/>
      </w:r>
      <w:r w:rsidRPr="00BE189A">
        <w:rPr>
          <w:rFonts w:eastAsia="Calibri" w:cs="Times New Roman"/>
        </w:rPr>
        <w:t xml:space="preserve">. </w:t>
      </w:r>
    </w:p>
    <w:p w14:paraId="2BE69781" w14:textId="77777777" w:rsidR="00BE189A" w:rsidRPr="00BE189A" w:rsidRDefault="00BE189A" w:rsidP="00BE189A">
      <w:pPr>
        <w:spacing w:line="480" w:lineRule="auto"/>
        <w:rPr>
          <w:rFonts w:eastAsia="Calibri" w:cs="Times New Roman"/>
        </w:rPr>
      </w:pPr>
      <w:r w:rsidRPr="00BE189A">
        <w:rPr>
          <w:rFonts w:eastAsia="Calibri" w:cs="Times New Roman"/>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484EEB6E"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BE189A">
        <w:rPr>
          <w:rFonts w:eastAsia="Calibri" w:cs="Times New Roman"/>
        </w:rPr>
        <w:fldChar w:fldCharType="begin"/>
      </w:r>
      <w:r w:rsidRPr="00BE189A">
        <w:rPr>
          <w:rFonts w:eastAsia="Calibri" w:cs="Times New Roman"/>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 xml:space="preserve">(Oksanen et al. </w:t>
      </w:r>
      <w:r w:rsidRPr="00BE189A">
        <w:rPr>
          <w:rFonts w:eastAsia="Calibri" w:cs="Times New Roman"/>
        </w:rPr>
        <w:lastRenderedPageBreak/>
        <w:t>2024)</w:t>
      </w:r>
      <w:r w:rsidRPr="00BE189A">
        <w:rPr>
          <w:rFonts w:eastAsia="Calibri" w:cs="Times New Roman"/>
        </w:rPr>
        <w:fldChar w:fldCharType="end"/>
      </w:r>
      <w:r w:rsidRPr="00BE189A">
        <w:rPr>
          <w:rFonts w:eastAsia="Calibri" w:cs="Times New Roman"/>
        </w:rPr>
        <w:t>.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w:t>
      </w:r>
      <w:proofErr w:type="spellStart"/>
      <w:r w:rsidRPr="00BE189A">
        <w:rPr>
          <w:rFonts w:eastAsia="Calibri" w:cs="Times New Roman"/>
        </w:rPr>
        <w:t>pairwiseAdonis</w:t>
      </w:r>
      <w:proofErr w:type="spellEnd"/>
      <w:r w:rsidRPr="00BE189A">
        <w:rPr>
          <w:rFonts w:eastAsia="Calibri" w:cs="Times New Roman"/>
        </w:rPr>
        <w:t xml:space="preserve">’ package </w:t>
      </w:r>
      <w:r w:rsidRPr="00BE189A">
        <w:rPr>
          <w:rFonts w:eastAsia="Calibri" w:cs="Times New Roman"/>
        </w:rPr>
        <w:fldChar w:fldCharType="begin"/>
      </w:r>
      <w:r w:rsidRPr="00BE189A">
        <w:rPr>
          <w:rFonts w:eastAsia="Calibri" w:cs="Times New Roman"/>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BE189A">
        <w:rPr>
          <w:rFonts w:eastAsia="Calibri" w:cs="Times New Roman"/>
        </w:rPr>
        <w:fldChar w:fldCharType="separate"/>
      </w:r>
      <w:r w:rsidRPr="00BE189A">
        <w:rPr>
          <w:rFonts w:eastAsia="Calibri" w:cs="Times New Roman"/>
        </w:rPr>
        <w:t>(Martinez Arbizu 2017)</w:t>
      </w:r>
      <w:r w:rsidRPr="00BE189A">
        <w:rPr>
          <w:rFonts w:eastAsia="Calibri" w:cs="Times New Roman"/>
        </w:rPr>
        <w:fldChar w:fldCharType="end"/>
      </w:r>
      <w:r w:rsidRPr="00BE189A">
        <w:rPr>
          <w:rFonts w:eastAsia="Calibri" w:cs="Times New Roman"/>
        </w:rPr>
        <w:t xml:space="preserve"> and interactions were investigated by running separate PERMANOVAs for each year. Furthermore, we used an analysis of multivariate homogeneity of group dispersions with the ‘</w:t>
      </w:r>
      <w:proofErr w:type="spellStart"/>
      <w:r w:rsidRPr="00BE189A">
        <w:rPr>
          <w:rFonts w:eastAsia="Calibri" w:cs="Times New Roman"/>
        </w:rPr>
        <w:t>betadisper</w:t>
      </w:r>
      <w:proofErr w:type="spellEnd"/>
      <w:r w:rsidRPr="00BE189A">
        <w:rPr>
          <w:rFonts w:eastAsia="Calibri" w:cs="Times New Roman"/>
        </w:rPr>
        <w:t>’ function in the ‘vegan’ package to test if the treatments differed in their dispersions. Mirroring taxonomic beta-diversity, we calculated distances between plots using inter-plot mean pairwise distance in trait space with the function ‘</w:t>
      </w:r>
      <w:proofErr w:type="spellStart"/>
      <w:r w:rsidRPr="00BE189A">
        <w:rPr>
          <w:rFonts w:eastAsia="Calibri" w:cs="Times New Roman"/>
        </w:rPr>
        <w:t>comdist</w:t>
      </w:r>
      <w:proofErr w:type="spellEnd"/>
      <w:r w:rsidRPr="00BE189A">
        <w:rPr>
          <w:rFonts w:eastAsia="Calibri" w:cs="Times New Roman"/>
        </w:rPr>
        <w:t xml:space="preserve">’ in the R package ‘picante’ </w:t>
      </w:r>
      <w:r w:rsidRPr="00BE189A">
        <w:rPr>
          <w:rFonts w:eastAsia="Calibri" w:cs="Times New Roman"/>
        </w:rPr>
        <w:fldChar w:fldCharType="begin"/>
      </w:r>
      <w:r w:rsidRPr="00BE189A">
        <w:rPr>
          <w:rFonts w:eastAsia="Calibri" w:cs="Times New Roman"/>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Pr="00BE189A">
        <w:rPr>
          <w:rFonts w:eastAsia="Calibri" w:cs="Times New Roman"/>
        </w:rPr>
        <w:t>(Kembel et al. 2010)</w:t>
      </w:r>
      <w:r w:rsidRPr="00BE189A">
        <w:rPr>
          <w:rFonts w:eastAsia="Calibri" w:cs="Times New Roman"/>
        </w:rPr>
        <w:fldChar w:fldCharType="end"/>
      </w:r>
      <w:r w:rsidRPr="00BE189A">
        <w:rPr>
          <w:rFonts w:eastAsia="Calibri" w:cs="Times New Roman"/>
        </w:rPr>
        <w:t>. Using the previously calculated Gower dissimilarity matrix, the ‘</w:t>
      </w:r>
      <w:proofErr w:type="spellStart"/>
      <w:r w:rsidRPr="00BE189A">
        <w:rPr>
          <w:rFonts w:eastAsia="Calibri" w:cs="Times New Roman"/>
        </w:rPr>
        <w:t>comdist</w:t>
      </w:r>
      <w:proofErr w:type="spellEnd"/>
      <w:r w:rsidRPr="00BE189A">
        <w:rPr>
          <w:rFonts w:eastAsia="Calibri" w:cs="Times New Roman"/>
        </w:rPr>
        <w: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16AAC450" w14:textId="77777777" w:rsidR="00BE189A" w:rsidRPr="00BE189A" w:rsidRDefault="00BE189A" w:rsidP="00BE189A">
      <w:pPr>
        <w:spacing w:line="480" w:lineRule="auto"/>
        <w:rPr>
          <w:rFonts w:eastAsia="Calibri" w:cs="Times New Roman"/>
        </w:rPr>
      </w:pPr>
    </w:p>
    <w:p w14:paraId="3039F360" w14:textId="77777777" w:rsidR="00BE189A" w:rsidRPr="00BE189A" w:rsidRDefault="00BE189A" w:rsidP="00BE189A">
      <w:pPr>
        <w:spacing w:line="480" w:lineRule="auto"/>
        <w:rPr>
          <w:rFonts w:eastAsia="Calibri" w:cs="Times New Roman"/>
          <w:b/>
          <w:bCs/>
        </w:rPr>
      </w:pPr>
      <w:r w:rsidRPr="00BE189A">
        <w:rPr>
          <w:rFonts w:eastAsia="Calibri" w:cs="Times New Roman"/>
          <w:b/>
          <w:bCs/>
        </w:rPr>
        <w:t>Results</w:t>
      </w:r>
    </w:p>
    <w:p w14:paraId="3A3A7A3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Across 2015 and 2022 between the months of June and August, a total of 1537 individuals comprising 47 species of ground beetles were collected (Table 2.2). Of these 47 species, 27 were caught both in 2015 and in 2022, 10 species were caught only in </w:t>
      </w:r>
      <w:r w:rsidRPr="00BE189A">
        <w:rPr>
          <w:rFonts w:eastAsia="Calibri" w:cs="Times New Roman"/>
        </w:rPr>
        <w:lastRenderedPageBreak/>
        <w:t xml:space="preserve">2015, and 10 species were caught only in 2022. The most abundant species were </w:t>
      </w:r>
      <w:proofErr w:type="spellStart"/>
      <w:r w:rsidRPr="00BE189A">
        <w:rPr>
          <w:rFonts w:eastAsia="Calibri" w:cs="Times New Roman"/>
          <w:i/>
          <w:iCs/>
        </w:rPr>
        <w:t>Pterostichus</w:t>
      </w:r>
      <w:proofErr w:type="spellEnd"/>
      <w:r w:rsidRPr="00BE189A">
        <w:rPr>
          <w:rFonts w:eastAsia="Calibri" w:cs="Times New Roman"/>
          <w:i/>
          <w:iCs/>
        </w:rPr>
        <w:t xml:space="preserve"> </w:t>
      </w:r>
      <w:proofErr w:type="spellStart"/>
      <w:r w:rsidRPr="00BE189A">
        <w:rPr>
          <w:rFonts w:eastAsia="Calibri" w:cs="Times New Roman"/>
          <w:i/>
          <w:iCs/>
        </w:rPr>
        <w:t>moestus</w:t>
      </w:r>
      <w:proofErr w:type="spellEnd"/>
      <w:r w:rsidRPr="00BE189A">
        <w:rPr>
          <w:rFonts w:eastAsia="Calibri" w:cs="Times New Roman"/>
        </w:rPr>
        <w:t xml:space="preserve"> Say (15.1% of individuals collected), </w:t>
      </w:r>
      <w:proofErr w:type="spellStart"/>
      <w:r w:rsidRPr="00BE189A">
        <w:rPr>
          <w:rFonts w:eastAsia="Calibri" w:cs="Times New Roman"/>
          <w:i/>
          <w:iCs/>
        </w:rPr>
        <w:t>Chlaenius</w:t>
      </w:r>
      <w:proofErr w:type="spellEnd"/>
      <w:r w:rsidRPr="00BE189A">
        <w:rPr>
          <w:rFonts w:eastAsia="Calibri" w:cs="Times New Roman"/>
          <w:i/>
          <w:iCs/>
        </w:rPr>
        <w:t xml:space="preserve"> </w:t>
      </w:r>
      <w:proofErr w:type="spellStart"/>
      <w:r w:rsidRPr="00BE189A">
        <w:rPr>
          <w:rFonts w:eastAsia="Calibri" w:cs="Times New Roman"/>
          <w:i/>
          <w:iCs/>
        </w:rPr>
        <w:t>emarginatus</w:t>
      </w:r>
      <w:proofErr w:type="spellEnd"/>
      <w:r w:rsidRPr="00BE189A">
        <w:rPr>
          <w:rFonts w:eastAsia="Calibri" w:cs="Times New Roman"/>
        </w:rPr>
        <w:t xml:space="preserve"> Say (10.5%), and </w:t>
      </w:r>
      <w:proofErr w:type="spellStart"/>
      <w:r w:rsidRPr="00BE189A">
        <w:rPr>
          <w:rFonts w:eastAsia="Calibri" w:cs="Times New Roman"/>
          <w:i/>
          <w:iCs/>
        </w:rPr>
        <w:t>Sphaeroderus</w:t>
      </w:r>
      <w:proofErr w:type="spellEnd"/>
      <w:r w:rsidRPr="00BE189A">
        <w:rPr>
          <w:rFonts w:eastAsia="Calibri" w:cs="Times New Roman"/>
          <w:i/>
          <w:iCs/>
        </w:rPr>
        <w:t xml:space="preserve"> </w:t>
      </w:r>
      <w:proofErr w:type="spellStart"/>
      <w:r w:rsidRPr="00BE189A">
        <w:rPr>
          <w:rFonts w:eastAsia="Calibri" w:cs="Times New Roman"/>
          <w:i/>
          <w:iCs/>
        </w:rPr>
        <w:t>stenostomus</w:t>
      </w:r>
      <w:commentRangeStart w:id="72"/>
      <w:commentRangeStart w:id="73"/>
      <w:proofErr w:type="spellEnd"/>
      <w:r w:rsidRPr="00BE189A">
        <w:rPr>
          <w:rFonts w:eastAsia="Calibri" w:cs="Times New Roman"/>
        </w:rPr>
        <w:t xml:space="preserve"> </w:t>
      </w:r>
      <w:commentRangeEnd w:id="72"/>
      <w:r w:rsidRPr="00BE189A">
        <w:rPr>
          <w:rFonts w:eastAsia="Calibri" w:cs="Times New Roman"/>
        </w:rPr>
        <w:commentReference w:id="72"/>
      </w:r>
      <w:commentRangeEnd w:id="73"/>
      <w:r w:rsidRPr="00BE189A">
        <w:rPr>
          <w:rFonts w:eastAsia="Calibri" w:cs="Times New Roman"/>
          <w:kern w:val="2"/>
          <w:sz w:val="16"/>
          <w:szCs w:val="16"/>
          <w14:ligatures w14:val="standardContextual"/>
        </w:rPr>
        <w:commentReference w:id="73"/>
      </w:r>
      <w:r w:rsidRPr="00BE189A">
        <w:rPr>
          <w:rFonts w:eastAsia="Calibri" w:cs="Times New Roman"/>
        </w:rPr>
        <w:t xml:space="preserve">(10.3%). Of the 47 species caught, 2 were classified as open-habitat specialists, 24 were habitat </w:t>
      </w:r>
      <w:proofErr w:type="gramStart"/>
      <w:r w:rsidRPr="00BE189A">
        <w:rPr>
          <w:rFonts w:eastAsia="Calibri" w:cs="Times New Roman"/>
        </w:rPr>
        <w:t>generalist</w:t>
      </w:r>
      <w:proofErr w:type="gramEnd"/>
      <w:r w:rsidRPr="00BE189A">
        <w:rPr>
          <w:rFonts w:eastAsia="Calibri" w:cs="Times New Roman"/>
        </w:rPr>
        <w:t>, 20 were forest-</w:t>
      </w:r>
      <w:proofErr w:type="gramStart"/>
      <w:r w:rsidRPr="00BE189A">
        <w:rPr>
          <w:rFonts w:eastAsia="Calibri" w:cs="Times New Roman"/>
        </w:rPr>
        <w:t>specialist</w:t>
      </w:r>
      <w:proofErr w:type="gramEnd"/>
      <w:r w:rsidRPr="00BE189A">
        <w:rPr>
          <w:rFonts w:eastAsia="Calibri" w:cs="Times New Roman"/>
        </w:rPr>
        <w:t>,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706EC59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Species richness and activity-abundance of ground beetles were affected by forest management treatment, and in some cases, year of sampling. Spec</w:t>
      </w:r>
      <w:commentRangeStart w:id="74"/>
      <w:r w:rsidRPr="00BE189A">
        <w:rPr>
          <w:rFonts w:eastAsia="Calibri" w:cs="Times New Roman"/>
        </w:rPr>
        <w:t>ies richness of ground beetles was higher in salvaged plots than forest plots, while windthrow plots were intermediate (Fig. 2.2B, Tables 2.3-2.4). In 2015, activity-abundance was higher in salvaged plots relative to windthrow and forest, but this pattern</w:t>
      </w:r>
      <w:commentRangeEnd w:id="74"/>
      <w:r w:rsidRPr="00BE189A">
        <w:rPr>
          <w:rFonts w:eastAsia="Calibri" w:cs="Times New Roman"/>
          <w:kern w:val="2"/>
          <w:sz w:val="16"/>
          <w:szCs w:val="16"/>
          <w14:ligatures w14:val="standardContextual"/>
        </w:rPr>
        <w:commentReference w:id="74"/>
      </w:r>
      <w:r w:rsidRPr="00BE189A">
        <w:rPr>
          <w:rFonts w:eastAsia="Calibri" w:cs="Times New Roman"/>
        </w:rPr>
        <w:t xml:space="preserve"> disappeared in 2022, as total activity-abundance was similar among treatments (Fig. 2.2A). Activity-abundance of open-habitat and generalist species was higher in salvaged plots than forest plots (Fig. 2.3A). Forest specialist </w:t>
      </w:r>
      <w:proofErr w:type="gramStart"/>
      <w:r w:rsidRPr="00BE189A">
        <w:rPr>
          <w:rFonts w:eastAsia="Calibri" w:cs="Times New Roman"/>
        </w:rPr>
        <w:t>activity-abundance</w:t>
      </w:r>
      <w:proofErr w:type="gramEnd"/>
      <w:r w:rsidRPr="00BE189A">
        <w:rPr>
          <w:rFonts w:eastAsia="Calibri" w:cs="Times New Roman"/>
        </w:rPr>
        <w:t xml:space="preserve"> (Fig. 2.3B) and Shannon diversity were similar among treatments and years. </w:t>
      </w:r>
    </w:p>
    <w:p w14:paraId="649E8A71" w14:textId="77777777" w:rsidR="00BE189A" w:rsidRPr="00BE189A" w:rsidRDefault="00BE189A" w:rsidP="00BE189A">
      <w:pPr>
        <w:spacing w:line="480" w:lineRule="auto"/>
        <w:rPr>
          <w:rFonts w:eastAsia="Calibri" w:cs="Times New Roman"/>
        </w:rPr>
      </w:pPr>
    </w:p>
    <w:p w14:paraId="3131FC93" w14:textId="77777777" w:rsidR="00BE189A" w:rsidRPr="00BE189A" w:rsidRDefault="00BE189A" w:rsidP="00BE189A">
      <w:pPr>
        <w:spacing w:line="480" w:lineRule="auto"/>
        <w:rPr>
          <w:rFonts w:eastAsia="Calibri" w:cs="Times New Roman"/>
          <w:b/>
          <w:bCs/>
        </w:rPr>
      </w:pPr>
      <w:r w:rsidRPr="00BE189A">
        <w:rPr>
          <w:rFonts w:eastAsia="Calibri" w:cs="Times New Roman"/>
          <w:b/>
          <w:bCs/>
          <w:noProof/>
        </w:rPr>
        <w:lastRenderedPageBreak/>
        <w:drawing>
          <wp:inline distT="0" distB="0" distL="0" distR="0" wp14:anchorId="76497F85" wp14:editId="7CAE13EA">
            <wp:extent cx="6371414" cy="2289727"/>
            <wp:effectExtent l="0" t="0" r="0" b="0"/>
            <wp:doc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pic:cNvPicPr/>
                  </pic:nvPicPr>
                  <pic:blipFill>
                    <a:blip r:embed="rId23">
                      <a:extLst>
                        <a:ext uri="{96DAC541-7B7A-43D3-8B79-37D633B846F1}">
                          <asvg:svgBlip xmlns:asvg="http://schemas.microsoft.com/office/drawing/2016/SVG/main" r:embed="rId24"/>
                        </a:ext>
                      </a:extLst>
                    </a:blip>
                    <a:stretch>
                      <a:fillRect/>
                    </a:stretch>
                  </pic:blipFill>
                  <pic:spPr>
                    <a:xfrm>
                      <a:off x="0" y="0"/>
                      <a:ext cx="6386563" cy="2295171"/>
                    </a:xfrm>
                    <a:prstGeom prst="rect">
                      <a:avLst/>
                    </a:prstGeom>
                  </pic:spPr>
                </pic:pic>
              </a:graphicData>
            </a:graphic>
          </wp:inline>
        </w:drawing>
      </w:r>
    </w:p>
    <w:p w14:paraId="65B35FFA" w14:textId="77777777" w:rsidR="00BE189A" w:rsidRPr="00BE189A" w:rsidRDefault="00BE189A" w:rsidP="00BE189A">
      <w:pPr>
        <w:spacing w:after="200"/>
        <w:rPr>
          <w:rFonts w:eastAsia="Calibri" w:cs="Times New Roman"/>
          <w:iCs/>
          <w:szCs w:val="18"/>
        </w:rPr>
      </w:pPr>
      <w:bookmarkStart w:id="75" w:name="_Toc213432488"/>
      <w:commentRangeStart w:id="76"/>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commentRangeEnd w:id="76"/>
      <w:r w:rsidRPr="00BE189A">
        <w:rPr>
          <w:rFonts w:eastAsia="Calibri" w:cs="Times New Roman"/>
          <w:kern w:val="2"/>
          <w:sz w:val="16"/>
          <w:szCs w:val="16"/>
          <w14:ligatures w14:val="standardContextual"/>
        </w:rPr>
        <w:commentReference w:id="76"/>
      </w:r>
      <w:r w:rsidRPr="00BE189A">
        <w:rPr>
          <w:rFonts w:eastAsia="Calibri" w:cs="Times New Roman"/>
          <w:iCs/>
          <w:szCs w:val="18"/>
        </w:rPr>
        <w:t xml:space="preserve"> Total activity-abundance (A) and species richness (B) of ground beetles collected in windthrow, salvaged, and undisturbed forest in 2015 and 2022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Rector, Westmoreland County, Pennsylvania, USA. Bar height is the group mean, and whiskers indicate the standard error of the mean</w:t>
      </w:r>
      <w:commentRangeStart w:id="77"/>
      <w:r w:rsidRPr="00BE189A">
        <w:rPr>
          <w:rFonts w:eastAsia="Calibri" w:cs="Times New Roman"/>
          <w:iCs/>
          <w:szCs w:val="18"/>
        </w:rPr>
        <w:t>.</w:t>
      </w:r>
      <w:bookmarkEnd w:id="75"/>
      <w:r w:rsidRPr="00BE189A">
        <w:rPr>
          <w:rFonts w:eastAsia="Calibri" w:cs="Times New Roman"/>
          <w:iCs/>
          <w:szCs w:val="18"/>
        </w:rPr>
        <w:t xml:space="preserve"> </w:t>
      </w:r>
      <w:commentRangeEnd w:id="77"/>
      <w:r w:rsidRPr="00BE189A">
        <w:rPr>
          <w:rFonts w:eastAsia="Aptos" w:cs="Times New Roman"/>
          <w:kern w:val="2"/>
          <w:sz w:val="16"/>
          <w:szCs w:val="16"/>
          <w14:ligatures w14:val="standardContextual"/>
        </w:rPr>
        <w:commentReference w:id="77"/>
      </w:r>
      <w:r w:rsidRPr="00BE189A">
        <w:rPr>
          <w:rFonts w:eastAsia="Calibri" w:cs="Times New Roman"/>
          <w:iCs/>
          <w:szCs w:val="18"/>
        </w:rPr>
        <w:t>In (A), there were significant effects found for treatment and for treatment*year interaction. In (B), the effect of treatment was significant (Table 2.3).</w:t>
      </w:r>
    </w:p>
    <w:p w14:paraId="2D75EC16" w14:textId="77777777" w:rsidR="00BE189A" w:rsidRPr="00BE189A" w:rsidRDefault="00BE189A" w:rsidP="00BE189A">
      <w:pPr>
        <w:spacing w:after="200"/>
        <w:rPr>
          <w:rFonts w:eastAsia="Calibri" w:cs="Times New Roman"/>
          <w:iCs/>
          <w:szCs w:val="18"/>
        </w:rPr>
      </w:pPr>
    </w:p>
    <w:p w14:paraId="1FEEE1E9" w14:textId="77777777" w:rsidR="00BE189A" w:rsidRPr="00BE189A" w:rsidRDefault="00BE189A" w:rsidP="00BE189A">
      <w:pPr>
        <w:spacing w:line="480" w:lineRule="auto"/>
        <w:rPr>
          <w:rFonts w:eastAsia="Calibri" w:cs="Times New Roman"/>
        </w:rPr>
      </w:pPr>
      <w:r w:rsidRPr="00BE189A">
        <w:rPr>
          <w:rFonts w:eastAsia="Calibri" w:cs="Times New Roman"/>
          <w:noProof/>
        </w:rPr>
        <w:drawing>
          <wp:inline distT="0" distB="0" distL="0" distR="0" wp14:anchorId="3D3EE8ED" wp14:editId="317A9BBF">
            <wp:extent cx="6507747" cy="2259634"/>
            <wp:effectExtent l="0" t="0" r="7620" b="7620"/>
            <wp:doc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pic:cNvPicPr/>
                  </pic:nvPicPr>
                  <pic:blipFill>
                    <a:blip r:embed="rId25">
                      <a:extLst>
                        <a:ext uri="{96DAC541-7B7A-43D3-8B79-37D633B846F1}">
                          <asvg:svgBlip xmlns:asvg="http://schemas.microsoft.com/office/drawing/2016/SVG/main" r:embed="rId26"/>
                        </a:ext>
                      </a:extLst>
                    </a:blip>
                    <a:stretch>
                      <a:fillRect/>
                    </a:stretch>
                  </pic:blipFill>
                  <pic:spPr>
                    <a:xfrm>
                      <a:off x="0" y="0"/>
                      <a:ext cx="6531893" cy="2268018"/>
                    </a:xfrm>
                    <a:prstGeom prst="rect">
                      <a:avLst/>
                    </a:prstGeom>
                  </pic:spPr>
                </pic:pic>
              </a:graphicData>
            </a:graphic>
          </wp:inline>
        </w:drawing>
      </w:r>
    </w:p>
    <w:p w14:paraId="2A5D59EC" w14:textId="77777777" w:rsidR="00BE189A" w:rsidRPr="00BE189A" w:rsidRDefault="00BE189A" w:rsidP="00BE189A">
      <w:pPr>
        <w:spacing w:after="200"/>
        <w:rPr>
          <w:rFonts w:eastAsia="Calibri" w:cs="Times New Roman"/>
          <w:iCs/>
          <w:szCs w:val="18"/>
        </w:rPr>
      </w:pPr>
      <w:bookmarkStart w:id="78" w:name="_Toc213432489"/>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Pr="00BE189A">
        <w:rPr>
          <w:rFonts w:eastAsia="Calibri" w:cs="Times New Roman"/>
          <w:b/>
          <w:bCs/>
          <w:iCs/>
          <w:noProof/>
          <w:szCs w:val="18"/>
        </w:rPr>
        <w:t>3</w:t>
      </w:r>
      <w:r w:rsidRPr="00BE189A">
        <w:rPr>
          <w:rFonts w:eastAsia="Calibri" w:cs="Times New Roman"/>
          <w:b/>
          <w:bCs/>
          <w:iCs/>
          <w:szCs w:val="18"/>
        </w:rPr>
        <w:fldChar w:fldCharType="end"/>
      </w:r>
      <w:r w:rsidRPr="00BE189A">
        <w:rPr>
          <w:rFonts w:eastAsia="Calibri" w:cs="Times New Roman"/>
          <w:iCs/>
          <w:szCs w:val="18"/>
        </w:rPr>
        <w:t>. Activ</w:t>
      </w:r>
      <w:commentRangeStart w:id="79"/>
      <w:r w:rsidRPr="00BE189A">
        <w:rPr>
          <w:rFonts w:eastAsia="Calibri" w:cs="Times New Roman"/>
          <w:iCs/>
          <w:szCs w:val="18"/>
        </w:rPr>
        <w:t>ity-ab</w:t>
      </w:r>
      <w:commentRangeEnd w:id="79"/>
      <w:r w:rsidRPr="00BE189A">
        <w:rPr>
          <w:rFonts w:eastAsia="Calibri" w:cs="Times New Roman"/>
          <w:kern w:val="2"/>
          <w:sz w:val="16"/>
          <w:szCs w:val="16"/>
          <w14:ligatures w14:val="standardContextual"/>
        </w:rPr>
        <w:commentReference w:id="79"/>
      </w:r>
      <w:r w:rsidRPr="00BE189A">
        <w:rPr>
          <w:rFonts w:eastAsia="Calibri" w:cs="Times New Roman"/>
          <w:iCs/>
          <w:szCs w:val="18"/>
        </w:rPr>
        <w:t xml:space="preserve">undance of open-habitat </w:t>
      </w:r>
      <w:commentRangeStart w:id="80"/>
      <w:commentRangeStart w:id="81"/>
      <w:commentRangeEnd w:id="80"/>
      <w:r w:rsidRPr="00BE189A">
        <w:rPr>
          <w:rFonts w:eastAsia="Calibri" w:cs="Times New Roman"/>
          <w:iCs/>
          <w:szCs w:val="18"/>
        </w:rPr>
        <w:commentReference w:id="80"/>
      </w:r>
      <w:commentRangeEnd w:id="81"/>
      <w:r w:rsidRPr="00BE189A">
        <w:rPr>
          <w:rFonts w:eastAsia="Calibri" w:cs="Times New Roman"/>
          <w:iCs/>
          <w:szCs w:val="18"/>
        </w:rPr>
        <w:commentReference w:id="81"/>
      </w:r>
      <w:r w:rsidRPr="00BE189A">
        <w:rPr>
          <w:rFonts w:eastAsia="Calibri" w:cs="Times New Roman"/>
          <w:iCs/>
          <w:szCs w:val="18"/>
        </w:rPr>
        <w:t xml:space="preserve">and habitat-generalist ground beetle species (A) and forest-specialist species (B) collected in windthrow, salvaged, and undisturbed forest in 2015 and 2022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Rector, Westmoreland County, Pennsylvania, USA. The habitat affinity information was collected from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Calibri" w:cs="Times New Roman"/>
          <w:iCs/>
          <w:szCs w:val="18"/>
        </w:rPr>
        <w:t>Larochelle and Larivière (2003)</w:t>
      </w:r>
      <w:r w:rsidRPr="00BE189A">
        <w:rPr>
          <w:rFonts w:eastAsia="Calibri" w:cs="Times New Roman"/>
          <w:iCs/>
          <w:szCs w:val="18"/>
        </w:rPr>
        <w:fldChar w:fldCharType="end"/>
      </w:r>
      <w:r w:rsidRPr="00BE189A">
        <w:rPr>
          <w:rFonts w:eastAsia="Calibri" w:cs="Times New Roman"/>
          <w:iCs/>
          <w:szCs w:val="18"/>
        </w:rPr>
        <w:t>. Bar height is the group mean, and whiskers indicate the standard error of the mean.</w:t>
      </w:r>
      <w:bookmarkEnd w:id="78"/>
      <w:r w:rsidRPr="00BE189A">
        <w:rPr>
          <w:rFonts w:eastAsia="Calibri" w:cs="Times New Roman"/>
          <w:iCs/>
          <w:szCs w:val="18"/>
        </w:rPr>
        <w:t xml:space="preserve"> For (A), there was a significant effect of treatment, while for (B), there were no significant effects detected.</w:t>
      </w:r>
    </w:p>
    <w:p w14:paraId="5A4F8800" w14:textId="77777777" w:rsidR="00BE189A" w:rsidRPr="00BE189A" w:rsidRDefault="00BE189A" w:rsidP="00BE189A">
      <w:pPr>
        <w:spacing w:line="480" w:lineRule="auto"/>
        <w:rPr>
          <w:rFonts w:eastAsia="Calibri" w:cs="Times New Roman"/>
        </w:rPr>
      </w:pPr>
    </w:p>
    <w:p w14:paraId="38215CF7" w14:textId="77777777" w:rsidR="00BE189A" w:rsidRPr="00BE189A" w:rsidRDefault="00BE189A" w:rsidP="00BE189A">
      <w:pPr>
        <w:spacing w:line="480" w:lineRule="auto"/>
        <w:rPr>
          <w:rFonts w:eastAsia="Calibri" w:cs="Times New Roman"/>
        </w:rPr>
      </w:pPr>
    </w:p>
    <w:p w14:paraId="72F837F5" w14:textId="77777777" w:rsidR="00BE189A" w:rsidRPr="00BE189A" w:rsidRDefault="00BE189A" w:rsidP="00BE189A">
      <w:pPr>
        <w:spacing w:line="480" w:lineRule="auto"/>
        <w:rPr>
          <w:rFonts w:eastAsia="Calibri" w:cs="Times New Roman"/>
        </w:rPr>
      </w:pPr>
    </w:p>
    <w:p w14:paraId="3787B61A" w14:textId="77777777" w:rsidR="00BE189A" w:rsidRPr="00BE189A" w:rsidRDefault="00BE189A" w:rsidP="00BE189A">
      <w:pPr>
        <w:spacing w:line="480" w:lineRule="auto"/>
        <w:rPr>
          <w:rFonts w:eastAsia="Calibri" w:cs="Times New Roman"/>
        </w:rPr>
      </w:pPr>
    </w:p>
    <w:p w14:paraId="6C61E646" w14:textId="77777777" w:rsidR="00BE189A" w:rsidRPr="00BE189A" w:rsidRDefault="00BE189A" w:rsidP="00BE189A">
      <w:pPr>
        <w:spacing w:line="480" w:lineRule="auto"/>
        <w:rPr>
          <w:rFonts w:eastAsia="Calibri" w:cs="Times New Roman"/>
        </w:rPr>
      </w:pPr>
    </w:p>
    <w:p w14:paraId="02CBFBAD" w14:textId="77777777" w:rsidR="00BE189A" w:rsidRPr="00BE189A" w:rsidRDefault="00BE189A" w:rsidP="00BE189A">
      <w:pPr>
        <w:spacing w:line="480" w:lineRule="auto"/>
        <w:rPr>
          <w:rFonts w:eastAsia="Calibri" w:cs="Times New Roman"/>
        </w:rPr>
      </w:pPr>
    </w:p>
    <w:p w14:paraId="6682D338" w14:textId="77777777" w:rsidR="00BE189A" w:rsidRPr="00BE189A" w:rsidRDefault="00BE189A" w:rsidP="00BE189A">
      <w:pPr>
        <w:spacing w:line="480" w:lineRule="auto"/>
        <w:rPr>
          <w:rFonts w:eastAsia="Calibri" w:cs="Times New Roman"/>
        </w:rPr>
      </w:pPr>
    </w:p>
    <w:p w14:paraId="43EDEE1A" w14:textId="77777777" w:rsidR="00BE189A" w:rsidRPr="00BE189A" w:rsidRDefault="00BE189A" w:rsidP="00BE189A">
      <w:pPr>
        <w:spacing w:line="480" w:lineRule="auto"/>
        <w:rPr>
          <w:rFonts w:eastAsia="Calibri" w:cs="Times New Roman"/>
        </w:rPr>
      </w:pPr>
    </w:p>
    <w:p w14:paraId="19D4355D" w14:textId="77777777" w:rsidR="00BE189A" w:rsidRPr="00BE189A" w:rsidRDefault="00BE189A" w:rsidP="00BE189A">
      <w:pPr>
        <w:spacing w:line="480" w:lineRule="auto"/>
        <w:rPr>
          <w:rFonts w:eastAsia="Calibri" w:cs="Times New Roman"/>
        </w:rPr>
      </w:pPr>
    </w:p>
    <w:p w14:paraId="7D0FE30F" w14:textId="77777777" w:rsidR="00BE189A" w:rsidRPr="00BE189A" w:rsidRDefault="00BE189A" w:rsidP="00BE189A">
      <w:pPr>
        <w:spacing w:line="480" w:lineRule="auto"/>
        <w:rPr>
          <w:rFonts w:eastAsia="Calibri" w:cs="Times New Roman"/>
        </w:rPr>
      </w:pPr>
    </w:p>
    <w:p w14:paraId="6586B214" w14:textId="77777777" w:rsidR="00BE189A" w:rsidRPr="00BE189A" w:rsidRDefault="00BE189A" w:rsidP="00BE189A">
      <w:pPr>
        <w:spacing w:line="480" w:lineRule="auto"/>
        <w:rPr>
          <w:rFonts w:eastAsia="Calibri" w:cs="Times New Roman"/>
        </w:rPr>
      </w:pPr>
    </w:p>
    <w:p w14:paraId="7B6A9E60" w14:textId="77777777" w:rsidR="00BE189A" w:rsidRPr="00BE189A" w:rsidRDefault="00BE189A" w:rsidP="00BE189A">
      <w:pPr>
        <w:spacing w:after="200"/>
        <w:rPr>
          <w:rFonts w:eastAsia="Calibri" w:cs="Times New Roman"/>
        </w:rPr>
      </w:pPr>
      <w:bookmarkStart w:id="82" w:name="_Toc213432437"/>
      <w:r w:rsidRPr="00BE189A">
        <w:rPr>
          <w:rFonts w:eastAsia="Calibri" w:cs="Times New Roman"/>
          <w:b/>
          <w:bCs/>
          <w:iCs/>
          <w:szCs w:val="18"/>
        </w:rPr>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 xml:space="preserve">. </w:t>
      </w:r>
      <w:r w:rsidRPr="00BE189A">
        <w:rPr>
          <w:rFonts w:eastAsia="Calibri" w:cs="Times New Roman"/>
          <w:iCs/>
          <w:szCs w:val="18"/>
        </w:rPr>
        <w:t>T</w:t>
      </w:r>
      <w:commentRangeStart w:id="83"/>
      <w:r w:rsidRPr="00BE189A">
        <w:rPr>
          <w:rFonts w:eastAsia="Calibri" w:cs="Times New Roman"/>
          <w:iCs/>
          <w:szCs w:val="18"/>
        </w:rPr>
        <w:t>otal trap</w:t>
      </w:r>
      <w:commentRangeEnd w:id="83"/>
      <w:r w:rsidRPr="00BE189A">
        <w:rPr>
          <w:rFonts w:eastAsia="Calibri" w:cs="Times New Roman"/>
          <w:kern w:val="2"/>
          <w:sz w:val="16"/>
          <w:szCs w:val="16"/>
          <w14:ligatures w14:val="standardContextual"/>
        </w:rPr>
        <w:commentReference w:id="83"/>
      </w:r>
      <w:r w:rsidRPr="00BE189A">
        <w:rPr>
          <w:rFonts w:eastAsia="Calibri" w:cs="Times New Roman"/>
          <w:iCs/>
          <w:szCs w:val="18"/>
        </w:rPr>
        <w:t xml:space="preserve"> catch of ground beetle species (Coleoptera: Carabidae) collected via pitfall traps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Rector, Westmoreland County, Pennsylvania, USA. Sampling occurred from 27 May to 17 </w:t>
      </w:r>
      <w:proofErr w:type="gramStart"/>
      <w:r w:rsidRPr="00BE189A">
        <w:rPr>
          <w:rFonts w:eastAsia="Calibri" w:cs="Times New Roman"/>
          <w:iCs/>
          <w:szCs w:val="18"/>
        </w:rPr>
        <w:t>August,</w:t>
      </w:r>
      <w:proofErr w:type="gramEnd"/>
      <w:r w:rsidRPr="00BE189A">
        <w:rPr>
          <w:rFonts w:eastAsia="Calibri" w:cs="Times New Roman"/>
          <w:iCs/>
          <w:szCs w:val="18"/>
        </w:rPr>
        <w:t xml:space="preserve"> 2015, and from 1 June to 23 </w:t>
      </w:r>
      <w:proofErr w:type="gramStart"/>
      <w:r w:rsidRPr="00BE189A">
        <w:rPr>
          <w:rFonts w:eastAsia="Calibri" w:cs="Times New Roman"/>
          <w:iCs/>
          <w:szCs w:val="18"/>
        </w:rPr>
        <w:t>August,</w:t>
      </w:r>
      <w:proofErr w:type="gramEnd"/>
      <w:r w:rsidRPr="00BE189A">
        <w:rPr>
          <w:rFonts w:eastAsia="Calibri" w:cs="Times New Roman"/>
          <w:iCs/>
          <w:szCs w:val="18"/>
        </w:rPr>
        <w:t xml:space="preserve"> 2022.</w:t>
      </w:r>
      <w:bookmarkEnd w:id="82"/>
      <w:r w:rsidRPr="00BE189A">
        <w:rPr>
          <w:rFonts w:eastAsia="Calibri" w:cs="Times New Roman"/>
          <w:iCs/>
          <w:szCs w:val="18"/>
        </w:rPr>
        <w:t xml:space="preserve"> The columns of the table are tribe, species (including authority), code (referring to species codes in Figure B.2 and B.3), 2015 (counts), 2022 (counts), and total (counts).</w:t>
      </w:r>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7201F334" w14:textId="77777777" w:rsidTr="00F05206">
        <w:trPr>
          <w:trHeight w:val="290"/>
        </w:trPr>
        <w:tc>
          <w:tcPr>
            <w:tcW w:w="1605" w:type="dxa"/>
            <w:tcBorders>
              <w:top w:val="single" w:sz="4" w:space="0" w:color="auto"/>
              <w:left w:val="nil"/>
              <w:bottom w:val="single" w:sz="4" w:space="0" w:color="auto"/>
              <w:right w:val="nil"/>
            </w:tcBorders>
            <w:noWrap/>
            <w:vAlign w:val="bottom"/>
            <w:hideMark/>
          </w:tcPr>
          <w:p w14:paraId="444AC568"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hideMark/>
          </w:tcPr>
          <w:p w14:paraId="0383FC6E"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977ACAC"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hideMark/>
          </w:tcPr>
          <w:p w14:paraId="7F2842D5"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hideMark/>
          </w:tcPr>
          <w:p w14:paraId="4698EB6D"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hideMark/>
          </w:tcPr>
          <w:p w14:paraId="738C8CC9"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653FC61B" w14:textId="77777777" w:rsidTr="00F05206">
        <w:trPr>
          <w:trHeight w:val="290"/>
        </w:trPr>
        <w:tc>
          <w:tcPr>
            <w:tcW w:w="1605" w:type="dxa"/>
            <w:tcBorders>
              <w:top w:val="single" w:sz="4" w:space="0" w:color="auto"/>
              <w:left w:val="nil"/>
              <w:bottom w:val="nil"/>
              <w:right w:val="nil"/>
            </w:tcBorders>
            <w:noWrap/>
            <w:vAlign w:val="bottom"/>
            <w:hideMark/>
          </w:tcPr>
          <w:p w14:paraId="4FDBF937"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Notiophilini</w:t>
            </w:r>
            <w:proofErr w:type="spellEnd"/>
          </w:p>
        </w:tc>
        <w:tc>
          <w:tcPr>
            <w:tcW w:w="4065" w:type="dxa"/>
            <w:tcBorders>
              <w:top w:val="single" w:sz="4" w:space="0" w:color="auto"/>
              <w:left w:val="nil"/>
              <w:bottom w:val="nil"/>
              <w:right w:val="nil"/>
            </w:tcBorders>
            <w:noWrap/>
            <w:vAlign w:val="center"/>
            <w:hideMark/>
          </w:tcPr>
          <w:p w14:paraId="44F49F67"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779405E3"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04B2BCA5"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FBBE10"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6FB74786" w14:textId="77777777" w:rsidR="00BE189A" w:rsidRPr="00BE189A" w:rsidRDefault="00BE189A" w:rsidP="00BE189A">
            <w:pPr>
              <w:rPr>
                <w:rFonts w:eastAsia="Calibri" w:cs="Times New Roman"/>
                <w:sz w:val="20"/>
                <w:szCs w:val="20"/>
              </w:rPr>
            </w:pPr>
          </w:p>
        </w:tc>
      </w:tr>
      <w:tr w:rsidR="00BE189A" w:rsidRPr="00BE189A" w14:paraId="1F48AB8E" w14:textId="77777777" w:rsidTr="00F05206">
        <w:trPr>
          <w:trHeight w:val="290"/>
        </w:trPr>
        <w:tc>
          <w:tcPr>
            <w:tcW w:w="1605" w:type="dxa"/>
            <w:tcBorders>
              <w:top w:val="nil"/>
              <w:left w:val="nil"/>
              <w:bottom w:val="nil"/>
              <w:right w:val="nil"/>
            </w:tcBorders>
            <w:noWrap/>
            <w:vAlign w:val="bottom"/>
            <w:hideMark/>
          </w:tcPr>
          <w:p w14:paraId="5A9FDF5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47C4CD"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Notiophilus</w:t>
            </w:r>
            <w:proofErr w:type="spellEnd"/>
            <w:r w:rsidRPr="00BE189A">
              <w:rPr>
                <w:rFonts w:eastAsia="Calibri" w:cs="Times New Roman"/>
                <w:i/>
                <w:iCs/>
                <w:sz w:val="20"/>
                <w:szCs w:val="20"/>
              </w:rPr>
              <w:t xml:space="preserve"> aeneus </w:t>
            </w:r>
            <w:commentRangeStart w:id="84"/>
            <w:r w:rsidRPr="00BE189A">
              <w:rPr>
                <w:rFonts w:eastAsia="Calibri" w:cs="Times New Roman"/>
                <w:sz w:val="20"/>
                <w:szCs w:val="20"/>
              </w:rPr>
              <w:t>(Herbst, 1806)</w:t>
            </w:r>
            <w:commentRangeEnd w:id="84"/>
            <w:r w:rsidRPr="00BE189A">
              <w:rPr>
                <w:rFonts w:eastAsia="Calibri" w:cs="Times New Roman"/>
                <w:sz w:val="20"/>
                <w:szCs w:val="20"/>
              </w:rPr>
              <w:commentReference w:id="84"/>
            </w:r>
          </w:p>
        </w:tc>
        <w:tc>
          <w:tcPr>
            <w:tcW w:w="1048" w:type="dxa"/>
            <w:tcBorders>
              <w:top w:val="nil"/>
              <w:left w:val="nil"/>
              <w:bottom w:val="nil"/>
              <w:right w:val="nil"/>
            </w:tcBorders>
          </w:tcPr>
          <w:p w14:paraId="5655CF27" w14:textId="77777777" w:rsidR="00BE189A" w:rsidRPr="00BE189A" w:rsidRDefault="00BE189A" w:rsidP="00BE189A">
            <w:pPr>
              <w:rPr>
                <w:rFonts w:eastAsia="Calibri" w:cs="Times New Roman"/>
                <w:sz w:val="20"/>
                <w:szCs w:val="20"/>
              </w:rPr>
            </w:pPr>
            <w:r w:rsidRPr="00BE189A">
              <w:rPr>
                <w:rFonts w:eastAsia="Calibri" w:cs="Times New Roman"/>
                <w:sz w:val="20"/>
                <w:szCs w:val="20"/>
              </w:rPr>
              <w:t>No.ae</w:t>
            </w:r>
          </w:p>
        </w:tc>
        <w:tc>
          <w:tcPr>
            <w:tcW w:w="708" w:type="dxa"/>
            <w:tcBorders>
              <w:top w:val="nil"/>
              <w:left w:val="nil"/>
              <w:bottom w:val="nil"/>
              <w:right w:val="nil"/>
            </w:tcBorders>
            <w:noWrap/>
            <w:vAlign w:val="center"/>
            <w:hideMark/>
          </w:tcPr>
          <w:p w14:paraId="34F8ED7A"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4CBB20C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1E5931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7B3DB21C" w14:textId="77777777" w:rsidTr="00F05206">
        <w:trPr>
          <w:trHeight w:val="290"/>
        </w:trPr>
        <w:tc>
          <w:tcPr>
            <w:tcW w:w="1605" w:type="dxa"/>
            <w:tcBorders>
              <w:top w:val="nil"/>
              <w:left w:val="nil"/>
              <w:bottom w:val="nil"/>
              <w:right w:val="nil"/>
            </w:tcBorders>
            <w:noWrap/>
            <w:vAlign w:val="bottom"/>
            <w:hideMark/>
          </w:tcPr>
          <w:p w14:paraId="41EA2407"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Cychrini</w:t>
            </w:r>
            <w:proofErr w:type="spellEnd"/>
          </w:p>
        </w:tc>
        <w:tc>
          <w:tcPr>
            <w:tcW w:w="4065" w:type="dxa"/>
            <w:tcBorders>
              <w:top w:val="nil"/>
              <w:left w:val="nil"/>
              <w:bottom w:val="nil"/>
              <w:right w:val="nil"/>
            </w:tcBorders>
            <w:noWrap/>
            <w:vAlign w:val="center"/>
            <w:hideMark/>
          </w:tcPr>
          <w:p w14:paraId="4E74F849"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865D6E4"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5F1E8E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5C7FE9E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23D7852" w14:textId="77777777" w:rsidR="00BE189A" w:rsidRPr="00BE189A" w:rsidRDefault="00BE189A" w:rsidP="00BE189A">
            <w:pPr>
              <w:rPr>
                <w:rFonts w:eastAsia="Calibri" w:cs="Times New Roman"/>
                <w:sz w:val="20"/>
                <w:szCs w:val="20"/>
              </w:rPr>
            </w:pPr>
          </w:p>
        </w:tc>
      </w:tr>
      <w:tr w:rsidR="00BE189A" w:rsidRPr="00BE189A" w14:paraId="2806BA49" w14:textId="77777777" w:rsidTr="00F05206">
        <w:trPr>
          <w:trHeight w:val="290"/>
        </w:trPr>
        <w:tc>
          <w:tcPr>
            <w:tcW w:w="1605" w:type="dxa"/>
            <w:tcBorders>
              <w:top w:val="nil"/>
              <w:left w:val="nil"/>
              <w:bottom w:val="nil"/>
              <w:right w:val="nil"/>
            </w:tcBorders>
            <w:noWrap/>
            <w:vAlign w:val="bottom"/>
            <w:hideMark/>
          </w:tcPr>
          <w:p w14:paraId="08E6D19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A03333F" w14:textId="77777777" w:rsidR="00BE189A" w:rsidRPr="00BE189A" w:rsidRDefault="00BE189A" w:rsidP="00BE189A">
            <w:pPr>
              <w:rPr>
                <w:rFonts w:eastAsia="Calibri" w:cs="Times New Roman"/>
                <w:i/>
                <w:iCs/>
                <w:sz w:val="20"/>
                <w:szCs w:val="20"/>
              </w:rPr>
            </w:pPr>
            <w:commentRangeStart w:id="85"/>
            <w:proofErr w:type="spellStart"/>
            <w:r w:rsidRPr="00BE189A">
              <w:rPr>
                <w:rFonts w:eastAsia="Calibri" w:cs="Times New Roman"/>
                <w:i/>
                <w:iCs/>
                <w:sz w:val="20"/>
                <w:szCs w:val="20"/>
              </w:rPr>
              <w:t>Sphaeroderus</w:t>
            </w:r>
            <w:proofErr w:type="spellEnd"/>
            <w:r w:rsidRPr="00BE189A">
              <w:rPr>
                <w:rFonts w:eastAsia="Calibri" w:cs="Times New Roman"/>
                <w:i/>
                <w:iCs/>
                <w:sz w:val="20"/>
                <w:szCs w:val="20"/>
              </w:rPr>
              <w:t xml:space="preserve"> canadensis</w:t>
            </w:r>
            <w:commentRangeEnd w:id="85"/>
            <w:r w:rsidRPr="00BE189A">
              <w:rPr>
                <w:rFonts w:eastAsia="Calibri" w:cs="Times New Roman"/>
                <w:sz w:val="20"/>
                <w:szCs w:val="20"/>
              </w:rPr>
              <w:commentReference w:id="85"/>
            </w:r>
          </w:p>
        </w:tc>
        <w:tc>
          <w:tcPr>
            <w:tcW w:w="1048" w:type="dxa"/>
            <w:tcBorders>
              <w:top w:val="nil"/>
              <w:left w:val="nil"/>
              <w:bottom w:val="nil"/>
              <w:right w:val="nil"/>
            </w:tcBorders>
          </w:tcPr>
          <w:p w14:paraId="07D1C3DE" w14:textId="77777777" w:rsidR="00BE189A" w:rsidRPr="00BE189A" w:rsidRDefault="00BE189A" w:rsidP="00BE189A">
            <w:pPr>
              <w:rPr>
                <w:rFonts w:eastAsia="Calibri" w:cs="Times New Roman"/>
                <w:sz w:val="20"/>
                <w:szCs w:val="20"/>
              </w:rPr>
            </w:pPr>
            <w:r w:rsidRPr="00BE189A">
              <w:rPr>
                <w:rFonts w:eastAsia="Calibri" w:cs="Times New Roman"/>
                <w:sz w:val="20"/>
                <w:szCs w:val="20"/>
              </w:rPr>
              <w:t>Sp.ca</w:t>
            </w:r>
          </w:p>
        </w:tc>
        <w:tc>
          <w:tcPr>
            <w:tcW w:w="708" w:type="dxa"/>
            <w:tcBorders>
              <w:top w:val="nil"/>
              <w:left w:val="nil"/>
              <w:bottom w:val="nil"/>
              <w:right w:val="nil"/>
            </w:tcBorders>
            <w:noWrap/>
            <w:vAlign w:val="center"/>
            <w:hideMark/>
          </w:tcPr>
          <w:p w14:paraId="1553D62C" w14:textId="77777777" w:rsidR="00BE189A" w:rsidRPr="00BE189A" w:rsidRDefault="00BE189A" w:rsidP="00BE189A">
            <w:pPr>
              <w:rPr>
                <w:rFonts w:eastAsia="Calibri" w:cs="Times New Roman"/>
                <w:sz w:val="20"/>
                <w:szCs w:val="20"/>
              </w:rPr>
            </w:pPr>
            <w:r w:rsidRPr="00BE189A">
              <w:rPr>
                <w:rFonts w:eastAsia="Calibri" w:cs="Times New Roman"/>
                <w:sz w:val="20"/>
                <w:szCs w:val="20"/>
              </w:rPr>
              <w:t>35</w:t>
            </w:r>
          </w:p>
        </w:tc>
        <w:tc>
          <w:tcPr>
            <w:tcW w:w="851" w:type="dxa"/>
            <w:tcBorders>
              <w:top w:val="nil"/>
              <w:left w:val="nil"/>
              <w:bottom w:val="nil"/>
              <w:right w:val="nil"/>
            </w:tcBorders>
            <w:noWrap/>
            <w:vAlign w:val="center"/>
            <w:hideMark/>
          </w:tcPr>
          <w:p w14:paraId="4C4C0424" w14:textId="77777777" w:rsidR="00BE189A" w:rsidRPr="00BE189A" w:rsidRDefault="00BE189A" w:rsidP="00BE189A">
            <w:pPr>
              <w:rPr>
                <w:rFonts w:eastAsia="Calibri" w:cs="Times New Roman"/>
                <w:sz w:val="20"/>
                <w:szCs w:val="20"/>
              </w:rPr>
            </w:pPr>
            <w:r w:rsidRPr="00BE189A">
              <w:rPr>
                <w:rFonts w:eastAsia="Calibri" w:cs="Times New Roman"/>
                <w:sz w:val="20"/>
                <w:szCs w:val="20"/>
              </w:rPr>
              <w:t>7</w:t>
            </w:r>
          </w:p>
        </w:tc>
        <w:tc>
          <w:tcPr>
            <w:tcW w:w="795" w:type="dxa"/>
            <w:tcBorders>
              <w:top w:val="nil"/>
              <w:left w:val="nil"/>
              <w:bottom w:val="nil"/>
              <w:right w:val="nil"/>
            </w:tcBorders>
            <w:vAlign w:val="center"/>
            <w:hideMark/>
          </w:tcPr>
          <w:p w14:paraId="1B47AEB9"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69794D89" w14:textId="77777777" w:rsidTr="00F05206">
        <w:trPr>
          <w:trHeight w:val="290"/>
        </w:trPr>
        <w:tc>
          <w:tcPr>
            <w:tcW w:w="1605" w:type="dxa"/>
            <w:tcBorders>
              <w:top w:val="nil"/>
              <w:left w:val="nil"/>
              <w:bottom w:val="nil"/>
              <w:right w:val="nil"/>
            </w:tcBorders>
            <w:noWrap/>
            <w:vAlign w:val="bottom"/>
            <w:hideMark/>
          </w:tcPr>
          <w:p w14:paraId="25255C8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55AC6D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Sphaeroderus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stenostomus</w:t>
            </w:r>
            <w:proofErr w:type="spellEnd"/>
          </w:p>
        </w:tc>
        <w:tc>
          <w:tcPr>
            <w:tcW w:w="1048" w:type="dxa"/>
            <w:tcBorders>
              <w:top w:val="nil"/>
              <w:left w:val="nil"/>
              <w:bottom w:val="nil"/>
              <w:right w:val="nil"/>
            </w:tcBorders>
          </w:tcPr>
          <w:p w14:paraId="268AD0E4" w14:textId="77777777" w:rsidR="00BE189A" w:rsidRPr="00BE189A" w:rsidRDefault="00BE189A" w:rsidP="00BE189A">
            <w:pPr>
              <w:rPr>
                <w:rFonts w:eastAsia="Calibri" w:cs="Times New Roman"/>
                <w:sz w:val="20"/>
                <w:szCs w:val="20"/>
              </w:rPr>
            </w:pPr>
            <w:r w:rsidRPr="00BE189A">
              <w:rPr>
                <w:rFonts w:eastAsia="Calibri" w:cs="Times New Roman"/>
                <w:sz w:val="20"/>
                <w:szCs w:val="20"/>
              </w:rPr>
              <w:t>Sp.st</w:t>
            </w:r>
          </w:p>
        </w:tc>
        <w:tc>
          <w:tcPr>
            <w:tcW w:w="708" w:type="dxa"/>
            <w:tcBorders>
              <w:top w:val="nil"/>
              <w:left w:val="nil"/>
              <w:bottom w:val="nil"/>
              <w:right w:val="nil"/>
            </w:tcBorders>
            <w:noWrap/>
            <w:vAlign w:val="center"/>
            <w:hideMark/>
          </w:tcPr>
          <w:p w14:paraId="367C89CE" w14:textId="77777777" w:rsidR="00BE189A" w:rsidRPr="00BE189A" w:rsidRDefault="00BE189A" w:rsidP="00BE189A">
            <w:pPr>
              <w:rPr>
                <w:rFonts w:eastAsia="Calibri" w:cs="Times New Roman"/>
                <w:sz w:val="20"/>
                <w:szCs w:val="20"/>
              </w:rPr>
            </w:pPr>
            <w:r w:rsidRPr="00BE189A">
              <w:rPr>
                <w:rFonts w:eastAsia="Calibri" w:cs="Times New Roman"/>
                <w:sz w:val="20"/>
                <w:szCs w:val="20"/>
              </w:rPr>
              <w:t>76</w:t>
            </w:r>
          </w:p>
        </w:tc>
        <w:tc>
          <w:tcPr>
            <w:tcW w:w="851" w:type="dxa"/>
            <w:tcBorders>
              <w:top w:val="nil"/>
              <w:left w:val="nil"/>
              <w:bottom w:val="nil"/>
              <w:right w:val="nil"/>
            </w:tcBorders>
            <w:noWrap/>
            <w:vAlign w:val="center"/>
            <w:hideMark/>
          </w:tcPr>
          <w:p w14:paraId="62BF688B" w14:textId="77777777" w:rsidR="00BE189A" w:rsidRPr="00BE189A" w:rsidRDefault="00BE189A" w:rsidP="00BE189A">
            <w:pPr>
              <w:rPr>
                <w:rFonts w:eastAsia="Calibri" w:cs="Times New Roman"/>
                <w:sz w:val="20"/>
                <w:szCs w:val="20"/>
              </w:rPr>
            </w:pPr>
            <w:r w:rsidRPr="00BE189A">
              <w:rPr>
                <w:rFonts w:eastAsia="Calibri" w:cs="Times New Roman"/>
                <w:sz w:val="20"/>
                <w:szCs w:val="20"/>
              </w:rPr>
              <w:t>82</w:t>
            </w:r>
          </w:p>
        </w:tc>
        <w:tc>
          <w:tcPr>
            <w:tcW w:w="795" w:type="dxa"/>
            <w:tcBorders>
              <w:top w:val="nil"/>
              <w:left w:val="nil"/>
              <w:bottom w:val="nil"/>
              <w:right w:val="nil"/>
            </w:tcBorders>
            <w:vAlign w:val="center"/>
            <w:hideMark/>
          </w:tcPr>
          <w:p w14:paraId="641A8BFD" w14:textId="77777777" w:rsidR="00BE189A" w:rsidRPr="00BE189A" w:rsidRDefault="00BE189A" w:rsidP="00BE189A">
            <w:pPr>
              <w:rPr>
                <w:rFonts w:eastAsia="Calibri" w:cs="Times New Roman"/>
                <w:sz w:val="20"/>
                <w:szCs w:val="20"/>
              </w:rPr>
            </w:pPr>
            <w:r w:rsidRPr="00BE189A">
              <w:rPr>
                <w:rFonts w:eastAsia="Calibri" w:cs="Times New Roman"/>
                <w:sz w:val="20"/>
                <w:szCs w:val="20"/>
              </w:rPr>
              <w:t>158</w:t>
            </w:r>
          </w:p>
        </w:tc>
      </w:tr>
      <w:tr w:rsidR="00BE189A" w:rsidRPr="00BE189A" w14:paraId="4DAB8F68" w14:textId="77777777" w:rsidTr="00F05206">
        <w:trPr>
          <w:trHeight w:val="290"/>
        </w:trPr>
        <w:tc>
          <w:tcPr>
            <w:tcW w:w="1605" w:type="dxa"/>
            <w:tcBorders>
              <w:top w:val="nil"/>
              <w:left w:val="nil"/>
              <w:bottom w:val="nil"/>
              <w:right w:val="nil"/>
            </w:tcBorders>
            <w:noWrap/>
            <w:vAlign w:val="bottom"/>
            <w:hideMark/>
          </w:tcPr>
          <w:p w14:paraId="6DA07EC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12D45E1"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Scaphinotus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viduus</w:t>
            </w:r>
            <w:proofErr w:type="spellEnd"/>
            <w:r w:rsidRPr="00BE189A">
              <w:rPr>
                <w:rFonts w:eastAsia="Calibri" w:cs="Times New Roman"/>
                <w:i/>
                <w:iCs/>
                <w:sz w:val="20"/>
                <w:szCs w:val="20"/>
              </w:rPr>
              <w:t xml:space="preserve"> </w:t>
            </w:r>
            <w:r w:rsidRPr="00BE189A">
              <w:rPr>
                <w:rFonts w:eastAsia="Calibri" w:cs="Times New Roman"/>
                <w:sz w:val="20"/>
                <w:szCs w:val="20"/>
              </w:rPr>
              <w:t xml:space="preserve"> (Dejean, 1826)</w:t>
            </w:r>
          </w:p>
        </w:tc>
        <w:tc>
          <w:tcPr>
            <w:tcW w:w="1048" w:type="dxa"/>
            <w:tcBorders>
              <w:top w:val="nil"/>
              <w:left w:val="nil"/>
              <w:bottom w:val="nil"/>
              <w:right w:val="nil"/>
            </w:tcBorders>
          </w:tcPr>
          <w:p w14:paraId="00DEA6A1" w14:textId="77777777" w:rsidR="00BE189A" w:rsidRPr="00BE189A" w:rsidRDefault="00BE189A" w:rsidP="00BE189A">
            <w:pPr>
              <w:rPr>
                <w:rFonts w:eastAsia="Calibri" w:cs="Times New Roman"/>
                <w:sz w:val="20"/>
                <w:szCs w:val="20"/>
              </w:rPr>
            </w:pPr>
            <w:r w:rsidRPr="00BE189A">
              <w:rPr>
                <w:rFonts w:eastAsia="Calibri" w:cs="Times New Roman"/>
                <w:sz w:val="20"/>
                <w:szCs w:val="20"/>
              </w:rPr>
              <w:t>Sc.vi</w:t>
            </w:r>
          </w:p>
        </w:tc>
        <w:tc>
          <w:tcPr>
            <w:tcW w:w="708" w:type="dxa"/>
            <w:tcBorders>
              <w:top w:val="nil"/>
              <w:left w:val="nil"/>
              <w:bottom w:val="nil"/>
              <w:right w:val="nil"/>
            </w:tcBorders>
            <w:noWrap/>
            <w:vAlign w:val="center"/>
            <w:hideMark/>
          </w:tcPr>
          <w:p w14:paraId="78AB127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5EFCD2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B9EFF0D"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422B3EDD" w14:textId="77777777" w:rsidTr="00F05206">
        <w:trPr>
          <w:trHeight w:val="290"/>
        </w:trPr>
        <w:tc>
          <w:tcPr>
            <w:tcW w:w="1605" w:type="dxa"/>
            <w:tcBorders>
              <w:top w:val="nil"/>
              <w:left w:val="nil"/>
              <w:bottom w:val="nil"/>
              <w:right w:val="nil"/>
            </w:tcBorders>
            <w:noWrap/>
            <w:vAlign w:val="bottom"/>
            <w:hideMark/>
          </w:tcPr>
          <w:p w14:paraId="49A9620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2224079"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Scaphinotus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imperfectus</w:t>
            </w:r>
            <w:proofErr w:type="spellEnd"/>
            <w:r w:rsidRPr="00BE189A">
              <w:rPr>
                <w:rFonts w:eastAsia="Calibri" w:cs="Times New Roman"/>
                <w:i/>
                <w:iCs/>
                <w:sz w:val="20"/>
                <w:szCs w:val="20"/>
              </w:rPr>
              <w:t xml:space="preserve"> </w:t>
            </w:r>
            <w:r w:rsidRPr="00BE189A">
              <w:rPr>
                <w:rFonts w:eastAsia="Calibri" w:cs="Times New Roman"/>
                <w:sz w:val="20"/>
                <w:szCs w:val="20"/>
              </w:rPr>
              <w:t>(Horn, 1861)</w:t>
            </w:r>
          </w:p>
        </w:tc>
        <w:tc>
          <w:tcPr>
            <w:tcW w:w="1048" w:type="dxa"/>
            <w:tcBorders>
              <w:top w:val="nil"/>
              <w:left w:val="nil"/>
              <w:bottom w:val="nil"/>
              <w:right w:val="nil"/>
            </w:tcBorders>
          </w:tcPr>
          <w:p w14:paraId="77100F96" w14:textId="77777777" w:rsidR="00BE189A" w:rsidRPr="00BE189A" w:rsidRDefault="00BE189A" w:rsidP="00BE189A">
            <w:pPr>
              <w:rPr>
                <w:rFonts w:eastAsia="Calibri" w:cs="Times New Roman"/>
                <w:sz w:val="20"/>
                <w:szCs w:val="20"/>
              </w:rPr>
            </w:pPr>
            <w:r w:rsidRPr="00BE189A">
              <w:rPr>
                <w:rFonts w:eastAsia="Calibri" w:cs="Times New Roman"/>
                <w:sz w:val="20"/>
                <w:szCs w:val="20"/>
              </w:rPr>
              <w:t>Sc.im</w:t>
            </w:r>
          </w:p>
        </w:tc>
        <w:tc>
          <w:tcPr>
            <w:tcW w:w="708" w:type="dxa"/>
            <w:tcBorders>
              <w:top w:val="nil"/>
              <w:left w:val="nil"/>
              <w:bottom w:val="nil"/>
              <w:right w:val="nil"/>
            </w:tcBorders>
            <w:noWrap/>
            <w:vAlign w:val="center"/>
            <w:hideMark/>
          </w:tcPr>
          <w:p w14:paraId="3E32DF1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40A527A2"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1AEE471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65CA554B" w14:textId="77777777" w:rsidTr="00F05206">
        <w:trPr>
          <w:trHeight w:val="290"/>
        </w:trPr>
        <w:tc>
          <w:tcPr>
            <w:tcW w:w="1605" w:type="dxa"/>
            <w:tcBorders>
              <w:top w:val="nil"/>
              <w:left w:val="nil"/>
              <w:bottom w:val="nil"/>
              <w:right w:val="nil"/>
            </w:tcBorders>
            <w:noWrap/>
            <w:vAlign w:val="bottom"/>
            <w:hideMark/>
          </w:tcPr>
          <w:p w14:paraId="10176C85"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Carabini</w:t>
            </w:r>
            <w:proofErr w:type="spellEnd"/>
          </w:p>
        </w:tc>
        <w:tc>
          <w:tcPr>
            <w:tcW w:w="4065" w:type="dxa"/>
            <w:tcBorders>
              <w:top w:val="nil"/>
              <w:left w:val="nil"/>
              <w:bottom w:val="nil"/>
              <w:right w:val="nil"/>
            </w:tcBorders>
            <w:noWrap/>
            <w:vAlign w:val="center"/>
            <w:hideMark/>
          </w:tcPr>
          <w:p w14:paraId="6DAAE1B0"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4FA0FFB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E7E12B9"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75A132D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4428A18C" w14:textId="77777777" w:rsidR="00BE189A" w:rsidRPr="00BE189A" w:rsidRDefault="00BE189A" w:rsidP="00BE189A">
            <w:pPr>
              <w:rPr>
                <w:rFonts w:eastAsia="Calibri" w:cs="Times New Roman"/>
                <w:sz w:val="20"/>
                <w:szCs w:val="20"/>
              </w:rPr>
            </w:pPr>
          </w:p>
        </w:tc>
      </w:tr>
      <w:tr w:rsidR="00BE189A" w:rsidRPr="00BE189A" w14:paraId="3A2F8A66" w14:textId="77777777" w:rsidTr="00F05206">
        <w:trPr>
          <w:trHeight w:val="290"/>
        </w:trPr>
        <w:tc>
          <w:tcPr>
            <w:tcW w:w="1605" w:type="dxa"/>
            <w:tcBorders>
              <w:top w:val="nil"/>
              <w:left w:val="nil"/>
              <w:bottom w:val="nil"/>
              <w:right w:val="nil"/>
            </w:tcBorders>
            <w:noWrap/>
            <w:vAlign w:val="bottom"/>
            <w:hideMark/>
          </w:tcPr>
          <w:p w14:paraId="1E370B7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0C0B42B"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Carabus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goryi</w:t>
            </w:r>
            <w:proofErr w:type="spellEnd"/>
            <w:r w:rsidRPr="00BE189A">
              <w:rPr>
                <w:rFonts w:eastAsia="Calibri" w:cs="Times New Roman"/>
                <w:i/>
                <w:iCs/>
                <w:sz w:val="20"/>
                <w:szCs w:val="20"/>
              </w:rPr>
              <w:t xml:space="preserve"> </w:t>
            </w:r>
            <w:r w:rsidRPr="00BE189A">
              <w:rPr>
                <w:rFonts w:eastAsia="Calibri" w:cs="Times New Roman"/>
                <w:sz w:val="20"/>
                <w:szCs w:val="20"/>
              </w:rPr>
              <w:t>Dejean, 1831</w:t>
            </w:r>
          </w:p>
        </w:tc>
        <w:tc>
          <w:tcPr>
            <w:tcW w:w="1048" w:type="dxa"/>
            <w:tcBorders>
              <w:top w:val="nil"/>
              <w:left w:val="nil"/>
              <w:bottom w:val="nil"/>
              <w:right w:val="nil"/>
            </w:tcBorders>
          </w:tcPr>
          <w:p w14:paraId="3BCCB5D4"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Ca.go</w:t>
            </w:r>
            <w:proofErr w:type="spellEnd"/>
          </w:p>
        </w:tc>
        <w:tc>
          <w:tcPr>
            <w:tcW w:w="708" w:type="dxa"/>
            <w:tcBorders>
              <w:top w:val="nil"/>
              <w:left w:val="nil"/>
              <w:bottom w:val="nil"/>
              <w:right w:val="nil"/>
            </w:tcBorders>
            <w:noWrap/>
            <w:vAlign w:val="center"/>
            <w:hideMark/>
          </w:tcPr>
          <w:p w14:paraId="3768688C" w14:textId="77777777" w:rsidR="00BE189A" w:rsidRPr="00BE189A" w:rsidRDefault="00BE189A" w:rsidP="00BE189A">
            <w:pPr>
              <w:rPr>
                <w:rFonts w:eastAsia="Calibri" w:cs="Times New Roman"/>
                <w:sz w:val="20"/>
                <w:szCs w:val="20"/>
              </w:rPr>
            </w:pPr>
            <w:r w:rsidRPr="00BE189A">
              <w:rPr>
                <w:rFonts w:eastAsia="Calibri" w:cs="Times New Roman"/>
                <w:sz w:val="20"/>
                <w:szCs w:val="20"/>
              </w:rPr>
              <w:t>66</w:t>
            </w:r>
          </w:p>
        </w:tc>
        <w:tc>
          <w:tcPr>
            <w:tcW w:w="851" w:type="dxa"/>
            <w:tcBorders>
              <w:top w:val="nil"/>
              <w:left w:val="nil"/>
              <w:bottom w:val="nil"/>
              <w:right w:val="nil"/>
            </w:tcBorders>
            <w:noWrap/>
            <w:vAlign w:val="center"/>
            <w:hideMark/>
          </w:tcPr>
          <w:p w14:paraId="3B7F973B" w14:textId="77777777" w:rsidR="00BE189A" w:rsidRPr="00BE189A" w:rsidRDefault="00BE189A" w:rsidP="00BE189A">
            <w:pPr>
              <w:rPr>
                <w:rFonts w:eastAsia="Calibri" w:cs="Times New Roman"/>
                <w:sz w:val="20"/>
                <w:szCs w:val="20"/>
              </w:rPr>
            </w:pPr>
            <w:r w:rsidRPr="00BE189A">
              <w:rPr>
                <w:rFonts w:eastAsia="Calibri" w:cs="Times New Roman"/>
                <w:sz w:val="20"/>
                <w:szCs w:val="20"/>
              </w:rPr>
              <w:t>33</w:t>
            </w:r>
          </w:p>
        </w:tc>
        <w:tc>
          <w:tcPr>
            <w:tcW w:w="795" w:type="dxa"/>
            <w:tcBorders>
              <w:top w:val="nil"/>
              <w:left w:val="nil"/>
              <w:bottom w:val="nil"/>
              <w:right w:val="nil"/>
            </w:tcBorders>
            <w:vAlign w:val="center"/>
            <w:hideMark/>
          </w:tcPr>
          <w:p w14:paraId="28D97A24"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BD15F" w14:textId="77777777" w:rsidTr="00F05206">
        <w:trPr>
          <w:trHeight w:val="290"/>
        </w:trPr>
        <w:tc>
          <w:tcPr>
            <w:tcW w:w="1605" w:type="dxa"/>
            <w:tcBorders>
              <w:top w:val="nil"/>
              <w:left w:val="nil"/>
              <w:bottom w:val="nil"/>
              <w:right w:val="nil"/>
            </w:tcBorders>
            <w:noWrap/>
            <w:vAlign w:val="bottom"/>
            <w:hideMark/>
          </w:tcPr>
          <w:p w14:paraId="4CDD444B"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Pterostichini</w:t>
            </w:r>
            <w:proofErr w:type="spellEnd"/>
          </w:p>
        </w:tc>
        <w:tc>
          <w:tcPr>
            <w:tcW w:w="4065" w:type="dxa"/>
            <w:tcBorders>
              <w:top w:val="nil"/>
              <w:left w:val="nil"/>
              <w:bottom w:val="nil"/>
              <w:right w:val="nil"/>
            </w:tcBorders>
            <w:noWrap/>
            <w:vAlign w:val="center"/>
            <w:hideMark/>
          </w:tcPr>
          <w:p w14:paraId="5F91D7E5"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914668C"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EFA7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9CAF5B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A40D1C2" w14:textId="77777777" w:rsidR="00BE189A" w:rsidRPr="00BE189A" w:rsidRDefault="00BE189A" w:rsidP="00BE189A">
            <w:pPr>
              <w:rPr>
                <w:rFonts w:eastAsia="Calibri" w:cs="Times New Roman"/>
                <w:sz w:val="20"/>
                <w:szCs w:val="20"/>
              </w:rPr>
            </w:pPr>
          </w:p>
        </w:tc>
      </w:tr>
      <w:tr w:rsidR="00BE189A" w:rsidRPr="00BE189A" w14:paraId="0D6B6648" w14:textId="77777777" w:rsidTr="00F05206">
        <w:trPr>
          <w:trHeight w:val="290"/>
        </w:trPr>
        <w:tc>
          <w:tcPr>
            <w:tcW w:w="1605" w:type="dxa"/>
            <w:tcBorders>
              <w:top w:val="nil"/>
              <w:left w:val="nil"/>
              <w:bottom w:val="nil"/>
              <w:right w:val="nil"/>
            </w:tcBorders>
            <w:noWrap/>
            <w:vAlign w:val="bottom"/>
            <w:hideMark/>
          </w:tcPr>
          <w:p w14:paraId="375C17CF"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30A220F"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Lophoglossus</w:t>
            </w:r>
            <w:proofErr w:type="spellEnd"/>
            <w:r w:rsidRPr="00BE189A">
              <w:rPr>
                <w:rFonts w:eastAsia="Calibri" w:cs="Times New Roman"/>
                <w:i/>
                <w:iCs/>
                <w:sz w:val="20"/>
                <w:szCs w:val="20"/>
              </w:rPr>
              <w:t xml:space="preserve"> scrutator </w:t>
            </w:r>
            <w:r w:rsidRPr="00BE189A">
              <w:rPr>
                <w:rFonts w:eastAsia="Calibri" w:cs="Times New Roman"/>
                <w:sz w:val="20"/>
                <w:szCs w:val="20"/>
              </w:rPr>
              <w:t>(LeConte, 1846)</w:t>
            </w:r>
          </w:p>
        </w:tc>
        <w:tc>
          <w:tcPr>
            <w:tcW w:w="1048" w:type="dxa"/>
            <w:tcBorders>
              <w:top w:val="nil"/>
              <w:left w:val="nil"/>
              <w:bottom w:val="nil"/>
              <w:right w:val="nil"/>
            </w:tcBorders>
          </w:tcPr>
          <w:p w14:paraId="16C98CB1" w14:textId="77777777" w:rsidR="00BE189A" w:rsidRPr="00BE189A" w:rsidRDefault="00BE189A" w:rsidP="00BE189A">
            <w:pPr>
              <w:rPr>
                <w:rFonts w:eastAsia="Calibri" w:cs="Times New Roman"/>
                <w:sz w:val="20"/>
                <w:szCs w:val="20"/>
              </w:rPr>
            </w:pPr>
            <w:r w:rsidRPr="00BE189A">
              <w:rPr>
                <w:rFonts w:eastAsia="Calibri" w:cs="Times New Roman"/>
                <w:sz w:val="20"/>
                <w:szCs w:val="20"/>
              </w:rPr>
              <w:t>Lo.sc</w:t>
            </w:r>
          </w:p>
        </w:tc>
        <w:tc>
          <w:tcPr>
            <w:tcW w:w="708" w:type="dxa"/>
            <w:tcBorders>
              <w:top w:val="nil"/>
              <w:left w:val="nil"/>
              <w:bottom w:val="nil"/>
              <w:right w:val="nil"/>
            </w:tcBorders>
            <w:noWrap/>
            <w:vAlign w:val="center"/>
            <w:hideMark/>
          </w:tcPr>
          <w:p w14:paraId="4D2723B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191EC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63A80C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177E4DE5" w14:textId="77777777" w:rsidTr="00F05206">
        <w:trPr>
          <w:trHeight w:val="290"/>
        </w:trPr>
        <w:tc>
          <w:tcPr>
            <w:tcW w:w="1605" w:type="dxa"/>
            <w:tcBorders>
              <w:top w:val="nil"/>
              <w:left w:val="nil"/>
              <w:bottom w:val="nil"/>
              <w:right w:val="nil"/>
            </w:tcBorders>
            <w:noWrap/>
            <w:vAlign w:val="bottom"/>
            <w:hideMark/>
          </w:tcPr>
          <w:p w14:paraId="6C3F81A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B5E48B9"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mutus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4B18C5AF" w14:textId="77777777" w:rsidR="00BE189A" w:rsidRPr="00BE189A" w:rsidRDefault="00BE189A" w:rsidP="00BE189A">
            <w:pPr>
              <w:rPr>
                <w:rFonts w:eastAsia="Calibri" w:cs="Times New Roman"/>
                <w:sz w:val="20"/>
                <w:szCs w:val="20"/>
              </w:rPr>
            </w:pPr>
            <w:r w:rsidRPr="00BE189A">
              <w:rPr>
                <w:rFonts w:eastAsia="Calibri" w:cs="Times New Roman"/>
                <w:sz w:val="20"/>
                <w:szCs w:val="20"/>
              </w:rPr>
              <w:t>Pt.mu</w:t>
            </w:r>
          </w:p>
        </w:tc>
        <w:tc>
          <w:tcPr>
            <w:tcW w:w="708" w:type="dxa"/>
            <w:tcBorders>
              <w:top w:val="nil"/>
              <w:left w:val="nil"/>
              <w:bottom w:val="nil"/>
              <w:right w:val="nil"/>
            </w:tcBorders>
            <w:noWrap/>
            <w:vAlign w:val="center"/>
            <w:hideMark/>
          </w:tcPr>
          <w:p w14:paraId="1064BAA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35A01C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F02BFA1"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D7D9B22" w14:textId="77777777" w:rsidTr="00F05206">
        <w:trPr>
          <w:trHeight w:val="290"/>
        </w:trPr>
        <w:tc>
          <w:tcPr>
            <w:tcW w:w="1605" w:type="dxa"/>
            <w:tcBorders>
              <w:top w:val="nil"/>
              <w:left w:val="nil"/>
              <w:bottom w:val="nil"/>
              <w:right w:val="nil"/>
            </w:tcBorders>
            <w:noWrap/>
            <w:vAlign w:val="bottom"/>
            <w:hideMark/>
          </w:tcPr>
          <w:p w14:paraId="637F0BD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BF5A25A"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corvinus</w:t>
            </w:r>
            <w:proofErr w:type="spellEnd"/>
            <w:r w:rsidRPr="00BE189A">
              <w:rPr>
                <w:rFonts w:eastAsia="Calibri" w:cs="Times New Roman"/>
                <w:sz w:val="20"/>
                <w:szCs w:val="20"/>
              </w:rPr>
              <w:t xml:space="preserve"> (Dejean, 1828)</w:t>
            </w:r>
          </w:p>
        </w:tc>
        <w:tc>
          <w:tcPr>
            <w:tcW w:w="1048" w:type="dxa"/>
            <w:tcBorders>
              <w:top w:val="nil"/>
              <w:left w:val="nil"/>
              <w:bottom w:val="nil"/>
              <w:right w:val="nil"/>
            </w:tcBorders>
          </w:tcPr>
          <w:p w14:paraId="39622479"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051DFE4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6AB0350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4EFC5A2"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279310CC" w14:textId="77777777" w:rsidTr="00F05206">
        <w:trPr>
          <w:trHeight w:val="290"/>
        </w:trPr>
        <w:tc>
          <w:tcPr>
            <w:tcW w:w="1605" w:type="dxa"/>
            <w:tcBorders>
              <w:top w:val="nil"/>
              <w:left w:val="nil"/>
              <w:bottom w:val="nil"/>
              <w:right w:val="nil"/>
            </w:tcBorders>
            <w:noWrap/>
            <w:vAlign w:val="bottom"/>
            <w:hideMark/>
          </w:tcPr>
          <w:p w14:paraId="56B56BE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8F93CD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sayanus</w:t>
            </w:r>
            <w:proofErr w:type="spellEnd"/>
            <w:r w:rsidRPr="00BE189A">
              <w:rPr>
                <w:rFonts w:eastAsia="Calibri" w:cs="Times New Roman"/>
                <w:i/>
                <w:iCs/>
                <w:sz w:val="20"/>
                <w:szCs w:val="20"/>
              </w:rPr>
              <w:t xml:space="preserve"> </w:t>
            </w:r>
            <w:r w:rsidRPr="00BE189A">
              <w:rPr>
                <w:rFonts w:eastAsia="Calibri" w:cs="Times New Roman"/>
                <w:sz w:val="20"/>
                <w:szCs w:val="20"/>
              </w:rPr>
              <w:t>Csiki, 1930</w:t>
            </w:r>
          </w:p>
        </w:tc>
        <w:tc>
          <w:tcPr>
            <w:tcW w:w="1048" w:type="dxa"/>
            <w:tcBorders>
              <w:top w:val="nil"/>
              <w:left w:val="nil"/>
              <w:bottom w:val="nil"/>
              <w:right w:val="nil"/>
            </w:tcBorders>
          </w:tcPr>
          <w:p w14:paraId="5C9F8EE5" w14:textId="77777777" w:rsidR="00BE189A" w:rsidRPr="00BE189A" w:rsidRDefault="00BE189A" w:rsidP="00BE189A">
            <w:pPr>
              <w:rPr>
                <w:rFonts w:eastAsia="Calibri" w:cs="Times New Roman"/>
                <w:sz w:val="20"/>
                <w:szCs w:val="20"/>
              </w:rPr>
            </w:pPr>
            <w:r w:rsidRPr="00BE189A">
              <w:rPr>
                <w:rFonts w:eastAsia="Calibri" w:cs="Times New Roman"/>
                <w:sz w:val="20"/>
                <w:szCs w:val="20"/>
              </w:rPr>
              <w:t>Pt.sa</w:t>
            </w:r>
          </w:p>
        </w:tc>
        <w:tc>
          <w:tcPr>
            <w:tcW w:w="708" w:type="dxa"/>
            <w:tcBorders>
              <w:top w:val="nil"/>
              <w:left w:val="nil"/>
              <w:bottom w:val="nil"/>
              <w:right w:val="nil"/>
            </w:tcBorders>
            <w:noWrap/>
            <w:vAlign w:val="center"/>
            <w:hideMark/>
          </w:tcPr>
          <w:p w14:paraId="7039C70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395173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9A91B8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7235821" w14:textId="77777777" w:rsidTr="00F05206">
        <w:trPr>
          <w:trHeight w:val="290"/>
        </w:trPr>
        <w:tc>
          <w:tcPr>
            <w:tcW w:w="1605" w:type="dxa"/>
            <w:tcBorders>
              <w:top w:val="nil"/>
              <w:left w:val="nil"/>
              <w:bottom w:val="nil"/>
              <w:right w:val="nil"/>
            </w:tcBorders>
            <w:noWrap/>
            <w:vAlign w:val="bottom"/>
            <w:hideMark/>
          </w:tcPr>
          <w:p w14:paraId="4FF81F6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CD97C38"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coracinus</w:t>
            </w:r>
            <w:proofErr w:type="spellEnd"/>
            <w:r w:rsidRPr="00BE189A">
              <w:rPr>
                <w:rFonts w:eastAsia="Calibri" w:cs="Times New Roman"/>
                <w:sz w:val="20"/>
                <w:szCs w:val="20"/>
              </w:rPr>
              <w:t xml:space="preserve"> (Newman, 1838)</w:t>
            </w:r>
          </w:p>
        </w:tc>
        <w:tc>
          <w:tcPr>
            <w:tcW w:w="1048" w:type="dxa"/>
            <w:tcBorders>
              <w:top w:val="nil"/>
              <w:left w:val="nil"/>
              <w:bottom w:val="nil"/>
              <w:right w:val="nil"/>
            </w:tcBorders>
          </w:tcPr>
          <w:p w14:paraId="3E7F6D53"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3991E218" w14:textId="77777777" w:rsidR="00BE189A" w:rsidRPr="00BE189A" w:rsidRDefault="00BE189A" w:rsidP="00BE189A">
            <w:pPr>
              <w:rPr>
                <w:rFonts w:eastAsia="Calibri" w:cs="Times New Roman"/>
                <w:sz w:val="20"/>
                <w:szCs w:val="20"/>
              </w:rPr>
            </w:pPr>
            <w:r w:rsidRPr="00BE189A">
              <w:rPr>
                <w:rFonts w:eastAsia="Calibri" w:cs="Times New Roman"/>
                <w:sz w:val="20"/>
                <w:szCs w:val="20"/>
              </w:rPr>
              <w:t>28</w:t>
            </w:r>
          </w:p>
        </w:tc>
        <w:tc>
          <w:tcPr>
            <w:tcW w:w="851" w:type="dxa"/>
            <w:tcBorders>
              <w:top w:val="nil"/>
              <w:left w:val="nil"/>
              <w:bottom w:val="nil"/>
              <w:right w:val="nil"/>
            </w:tcBorders>
            <w:noWrap/>
            <w:vAlign w:val="center"/>
            <w:hideMark/>
          </w:tcPr>
          <w:p w14:paraId="2C9B7D80" w14:textId="77777777" w:rsidR="00BE189A" w:rsidRPr="00BE189A" w:rsidRDefault="00BE189A" w:rsidP="00BE189A">
            <w:pPr>
              <w:rPr>
                <w:rFonts w:eastAsia="Calibri" w:cs="Times New Roman"/>
                <w:sz w:val="20"/>
                <w:szCs w:val="20"/>
              </w:rPr>
            </w:pPr>
            <w:r w:rsidRPr="00BE189A">
              <w:rPr>
                <w:rFonts w:eastAsia="Calibri" w:cs="Times New Roman"/>
                <w:sz w:val="20"/>
                <w:szCs w:val="20"/>
              </w:rPr>
              <w:t>14</w:t>
            </w:r>
          </w:p>
        </w:tc>
        <w:tc>
          <w:tcPr>
            <w:tcW w:w="795" w:type="dxa"/>
            <w:tcBorders>
              <w:top w:val="nil"/>
              <w:left w:val="nil"/>
              <w:bottom w:val="nil"/>
              <w:right w:val="nil"/>
            </w:tcBorders>
            <w:vAlign w:val="center"/>
            <w:hideMark/>
          </w:tcPr>
          <w:p w14:paraId="642A559D"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765852F1" w14:textId="77777777" w:rsidTr="00F05206">
        <w:trPr>
          <w:trHeight w:val="290"/>
        </w:trPr>
        <w:tc>
          <w:tcPr>
            <w:tcW w:w="1605" w:type="dxa"/>
            <w:tcBorders>
              <w:top w:val="nil"/>
              <w:left w:val="nil"/>
              <w:bottom w:val="nil"/>
              <w:right w:val="nil"/>
            </w:tcBorders>
            <w:noWrap/>
            <w:vAlign w:val="bottom"/>
            <w:hideMark/>
          </w:tcPr>
          <w:p w14:paraId="31F8B9A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DF67F47"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melanarius</w:t>
            </w:r>
            <w:proofErr w:type="spellEnd"/>
            <w:r w:rsidRPr="00BE189A">
              <w:rPr>
                <w:rFonts w:eastAsia="Calibri" w:cs="Times New Roman"/>
                <w:i/>
                <w:iCs/>
                <w:sz w:val="20"/>
                <w:szCs w:val="20"/>
              </w:rPr>
              <w:t xml:space="preserve"> </w:t>
            </w:r>
            <w:r w:rsidRPr="00BE189A">
              <w:rPr>
                <w:rFonts w:eastAsia="Calibri" w:cs="Times New Roman"/>
                <w:sz w:val="20"/>
                <w:szCs w:val="20"/>
              </w:rPr>
              <w:t>(</w:t>
            </w:r>
            <w:proofErr w:type="spellStart"/>
            <w:r w:rsidRPr="00BE189A">
              <w:rPr>
                <w:rFonts w:eastAsia="Calibri" w:cs="Times New Roman"/>
                <w:sz w:val="20"/>
                <w:szCs w:val="20"/>
              </w:rPr>
              <w:t>Illiger</w:t>
            </w:r>
            <w:proofErr w:type="spellEnd"/>
            <w:r w:rsidRPr="00BE189A">
              <w:rPr>
                <w:rFonts w:eastAsia="Calibri" w:cs="Times New Roman"/>
                <w:sz w:val="20"/>
                <w:szCs w:val="20"/>
              </w:rPr>
              <w:t>, 1798)</w:t>
            </w:r>
          </w:p>
        </w:tc>
        <w:tc>
          <w:tcPr>
            <w:tcW w:w="1048" w:type="dxa"/>
            <w:tcBorders>
              <w:top w:val="nil"/>
              <w:left w:val="nil"/>
              <w:bottom w:val="nil"/>
              <w:right w:val="nil"/>
            </w:tcBorders>
          </w:tcPr>
          <w:p w14:paraId="647D913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Pt.me</w:t>
            </w:r>
          </w:p>
        </w:tc>
        <w:tc>
          <w:tcPr>
            <w:tcW w:w="708" w:type="dxa"/>
            <w:tcBorders>
              <w:top w:val="nil"/>
              <w:left w:val="nil"/>
              <w:bottom w:val="nil"/>
              <w:right w:val="nil"/>
            </w:tcBorders>
            <w:noWrap/>
            <w:vAlign w:val="center"/>
            <w:hideMark/>
          </w:tcPr>
          <w:p w14:paraId="4038132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42441098"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83D64F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00DE017D" w14:textId="77777777" w:rsidTr="00F05206">
        <w:trPr>
          <w:trHeight w:val="290"/>
        </w:trPr>
        <w:tc>
          <w:tcPr>
            <w:tcW w:w="1605" w:type="dxa"/>
            <w:tcBorders>
              <w:top w:val="nil"/>
              <w:left w:val="nil"/>
              <w:bottom w:val="nil"/>
              <w:right w:val="nil"/>
            </w:tcBorders>
            <w:noWrap/>
            <w:vAlign w:val="bottom"/>
            <w:hideMark/>
          </w:tcPr>
          <w:p w14:paraId="3572CC4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12B840"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lachrymosus</w:t>
            </w:r>
            <w:proofErr w:type="spellEnd"/>
            <w:r w:rsidRPr="00BE189A">
              <w:rPr>
                <w:rFonts w:eastAsia="Calibri" w:cs="Times New Roman"/>
                <w:sz w:val="20"/>
                <w:szCs w:val="20"/>
              </w:rPr>
              <w:t xml:space="preserve"> (Newman, 1838)</w:t>
            </w:r>
          </w:p>
        </w:tc>
        <w:tc>
          <w:tcPr>
            <w:tcW w:w="1048" w:type="dxa"/>
            <w:tcBorders>
              <w:top w:val="nil"/>
              <w:left w:val="nil"/>
              <w:bottom w:val="nil"/>
              <w:right w:val="nil"/>
            </w:tcBorders>
          </w:tcPr>
          <w:p w14:paraId="39333289" w14:textId="77777777" w:rsidR="00BE189A" w:rsidRPr="00BE189A" w:rsidRDefault="00BE189A" w:rsidP="00BE189A">
            <w:pPr>
              <w:rPr>
                <w:rFonts w:eastAsia="Calibri" w:cs="Times New Roman"/>
                <w:sz w:val="20"/>
                <w:szCs w:val="20"/>
              </w:rPr>
            </w:pPr>
            <w:r w:rsidRPr="00BE189A">
              <w:rPr>
                <w:rFonts w:eastAsia="Calibri" w:cs="Times New Roman"/>
                <w:sz w:val="20"/>
                <w:szCs w:val="20"/>
              </w:rPr>
              <w:t>Pt.la</w:t>
            </w:r>
          </w:p>
        </w:tc>
        <w:tc>
          <w:tcPr>
            <w:tcW w:w="708" w:type="dxa"/>
            <w:tcBorders>
              <w:top w:val="nil"/>
              <w:left w:val="nil"/>
              <w:bottom w:val="nil"/>
              <w:right w:val="nil"/>
            </w:tcBorders>
            <w:noWrap/>
            <w:vAlign w:val="center"/>
            <w:hideMark/>
          </w:tcPr>
          <w:p w14:paraId="7C268FF3" w14:textId="77777777" w:rsidR="00BE189A" w:rsidRPr="00BE189A" w:rsidRDefault="00BE189A" w:rsidP="00BE189A">
            <w:pPr>
              <w:rPr>
                <w:rFonts w:eastAsia="Calibri" w:cs="Times New Roman"/>
                <w:sz w:val="20"/>
                <w:szCs w:val="20"/>
              </w:rPr>
            </w:pPr>
            <w:r w:rsidRPr="00BE189A">
              <w:rPr>
                <w:rFonts w:eastAsia="Calibri" w:cs="Times New Roman"/>
                <w:sz w:val="20"/>
                <w:szCs w:val="20"/>
              </w:rPr>
              <w:t>27</w:t>
            </w:r>
          </w:p>
        </w:tc>
        <w:tc>
          <w:tcPr>
            <w:tcW w:w="851" w:type="dxa"/>
            <w:tcBorders>
              <w:top w:val="nil"/>
              <w:left w:val="nil"/>
              <w:bottom w:val="nil"/>
              <w:right w:val="nil"/>
            </w:tcBorders>
            <w:noWrap/>
            <w:vAlign w:val="center"/>
            <w:hideMark/>
          </w:tcPr>
          <w:p w14:paraId="6E6D69D7" w14:textId="77777777" w:rsidR="00BE189A" w:rsidRPr="00BE189A" w:rsidRDefault="00BE189A" w:rsidP="00BE189A">
            <w:pPr>
              <w:rPr>
                <w:rFonts w:eastAsia="Calibri" w:cs="Times New Roman"/>
                <w:sz w:val="20"/>
                <w:szCs w:val="20"/>
              </w:rPr>
            </w:pPr>
            <w:r w:rsidRPr="00BE189A">
              <w:rPr>
                <w:rFonts w:eastAsia="Calibri" w:cs="Times New Roman"/>
                <w:sz w:val="20"/>
                <w:szCs w:val="20"/>
              </w:rPr>
              <w:t>45</w:t>
            </w:r>
          </w:p>
        </w:tc>
        <w:tc>
          <w:tcPr>
            <w:tcW w:w="795" w:type="dxa"/>
            <w:tcBorders>
              <w:top w:val="nil"/>
              <w:left w:val="nil"/>
              <w:bottom w:val="nil"/>
              <w:right w:val="nil"/>
            </w:tcBorders>
            <w:vAlign w:val="center"/>
            <w:hideMark/>
          </w:tcPr>
          <w:p w14:paraId="76825403" w14:textId="77777777" w:rsidR="00BE189A" w:rsidRPr="00BE189A" w:rsidRDefault="00BE189A" w:rsidP="00BE189A">
            <w:pPr>
              <w:rPr>
                <w:rFonts w:eastAsia="Calibri" w:cs="Times New Roman"/>
                <w:sz w:val="20"/>
                <w:szCs w:val="20"/>
              </w:rPr>
            </w:pPr>
            <w:r w:rsidRPr="00BE189A">
              <w:rPr>
                <w:rFonts w:eastAsia="Calibri" w:cs="Times New Roman"/>
                <w:sz w:val="20"/>
                <w:szCs w:val="20"/>
              </w:rPr>
              <w:t>72</w:t>
            </w:r>
          </w:p>
        </w:tc>
      </w:tr>
      <w:tr w:rsidR="00BE189A" w:rsidRPr="00BE189A" w14:paraId="6C17911D" w14:textId="77777777" w:rsidTr="00F05206">
        <w:trPr>
          <w:trHeight w:val="290"/>
        </w:trPr>
        <w:tc>
          <w:tcPr>
            <w:tcW w:w="1605" w:type="dxa"/>
            <w:tcBorders>
              <w:top w:val="nil"/>
              <w:left w:val="nil"/>
              <w:bottom w:val="nil"/>
              <w:right w:val="nil"/>
            </w:tcBorders>
            <w:noWrap/>
            <w:vAlign w:val="bottom"/>
            <w:hideMark/>
          </w:tcPr>
          <w:p w14:paraId="5FEBB86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0E36C3"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stygicus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4957B8FF" w14:textId="77777777" w:rsidR="00BE189A" w:rsidRPr="00BE189A" w:rsidRDefault="00BE189A" w:rsidP="00BE189A">
            <w:pPr>
              <w:rPr>
                <w:rFonts w:eastAsia="Calibri" w:cs="Times New Roman"/>
                <w:sz w:val="20"/>
                <w:szCs w:val="20"/>
              </w:rPr>
            </w:pPr>
            <w:r w:rsidRPr="00BE189A">
              <w:rPr>
                <w:rFonts w:eastAsia="Calibri" w:cs="Times New Roman"/>
                <w:sz w:val="20"/>
                <w:szCs w:val="20"/>
              </w:rPr>
              <w:t>Pt.st</w:t>
            </w:r>
          </w:p>
        </w:tc>
        <w:tc>
          <w:tcPr>
            <w:tcW w:w="708" w:type="dxa"/>
            <w:tcBorders>
              <w:top w:val="nil"/>
              <w:left w:val="nil"/>
              <w:bottom w:val="nil"/>
              <w:right w:val="nil"/>
            </w:tcBorders>
            <w:noWrap/>
            <w:vAlign w:val="center"/>
            <w:hideMark/>
          </w:tcPr>
          <w:p w14:paraId="4560E6AD" w14:textId="77777777" w:rsidR="00BE189A" w:rsidRPr="00BE189A" w:rsidRDefault="00BE189A" w:rsidP="00BE189A">
            <w:pPr>
              <w:rPr>
                <w:rFonts w:eastAsia="Calibri" w:cs="Times New Roman"/>
                <w:sz w:val="20"/>
                <w:szCs w:val="20"/>
              </w:rPr>
            </w:pPr>
            <w:r w:rsidRPr="00BE189A">
              <w:rPr>
                <w:rFonts w:eastAsia="Calibri" w:cs="Times New Roman"/>
                <w:sz w:val="20"/>
                <w:szCs w:val="20"/>
              </w:rPr>
              <w:t>62</w:t>
            </w:r>
          </w:p>
        </w:tc>
        <w:tc>
          <w:tcPr>
            <w:tcW w:w="851" w:type="dxa"/>
            <w:tcBorders>
              <w:top w:val="nil"/>
              <w:left w:val="nil"/>
              <w:bottom w:val="nil"/>
              <w:right w:val="nil"/>
            </w:tcBorders>
            <w:noWrap/>
            <w:vAlign w:val="center"/>
            <w:hideMark/>
          </w:tcPr>
          <w:p w14:paraId="317E6519" w14:textId="77777777" w:rsidR="00BE189A" w:rsidRPr="00BE189A" w:rsidRDefault="00BE189A" w:rsidP="00BE189A">
            <w:pPr>
              <w:rPr>
                <w:rFonts w:eastAsia="Calibri" w:cs="Times New Roman"/>
                <w:sz w:val="20"/>
                <w:szCs w:val="20"/>
              </w:rPr>
            </w:pPr>
            <w:r w:rsidRPr="00BE189A">
              <w:rPr>
                <w:rFonts w:eastAsia="Calibri" w:cs="Times New Roman"/>
                <w:sz w:val="20"/>
                <w:szCs w:val="20"/>
              </w:rPr>
              <w:t>70</w:t>
            </w:r>
          </w:p>
        </w:tc>
        <w:tc>
          <w:tcPr>
            <w:tcW w:w="795" w:type="dxa"/>
            <w:tcBorders>
              <w:top w:val="nil"/>
              <w:left w:val="nil"/>
              <w:bottom w:val="nil"/>
              <w:right w:val="nil"/>
            </w:tcBorders>
            <w:vAlign w:val="center"/>
            <w:hideMark/>
          </w:tcPr>
          <w:p w14:paraId="58F93949" w14:textId="77777777" w:rsidR="00BE189A" w:rsidRPr="00BE189A" w:rsidRDefault="00BE189A" w:rsidP="00BE189A">
            <w:pPr>
              <w:rPr>
                <w:rFonts w:eastAsia="Calibri" w:cs="Times New Roman"/>
                <w:sz w:val="20"/>
                <w:szCs w:val="20"/>
              </w:rPr>
            </w:pPr>
            <w:r w:rsidRPr="00BE189A">
              <w:rPr>
                <w:rFonts w:eastAsia="Calibri" w:cs="Times New Roman"/>
                <w:sz w:val="20"/>
                <w:szCs w:val="20"/>
              </w:rPr>
              <w:t>132</w:t>
            </w:r>
          </w:p>
        </w:tc>
      </w:tr>
      <w:tr w:rsidR="00BE189A" w:rsidRPr="00BE189A" w14:paraId="2EACFE0B" w14:textId="77777777" w:rsidTr="00F05206">
        <w:trPr>
          <w:trHeight w:val="290"/>
        </w:trPr>
        <w:tc>
          <w:tcPr>
            <w:tcW w:w="1605" w:type="dxa"/>
            <w:tcBorders>
              <w:top w:val="nil"/>
              <w:left w:val="nil"/>
              <w:bottom w:val="nil"/>
              <w:right w:val="nil"/>
            </w:tcBorders>
            <w:noWrap/>
            <w:vAlign w:val="bottom"/>
            <w:hideMark/>
          </w:tcPr>
          <w:p w14:paraId="5F26FF7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6228044"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hamiltoni </w:t>
            </w:r>
            <w:r w:rsidRPr="00BE189A">
              <w:rPr>
                <w:rFonts w:eastAsia="Calibri" w:cs="Times New Roman"/>
                <w:sz w:val="20"/>
                <w:szCs w:val="20"/>
              </w:rPr>
              <w:t>Horn, 1880</w:t>
            </w:r>
          </w:p>
        </w:tc>
        <w:tc>
          <w:tcPr>
            <w:tcW w:w="1048" w:type="dxa"/>
            <w:tcBorders>
              <w:top w:val="nil"/>
              <w:left w:val="nil"/>
              <w:bottom w:val="nil"/>
              <w:right w:val="nil"/>
            </w:tcBorders>
          </w:tcPr>
          <w:p w14:paraId="249FB853"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Pt.ha</w:t>
            </w:r>
            <w:proofErr w:type="spellEnd"/>
          </w:p>
        </w:tc>
        <w:tc>
          <w:tcPr>
            <w:tcW w:w="708" w:type="dxa"/>
            <w:tcBorders>
              <w:top w:val="nil"/>
              <w:left w:val="nil"/>
              <w:bottom w:val="nil"/>
              <w:right w:val="nil"/>
            </w:tcBorders>
            <w:noWrap/>
            <w:vAlign w:val="center"/>
            <w:hideMark/>
          </w:tcPr>
          <w:p w14:paraId="1E6F194D"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72A6DF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1C8C7F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6545181" w14:textId="77777777" w:rsidTr="00F05206">
        <w:trPr>
          <w:trHeight w:val="290"/>
        </w:trPr>
        <w:tc>
          <w:tcPr>
            <w:tcW w:w="1605" w:type="dxa"/>
            <w:tcBorders>
              <w:top w:val="nil"/>
              <w:left w:val="nil"/>
              <w:bottom w:val="nil"/>
              <w:right w:val="nil"/>
            </w:tcBorders>
            <w:noWrap/>
            <w:vAlign w:val="bottom"/>
            <w:hideMark/>
          </w:tcPr>
          <w:p w14:paraId="3D9AAA4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82A401"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moestus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3BDAA82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Pt.mo</w:t>
            </w:r>
          </w:p>
        </w:tc>
        <w:tc>
          <w:tcPr>
            <w:tcW w:w="708" w:type="dxa"/>
            <w:tcBorders>
              <w:top w:val="nil"/>
              <w:left w:val="nil"/>
              <w:bottom w:val="nil"/>
              <w:right w:val="nil"/>
            </w:tcBorders>
            <w:noWrap/>
            <w:vAlign w:val="center"/>
            <w:hideMark/>
          </w:tcPr>
          <w:p w14:paraId="4E70FE3C" w14:textId="77777777" w:rsidR="00BE189A" w:rsidRPr="00BE189A" w:rsidRDefault="00BE189A" w:rsidP="00BE189A">
            <w:pPr>
              <w:rPr>
                <w:rFonts w:eastAsia="Calibri" w:cs="Times New Roman"/>
                <w:sz w:val="20"/>
                <w:szCs w:val="20"/>
              </w:rPr>
            </w:pPr>
            <w:r w:rsidRPr="00BE189A">
              <w:rPr>
                <w:rFonts w:eastAsia="Calibri" w:cs="Times New Roman"/>
                <w:sz w:val="20"/>
                <w:szCs w:val="20"/>
              </w:rPr>
              <w:t>185</w:t>
            </w:r>
          </w:p>
        </w:tc>
        <w:tc>
          <w:tcPr>
            <w:tcW w:w="851" w:type="dxa"/>
            <w:tcBorders>
              <w:top w:val="nil"/>
              <w:left w:val="nil"/>
              <w:bottom w:val="nil"/>
              <w:right w:val="nil"/>
            </w:tcBorders>
            <w:noWrap/>
            <w:vAlign w:val="center"/>
            <w:hideMark/>
          </w:tcPr>
          <w:p w14:paraId="5FD6347D" w14:textId="77777777" w:rsidR="00BE189A" w:rsidRPr="00BE189A" w:rsidRDefault="00BE189A" w:rsidP="00BE189A">
            <w:pPr>
              <w:rPr>
                <w:rFonts w:eastAsia="Calibri" w:cs="Times New Roman"/>
                <w:sz w:val="20"/>
                <w:szCs w:val="20"/>
              </w:rPr>
            </w:pPr>
            <w:r w:rsidRPr="00BE189A">
              <w:rPr>
                <w:rFonts w:eastAsia="Calibri" w:cs="Times New Roman"/>
                <w:sz w:val="20"/>
                <w:szCs w:val="20"/>
              </w:rPr>
              <w:t>47</w:t>
            </w:r>
          </w:p>
        </w:tc>
        <w:tc>
          <w:tcPr>
            <w:tcW w:w="795" w:type="dxa"/>
            <w:tcBorders>
              <w:top w:val="nil"/>
              <w:left w:val="nil"/>
              <w:bottom w:val="nil"/>
              <w:right w:val="nil"/>
            </w:tcBorders>
            <w:vAlign w:val="center"/>
            <w:hideMark/>
          </w:tcPr>
          <w:p w14:paraId="37A88071" w14:textId="77777777" w:rsidR="00BE189A" w:rsidRPr="00BE189A" w:rsidRDefault="00BE189A" w:rsidP="00BE189A">
            <w:pPr>
              <w:rPr>
                <w:rFonts w:eastAsia="Calibri" w:cs="Times New Roman"/>
                <w:sz w:val="20"/>
                <w:szCs w:val="20"/>
              </w:rPr>
            </w:pPr>
            <w:r w:rsidRPr="00BE189A">
              <w:rPr>
                <w:rFonts w:eastAsia="Calibri" w:cs="Times New Roman"/>
                <w:sz w:val="20"/>
                <w:szCs w:val="20"/>
              </w:rPr>
              <w:t>232</w:t>
            </w:r>
          </w:p>
        </w:tc>
      </w:tr>
      <w:tr w:rsidR="00BE189A" w:rsidRPr="00BE189A" w14:paraId="1F661224" w14:textId="77777777" w:rsidTr="00F05206">
        <w:trPr>
          <w:trHeight w:val="290"/>
        </w:trPr>
        <w:tc>
          <w:tcPr>
            <w:tcW w:w="1605" w:type="dxa"/>
            <w:tcBorders>
              <w:top w:val="nil"/>
              <w:left w:val="nil"/>
              <w:bottom w:val="nil"/>
              <w:right w:val="nil"/>
            </w:tcBorders>
            <w:noWrap/>
            <w:vAlign w:val="bottom"/>
            <w:hideMark/>
          </w:tcPr>
          <w:p w14:paraId="7BC7B5A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78FAD51"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diligendus</w:t>
            </w:r>
            <w:proofErr w:type="spellEnd"/>
            <w:r w:rsidRPr="00BE189A">
              <w:rPr>
                <w:rFonts w:eastAsia="Calibri" w:cs="Times New Roman"/>
                <w:sz w:val="20"/>
                <w:szCs w:val="20"/>
              </w:rPr>
              <w:t xml:space="preserve"> (Chaudoir, 1868)</w:t>
            </w:r>
          </w:p>
        </w:tc>
        <w:tc>
          <w:tcPr>
            <w:tcW w:w="1048" w:type="dxa"/>
            <w:tcBorders>
              <w:top w:val="nil"/>
              <w:left w:val="nil"/>
              <w:bottom w:val="nil"/>
              <w:right w:val="nil"/>
            </w:tcBorders>
          </w:tcPr>
          <w:p w14:paraId="1DF8CF60"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Pt.di</w:t>
            </w:r>
            <w:proofErr w:type="spellEnd"/>
          </w:p>
        </w:tc>
        <w:tc>
          <w:tcPr>
            <w:tcW w:w="708" w:type="dxa"/>
            <w:tcBorders>
              <w:top w:val="nil"/>
              <w:left w:val="nil"/>
              <w:bottom w:val="nil"/>
              <w:right w:val="nil"/>
            </w:tcBorders>
            <w:noWrap/>
            <w:vAlign w:val="center"/>
            <w:hideMark/>
          </w:tcPr>
          <w:p w14:paraId="6D384C45"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23D2EE5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E0DB859"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0AFC23AA" w14:textId="77777777" w:rsidTr="00F05206">
        <w:trPr>
          <w:trHeight w:val="290"/>
        </w:trPr>
        <w:tc>
          <w:tcPr>
            <w:tcW w:w="1605" w:type="dxa"/>
            <w:tcBorders>
              <w:top w:val="nil"/>
              <w:left w:val="nil"/>
              <w:bottom w:val="nil"/>
              <w:right w:val="nil"/>
            </w:tcBorders>
            <w:noWrap/>
            <w:vAlign w:val="bottom"/>
            <w:hideMark/>
          </w:tcPr>
          <w:p w14:paraId="29D2A07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276E2"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rostratus</w:t>
            </w:r>
            <w:r w:rsidRPr="00BE189A">
              <w:rPr>
                <w:rFonts w:eastAsia="Calibri" w:cs="Times New Roman"/>
                <w:sz w:val="20"/>
                <w:szCs w:val="20"/>
              </w:rPr>
              <w:t xml:space="preserve"> (Newman, 1838)</w:t>
            </w:r>
          </w:p>
        </w:tc>
        <w:tc>
          <w:tcPr>
            <w:tcW w:w="1048" w:type="dxa"/>
            <w:tcBorders>
              <w:top w:val="nil"/>
              <w:left w:val="nil"/>
              <w:bottom w:val="nil"/>
              <w:right w:val="nil"/>
            </w:tcBorders>
          </w:tcPr>
          <w:p w14:paraId="2C776F6E" w14:textId="77777777" w:rsidR="00BE189A" w:rsidRPr="00BE189A" w:rsidRDefault="00BE189A" w:rsidP="00BE189A">
            <w:pPr>
              <w:rPr>
                <w:rFonts w:eastAsia="Calibri" w:cs="Times New Roman"/>
                <w:sz w:val="20"/>
                <w:szCs w:val="20"/>
              </w:rPr>
            </w:pPr>
            <w:r w:rsidRPr="00BE189A">
              <w:rPr>
                <w:rFonts w:eastAsia="Calibri" w:cs="Times New Roman"/>
                <w:sz w:val="20"/>
                <w:szCs w:val="20"/>
              </w:rPr>
              <w:t>Pt.ro</w:t>
            </w:r>
          </w:p>
        </w:tc>
        <w:tc>
          <w:tcPr>
            <w:tcW w:w="708" w:type="dxa"/>
            <w:tcBorders>
              <w:top w:val="nil"/>
              <w:left w:val="nil"/>
              <w:bottom w:val="nil"/>
              <w:right w:val="nil"/>
            </w:tcBorders>
            <w:noWrap/>
            <w:vAlign w:val="center"/>
            <w:hideMark/>
          </w:tcPr>
          <w:p w14:paraId="7CFA92B1"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c>
          <w:tcPr>
            <w:tcW w:w="851" w:type="dxa"/>
            <w:tcBorders>
              <w:top w:val="nil"/>
              <w:left w:val="nil"/>
              <w:bottom w:val="nil"/>
              <w:right w:val="nil"/>
            </w:tcBorders>
            <w:noWrap/>
            <w:vAlign w:val="center"/>
            <w:hideMark/>
          </w:tcPr>
          <w:p w14:paraId="33DA984C"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795" w:type="dxa"/>
            <w:tcBorders>
              <w:top w:val="nil"/>
              <w:left w:val="nil"/>
              <w:bottom w:val="nil"/>
              <w:right w:val="nil"/>
            </w:tcBorders>
            <w:vAlign w:val="center"/>
            <w:hideMark/>
          </w:tcPr>
          <w:p w14:paraId="64116929" w14:textId="77777777" w:rsidR="00BE189A" w:rsidRPr="00BE189A" w:rsidRDefault="00BE189A" w:rsidP="00BE189A">
            <w:pPr>
              <w:rPr>
                <w:rFonts w:eastAsia="Calibri" w:cs="Times New Roman"/>
                <w:sz w:val="20"/>
                <w:szCs w:val="20"/>
              </w:rPr>
            </w:pPr>
            <w:r w:rsidRPr="00BE189A">
              <w:rPr>
                <w:rFonts w:eastAsia="Calibri" w:cs="Times New Roman"/>
                <w:sz w:val="20"/>
                <w:szCs w:val="20"/>
              </w:rPr>
              <w:t>58</w:t>
            </w:r>
          </w:p>
        </w:tc>
      </w:tr>
      <w:tr w:rsidR="00BE189A" w:rsidRPr="00BE189A" w14:paraId="7D076F69" w14:textId="77777777" w:rsidTr="00F05206">
        <w:trPr>
          <w:trHeight w:val="290"/>
        </w:trPr>
        <w:tc>
          <w:tcPr>
            <w:tcW w:w="1605" w:type="dxa"/>
            <w:tcBorders>
              <w:top w:val="nil"/>
              <w:left w:val="nil"/>
              <w:bottom w:val="nil"/>
              <w:right w:val="nil"/>
            </w:tcBorders>
            <w:noWrap/>
            <w:vAlign w:val="bottom"/>
            <w:hideMark/>
          </w:tcPr>
          <w:p w14:paraId="05F0D51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32BFD99"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adoxus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49AC7E12" w14:textId="77777777" w:rsidR="00BE189A" w:rsidRPr="00BE189A" w:rsidRDefault="00BE189A" w:rsidP="00BE189A">
            <w:pPr>
              <w:rPr>
                <w:rFonts w:eastAsia="Calibri" w:cs="Times New Roman"/>
                <w:sz w:val="20"/>
                <w:szCs w:val="20"/>
              </w:rPr>
            </w:pPr>
            <w:r w:rsidRPr="00BE189A">
              <w:rPr>
                <w:rFonts w:eastAsia="Calibri" w:cs="Times New Roman"/>
                <w:sz w:val="20"/>
                <w:szCs w:val="20"/>
              </w:rPr>
              <w:t>Pt.ad</w:t>
            </w:r>
          </w:p>
        </w:tc>
        <w:tc>
          <w:tcPr>
            <w:tcW w:w="708" w:type="dxa"/>
            <w:tcBorders>
              <w:top w:val="nil"/>
              <w:left w:val="nil"/>
              <w:bottom w:val="nil"/>
              <w:right w:val="nil"/>
            </w:tcBorders>
            <w:noWrap/>
            <w:vAlign w:val="center"/>
            <w:hideMark/>
          </w:tcPr>
          <w:p w14:paraId="796D47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7068EE25" w14:textId="77777777" w:rsidR="00BE189A" w:rsidRPr="00BE189A" w:rsidRDefault="00BE189A" w:rsidP="00BE189A">
            <w:pPr>
              <w:rPr>
                <w:rFonts w:eastAsia="Calibri" w:cs="Times New Roman"/>
                <w:sz w:val="20"/>
                <w:szCs w:val="20"/>
              </w:rPr>
            </w:pPr>
            <w:r w:rsidRPr="00BE189A">
              <w:rPr>
                <w:rFonts w:eastAsia="Calibri" w:cs="Times New Roman"/>
                <w:sz w:val="20"/>
                <w:szCs w:val="20"/>
              </w:rPr>
              <w:t>80</w:t>
            </w:r>
          </w:p>
        </w:tc>
        <w:tc>
          <w:tcPr>
            <w:tcW w:w="795" w:type="dxa"/>
            <w:tcBorders>
              <w:top w:val="nil"/>
              <w:left w:val="nil"/>
              <w:bottom w:val="nil"/>
              <w:right w:val="nil"/>
            </w:tcBorders>
            <w:vAlign w:val="center"/>
            <w:hideMark/>
          </w:tcPr>
          <w:p w14:paraId="0484FDC0"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7D434" w14:textId="77777777" w:rsidTr="00F05206">
        <w:trPr>
          <w:trHeight w:val="290"/>
        </w:trPr>
        <w:tc>
          <w:tcPr>
            <w:tcW w:w="1605" w:type="dxa"/>
            <w:tcBorders>
              <w:top w:val="nil"/>
              <w:left w:val="nil"/>
              <w:bottom w:val="nil"/>
              <w:right w:val="nil"/>
            </w:tcBorders>
            <w:noWrap/>
            <w:vAlign w:val="bottom"/>
            <w:hideMark/>
          </w:tcPr>
          <w:p w14:paraId="214A05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FD44B52"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Pterostichus</w:t>
            </w:r>
            <w:proofErr w:type="spellEnd"/>
            <w:r w:rsidRPr="00BE189A">
              <w:rPr>
                <w:rFonts w:eastAsia="Calibri" w:cs="Times New Roman"/>
                <w:i/>
                <w:iCs/>
                <w:sz w:val="20"/>
                <w:szCs w:val="20"/>
              </w:rPr>
              <w:t xml:space="preserve"> tristis </w:t>
            </w:r>
            <w:r w:rsidRPr="00BE189A">
              <w:rPr>
                <w:rFonts w:eastAsia="Calibri" w:cs="Times New Roman"/>
                <w:sz w:val="20"/>
                <w:szCs w:val="20"/>
              </w:rPr>
              <w:t>(Dejean, 1828)</w:t>
            </w:r>
          </w:p>
        </w:tc>
        <w:tc>
          <w:tcPr>
            <w:tcW w:w="1048" w:type="dxa"/>
            <w:tcBorders>
              <w:top w:val="nil"/>
              <w:left w:val="nil"/>
              <w:bottom w:val="nil"/>
              <w:right w:val="nil"/>
            </w:tcBorders>
          </w:tcPr>
          <w:p w14:paraId="7E5A5A28" w14:textId="77777777" w:rsidR="00BE189A" w:rsidRPr="00BE189A" w:rsidRDefault="00BE189A" w:rsidP="00BE189A">
            <w:pPr>
              <w:rPr>
                <w:rFonts w:eastAsia="Calibri" w:cs="Times New Roman"/>
                <w:sz w:val="20"/>
                <w:szCs w:val="20"/>
              </w:rPr>
            </w:pPr>
            <w:r w:rsidRPr="00BE189A">
              <w:rPr>
                <w:rFonts w:eastAsia="Calibri" w:cs="Times New Roman"/>
                <w:sz w:val="20"/>
                <w:szCs w:val="20"/>
              </w:rPr>
              <w:t>Pt.tr</w:t>
            </w:r>
          </w:p>
        </w:tc>
        <w:tc>
          <w:tcPr>
            <w:tcW w:w="708" w:type="dxa"/>
            <w:tcBorders>
              <w:top w:val="nil"/>
              <w:left w:val="nil"/>
              <w:bottom w:val="nil"/>
              <w:right w:val="nil"/>
            </w:tcBorders>
            <w:noWrap/>
            <w:vAlign w:val="center"/>
            <w:hideMark/>
          </w:tcPr>
          <w:p w14:paraId="6B41BAC6"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53A71CB7"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795" w:type="dxa"/>
            <w:tcBorders>
              <w:top w:val="nil"/>
              <w:left w:val="nil"/>
              <w:bottom w:val="nil"/>
              <w:right w:val="nil"/>
            </w:tcBorders>
            <w:vAlign w:val="center"/>
            <w:hideMark/>
          </w:tcPr>
          <w:p w14:paraId="4D0569C7" w14:textId="77777777" w:rsidR="00BE189A" w:rsidRPr="00BE189A" w:rsidRDefault="00BE189A" w:rsidP="00BE189A">
            <w:pPr>
              <w:rPr>
                <w:rFonts w:eastAsia="Calibri" w:cs="Times New Roman"/>
                <w:sz w:val="20"/>
                <w:szCs w:val="20"/>
              </w:rPr>
            </w:pPr>
            <w:r w:rsidRPr="00BE189A">
              <w:rPr>
                <w:rFonts w:eastAsia="Calibri" w:cs="Times New Roman"/>
                <w:sz w:val="20"/>
                <w:szCs w:val="20"/>
              </w:rPr>
              <w:t>41</w:t>
            </w:r>
          </w:p>
        </w:tc>
      </w:tr>
      <w:tr w:rsidR="00BE189A" w:rsidRPr="00BE189A" w14:paraId="4A1364EA" w14:textId="77777777" w:rsidTr="00F05206">
        <w:trPr>
          <w:trHeight w:val="290"/>
        </w:trPr>
        <w:tc>
          <w:tcPr>
            <w:tcW w:w="1605" w:type="dxa"/>
            <w:tcBorders>
              <w:top w:val="nil"/>
              <w:left w:val="nil"/>
              <w:bottom w:val="nil"/>
              <w:right w:val="nil"/>
            </w:tcBorders>
            <w:noWrap/>
            <w:vAlign w:val="bottom"/>
            <w:hideMark/>
          </w:tcPr>
          <w:p w14:paraId="1E54B1B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232D01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Cyclotrachelus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fucatus</w:t>
            </w:r>
            <w:proofErr w:type="spellEnd"/>
            <w:r w:rsidRPr="00BE189A">
              <w:rPr>
                <w:rFonts w:eastAsia="Calibri" w:cs="Times New Roman"/>
                <w:i/>
                <w:iCs/>
                <w:sz w:val="20"/>
                <w:szCs w:val="20"/>
              </w:rPr>
              <w:t xml:space="preserve"> </w:t>
            </w:r>
            <w:r w:rsidRPr="00BE189A">
              <w:rPr>
                <w:rFonts w:eastAsia="Calibri" w:cs="Times New Roman"/>
                <w:sz w:val="20"/>
                <w:szCs w:val="20"/>
              </w:rPr>
              <w:t xml:space="preserve"> (Freitag, 1969)</w:t>
            </w:r>
          </w:p>
        </w:tc>
        <w:tc>
          <w:tcPr>
            <w:tcW w:w="1048" w:type="dxa"/>
            <w:tcBorders>
              <w:top w:val="nil"/>
              <w:left w:val="nil"/>
              <w:bottom w:val="nil"/>
              <w:right w:val="nil"/>
            </w:tcBorders>
          </w:tcPr>
          <w:p w14:paraId="6265B993"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Cy.fu</w:t>
            </w:r>
            <w:proofErr w:type="spellEnd"/>
          </w:p>
        </w:tc>
        <w:tc>
          <w:tcPr>
            <w:tcW w:w="708" w:type="dxa"/>
            <w:tcBorders>
              <w:top w:val="nil"/>
              <w:left w:val="nil"/>
              <w:bottom w:val="nil"/>
              <w:right w:val="nil"/>
            </w:tcBorders>
            <w:noWrap/>
            <w:vAlign w:val="center"/>
            <w:hideMark/>
          </w:tcPr>
          <w:p w14:paraId="738D3795"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851" w:type="dxa"/>
            <w:tcBorders>
              <w:top w:val="nil"/>
              <w:left w:val="nil"/>
              <w:bottom w:val="nil"/>
              <w:right w:val="nil"/>
            </w:tcBorders>
            <w:noWrap/>
            <w:vAlign w:val="center"/>
            <w:hideMark/>
          </w:tcPr>
          <w:p w14:paraId="0B9A40A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7AEDAF9"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710CE1CB" w14:textId="77777777" w:rsidTr="00F05206">
        <w:trPr>
          <w:trHeight w:val="290"/>
        </w:trPr>
        <w:tc>
          <w:tcPr>
            <w:tcW w:w="1605" w:type="dxa"/>
            <w:tcBorders>
              <w:top w:val="nil"/>
              <w:left w:val="nil"/>
              <w:bottom w:val="nil"/>
              <w:right w:val="nil"/>
            </w:tcBorders>
            <w:noWrap/>
            <w:vAlign w:val="bottom"/>
            <w:hideMark/>
          </w:tcPr>
          <w:p w14:paraId="65133268"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C81B1F9"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Cyclotrachelus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convivus</w:t>
            </w:r>
            <w:proofErr w:type="spellEnd"/>
            <w:r w:rsidRPr="00BE189A">
              <w:rPr>
                <w:rFonts w:eastAsia="Calibri" w:cs="Times New Roman"/>
                <w:i/>
                <w:iCs/>
                <w:sz w:val="20"/>
                <w:szCs w:val="20"/>
              </w:rPr>
              <w:t xml:space="preserve"> </w:t>
            </w:r>
            <w:r w:rsidRPr="00BE189A">
              <w:rPr>
                <w:rFonts w:eastAsia="Calibri" w:cs="Times New Roman"/>
                <w:sz w:val="20"/>
                <w:szCs w:val="20"/>
              </w:rPr>
              <w:t>(LeConte, 1853)</w:t>
            </w:r>
          </w:p>
        </w:tc>
        <w:tc>
          <w:tcPr>
            <w:tcW w:w="1048" w:type="dxa"/>
            <w:tcBorders>
              <w:top w:val="nil"/>
              <w:left w:val="nil"/>
              <w:bottom w:val="nil"/>
              <w:right w:val="nil"/>
            </w:tcBorders>
          </w:tcPr>
          <w:p w14:paraId="06957068" w14:textId="77777777" w:rsidR="00BE189A" w:rsidRPr="00BE189A" w:rsidRDefault="00BE189A" w:rsidP="00BE189A">
            <w:pPr>
              <w:rPr>
                <w:rFonts w:eastAsia="Calibri" w:cs="Times New Roman"/>
                <w:sz w:val="20"/>
                <w:szCs w:val="20"/>
              </w:rPr>
            </w:pPr>
            <w:r w:rsidRPr="00BE189A">
              <w:rPr>
                <w:rFonts w:eastAsia="Calibri" w:cs="Times New Roman"/>
                <w:sz w:val="20"/>
                <w:szCs w:val="20"/>
              </w:rPr>
              <w:t>Cy.co</w:t>
            </w:r>
          </w:p>
        </w:tc>
        <w:tc>
          <w:tcPr>
            <w:tcW w:w="708" w:type="dxa"/>
            <w:tcBorders>
              <w:top w:val="nil"/>
              <w:left w:val="nil"/>
              <w:bottom w:val="nil"/>
              <w:right w:val="nil"/>
            </w:tcBorders>
            <w:noWrap/>
            <w:vAlign w:val="center"/>
            <w:hideMark/>
          </w:tcPr>
          <w:p w14:paraId="2E05FC2E"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36A8459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70831D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2DBF35" w14:textId="77777777" w:rsidTr="00F05206">
        <w:trPr>
          <w:trHeight w:val="290"/>
        </w:trPr>
        <w:tc>
          <w:tcPr>
            <w:tcW w:w="1605" w:type="dxa"/>
            <w:tcBorders>
              <w:top w:val="nil"/>
              <w:left w:val="nil"/>
              <w:bottom w:val="nil"/>
              <w:right w:val="nil"/>
            </w:tcBorders>
            <w:noWrap/>
            <w:vAlign w:val="bottom"/>
            <w:hideMark/>
          </w:tcPr>
          <w:p w14:paraId="163F2B0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34068"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Cyclotrachelus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sigillatus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4AAA8F7A" w14:textId="77777777" w:rsidR="00BE189A" w:rsidRPr="00BE189A" w:rsidRDefault="00BE189A" w:rsidP="00BE189A">
            <w:pPr>
              <w:rPr>
                <w:rFonts w:eastAsia="Calibri" w:cs="Times New Roman"/>
                <w:sz w:val="20"/>
                <w:szCs w:val="20"/>
              </w:rPr>
            </w:pPr>
            <w:r w:rsidRPr="00BE189A">
              <w:rPr>
                <w:rFonts w:eastAsia="Calibri" w:cs="Times New Roman"/>
                <w:sz w:val="20"/>
                <w:szCs w:val="20"/>
              </w:rPr>
              <w:t>Cy.si</w:t>
            </w:r>
          </w:p>
        </w:tc>
        <w:tc>
          <w:tcPr>
            <w:tcW w:w="708" w:type="dxa"/>
            <w:tcBorders>
              <w:top w:val="nil"/>
              <w:left w:val="nil"/>
              <w:bottom w:val="nil"/>
              <w:right w:val="nil"/>
            </w:tcBorders>
            <w:noWrap/>
            <w:vAlign w:val="center"/>
            <w:hideMark/>
          </w:tcPr>
          <w:p w14:paraId="0C4F0FEB"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851" w:type="dxa"/>
            <w:tcBorders>
              <w:top w:val="nil"/>
              <w:left w:val="nil"/>
              <w:bottom w:val="nil"/>
              <w:right w:val="nil"/>
            </w:tcBorders>
            <w:noWrap/>
            <w:vAlign w:val="center"/>
            <w:hideMark/>
          </w:tcPr>
          <w:p w14:paraId="5022609E" w14:textId="77777777" w:rsidR="00BE189A" w:rsidRPr="00BE189A" w:rsidRDefault="00BE189A" w:rsidP="00BE189A">
            <w:pPr>
              <w:rPr>
                <w:rFonts w:eastAsia="Calibri" w:cs="Times New Roman"/>
                <w:sz w:val="20"/>
                <w:szCs w:val="20"/>
              </w:rPr>
            </w:pPr>
            <w:r w:rsidRPr="00BE189A">
              <w:rPr>
                <w:rFonts w:eastAsia="Calibri" w:cs="Times New Roman"/>
                <w:sz w:val="20"/>
                <w:szCs w:val="20"/>
              </w:rPr>
              <w:t>52</w:t>
            </w:r>
          </w:p>
        </w:tc>
        <w:tc>
          <w:tcPr>
            <w:tcW w:w="795" w:type="dxa"/>
            <w:tcBorders>
              <w:top w:val="nil"/>
              <w:left w:val="nil"/>
              <w:bottom w:val="nil"/>
              <w:right w:val="nil"/>
            </w:tcBorders>
            <w:vAlign w:val="center"/>
            <w:hideMark/>
          </w:tcPr>
          <w:p w14:paraId="51E17AB8" w14:textId="77777777" w:rsidR="00BE189A" w:rsidRPr="00BE189A" w:rsidRDefault="00BE189A" w:rsidP="00BE189A">
            <w:pPr>
              <w:rPr>
                <w:rFonts w:eastAsia="Calibri" w:cs="Times New Roman"/>
                <w:sz w:val="20"/>
                <w:szCs w:val="20"/>
              </w:rPr>
            </w:pPr>
            <w:r w:rsidRPr="00BE189A">
              <w:rPr>
                <w:rFonts w:eastAsia="Calibri" w:cs="Times New Roman"/>
                <w:sz w:val="20"/>
                <w:szCs w:val="20"/>
              </w:rPr>
              <w:t>74</w:t>
            </w:r>
          </w:p>
        </w:tc>
      </w:tr>
      <w:tr w:rsidR="00BE189A" w:rsidRPr="00BE189A" w14:paraId="21768D3A" w14:textId="77777777" w:rsidTr="00F05206">
        <w:trPr>
          <w:trHeight w:val="290"/>
        </w:trPr>
        <w:tc>
          <w:tcPr>
            <w:tcW w:w="1605" w:type="dxa"/>
            <w:tcBorders>
              <w:top w:val="nil"/>
              <w:left w:val="nil"/>
              <w:bottom w:val="nil"/>
              <w:right w:val="nil"/>
            </w:tcBorders>
            <w:noWrap/>
            <w:vAlign w:val="bottom"/>
            <w:hideMark/>
          </w:tcPr>
          <w:p w14:paraId="400D3057"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Chlaeniini</w:t>
            </w:r>
            <w:proofErr w:type="spellEnd"/>
          </w:p>
        </w:tc>
        <w:tc>
          <w:tcPr>
            <w:tcW w:w="4065" w:type="dxa"/>
            <w:tcBorders>
              <w:top w:val="nil"/>
              <w:left w:val="nil"/>
              <w:bottom w:val="nil"/>
              <w:right w:val="nil"/>
            </w:tcBorders>
            <w:noWrap/>
            <w:vAlign w:val="center"/>
            <w:hideMark/>
          </w:tcPr>
          <w:p w14:paraId="55045C8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235DDE7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32B4826"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0E7BD55D"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FB5186B" w14:textId="77777777" w:rsidR="00BE189A" w:rsidRPr="00BE189A" w:rsidRDefault="00BE189A" w:rsidP="00BE189A">
            <w:pPr>
              <w:rPr>
                <w:rFonts w:eastAsia="Calibri" w:cs="Times New Roman"/>
                <w:sz w:val="20"/>
                <w:szCs w:val="20"/>
              </w:rPr>
            </w:pPr>
          </w:p>
        </w:tc>
      </w:tr>
      <w:tr w:rsidR="00BE189A" w:rsidRPr="00BE189A" w14:paraId="6C63722D" w14:textId="77777777" w:rsidTr="00F05206">
        <w:trPr>
          <w:trHeight w:val="290"/>
        </w:trPr>
        <w:tc>
          <w:tcPr>
            <w:tcW w:w="1605" w:type="dxa"/>
            <w:tcBorders>
              <w:top w:val="nil"/>
              <w:left w:val="nil"/>
              <w:right w:val="nil"/>
            </w:tcBorders>
            <w:noWrap/>
            <w:vAlign w:val="bottom"/>
            <w:hideMark/>
          </w:tcPr>
          <w:p w14:paraId="5C14A111" w14:textId="77777777" w:rsidR="00BE189A" w:rsidRPr="00BE189A" w:rsidRDefault="00BE189A" w:rsidP="00BE189A">
            <w:pPr>
              <w:rPr>
                <w:rFonts w:eastAsia="Calibri" w:cs="Times New Roman"/>
                <w:sz w:val="20"/>
                <w:szCs w:val="20"/>
              </w:rPr>
            </w:pPr>
          </w:p>
        </w:tc>
        <w:tc>
          <w:tcPr>
            <w:tcW w:w="4065" w:type="dxa"/>
            <w:tcBorders>
              <w:top w:val="nil"/>
              <w:left w:val="nil"/>
              <w:right w:val="nil"/>
            </w:tcBorders>
            <w:noWrap/>
            <w:vAlign w:val="center"/>
            <w:hideMark/>
          </w:tcPr>
          <w:p w14:paraId="1E73EF75"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Chlaenius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emarginatus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right w:val="nil"/>
            </w:tcBorders>
          </w:tcPr>
          <w:p w14:paraId="60B60CA8"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Ch.em</w:t>
            </w:r>
            <w:proofErr w:type="spellEnd"/>
          </w:p>
        </w:tc>
        <w:tc>
          <w:tcPr>
            <w:tcW w:w="708" w:type="dxa"/>
            <w:tcBorders>
              <w:top w:val="nil"/>
              <w:left w:val="nil"/>
              <w:right w:val="nil"/>
            </w:tcBorders>
            <w:noWrap/>
            <w:vAlign w:val="center"/>
            <w:hideMark/>
          </w:tcPr>
          <w:p w14:paraId="431068DD" w14:textId="77777777" w:rsidR="00BE189A" w:rsidRPr="00BE189A" w:rsidRDefault="00BE189A" w:rsidP="00BE189A">
            <w:pPr>
              <w:rPr>
                <w:rFonts w:eastAsia="Calibri" w:cs="Times New Roman"/>
                <w:sz w:val="20"/>
                <w:szCs w:val="20"/>
              </w:rPr>
            </w:pPr>
            <w:r w:rsidRPr="00BE189A">
              <w:rPr>
                <w:rFonts w:eastAsia="Calibri" w:cs="Times New Roman"/>
                <w:sz w:val="20"/>
                <w:szCs w:val="20"/>
              </w:rPr>
              <w:t>137</w:t>
            </w:r>
          </w:p>
        </w:tc>
        <w:tc>
          <w:tcPr>
            <w:tcW w:w="851" w:type="dxa"/>
            <w:tcBorders>
              <w:top w:val="nil"/>
              <w:left w:val="nil"/>
              <w:right w:val="nil"/>
            </w:tcBorders>
            <w:noWrap/>
            <w:vAlign w:val="center"/>
            <w:hideMark/>
          </w:tcPr>
          <w:p w14:paraId="6793CC56" w14:textId="77777777" w:rsidR="00BE189A" w:rsidRPr="00BE189A" w:rsidRDefault="00BE189A" w:rsidP="00BE189A">
            <w:pPr>
              <w:rPr>
                <w:rFonts w:eastAsia="Calibri" w:cs="Times New Roman"/>
                <w:sz w:val="20"/>
                <w:szCs w:val="20"/>
              </w:rPr>
            </w:pPr>
            <w:r w:rsidRPr="00BE189A">
              <w:rPr>
                <w:rFonts w:eastAsia="Calibri" w:cs="Times New Roman"/>
                <w:sz w:val="20"/>
                <w:szCs w:val="20"/>
              </w:rPr>
              <w:t>25</w:t>
            </w:r>
          </w:p>
        </w:tc>
        <w:tc>
          <w:tcPr>
            <w:tcW w:w="795" w:type="dxa"/>
            <w:tcBorders>
              <w:top w:val="nil"/>
              <w:left w:val="nil"/>
              <w:right w:val="nil"/>
            </w:tcBorders>
            <w:vAlign w:val="center"/>
            <w:hideMark/>
          </w:tcPr>
          <w:p w14:paraId="2C12E838" w14:textId="77777777" w:rsidR="00BE189A" w:rsidRPr="00BE189A" w:rsidRDefault="00BE189A" w:rsidP="00BE189A">
            <w:pPr>
              <w:rPr>
                <w:rFonts w:eastAsia="Calibri" w:cs="Times New Roman"/>
                <w:sz w:val="20"/>
                <w:szCs w:val="20"/>
              </w:rPr>
            </w:pPr>
            <w:r w:rsidRPr="00BE189A">
              <w:rPr>
                <w:rFonts w:eastAsia="Calibri" w:cs="Times New Roman"/>
                <w:sz w:val="20"/>
                <w:szCs w:val="20"/>
              </w:rPr>
              <w:t>162</w:t>
            </w:r>
          </w:p>
        </w:tc>
      </w:tr>
      <w:tr w:rsidR="00BE189A" w:rsidRPr="00BE189A" w14:paraId="18ADF8EC" w14:textId="77777777" w:rsidTr="00F05206">
        <w:trPr>
          <w:trHeight w:val="290"/>
        </w:trPr>
        <w:tc>
          <w:tcPr>
            <w:tcW w:w="1605" w:type="dxa"/>
            <w:tcBorders>
              <w:top w:val="nil"/>
              <w:left w:val="nil"/>
              <w:bottom w:val="single" w:sz="4" w:space="0" w:color="auto"/>
              <w:right w:val="nil"/>
            </w:tcBorders>
            <w:noWrap/>
            <w:vAlign w:val="bottom"/>
            <w:hideMark/>
          </w:tcPr>
          <w:p w14:paraId="3E200D47"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6EAA2A0B"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Chlaenius</w:t>
            </w:r>
            <w:proofErr w:type="spellEnd"/>
            <w:r w:rsidRPr="00BE189A">
              <w:rPr>
                <w:rFonts w:eastAsia="Calibri" w:cs="Times New Roman"/>
                <w:i/>
                <w:iCs/>
                <w:sz w:val="20"/>
                <w:szCs w:val="20"/>
              </w:rPr>
              <w:t xml:space="preserve"> laticollis </w:t>
            </w:r>
            <w:r w:rsidRPr="00BE189A">
              <w:rPr>
                <w:rFonts w:eastAsia="Calibri" w:cs="Times New Roman"/>
                <w:sz w:val="20"/>
                <w:szCs w:val="20"/>
              </w:rPr>
              <w:t>Say, 1823</w:t>
            </w:r>
          </w:p>
        </w:tc>
        <w:tc>
          <w:tcPr>
            <w:tcW w:w="1048" w:type="dxa"/>
            <w:tcBorders>
              <w:top w:val="nil"/>
              <w:left w:val="nil"/>
              <w:bottom w:val="single" w:sz="4" w:space="0" w:color="auto"/>
              <w:right w:val="nil"/>
            </w:tcBorders>
          </w:tcPr>
          <w:p w14:paraId="111BCC41" w14:textId="77777777" w:rsidR="00BE189A" w:rsidRPr="00BE189A" w:rsidRDefault="00BE189A" w:rsidP="00BE189A">
            <w:pPr>
              <w:rPr>
                <w:rFonts w:eastAsia="Calibri" w:cs="Times New Roman"/>
                <w:sz w:val="20"/>
                <w:szCs w:val="20"/>
              </w:rPr>
            </w:pPr>
            <w:r w:rsidRPr="00BE189A">
              <w:rPr>
                <w:rFonts w:eastAsia="Calibri" w:cs="Times New Roman"/>
                <w:sz w:val="20"/>
                <w:szCs w:val="20"/>
              </w:rPr>
              <w:t>Ch.la</w:t>
            </w:r>
          </w:p>
        </w:tc>
        <w:tc>
          <w:tcPr>
            <w:tcW w:w="708" w:type="dxa"/>
            <w:tcBorders>
              <w:top w:val="nil"/>
              <w:left w:val="nil"/>
              <w:bottom w:val="single" w:sz="4" w:space="0" w:color="auto"/>
              <w:right w:val="nil"/>
            </w:tcBorders>
            <w:noWrap/>
            <w:vAlign w:val="center"/>
            <w:hideMark/>
          </w:tcPr>
          <w:p w14:paraId="72778E96"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single" w:sz="4" w:space="0" w:color="auto"/>
              <w:right w:val="nil"/>
            </w:tcBorders>
            <w:noWrap/>
            <w:vAlign w:val="center"/>
            <w:hideMark/>
          </w:tcPr>
          <w:p w14:paraId="6FA5FA70"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single" w:sz="4" w:space="0" w:color="auto"/>
              <w:right w:val="nil"/>
            </w:tcBorders>
            <w:vAlign w:val="center"/>
            <w:hideMark/>
          </w:tcPr>
          <w:p w14:paraId="4D8594E5"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bl>
    <w:p w14:paraId="65334681" w14:textId="77777777" w:rsidR="00BE189A" w:rsidRPr="00BE189A" w:rsidRDefault="00BE189A" w:rsidP="00BE189A">
      <w:pPr>
        <w:ind w:left="6480" w:firstLine="720"/>
        <w:rPr>
          <w:rFonts w:eastAsia="Calibri" w:cs="Times New Roman"/>
        </w:rPr>
      </w:pPr>
    </w:p>
    <w:p w14:paraId="7B24BBB8"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4B428185" w14:textId="77777777" w:rsidR="00BE189A" w:rsidRPr="00BE189A" w:rsidRDefault="00BE189A" w:rsidP="00BE189A">
      <w:pPr>
        <w:ind w:left="6480" w:firstLine="720"/>
        <w:rPr>
          <w:rFonts w:eastAsia="Calibri" w:cs="Times New Roman"/>
        </w:rPr>
      </w:pPr>
    </w:p>
    <w:p w14:paraId="516FB8F0" w14:textId="77777777" w:rsidR="00BE189A" w:rsidRPr="00BE189A" w:rsidRDefault="00BE189A" w:rsidP="00BE189A">
      <w:pPr>
        <w:rPr>
          <w:rFonts w:eastAsia="Calibri" w:cs="Times New Roman"/>
        </w:rPr>
      </w:pPr>
    </w:p>
    <w:p w14:paraId="46169F10" w14:textId="77777777" w:rsidR="00BE189A" w:rsidRPr="00BE189A" w:rsidRDefault="00BE189A" w:rsidP="00BE189A">
      <w:pPr>
        <w:rPr>
          <w:rFonts w:eastAsia="Calibri" w:cs="Times New Roman"/>
        </w:rPr>
      </w:pPr>
    </w:p>
    <w:p w14:paraId="6CE0F46A" w14:textId="77777777" w:rsidR="00BE189A" w:rsidRPr="00BE189A" w:rsidRDefault="00BE189A" w:rsidP="00BE189A">
      <w:pPr>
        <w:rPr>
          <w:rFonts w:eastAsia="Calibri" w:cs="Times New Roman"/>
        </w:rPr>
      </w:pPr>
      <w:r w:rsidRPr="00BE189A">
        <w:rPr>
          <w:rFonts w:eastAsia="Calibri" w:cs="Times New Roman"/>
        </w:rPr>
        <w:t>Table 2.2 Continued</w:t>
      </w:r>
    </w:p>
    <w:p w14:paraId="0D0D6AEA" w14:textId="77777777" w:rsidR="00BE189A" w:rsidRPr="00BE189A" w:rsidRDefault="00BE189A" w:rsidP="00BE189A">
      <w:pPr>
        <w:rPr>
          <w:rFonts w:eastAsia="Calibri" w:cs="Times New Roman"/>
        </w:rPr>
      </w:pPr>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51E6C9DD" w14:textId="77777777" w:rsidTr="00F05206">
        <w:trPr>
          <w:trHeight w:val="290"/>
        </w:trPr>
        <w:tc>
          <w:tcPr>
            <w:tcW w:w="1605" w:type="dxa"/>
            <w:tcBorders>
              <w:top w:val="single" w:sz="4" w:space="0" w:color="auto"/>
              <w:left w:val="nil"/>
              <w:bottom w:val="single" w:sz="4" w:space="0" w:color="auto"/>
              <w:right w:val="nil"/>
            </w:tcBorders>
            <w:noWrap/>
            <w:vAlign w:val="bottom"/>
          </w:tcPr>
          <w:p w14:paraId="56CB55C5"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tcPr>
          <w:p w14:paraId="51A63A56"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118D1ED"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tcPr>
          <w:p w14:paraId="603A6562"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tcPr>
          <w:p w14:paraId="3B505D35"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tcPr>
          <w:p w14:paraId="151496B8"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4C9432D9" w14:textId="77777777" w:rsidTr="00F05206">
        <w:trPr>
          <w:trHeight w:val="290"/>
        </w:trPr>
        <w:tc>
          <w:tcPr>
            <w:tcW w:w="1605" w:type="dxa"/>
            <w:tcBorders>
              <w:top w:val="single" w:sz="4" w:space="0" w:color="auto"/>
              <w:left w:val="nil"/>
              <w:bottom w:val="nil"/>
              <w:right w:val="nil"/>
            </w:tcBorders>
            <w:noWrap/>
            <w:vAlign w:val="bottom"/>
            <w:hideMark/>
          </w:tcPr>
          <w:p w14:paraId="1DDB05E5"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Licinini</w:t>
            </w:r>
            <w:proofErr w:type="spellEnd"/>
          </w:p>
        </w:tc>
        <w:tc>
          <w:tcPr>
            <w:tcW w:w="4065" w:type="dxa"/>
            <w:tcBorders>
              <w:top w:val="single" w:sz="4" w:space="0" w:color="auto"/>
              <w:left w:val="nil"/>
              <w:bottom w:val="nil"/>
              <w:right w:val="nil"/>
            </w:tcBorders>
            <w:noWrap/>
            <w:vAlign w:val="center"/>
            <w:hideMark/>
          </w:tcPr>
          <w:p w14:paraId="767DD72A"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54B45035"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2475D51A"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7D03BC"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72053376" w14:textId="77777777" w:rsidR="00BE189A" w:rsidRPr="00BE189A" w:rsidRDefault="00BE189A" w:rsidP="00BE189A">
            <w:pPr>
              <w:rPr>
                <w:rFonts w:eastAsia="Calibri" w:cs="Times New Roman"/>
                <w:sz w:val="20"/>
                <w:szCs w:val="20"/>
              </w:rPr>
            </w:pPr>
          </w:p>
        </w:tc>
      </w:tr>
      <w:tr w:rsidR="00BE189A" w:rsidRPr="00BE189A" w14:paraId="17F4A1B6" w14:textId="77777777" w:rsidTr="00F05206">
        <w:trPr>
          <w:trHeight w:val="290"/>
        </w:trPr>
        <w:tc>
          <w:tcPr>
            <w:tcW w:w="1605" w:type="dxa"/>
            <w:tcBorders>
              <w:top w:val="nil"/>
              <w:left w:val="nil"/>
              <w:bottom w:val="nil"/>
              <w:right w:val="nil"/>
            </w:tcBorders>
            <w:noWrap/>
            <w:vAlign w:val="bottom"/>
            <w:hideMark/>
          </w:tcPr>
          <w:p w14:paraId="6C6F87C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DB881B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Dicaelus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politus</w:t>
            </w:r>
            <w:proofErr w:type="spellEnd"/>
            <w:r w:rsidRPr="00BE189A">
              <w:rPr>
                <w:rFonts w:eastAsia="Calibri" w:cs="Times New Roman"/>
                <w:sz w:val="20"/>
                <w:szCs w:val="20"/>
              </w:rPr>
              <w:t xml:space="preserve"> Dejean, 1826</w:t>
            </w:r>
          </w:p>
        </w:tc>
        <w:tc>
          <w:tcPr>
            <w:tcW w:w="1048" w:type="dxa"/>
            <w:tcBorders>
              <w:top w:val="nil"/>
              <w:left w:val="nil"/>
              <w:bottom w:val="nil"/>
              <w:right w:val="nil"/>
            </w:tcBorders>
          </w:tcPr>
          <w:p w14:paraId="7A54E161"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Di.po</w:t>
            </w:r>
            <w:proofErr w:type="spellEnd"/>
          </w:p>
        </w:tc>
        <w:tc>
          <w:tcPr>
            <w:tcW w:w="708" w:type="dxa"/>
            <w:tcBorders>
              <w:top w:val="nil"/>
              <w:left w:val="nil"/>
              <w:bottom w:val="nil"/>
              <w:right w:val="nil"/>
            </w:tcBorders>
            <w:noWrap/>
            <w:vAlign w:val="center"/>
            <w:hideMark/>
          </w:tcPr>
          <w:p w14:paraId="25574445" w14:textId="77777777" w:rsidR="00BE189A" w:rsidRPr="00BE189A" w:rsidRDefault="00BE189A" w:rsidP="00BE189A">
            <w:pPr>
              <w:rPr>
                <w:rFonts w:eastAsia="Calibri" w:cs="Times New Roman"/>
                <w:sz w:val="20"/>
                <w:szCs w:val="20"/>
              </w:rPr>
            </w:pPr>
            <w:r w:rsidRPr="00BE189A">
              <w:rPr>
                <w:rFonts w:eastAsia="Calibri" w:cs="Times New Roman"/>
                <w:sz w:val="20"/>
                <w:szCs w:val="20"/>
              </w:rPr>
              <w:t>54</w:t>
            </w:r>
          </w:p>
        </w:tc>
        <w:tc>
          <w:tcPr>
            <w:tcW w:w="851" w:type="dxa"/>
            <w:tcBorders>
              <w:top w:val="nil"/>
              <w:left w:val="nil"/>
              <w:bottom w:val="nil"/>
              <w:right w:val="nil"/>
            </w:tcBorders>
            <w:noWrap/>
            <w:vAlign w:val="center"/>
            <w:hideMark/>
          </w:tcPr>
          <w:p w14:paraId="1FE2D2A0" w14:textId="77777777" w:rsidR="00BE189A" w:rsidRPr="00BE189A" w:rsidRDefault="00BE189A" w:rsidP="00BE189A">
            <w:pPr>
              <w:rPr>
                <w:rFonts w:eastAsia="Calibri" w:cs="Times New Roman"/>
                <w:sz w:val="20"/>
                <w:szCs w:val="20"/>
              </w:rPr>
            </w:pPr>
            <w:r w:rsidRPr="00BE189A">
              <w:rPr>
                <w:rFonts w:eastAsia="Calibri" w:cs="Times New Roman"/>
                <w:sz w:val="20"/>
                <w:szCs w:val="20"/>
              </w:rPr>
              <w:t>13</w:t>
            </w:r>
          </w:p>
        </w:tc>
        <w:tc>
          <w:tcPr>
            <w:tcW w:w="795" w:type="dxa"/>
            <w:tcBorders>
              <w:top w:val="nil"/>
              <w:left w:val="nil"/>
              <w:bottom w:val="nil"/>
              <w:right w:val="nil"/>
            </w:tcBorders>
            <w:vAlign w:val="center"/>
            <w:hideMark/>
          </w:tcPr>
          <w:p w14:paraId="5BB70982" w14:textId="77777777" w:rsidR="00BE189A" w:rsidRPr="00BE189A" w:rsidRDefault="00BE189A" w:rsidP="00BE189A">
            <w:pPr>
              <w:rPr>
                <w:rFonts w:eastAsia="Calibri" w:cs="Times New Roman"/>
                <w:sz w:val="20"/>
                <w:szCs w:val="20"/>
              </w:rPr>
            </w:pPr>
            <w:r w:rsidRPr="00BE189A">
              <w:rPr>
                <w:rFonts w:eastAsia="Calibri" w:cs="Times New Roman"/>
                <w:sz w:val="20"/>
                <w:szCs w:val="20"/>
              </w:rPr>
              <w:t>67</w:t>
            </w:r>
          </w:p>
        </w:tc>
      </w:tr>
      <w:tr w:rsidR="00BE189A" w:rsidRPr="00BE189A" w14:paraId="6B2A0040" w14:textId="77777777" w:rsidTr="00F05206">
        <w:trPr>
          <w:trHeight w:val="290"/>
        </w:trPr>
        <w:tc>
          <w:tcPr>
            <w:tcW w:w="1605" w:type="dxa"/>
            <w:tcBorders>
              <w:top w:val="nil"/>
              <w:left w:val="nil"/>
              <w:bottom w:val="nil"/>
              <w:right w:val="nil"/>
            </w:tcBorders>
            <w:noWrap/>
            <w:vAlign w:val="bottom"/>
            <w:hideMark/>
          </w:tcPr>
          <w:p w14:paraId="1EEC82A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25D4211"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Dicaelus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teter</w:t>
            </w:r>
            <w:proofErr w:type="spellEnd"/>
            <w:r w:rsidRPr="00BE189A">
              <w:rPr>
                <w:rFonts w:eastAsia="Calibri" w:cs="Times New Roman"/>
                <w:i/>
                <w:iCs/>
                <w:sz w:val="20"/>
                <w:szCs w:val="20"/>
              </w:rPr>
              <w:t xml:space="preserve"> </w:t>
            </w:r>
            <w:r w:rsidRPr="00BE189A">
              <w:rPr>
                <w:rFonts w:eastAsia="Calibri" w:cs="Times New Roman"/>
                <w:sz w:val="20"/>
                <w:szCs w:val="20"/>
              </w:rPr>
              <w:t>Bonelli, 1813</w:t>
            </w:r>
          </w:p>
        </w:tc>
        <w:tc>
          <w:tcPr>
            <w:tcW w:w="1048" w:type="dxa"/>
            <w:tcBorders>
              <w:top w:val="nil"/>
              <w:left w:val="nil"/>
              <w:bottom w:val="nil"/>
              <w:right w:val="nil"/>
            </w:tcBorders>
          </w:tcPr>
          <w:p w14:paraId="7EBC7A9C"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Di.te</w:t>
            </w:r>
            <w:proofErr w:type="spellEnd"/>
          </w:p>
        </w:tc>
        <w:tc>
          <w:tcPr>
            <w:tcW w:w="708" w:type="dxa"/>
            <w:tcBorders>
              <w:top w:val="nil"/>
              <w:left w:val="nil"/>
              <w:bottom w:val="nil"/>
              <w:right w:val="nil"/>
            </w:tcBorders>
            <w:noWrap/>
            <w:vAlign w:val="center"/>
            <w:hideMark/>
          </w:tcPr>
          <w:p w14:paraId="1FB8BD5E" w14:textId="77777777" w:rsidR="00BE189A" w:rsidRPr="00BE189A" w:rsidRDefault="00BE189A" w:rsidP="00BE189A">
            <w:pPr>
              <w:rPr>
                <w:rFonts w:eastAsia="Calibri" w:cs="Times New Roman"/>
                <w:sz w:val="20"/>
                <w:szCs w:val="20"/>
              </w:rPr>
            </w:pPr>
            <w:r w:rsidRPr="00BE189A">
              <w:rPr>
                <w:rFonts w:eastAsia="Calibri" w:cs="Times New Roman"/>
                <w:sz w:val="20"/>
                <w:szCs w:val="20"/>
              </w:rPr>
              <w:t>68</w:t>
            </w:r>
          </w:p>
        </w:tc>
        <w:tc>
          <w:tcPr>
            <w:tcW w:w="851" w:type="dxa"/>
            <w:tcBorders>
              <w:top w:val="nil"/>
              <w:left w:val="nil"/>
              <w:bottom w:val="nil"/>
              <w:right w:val="nil"/>
            </w:tcBorders>
            <w:noWrap/>
            <w:vAlign w:val="center"/>
            <w:hideMark/>
          </w:tcPr>
          <w:p w14:paraId="0D457B05"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795" w:type="dxa"/>
            <w:tcBorders>
              <w:top w:val="nil"/>
              <w:left w:val="nil"/>
              <w:bottom w:val="nil"/>
              <w:right w:val="nil"/>
            </w:tcBorders>
            <w:vAlign w:val="center"/>
            <w:hideMark/>
          </w:tcPr>
          <w:p w14:paraId="3D8D2750" w14:textId="77777777" w:rsidR="00BE189A" w:rsidRPr="00BE189A" w:rsidRDefault="00BE189A" w:rsidP="00BE189A">
            <w:pPr>
              <w:rPr>
                <w:rFonts w:eastAsia="Calibri" w:cs="Times New Roman"/>
                <w:sz w:val="20"/>
                <w:szCs w:val="20"/>
              </w:rPr>
            </w:pPr>
            <w:r w:rsidRPr="00BE189A">
              <w:rPr>
                <w:rFonts w:eastAsia="Calibri" w:cs="Times New Roman"/>
                <w:sz w:val="20"/>
                <w:szCs w:val="20"/>
              </w:rPr>
              <w:t>78</w:t>
            </w:r>
          </w:p>
        </w:tc>
      </w:tr>
      <w:tr w:rsidR="00BE189A" w:rsidRPr="00BE189A" w14:paraId="20B86274" w14:textId="77777777" w:rsidTr="00F05206">
        <w:trPr>
          <w:trHeight w:val="290"/>
        </w:trPr>
        <w:tc>
          <w:tcPr>
            <w:tcW w:w="1605" w:type="dxa"/>
            <w:tcBorders>
              <w:top w:val="nil"/>
              <w:left w:val="nil"/>
              <w:bottom w:val="nil"/>
              <w:right w:val="nil"/>
            </w:tcBorders>
            <w:noWrap/>
            <w:vAlign w:val="bottom"/>
            <w:hideMark/>
          </w:tcPr>
          <w:p w14:paraId="45588F6F"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Harpalini</w:t>
            </w:r>
            <w:proofErr w:type="spellEnd"/>
          </w:p>
        </w:tc>
        <w:tc>
          <w:tcPr>
            <w:tcW w:w="4065" w:type="dxa"/>
            <w:tcBorders>
              <w:top w:val="nil"/>
              <w:left w:val="nil"/>
              <w:bottom w:val="nil"/>
              <w:right w:val="nil"/>
            </w:tcBorders>
            <w:noWrap/>
            <w:vAlign w:val="center"/>
            <w:hideMark/>
          </w:tcPr>
          <w:p w14:paraId="71837CA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5C51D8A6"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4AF14B52"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25E35BA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E403831" w14:textId="77777777" w:rsidR="00BE189A" w:rsidRPr="00BE189A" w:rsidRDefault="00BE189A" w:rsidP="00BE189A">
            <w:pPr>
              <w:rPr>
                <w:rFonts w:eastAsia="Calibri" w:cs="Times New Roman"/>
                <w:sz w:val="20"/>
                <w:szCs w:val="20"/>
              </w:rPr>
            </w:pPr>
          </w:p>
        </w:tc>
      </w:tr>
      <w:tr w:rsidR="00BE189A" w:rsidRPr="00BE189A" w14:paraId="3889AD06" w14:textId="77777777" w:rsidTr="00F05206">
        <w:trPr>
          <w:trHeight w:val="290"/>
        </w:trPr>
        <w:tc>
          <w:tcPr>
            <w:tcW w:w="1605" w:type="dxa"/>
            <w:tcBorders>
              <w:top w:val="nil"/>
              <w:left w:val="nil"/>
              <w:bottom w:val="nil"/>
              <w:right w:val="nil"/>
            </w:tcBorders>
            <w:noWrap/>
            <w:vAlign w:val="bottom"/>
            <w:hideMark/>
          </w:tcPr>
          <w:p w14:paraId="5CA5CDE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FD85DD2"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Notiobia</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nitidipennis</w:t>
            </w:r>
            <w:proofErr w:type="spellEnd"/>
            <w:r w:rsidRPr="00BE189A">
              <w:rPr>
                <w:rFonts w:eastAsia="Calibri" w:cs="Times New Roman"/>
                <w:i/>
                <w:iCs/>
                <w:sz w:val="20"/>
                <w:szCs w:val="20"/>
              </w:rPr>
              <w:t xml:space="preserve"> </w:t>
            </w:r>
            <w:r w:rsidRPr="00BE189A">
              <w:rPr>
                <w:rFonts w:eastAsia="Calibri" w:cs="Times New Roman"/>
                <w:sz w:val="20"/>
                <w:szCs w:val="20"/>
              </w:rPr>
              <w:t>(LeConte, 1847)</w:t>
            </w:r>
          </w:p>
        </w:tc>
        <w:tc>
          <w:tcPr>
            <w:tcW w:w="1048" w:type="dxa"/>
            <w:tcBorders>
              <w:top w:val="nil"/>
              <w:left w:val="nil"/>
              <w:bottom w:val="nil"/>
              <w:right w:val="nil"/>
            </w:tcBorders>
          </w:tcPr>
          <w:p w14:paraId="0A9431C3" w14:textId="77777777" w:rsidR="00BE189A" w:rsidRPr="00BE189A" w:rsidRDefault="00BE189A" w:rsidP="00BE189A">
            <w:pPr>
              <w:rPr>
                <w:rFonts w:eastAsia="Calibri" w:cs="Times New Roman"/>
                <w:sz w:val="20"/>
                <w:szCs w:val="20"/>
              </w:rPr>
            </w:pPr>
            <w:r w:rsidRPr="00BE189A">
              <w:rPr>
                <w:rFonts w:eastAsia="Calibri" w:cs="Times New Roman"/>
                <w:sz w:val="20"/>
                <w:szCs w:val="20"/>
              </w:rPr>
              <w:t>No.ni</w:t>
            </w:r>
          </w:p>
        </w:tc>
        <w:tc>
          <w:tcPr>
            <w:tcW w:w="708" w:type="dxa"/>
            <w:tcBorders>
              <w:top w:val="nil"/>
              <w:left w:val="nil"/>
              <w:bottom w:val="nil"/>
              <w:right w:val="nil"/>
            </w:tcBorders>
            <w:noWrap/>
            <w:vAlign w:val="center"/>
            <w:hideMark/>
          </w:tcPr>
          <w:p w14:paraId="7245AB9A"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5D521C3"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C7D288F"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36F422A8" w14:textId="77777777" w:rsidTr="00F05206">
        <w:trPr>
          <w:trHeight w:val="290"/>
        </w:trPr>
        <w:tc>
          <w:tcPr>
            <w:tcW w:w="1605" w:type="dxa"/>
            <w:tcBorders>
              <w:top w:val="nil"/>
              <w:left w:val="nil"/>
              <w:bottom w:val="nil"/>
              <w:right w:val="nil"/>
            </w:tcBorders>
            <w:noWrap/>
            <w:vAlign w:val="bottom"/>
            <w:hideMark/>
          </w:tcPr>
          <w:p w14:paraId="14BF861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286E73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Anisodactylus</w:t>
            </w:r>
            <w:proofErr w:type="spellEnd"/>
            <w:r w:rsidRPr="00BE189A">
              <w:rPr>
                <w:rFonts w:eastAsia="Calibri" w:cs="Times New Roman"/>
                <w:i/>
                <w:iCs/>
                <w:sz w:val="20"/>
                <w:szCs w:val="20"/>
              </w:rPr>
              <w:t xml:space="preserve"> harrisii </w:t>
            </w:r>
            <w:r w:rsidRPr="00BE189A">
              <w:rPr>
                <w:rFonts w:eastAsia="Calibri" w:cs="Times New Roman"/>
                <w:sz w:val="20"/>
                <w:szCs w:val="20"/>
              </w:rPr>
              <w:t>LeConte, 1863</w:t>
            </w:r>
          </w:p>
        </w:tc>
        <w:tc>
          <w:tcPr>
            <w:tcW w:w="1048" w:type="dxa"/>
            <w:tcBorders>
              <w:top w:val="nil"/>
              <w:left w:val="nil"/>
              <w:bottom w:val="nil"/>
              <w:right w:val="nil"/>
            </w:tcBorders>
          </w:tcPr>
          <w:p w14:paraId="5C60BC76"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An.ha</w:t>
            </w:r>
            <w:proofErr w:type="spellEnd"/>
          </w:p>
        </w:tc>
        <w:tc>
          <w:tcPr>
            <w:tcW w:w="708" w:type="dxa"/>
            <w:tcBorders>
              <w:top w:val="nil"/>
              <w:left w:val="nil"/>
              <w:bottom w:val="nil"/>
              <w:right w:val="nil"/>
            </w:tcBorders>
            <w:noWrap/>
            <w:vAlign w:val="center"/>
            <w:hideMark/>
          </w:tcPr>
          <w:p w14:paraId="062ADD6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357C66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0722B4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42F6A979" w14:textId="77777777" w:rsidTr="00F05206">
        <w:trPr>
          <w:trHeight w:val="290"/>
        </w:trPr>
        <w:tc>
          <w:tcPr>
            <w:tcW w:w="1605" w:type="dxa"/>
            <w:tcBorders>
              <w:top w:val="nil"/>
              <w:left w:val="nil"/>
              <w:bottom w:val="nil"/>
              <w:right w:val="nil"/>
            </w:tcBorders>
            <w:noWrap/>
            <w:vAlign w:val="bottom"/>
            <w:hideMark/>
          </w:tcPr>
          <w:p w14:paraId="4EE2604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D94292E"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Anisodactylus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melanopus</w:t>
            </w:r>
            <w:proofErr w:type="spellEnd"/>
            <w:r w:rsidRPr="00BE189A">
              <w:rPr>
                <w:rFonts w:eastAsia="Calibri" w:cs="Times New Roman"/>
                <w:i/>
                <w:iCs/>
                <w:sz w:val="20"/>
                <w:szCs w:val="20"/>
              </w:rPr>
              <w:t xml:space="preserve"> </w:t>
            </w:r>
            <w:r w:rsidRPr="00BE189A">
              <w:rPr>
                <w:rFonts w:eastAsia="Calibri" w:cs="Times New Roman"/>
                <w:sz w:val="20"/>
                <w:szCs w:val="20"/>
              </w:rPr>
              <w:t>(Haldeman, 1843)</w:t>
            </w:r>
          </w:p>
        </w:tc>
        <w:tc>
          <w:tcPr>
            <w:tcW w:w="1048" w:type="dxa"/>
            <w:tcBorders>
              <w:top w:val="nil"/>
              <w:left w:val="nil"/>
              <w:bottom w:val="nil"/>
              <w:right w:val="nil"/>
            </w:tcBorders>
          </w:tcPr>
          <w:p w14:paraId="17FCBC0E" w14:textId="77777777" w:rsidR="00BE189A" w:rsidRPr="00BE189A" w:rsidRDefault="00BE189A" w:rsidP="00BE189A">
            <w:pPr>
              <w:rPr>
                <w:rFonts w:eastAsia="Calibri" w:cs="Times New Roman"/>
                <w:sz w:val="20"/>
                <w:szCs w:val="20"/>
              </w:rPr>
            </w:pPr>
            <w:r w:rsidRPr="00BE189A">
              <w:rPr>
                <w:rFonts w:eastAsia="Calibri" w:cs="Times New Roman"/>
                <w:sz w:val="20"/>
                <w:szCs w:val="20"/>
              </w:rPr>
              <w:t>An.me</w:t>
            </w:r>
          </w:p>
        </w:tc>
        <w:tc>
          <w:tcPr>
            <w:tcW w:w="708" w:type="dxa"/>
            <w:tcBorders>
              <w:top w:val="nil"/>
              <w:left w:val="nil"/>
              <w:bottom w:val="nil"/>
              <w:right w:val="nil"/>
            </w:tcBorders>
            <w:noWrap/>
            <w:vAlign w:val="center"/>
            <w:hideMark/>
          </w:tcPr>
          <w:p w14:paraId="55C71F9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31451D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D9407A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1F7BC79" w14:textId="77777777" w:rsidTr="00F05206">
        <w:trPr>
          <w:trHeight w:val="290"/>
        </w:trPr>
        <w:tc>
          <w:tcPr>
            <w:tcW w:w="1605" w:type="dxa"/>
            <w:tcBorders>
              <w:top w:val="nil"/>
              <w:left w:val="nil"/>
              <w:bottom w:val="nil"/>
              <w:right w:val="nil"/>
            </w:tcBorders>
            <w:noWrap/>
            <w:vAlign w:val="bottom"/>
            <w:hideMark/>
          </w:tcPr>
          <w:p w14:paraId="0BD060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424038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Anisodactylus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nigerrimus</w:t>
            </w:r>
            <w:proofErr w:type="spellEnd"/>
            <w:r w:rsidRPr="00BE189A">
              <w:rPr>
                <w:rFonts w:eastAsia="Calibri" w:cs="Times New Roman"/>
                <w:i/>
                <w:iCs/>
                <w:sz w:val="20"/>
                <w:szCs w:val="20"/>
              </w:rPr>
              <w:t xml:space="preserve"> </w:t>
            </w:r>
            <w:r w:rsidRPr="00BE189A">
              <w:rPr>
                <w:rFonts w:eastAsia="Calibri" w:cs="Times New Roman"/>
                <w:sz w:val="20"/>
                <w:szCs w:val="20"/>
              </w:rPr>
              <w:t>(Dejean, 1831)</w:t>
            </w:r>
          </w:p>
        </w:tc>
        <w:tc>
          <w:tcPr>
            <w:tcW w:w="1048" w:type="dxa"/>
            <w:tcBorders>
              <w:top w:val="nil"/>
              <w:left w:val="nil"/>
              <w:bottom w:val="nil"/>
              <w:right w:val="nil"/>
            </w:tcBorders>
          </w:tcPr>
          <w:p w14:paraId="04A7FCD5" w14:textId="77777777" w:rsidR="00BE189A" w:rsidRPr="00BE189A" w:rsidRDefault="00BE189A" w:rsidP="00BE189A">
            <w:pPr>
              <w:rPr>
                <w:rFonts w:eastAsia="Calibri" w:cs="Times New Roman"/>
                <w:sz w:val="20"/>
                <w:szCs w:val="20"/>
              </w:rPr>
            </w:pPr>
            <w:r w:rsidRPr="00BE189A">
              <w:rPr>
                <w:rFonts w:eastAsia="Calibri" w:cs="Times New Roman"/>
                <w:sz w:val="20"/>
                <w:szCs w:val="20"/>
              </w:rPr>
              <w:t>An.ni</w:t>
            </w:r>
          </w:p>
        </w:tc>
        <w:tc>
          <w:tcPr>
            <w:tcW w:w="708" w:type="dxa"/>
            <w:tcBorders>
              <w:top w:val="nil"/>
              <w:left w:val="nil"/>
              <w:bottom w:val="nil"/>
              <w:right w:val="nil"/>
            </w:tcBorders>
            <w:noWrap/>
            <w:vAlign w:val="center"/>
            <w:hideMark/>
          </w:tcPr>
          <w:p w14:paraId="3B9B1FFE"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92717FC"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7BCFE7AC"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276358E8" w14:textId="77777777" w:rsidTr="00F05206">
        <w:trPr>
          <w:trHeight w:val="290"/>
        </w:trPr>
        <w:tc>
          <w:tcPr>
            <w:tcW w:w="1605" w:type="dxa"/>
            <w:tcBorders>
              <w:top w:val="nil"/>
              <w:left w:val="nil"/>
              <w:bottom w:val="nil"/>
              <w:right w:val="nil"/>
            </w:tcBorders>
            <w:noWrap/>
            <w:vAlign w:val="bottom"/>
            <w:hideMark/>
          </w:tcPr>
          <w:p w14:paraId="48066C1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96C7043"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Amphasia</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interstitialis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101B9B00" w14:textId="77777777" w:rsidR="00BE189A" w:rsidRPr="00BE189A" w:rsidRDefault="00BE189A" w:rsidP="00BE189A">
            <w:pPr>
              <w:rPr>
                <w:rFonts w:eastAsia="Calibri" w:cs="Times New Roman"/>
                <w:sz w:val="20"/>
                <w:szCs w:val="20"/>
              </w:rPr>
            </w:pPr>
            <w:r w:rsidRPr="00BE189A">
              <w:rPr>
                <w:rFonts w:eastAsia="Calibri" w:cs="Times New Roman"/>
                <w:sz w:val="20"/>
                <w:szCs w:val="20"/>
              </w:rPr>
              <w:t>Am.in</w:t>
            </w:r>
          </w:p>
        </w:tc>
        <w:tc>
          <w:tcPr>
            <w:tcW w:w="708" w:type="dxa"/>
            <w:tcBorders>
              <w:top w:val="nil"/>
              <w:left w:val="nil"/>
              <w:bottom w:val="nil"/>
              <w:right w:val="nil"/>
            </w:tcBorders>
            <w:noWrap/>
            <w:vAlign w:val="center"/>
            <w:hideMark/>
          </w:tcPr>
          <w:p w14:paraId="0E160E9E"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F3B7F0A"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88592F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50021CCB" w14:textId="77777777" w:rsidTr="00F05206">
        <w:trPr>
          <w:trHeight w:val="290"/>
        </w:trPr>
        <w:tc>
          <w:tcPr>
            <w:tcW w:w="1605" w:type="dxa"/>
            <w:tcBorders>
              <w:top w:val="nil"/>
              <w:left w:val="nil"/>
              <w:bottom w:val="nil"/>
              <w:right w:val="nil"/>
            </w:tcBorders>
            <w:noWrap/>
            <w:vAlign w:val="bottom"/>
            <w:hideMark/>
          </w:tcPr>
          <w:p w14:paraId="295693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97698AE"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Agonoleptus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thoracicus</w:t>
            </w:r>
            <w:proofErr w:type="spellEnd"/>
            <w:r w:rsidRPr="00BE189A">
              <w:rPr>
                <w:rFonts w:eastAsia="Calibri" w:cs="Times New Roman"/>
                <w:i/>
                <w:iCs/>
                <w:sz w:val="20"/>
                <w:szCs w:val="20"/>
              </w:rPr>
              <w:t xml:space="preserve"> </w:t>
            </w:r>
            <w:r w:rsidRPr="00BE189A">
              <w:rPr>
                <w:rFonts w:eastAsia="Calibri" w:cs="Times New Roman"/>
                <w:sz w:val="20"/>
                <w:szCs w:val="20"/>
              </w:rPr>
              <w:t>(Casey, 1914)</w:t>
            </w:r>
          </w:p>
        </w:tc>
        <w:tc>
          <w:tcPr>
            <w:tcW w:w="1048" w:type="dxa"/>
            <w:tcBorders>
              <w:top w:val="nil"/>
              <w:left w:val="nil"/>
              <w:bottom w:val="nil"/>
              <w:right w:val="nil"/>
            </w:tcBorders>
          </w:tcPr>
          <w:p w14:paraId="55CC4F62" w14:textId="77777777" w:rsidR="00BE189A" w:rsidRPr="00BE189A" w:rsidRDefault="00BE189A" w:rsidP="00BE189A">
            <w:pPr>
              <w:rPr>
                <w:rFonts w:eastAsia="Calibri" w:cs="Times New Roman"/>
                <w:sz w:val="20"/>
                <w:szCs w:val="20"/>
              </w:rPr>
            </w:pPr>
            <w:r w:rsidRPr="00BE189A">
              <w:rPr>
                <w:rFonts w:eastAsia="Calibri" w:cs="Times New Roman"/>
                <w:sz w:val="20"/>
                <w:szCs w:val="20"/>
              </w:rPr>
              <w:t>Ag.th</w:t>
            </w:r>
          </w:p>
        </w:tc>
        <w:tc>
          <w:tcPr>
            <w:tcW w:w="708" w:type="dxa"/>
            <w:tcBorders>
              <w:top w:val="nil"/>
              <w:left w:val="nil"/>
              <w:bottom w:val="nil"/>
              <w:right w:val="nil"/>
            </w:tcBorders>
            <w:noWrap/>
            <w:vAlign w:val="center"/>
            <w:hideMark/>
          </w:tcPr>
          <w:p w14:paraId="1A0E4C5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192F14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D401F6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DB8BC3A" w14:textId="77777777" w:rsidTr="00F05206">
        <w:trPr>
          <w:trHeight w:val="290"/>
        </w:trPr>
        <w:tc>
          <w:tcPr>
            <w:tcW w:w="1605" w:type="dxa"/>
            <w:tcBorders>
              <w:top w:val="nil"/>
              <w:left w:val="nil"/>
              <w:bottom w:val="nil"/>
              <w:right w:val="nil"/>
            </w:tcBorders>
            <w:noWrap/>
            <w:vAlign w:val="bottom"/>
            <w:hideMark/>
          </w:tcPr>
          <w:p w14:paraId="7C17782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B6A4DC9"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Harpalus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spadiceus</w:t>
            </w:r>
            <w:proofErr w:type="spellEnd"/>
            <w:r w:rsidRPr="00BE189A">
              <w:rPr>
                <w:rFonts w:eastAsia="Calibri" w:cs="Times New Roman"/>
                <w:sz w:val="20"/>
                <w:szCs w:val="20"/>
              </w:rPr>
              <w:t xml:space="preserve"> Dejean, 1829</w:t>
            </w:r>
          </w:p>
        </w:tc>
        <w:tc>
          <w:tcPr>
            <w:tcW w:w="1048" w:type="dxa"/>
            <w:tcBorders>
              <w:top w:val="nil"/>
              <w:left w:val="nil"/>
              <w:bottom w:val="nil"/>
              <w:right w:val="nil"/>
            </w:tcBorders>
          </w:tcPr>
          <w:p w14:paraId="2836E02D"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Ha.sp</w:t>
            </w:r>
            <w:proofErr w:type="spellEnd"/>
          </w:p>
        </w:tc>
        <w:tc>
          <w:tcPr>
            <w:tcW w:w="708" w:type="dxa"/>
            <w:tcBorders>
              <w:top w:val="nil"/>
              <w:left w:val="nil"/>
              <w:bottom w:val="nil"/>
              <w:right w:val="nil"/>
            </w:tcBorders>
            <w:noWrap/>
            <w:vAlign w:val="center"/>
            <w:hideMark/>
          </w:tcPr>
          <w:p w14:paraId="5C42F51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FC2406A" w14:textId="77777777" w:rsidR="00BE189A" w:rsidRPr="00BE189A" w:rsidRDefault="00BE189A" w:rsidP="00BE189A">
            <w:pPr>
              <w:rPr>
                <w:rFonts w:eastAsia="Calibri" w:cs="Times New Roman"/>
                <w:sz w:val="20"/>
                <w:szCs w:val="20"/>
              </w:rPr>
            </w:pPr>
            <w:r w:rsidRPr="00BE189A">
              <w:rPr>
                <w:rFonts w:eastAsia="Calibri" w:cs="Times New Roman"/>
                <w:sz w:val="20"/>
                <w:szCs w:val="20"/>
              </w:rPr>
              <w:t>11</w:t>
            </w:r>
          </w:p>
        </w:tc>
        <w:tc>
          <w:tcPr>
            <w:tcW w:w="795" w:type="dxa"/>
            <w:tcBorders>
              <w:top w:val="nil"/>
              <w:left w:val="nil"/>
              <w:bottom w:val="nil"/>
              <w:right w:val="nil"/>
            </w:tcBorders>
            <w:vAlign w:val="center"/>
            <w:hideMark/>
          </w:tcPr>
          <w:p w14:paraId="2A2DE50C"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31983CA4" w14:textId="77777777" w:rsidTr="00F05206">
        <w:trPr>
          <w:trHeight w:val="290"/>
        </w:trPr>
        <w:tc>
          <w:tcPr>
            <w:tcW w:w="1605" w:type="dxa"/>
            <w:tcBorders>
              <w:top w:val="nil"/>
              <w:left w:val="nil"/>
              <w:bottom w:val="nil"/>
              <w:right w:val="nil"/>
            </w:tcBorders>
            <w:noWrap/>
            <w:vAlign w:val="bottom"/>
            <w:hideMark/>
          </w:tcPr>
          <w:p w14:paraId="7319BFC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DDE4247"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Trichotichnus</w:t>
            </w:r>
            <w:proofErr w:type="spellEnd"/>
            <w:r w:rsidRPr="00BE189A">
              <w:rPr>
                <w:rFonts w:eastAsia="Calibri" w:cs="Times New Roman"/>
                <w:i/>
                <w:iCs/>
                <w:sz w:val="20"/>
                <w:szCs w:val="20"/>
              </w:rPr>
              <w:t xml:space="preserve"> autumnalis </w:t>
            </w:r>
            <w:r w:rsidRPr="00BE189A">
              <w:rPr>
                <w:rFonts w:eastAsia="Calibri" w:cs="Times New Roman"/>
                <w:sz w:val="20"/>
                <w:szCs w:val="20"/>
              </w:rPr>
              <w:t>(Say, 1823)</w:t>
            </w:r>
          </w:p>
        </w:tc>
        <w:tc>
          <w:tcPr>
            <w:tcW w:w="1048" w:type="dxa"/>
            <w:tcBorders>
              <w:top w:val="nil"/>
              <w:left w:val="nil"/>
              <w:bottom w:val="nil"/>
              <w:right w:val="nil"/>
            </w:tcBorders>
          </w:tcPr>
          <w:p w14:paraId="12A17EAE" w14:textId="77777777" w:rsidR="00BE189A" w:rsidRPr="00BE189A" w:rsidRDefault="00BE189A" w:rsidP="00BE189A">
            <w:pPr>
              <w:rPr>
                <w:rFonts w:eastAsia="Calibri" w:cs="Times New Roman"/>
                <w:sz w:val="20"/>
                <w:szCs w:val="20"/>
              </w:rPr>
            </w:pPr>
            <w:r w:rsidRPr="00BE189A">
              <w:rPr>
                <w:rFonts w:eastAsia="Calibri" w:cs="Times New Roman"/>
                <w:sz w:val="20"/>
                <w:szCs w:val="20"/>
              </w:rPr>
              <w:t>Tr.au</w:t>
            </w:r>
          </w:p>
        </w:tc>
        <w:tc>
          <w:tcPr>
            <w:tcW w:w="708" w:type="dxa"/>
            <w:tcBorders>
              <w:top w:val="nil"/>
              <w:left w:val="nil"/>
              <w:bottom w:val="nil"/>
              <w:right w:val="nil"/>
            </w:tcBorders>
            <w:noWrap/>
            <w:vAlign w:val="center"/>
            <w:hideMark/>
          </w:tcPr>
          <w:p w14:paraId="5885875E"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15A6F6CB"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15694D3"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69375F96" w14:textId="77777777" w:rsidTr="00F05206">
        <w:trPr>
          <w:trHeight w:val="290"/>
        </w:trPr>
        <w:tc>
          <w:tcPr>
            <w:tcW w:w="1605" w:type="dxa"/>
            <w:tcBorders>
              <w:top w:val="nil"/>
              <w:left w:val="nil"/>
              <w:bottom w:val="nil"/>
              <w:right w:val="nil"/>
            </w:tcBorders>
            <w:noWrap/>
            <w:vAlign w:val="bottom"/>
            <w:hideMark/>
          </w:tcPr>
          <w:p w14:paraId="385B3F30" w14:textId="77777777" w:rsidR="00BE189A" w:rsidRPr="00BE189A" w:rsidRDefault="00BE189A" w:rsidP="00BE189A">
            <w:pPr>
              <w:rPr>
                <w:rFonts w:eastAsia="Calibri" w:cs="Times New Roman"/>
                <w:sz w:val="20"/>
                <w:szCs w:val="20"/>
              </w:rPr>
            </w:pPr>
            <w:commentRangeStart w:id="86"/>
            <w:proofErr w:type="spellStart"/>
            <w:r w:rsidRPr="00BE189A">
              <w:rPr>
                <w:rFonts w:eastAsia="Calibri" w:cs="Times New Roman"/>
                <w:sz w:val="20"/>
                <w:szCs w:val="20"/>
              </w:rPr>
              <w:t>Sphodrini</w:t>
            </w:r>
            <w:commentRangeEnd w:id="86"/>
            <w:proofErr w:type="spellEnd"/>
            <w:r w:rsidRPr="00BE189A">
              <w:rPr>
                <w:rFonts w:eastAsia="Calibri" w:cs="Times New Roman"/>
                <w:sz w:val="20"/>
                <w:szCs w:val="20"/>
              </w:rPr>
              <w:commentReference w:id="86"/>
            </w:r>
          </w:p>
        </w:tc>
        <w:tc>
          <w:tcPr>
            <w:tcW w:w="4065" w:type="dxa"/>
            <w:tcBorders>
              <w:top w:val="nil"/>
              <w:left w:val="nil"/>
              <w:bottom w:val="nil"/>
              <w:right w:val="nil"/>
            </w:tcBorders>
            <w:noWrap/>
            <w:vAlign w:val="center"/>
            <w:hideMark/>
          </w:tcPr>
          <w:p w14:paraId="1F93E59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07DB7A78"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09F6124E"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40290377"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0076D0DD" w14:textId="77777777" w:rsidR="00BE189A" w:rsidRPr="00BE189A" w:rsidRDefault="00BE189A" w:rsidP="00BE189A">
            <w:pPr>
              <w:rPr>
                <w:rFonts w:eastAsia="Calibri" w:cs="Times New Roman"/>
                <w:sz w:val="20"/>
                <w:szCs w:val="20"/>
              </w:rPr>
            </w:pPr>
          </w:p>
        </w:tc>
      </w:tr>
      <w:tr w:rsidR="00BE189A" w:rsidRPr="00BE189A" w14:paraId="76F03D9C" w14:textId="77777777" w:rsidTr="00F05206">
        <w:trPr>
          <w:trHeight w:val="290"/>
        </w:trPr>
        <w:tc>
          <w:tcPr>
            <w:tcW w:w="1605" w:type="dxa"/>
            <w:tcBorders>
              <w:top w:val="nil"/>
              <w:left w:val="nil"/>
              <w:bottom w:val="nil"/>
              <w:right w:val="nil"/>
            </w:tcBorders>
            <w:noWrap/>
            <w:vAlign w:val="bottom"/>
            <w:hideMark/>
          </w:tcPr>
          <w:p w14:paraId="0C5AEB4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700529E"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Pseudamara</w:t>
            </w:r>
            <w:proofErr w:type="spellEnd"/>
            <w:r w:rsidRPr="00BE189A">
              <w:rPr>
                <w:rFonts w:eastAsia="Calibri" w:cs="Times New Roman"/>
                <w:i/>
                <w:iCs/>
                <w:sz w:val="20"/>
                <w:szCs w:val="20"/>
              </w:rPr>
              <w:t xml:space="preserve"> arenaria </w:t>
            </w:r>
            <w:r w:rsidRPr="00BE189A">
              <w:rPr>
                <w:rFonts w:eastAsia="Calibri" w:cs="Times New Roman"/>
                <w:sz w:val="20"/>
                <w:szCs w:val="20"/>
              </w:rPr>
              <w:t>(LeConte, 1847)</w:t>
            </w:r>
          </w:p>
        </w:tc>
        <w:tc>
          <w:tcPr>
            <w:tcW w:w="1048" w:type="dxa"/>
            <w:tcBorders>
              <w:top w:val="nil"/>
              <w:left w:val="nil"/>
              <w:bottom w:val="nil"/>
              <w:right w:val="nil"/>
            </w:tcBorders>
          </w:tcPr>
          <w:p w14:paraId="026E32BF" w14:textId="77777777" w:rsidR="00BE189A" w:rsidRPr="00BE189A" w:rsidRDefault="00BE189A" w:rsidP="00BE189A">
            <w:pPr>
              <w:rPr>
                <w:rFonts w:eastAsia="Calibri" w:cs="Times New Roman"/>
                <w:sz w:val="20"/>
                <w:szCs w:val="20"/>
              </w:rPr>
            </w:pPr>
            <w:r w:rsidRPr="00BE189A">
              <w:rPr>
                <w:rFonts w:eastAsia="Calibri" w:cs="Times New Roman"/>
                <w:sz w:val="20"/>
                <w:szCs w:val="20"/>
              </w:rPr>
              <w:t>Ps.ar</w:t>
            </w:r>
          </w:p>
        </w:tc>
        <w:tc>
          <w:tcPr>
            <w:tcW w:w="708" w:type="dxa"/>
            <w:tcBorders>
              <w:top w:val="nil"/>
              <w:left w:val="nil"/>
              <w:bottom w:val="nil"/>
              <w:right w:val="nil"/>
            </w:tcBorders>
            <w:noWrap/>
            <w:vAlign w:val="center"/>
            <w:hideMark/>
          </w:tcPr>
          <w:p w14:paraId="589D777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2BFD054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4C00E45"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195D3128" w14:textId="77777777" w:rsidTr="00F05206">
        <w:trPr>
          <w:trHeight w:val="290"/>
        </w:trPr>
        <w:tc>
          <w:tcPr>
            <w:tcW w:w="1605" w:type="dxa"/>
            <w:tcBorders>
              <w:top w:val="nil"/>
              <w:left w:val="nil"/>
              <w:bottom w:val="nil"/>
              <w:right w:val="nil"/>
            </w:tcBorders>
            <w:noWrap/>
            <w:vAlign w:val="bottom"/>
            <w:hideMark/>
          </w:tcPr>
          <w:p w14:paraId="797893FD"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Platynini</w:t>
            </w:r>
            <w:proofErr w:type="spellEnd"/>
          </w:p>
        </w:tc>
        <w:tc>
          <w:tcPr>
            <w:tcW w:w="4065" w:type="dxa"/>
            <w:tcBorders>
              <w:top w:val="nil"/>
              <w:left w:val="nil"/>
              <w:bottom w:val="nil"/>
              <w:right w:val="nil"/>
            </w:tcBorders>
            <w:noWrap/>
            <w:vAlign w:val="center"/>
            <w:hideMark/>
          </w:tcPr>
          <w:p w14:paraId="21D236BD"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88AC4C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CEC0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6AE69BAE"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2BEF60B1" w14:textId="77777777" w:rsidR="00BE189A" w:rsidRPr="00BE189A" w:rsidRDefault="00BE189A" w:rsidP="00BE189A">
            <w:pPr>
              <w:rPr>
                <w:rFonts w:eastAsia="Calibri" w:cs="Times New Roman"/>
                <w:sz w:val="20"/>
                <w:szCs w:val="20"/>
              </w:rPr>
            </w:pPr>
          </w:p>
        </w:tc>
      </w:tr>
      <w:tr w:rsidR="00BE189A" w:rsidRPr="00BE189A" w14:paraId="1BF1DEC0" w14:textId="77777777" w:rsidTr="00F05206">
        <w:trPr>
          <w:trHeight w:val="290"/>
        </w:trPr>
        <w:tc>
          <w:tcPr>
            <w:tcW w:w="1605" w:type="dxa"/>
            <w:tcBorders>
              <w:top w:val="nil"/>
              <w:left w:val="nil"/>
              <w:bottom w:val="nil"/>
              <w:right w:val="nil"/>
            </w:tcBorders>
            <w:noWrap/>
            <w:vAlign w:val="bottom"/>
            <w:hideMark/>
          </w:tcPr>
          <w:p w14:paraId="2733909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03FC303"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Olisthopus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parmatus</w:t>
            </w:r>
            <w:proofErr w:type="spellEnd"/>
            <w:r w:rsidRPr="00BE189A">
              <w:rPr>
                <w:rFonts w:eastAsia="Calibri" w:cs="Times New Roman"/>
                <w:i/>
                <w:iCs/>
                <w:sz w:val="20"/>
                <w:szCs w:val="20"/>
              </w:rPr>
              <w:t xml:space="preserve"> </w:t>
            </w:r>
            <w:r w:rsidRPr="00BE189A">
              <w:rPr>
                <w:rFonts w:eastAsia="Calibri" w:cs="Times New Roman"/>
                <w:sz w:val="20"/>
                <w:szCs w:val="20"/>
              </w:rPr>
              <w:t xml:space="preserve"> (Say, 1823)</w:t>
            </w:r>
          </w:p>
        </w:tc>
        <w:tc>
          <w:tcPr>
            <w:tcW w:w="1048" w:type="dxa"/>
            <w:tcBorders>
              <w:top w:val="nil"/>
              <w:left w:val="nil"/>
              <w:bottom w:val="nil"/>
              <w:right w:val="nil"/>
            </w:tcBorders>
          </w:tcPr>
          <w:p w14:paraId="2928F3C0" w14:textId="77777777" w:rsidR="00BE189A" w:rsidRPr="00BE189A" w:rsidRDefault="00BE189A" w:rsidP="00BE189A">
            <w:pPr>
              <w:rPr>
                <w:rFonts w:eastAsia="Calibri" w:cs="Times New Roman"/>
                <w:sz w:val="20"/>
                <w:szCs w:val="20"/>
              </w:rPr>
            </w:pPr>
            <w:r w:rsidRPr="00BE189A">
              <w:rPr>
                <w:rFonts w:eastAsia="Calibri" w:cs="Times New Roman"/>
                <w:sz w:val="20"/>
                <w:szCs w:val="20"/>
              </w:rPr>
              <w:t>Ol.pa</w:t>
            </w:r>
          </w:p>
        </w:tc>
        <w:tc>
          <w:tcPr>
            <w:tcW w:w="708" w:type="dxa"/>
            <w:tcBorders>
              <w:top w:val="nil"/>
              <w:left w:val="nil"/>
              <w:bottom w:val="nil"/>
              <w:right w:val="nil"/>
            </w:tcBorders>
            <w:noWrap/>
            <w:vAlign w:val="center"/>
            <w:hideMark/>
          </w:tcPr>
          <w:p w14:paraId="231BE64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005E8F6F"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6B1540A"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r>
      <w:tr w:rsidR="00BE189A" w:rsidRPr="00BE189A" w14:paraId="313D288D" w14:textId="77777777" w:rsidTr="00F05206">
        <w:trPr>
          <w:trHeight w:val="290"/>
        </w:trPr>
        <w:tc>
          <w:tcPr>
            <w:tcW w:w="1605" w:type="dxa"/>
            <w:tcBorders>
              <w:top w:val="nil"/>
              <w:left w:val="nil"/>
              <w:bottom w:val="nil"/>
              <w:right w:val="nil"/>
            </w:tcBorders>
            <w:noWrap/>
            <w:vAlign w:val="bottom"/>
            <w:hideMark/>
          </w:tcPr>
          <w:p w14:paraId="28FB28D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659B530"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Agonum</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ferreum</w:t>
            </w:r>
            <w:proofErr w:type="spellEnd"/>
            <w:r w:rsidRPr="00BE189A">
              <w:rPr>
                <w:rFonts w:eastAsia="Calibri" w:cs="Times New Roman"/>
                <w:i/>
                <w:iCs/>
                <w:sz w:val="20"/>
                <w:szCs w:val="20"/>
              </w:rPr>
              <w:t xml:space="preserve"> </w:t>
            </w:r>
            <w:r w:rsidRPr="00BE189A">
              <w:rPr>
                <w:rFonts w:eastAsia="Calibri" w:cs="Times New Roman"/>
                <w:sz w:val="20"/>
                <w:szCs w:val="20"/>
              </w:rPr>
              <w:t>Haldeman, 1843</w:t>
            </w:r>
          </w:p>
        </w:tc>
        <w:tc>
          <w:tcPr>
            <w:tcW w:w="1048" w:type="dxa"/>
            <w:tcBorders>
              <w:top w:val="nil"/>
              <w:left w:val="nil"/>
              <w:bottom w:val="nil"/>
              <w:right w:val="nil"/>
            </w:tcBorders>
          </w:tcPr>
          <w:p w14:paraId="7A88D56A"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Ag.fe</w:t>
            </w:r>
            <w:proofErr w:type="spellEnd"/>
          </w:p>
        </w:tc>
        <w:tc>
          <w:tcPr>
            <w:tcW w:w="708" w:type="dxa"/>
            <w:tcBorders>
              <w:top w:val="nil"/>
              <w:left w:val="nil"/>
              <w:bottom w:val="nil"/>
              <w:right w:val="nil"/>
            </w:tcBorders>
            <w:noWrap/>
            <w:vAlign w:val="center"/>
            <w:hideMark/>
          </w:tcPr>
          <w:p w14:paraId="6E7041A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6394D247"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5F53E9C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98708C5" w14:textId="77777777" w:rsidTr="00F05206">
        <w:trPr>
          <w:trHeight w:val="290"/>
        </w:trPr>
        <w:tc>
          <w:tcPr>
            <w:tcW w:w="1605" w:type="dxa"/>
            <w:tcBorders>
              <w:top w:val="nil"/>
              <w:left w:val="nil"/>
              <w:bottom w:val="nil"/>
              <w:right w:val="nil"/>
            </w:tcBorders>
            <w:noWrap/>
            <w:vAlign w:val="bottom"/>
            <w:hideMark/>
          </w:tcPr>
          <w:p w14:paraId="1249833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93B8E3A"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Agonum</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fidele</w:t>
            </w:r>
            <w:proofErr w:type="spellEnd"/>
            <w:r w:rsidRPr="00BE189A">
              <w:rPr>
                <w:rFonts w:eastAsia="Calibri" w:cs="Times New Roman"/>
                <w:i/>
                <w:iCs/>
                <w:sz w:val="20"/>
                <w:szCs w:val="20"/>
              </w:rPr>
              <w:t xml:space="preserve"> </w:t>
            </w:r>
            <w:r w:rsidRPr="00BE189A">
              <w:rPr>
                <w:rFonts w:eastAsia="Calibri" w:cs="Times New Roman"/>
                <w:sz w:val="20"/>
                <w:szCs w:val="20"/>
              </w:rPr>
              <w:t>Casey, 1920</w:t>
            </w:r>
          </w:p>
        </w:tc>
        <w:tc>
          <w:tcPr>
            <w:tcW w:w="1048" w:type="dxa"/>
            <w:tcBorders>
              <w:top w:val="nil"/>
              <w:left w:val="nil"/>
              <w:bottom w:val="nil"/>
              <w:right w:val="nil"/>
            </w:tcBorders>
          </w:tcPr>
          <w:p w14:paraId="6CCC1837" w14:textId="77777777" w:rsidR="00BE189A" w:rsidRPr="00BE189A" w:rsidRDefault="00BE189A" w:rsidP="00BE189A">
            <w:pPr>
              <w:rPr>
                <w:rFonts w:eastAsia="Calibri" w:cs="Times New Roman"/>
                <w:sz w:val="20"/>
                <w:szCs w:val="20"/>
              </w:rPr>
            </w:pPr>
            <w:r w:rsidRPr="00BE189A">
              <w:rPr>
                <w:rFonts w:eastAsia="Calibri" w:cs="Times New Roman"/>
                <w:sz w:val="20"/>
                <w:szCs w:val="20"/>
              </w:rPr>
              <w:t>Ag.fi</w:t>
            </w:r>
          </w:p>
        </w:tc>
        <w:tc>
          <w:tcPr>
            <w:tcW w:w="708" w:type="dxa"/>
            <w:tcBorders>
              <w:top w:val="nil"/>
              <w:left w:val="nil"/>
              <w:bottom w:val="nil"/>
              <w:right w:val="nil"/>
            </w:tcBorders>
            <w:noWrap/>
            <w:vAlign w:val="center"/>
            <w:hideMark/>
          </w:tcPr>
          <w:p w14:paraId="6CC9EB51"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851" w:type="dxa"/>
            <w:tcBorders>
              <w:top w:val="nil"/>
              <w:left w:val="nil"/>
              <w:bottom w:val="nil"/>
              <w:right w:val="nil"/>
            </w:tcBorders>
            <w:noWrap/>
            <w:vAlign w:val="center"/>
            <w:hideMark/>
          </w:tcPr>
          <w:p w14:paraId="19556DA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7D5C5071" w14:textId="77777777" w:rsidR="00BE189A" w:rsidRPr="00BE189A" w:rsidRDefault="00BE189A" w:rsidP="00BE189A">
            <w:pPr>
              <w:rPr>
                <w:rFonts w:eastAsia="Calibri" w:cs="Times New Roman"/>
                <w:sz w:val="20"/>
                <w:szCs w:val="20"/>
              </w:rPr>
            </w:pPr>
            <w:r w:rsidRPr="00BE189A">
              <w:rPr>
                <w:rFonts w:eastAsia="Calibri" w:cs="Times New Roman"/>
                <w:sz w:val="20"/>
                <w:szCs w:val="20"/>
              </w:rPr>
              <w:t>34</w:t>
            </w:r>
          </w:p>
        </w:tc>
      </w:tr>
      <w:tr w:rsidR="00BE189A" w:rsidRPr="00BE189A" w14:paraId="173B5628" w14:textId="77777777" w:rsidTr="00F05206">
        <w:trPr>
          <w:trHeight w:val="290"/>
        </w:trPr>
        <w:tc>
          <w:tcPr>
            <w:tcW w:w="1605" w:type="dxa"/>
            <w:tcBorders>
              <w:top w:val="nil"/>
              <w:left w:val="nil"/>
              <w:bottom w:val="nil"/>
              <w:right w:val="nil"/>
            </w:tcBorders>
            <w:noWrap/>
            <w:vAlign w:val="bottom"/>
            <w:hideMark/>
          </w:tcPr>
          <w:p w14:paraId="2C68420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6B93BC4"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Agonum</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retractum</w:t>
            </w:r>
            <w:proofErr w:type="spellEnd"/>
            <w:r w:rsidRPr="00BE189A">
              <w:rPr>
                <w:rFonts w:eastAsia="Calibri" w:cs="Times New Roman"/>
                <w:sz w:val="20"/>
                <w:szCs w:val="20"/>
              </w:rPr>
              <w:t xml:space="preserve"> LeConte, 1846</w:t>
            </w:r>
          </w:p>
        </w:tc>
        <w:tc>
          <w:tcPr>
            <w:tcW w:w="1048" w:type="dxa"/>
            <w:tcBorders>
              <w:top w:val="nil"/>
              <w:left w:val="nil"/>
              <w:bottom w:val="nil"/>
              <w:right w:val="nil"/>
            </w:tcBorders>
          </w:tcPr>
          <w:p w14:paraId="7B369D66" w14:textId="77777777" w:rsidR="00BE189A" w:rsidRPr="00BE189A" w:rsidRDefault="00BE189A" w:rsidP="00BE189A">
            <w:pPr>
              <w:rPr>
                <w:rFonts w:eastAsia="Calibri" w:cs="Times New Roman"/>
                <w:sz w:val="20"/>
                <w:szCs w:val="20"/>
              </w:rPr>
            </w:pPr>
            <w:r w:rsidRPr="00BE189A">
              <w:rPr>
                <w:rFonts w:eastAsia="Calibri" w:cs="Times New Roman"/>
                <w:sz w:val="20"/>
                <w:szCs w:val="20"/>
              </w:rPr>
              <w:t>Ag.re</w:t>
            </w:r>
          </w:p>
        </w:tc>
        <w:tc>
          <w:tcPr>
            <w:tcW w:w="708" w:type="dxa"/>
            <w:tcBorders>
              <w:top w:val="nil"/>
              <w:left w:val="nil"/>
              <w:bottom w:val="nil"/>
              <w:right w:val="nil"/>
            </w:tcBorders>
            <w:noWrap/>
            <w:vAlign w:val="center"/>
            <w:hideMark/>
          </w:tcPr>
          <w:p w14:paraId="7941520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9F4E0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2439F1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30842C8" w14:textId="77777777" w:rsidTr="00F05206">
        <w:trPr>
          <w:trHeight w:val="290"/>
        </w:trPr>
        <w:tc>
          <w:tcPr>
            <w:tcW w:w="1605" w:type="dxa"/>
            <w:tcBorders>
              <w:top w:val="nil"/>
              <w:left w:val="nil"/>
              <w:bottom w:val="nil"/>
              <w:right w:val="nil"/>
            </w:tcBorders>
            <w:noWrap/>
            <w:vAlign w:val="bottom"/>
            <w:hideMark/>
          </w:tcPr>
          <w:p w14:paraId="5A64E85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C331B9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Platynus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decentis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7FB64798" w14:textId="77777777" w:rsidR="00BE189A" w:rsidRPr="00BE189A" w:rsidRDefault="00BE189A" w:rsidP="00BE189A">
            <w:pPr>
              <w:rPr>
                <w:rFonts w:eastAsia="Calibri" w:cs="Times New Roman"/>
                <w:sz w:val="20"/>
                <w:szCs w:val="20"/>
              </w:rPr>
            </w:pPr>
            <w:r w:rsidRPr="00BE189A">
              <w:rPr>
                <w:rFonts w:eastAsia="Calibri" w:cs="Times New Roman"/>
                <w:sz w:val="20"/>
                <w:szCs w:val="20"/>
              </w:rPr>
              <w:t>Pl.de</w:t>
            </w:r>
          </w:p>
        </w:tc>
        <w:tc>
          <w:tcPr>
            <w:tcW w:w="708" w:type="dxa"/>
            <w:tcBorders>
              <w:top w:val="nil"/>
              <w:left w:val="nil"/>
              <w:bottom w:val="nil"/>
              <w:right w:val="nil"/>
            </w:tcBorders>
            <w:noWrap/>
            <w:vAlign w:val="center"/>
            <w:hideMark/>
          </w:tcPr>
          <w:p w14:paraId="0EE587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167A1EA4"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5F6402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8E3A91" w14:textId="77777777" w:rsidTr="00F05206">
        <w:trPr>
          <w:trHeight w:val="290"/>
        </w:trPr>
        <w:tc>
          <w:tcPr>
            <w:tcW w:w="1605" w:type="dxa"/>
            <w:tcBorders>
              <w:top w:val="nil"/>
              <w:left w:val="nil"/>
              <w:bottom w:val="nil"/>
              <w:right w:val="nil"/>
            </w:tcBorders>
            <w:noWrap/>
            <w:vAlign w:val="bottom"/>
            <w:hideMark/>
          </w:tcPr>
          <w:p w14:paraId="5EF6BC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ABCF094"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Platynus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tenuicollis</w:t>
            </w:r>
            <w:proofErr w:type="spellEnd"/>
            <w:r w:rsidRPr="00BE189A">
              <w:rPr>
                <w:rFonts w:eastAsia="Calibri" w:cs="Times New Roman"/>
                <w:i/>
                <w:iCs/>
                <w:sz w:val="20"/>
                <w:szCs w:val="20"/>
              </w:rPr>
              <w:t xml:space="preserve"> </w:t>
            </w:r>
            <w:r w:rsidRPr="00BE189A">
              <w:rPr>
                <w:rFonts w:eastAsia="Calibri" w:cs="Times New Roman"/>
                <w:sz w:val="20"/>
                <w:szCs w:val="20"/>
              </w:rPr>
              <w:t>(LeConte, 1846)</w:t>
            </w:r>
          </w:p>
        </w:tc>
        <w:tc>
          <w:tcPr>
            <w:tcW w:w="1048" w:type="dxa"/>
            <w:tcBorders>
              <w:top w:val="nil"/>
              <w:left w:val="nil"/>
              <w:bottom w:val="nil"/>
              <w:right w:val="nil"/>
            </w:tcBorders>
          </w:tcPr>
          <w:p w14:paraId="7D664038"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Pl.te</w:t>
            </w:r>
            <w:proofErr w:type="spellEnd"/>
          </w:p>
        </w:tc>
        <w:tc>
          <w:tcPr>
            <w:tcW w:w="708" w:type="dxa"/>
            <w:tcBorders>
              <w:top w:val="nil"/>
              <w:left w:val="nil"/>
              <w:bottom w:val="nil"/>
              <w:right w:val="nil"/>
            </w:tcBorders>
            <w:noWrap/>
            <w:vAlign w:val="center"/>
            <w:hideMark/>
          </w:tcPr>
          <w:p w14:paraId="56BA981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F6A3613"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38A950D1"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1911C1B8" w14:textId="77777777" w:rsidTr="00F05206">
        <w:trPr>
          <w:trHeight w:val="290"/>
        </w:trPr>
        <w:tc>
          <w:tcPr>
            <w:tcW w:w="1605" w:type="dxa"/>
            <w:tcBorders>
              <w:top w:val="nil"/>
              <w:left w:val="nil"/>
              <w:bottom w:val="nil"/>
              <w:right w:val="nil"/>
            </w:tcBorders>
            <w:noWrap/>
            <w:vAlign w:val="bottom"/>
            <w:hideMark/>
          </w:tcPr>
          <w:p w14:paraId="3569A1F2"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0768F84"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Platynus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angustatus</w:t>
            </w:r>
            <w:proofErr w:type="spellEnd"/>
            <w:r w:rsidRPr="00BE189A">
              <w:rPr>
                <w:rFonts w:eastAsia="Calibri" w:cs="Times New Roman"/>
                <w:i/>
                <w:iCs/>
                <w:sz w:val="20"/>
                <w:szCs w:val="20"/>
              </w:rPr>
              <w:t xml:space="preserve"> </w:t>
            </w:r>
            <w:r w:rsidRPr="00BE189A">
              <w:rPr>
                <w:rFonts w:eastAsia="Calibri" w:cs="Times New Roman"/>
                <w:sz w:val="20"/>
                <w:szCs w:val="20"/>
              </w:rPr>
              <w:t>Dejean, 1828</w:t>
            </w:r>
          </w:p>
        </w:tc>
        <w:tc>
          <w:tcPr>
            <w:tcW w:w="1048" w:type="dxa"/>
            <w:tcBorders>
              <w:top w:val="nil"/>
              <w:left w:val="nil"/>
              <w:bottom w:val="nil"/>
              <w:right w:val="nil"/>
            </w:tcBorders>
          </w:tcPr>
          <w:p w14:paraId="4F6C832F" w14:textId="77777777" w:rsidR="00BE189A" w:rsidRPr="00BE189A" w:rsidRDefault="00BE189A" w:rsidP="00BE189A">
            <w:pPr>
              <w:rPr>
                <w:rFonts w:eastAsia="Calibri" w:cs="Times New Roman"/>
                <w:sz w:val="20"/>
                <w:szCs w:val="20"/>
              </w:rPr>
            </w:pPr>
            <w:r w:rsidRPr="00BE189A">
              <w:rPr>
                <w:rFonts w:eastAsia="Calibri" w:cs="Times New Roman"/>
                <w:sz w:val="20"/>
                <w:szCs w:val="20"/>
              </w:rPr>
              <w:t>Pl.an</w:t>
            </w:r>
          </w:p>
        </w:tc>
        <w:tc>
          <w:tcPr>
            <w:tcW w:w="708" w:type="dxa"/>
            <w:tcBorders>
              <w:top w:val="nil"/>
              <w:left w:val="nil"/>
              <w:bottom w:val="nil"/>
              <w:right w:val="nil"/>
            </w:tcBorders>
            <w:noWrap/>
            <w:vAlign w:val="center"/>
            <w:hideMark/>
          </w:tcPr>
          <w:p w14:paraId="10F17F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1BC10AF5" w14:textId="77777777" w:rsidR="00BE189A" w:rsidRPr="00BE189A" w:rsidRDefault="00BE189A" w:rsidP="00BE189A">
            <w:pPr>
              <w:rPr>
                <w:rFonts w:eastAsia="Calibri" w:cs="Times New Roman"/>
                <w:sz w:val="20"/>
                <w:szCs w:val="20"/>
              </w:rPr>
            </w:pPr>
            <w:r w:rsidRPr="00BE189A">
              <w:rPr>
                <w:rFonts w:eastAsia="Calibri" w:cs="Times New Roman"/>
                <w:sz w:val="20"/>
                <w:szCs w:val="20"/>
              </w:rPr>
              <w:t>17</w:t>
            </w:r>
          </w:p>
        </w:tc>
        <w:tc>
          <w:tcPr>
            <w:tcW w:w="795" w:type="dxa"/>
            <w:tcBorders>
              <w:top w:val="nil"/>
              <w:left w:val="nil"/>
              <w:bottom w:val="nil"/>
              <w:right w:val="nil"/>
            </w:tcBorders>
            <w:vAlign w:val="center"/>
            <w:hideMark/>
          </w:tcPr>
          <w:p w14:paraId="57CE1BEA"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r>
      <w:tr w:rsidR="00BE189A" w:rsidRPr="00BE189A" w14:paraId="57AF3001" w14:textId="77777777" w:rsidTr="00F05206">
        <w:trPr>
          <w:trHeight w:val="290"/>
        </w:trPr>
        <w:tc>
          <w:tcPr>
            <w:tcW w:w="1605" w:type="dxa"/>
            <w:tcBorders>
              <w:top w:val="nil"/>
              <w:left w:val="nil"/>
              <w:bottom w:val="nil"/>
              <w:right w:val="nil"/>
            </w:tcBorders>
            <w:noWrap/>
            <w:vAlign w:val="bottom"/>
            <w:hideMark/>
          </w:tcPr>
          <w:p w14:paraId="59415DEC"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Lebiini</w:t>
            </w:r>
            <w:proofErr w:type="spellEnd"/>
          </w:p>
        </w:tc>
        <w:tc>
          <w:tcPr>
            <w:tcW w:w="4065" w:type="dxa"/>
            <w:tcBorders>
              <w:top w:val="nil"/>
              <w:left w:val="nil"/>
              <w:bottom w:val="nil"/>
              <w:right w:val="nil"/>
            </w:tcBorders>
            <w:noWrap/>
            <w:vAlign w:val="center"/>
            <w:hideMark/>
          </w:tcPr>
          <w:p w14:paraId="3BBD1BC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60DF4A2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12BAD9A"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3AFD01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7ACE4EBA" w14:textId="77777777" w:rsidR="00BE189A" w:rsidRPr="00BE189A" w:rsidRDefault="00BE189A" w:rsidP="00BE189A">
            <w:pPr>
              <w:rPr>
                <w:rFonts w:eastAsia="Calibri" w:cs="Times New Roman"/>
                <w:sz w:val="20"/>
                <w:szCs w:val="20"/>
              </w:rPr>
            </w:pPr>
          </w:p>
        </w:tc>
      </w:tr>
      <w:tr w:rsidR="00BE189A" w:rsidRPr="00BE189A" w14:paraId="259BDC9E" w14:textId="77777777" w:rsidTr="00F05206">
        <w:trPr>
          <w:trHeight w:val="290"/>
        </w:trPr>
        <w:tc>
          <w:tcPr>
            <w:tcW w:w="1605" w:type="dxa"/>
            <w:tcBorders>
              <w:top w:val="nil"/>
              <w:left w:val="nil"/>
              <w:bottom w:val="nil"/>
              <w:right w:val="nil"/>
            </w:tcBorders>
            <w:noWrap/>
            <w:vAlign w:val="bottom"/>
            <w:hideMark/>
          </w:tcPr>
          <w:p w14:paraId="76D168B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AAAD97E"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Cymindis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limbata</w:t>
            </w:r>
            <w:proofErr w:type="spellEnd"/>
            <w:r w:rsidRPr="00BE189A">
              <w:rPr>
                <w:rFonts w:eastAsia="Calibri" w:cs="Times New Roman"/>
                <w:i/>
                <w:iCs/>
                <w:sz w:val="20"/>
                <w:szCs w:val="20"/>
              </w:rPr>
              <w:t xml:space="preserve"> </w:t>
            </w:r>
            <w:r w:rsidRPr="00BE189A">
              <w:rPr>
                <w:rFonts w:eastAsia="Calibri" w:cs="Times New Roman"/>
                <w:sz w:val="20"/>
                <w:szCs w:val="20"/>
              </w:rPr>
              <w:t>Dejean, 1831</w:t>
            </w:r>
          </w:p>
        </w:tc>
        <w:tc>
          <w:tcPr>
            <w:tcW w:w="1048" w:type="dxa"/>
            <w:tcBorders>
              <w:top w:val="nil"/>
              <w:left w:val="nil"/>
              <w:bottom w:val="nil"/>
              <w:right w:val="nil"/>
            </w:tcBorders>
          </w:tcPr>
          <w:p w14:paraId="6766ACC9" w14:textId="77777777" w:rsidR="00BE189A" w:rsidRPr="00BE189A" w:rsidRDefault="00BE189A" w:rsidP="00BE189A">
            <w:pPr>
              <w:rPr>
                <w:rFonts w:eastAsia="Calibri" w:cs="Times New Roman"/>
                <w:sz w:val="20"/>
                <w:szCs w:val="20"/>
              </w:rPr>
            </w:pPr>
            <w:r w:rsidRPr="00BE189A">
              <w:rPr>
                <w:rFonts w:eastAsia="Calibri" w:cs="Times New Roman"/>
                <w:sz w:val="20"/>
                <w:szCs w:val="20"/>
              </w:rPr>
              <w:t>Cy.li</w:t>
            </w:r>
          </w:p>
        </w:tc>
        <w:tc>
          <w:tcPr>
            <w:tcW w:w="708" w:type="dxa"/>
            <w:tcBorders>
              <w:top w:val="nil"/>
              <w:left w:val="nil"/>
              <w:bottom w:val="nil"/>
              <w:right w:val="nil"/>
            </w:tcBorders>
            <w:noWrap/>
            <w:vAlign w:val="center"/>
            <w:hideMark/>
          </w:tcPr>
          <w:p w14:paraId="68FF781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BAE880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1A582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25970056" w14:textId="77777777" w:rsidTr="00F05206">
        <w:trPr>
          <w:trHeight w:val="290"/>
        </w:trPr>
        <w:tc>
          <w:tcPr>
            <w:tcW w:w="1605" w:type="dxa"/>
            <w:tcBorders>
              <w:top w:val="nil"/>
              <w:left w:val="nil"/>
              <w:bottom w:val="nil"/>
              <w:right w:val="nil"/>
            </w:tcBorders>
            <w:noWrap/>
            <w:vAlign w:val="bottom"/>
            <w:hideMark/>
          </w:tcPr>
          <w:p w14:paraId="676B672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E61F1A8"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Cymindis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platicollis</w:t>
            </w:r>
            <w:proofErr w:type="spellEnd"/>
            <w:r w:rsidRPr="00BE189A">
              <w:rPr>
                <w:rFonts w:eastAsia="Calibri" w:cs="Times New Roman"/>
                <w:i/>
                <w:iCs/>
                <w:sz w:val="20"/>
                <w:szCs w:val="20"/>
              </w:rPr>
              <w:t xml:space="preserve"> </w:t>
            </w:r>
            <w:r w:rsidRPr="00BE189A">
              <w:rPr>
                <w:rFonts w:eastAsia="Calibri" w:cs="Times New Roman"/>
                <w:sz w:val="20"/>
                <w:szCs w:val="20"/>
              </w:rPr>
              <w:t>(Say, 1823)</w:t>
            </w:r>
          </w:p>
        </w:tc>
        <w:tc>
          <w:tcPr>
            <w:tcW w:w="1048" w:type="dxa"/>
            <w:tcBorders>
              <w:top w:val="nil"/>
              <w:left w:val="nil"/>
              <w:bottom w:val="nil"/>
              <w:right w:val="nil"/>
            </w:tcBorders>
          </w:tcPr>
          <w:p w14:paraId="2E80785F" w14:textId="77777777" w:rsidR="00BE189A" w:rsidRPr="00BE189A" w:rsidRDefault="00BE189A" w:rsidP="00BE189A">
            <w:pPr>
              <w:rPr>
                <w:rFonts w:eastAsia="Calibri" w:cs="Times New Roman"/>
                <w:sz w:val="20"/>
                <w:szCs w:val="20"/>
              </w:rPr>
            </w:pPr>
            <w:r w:rsidRPr="00BE189A">
              <w:rPr>
                <w:rFonts w:eastAsia="Calibri" w:cs="Times New Roman"/>
                <w:sz w:val="20"/>
                <w:szCs w:val="20"/>
              </w:rPr>
              <w:t>Cy.pl</w:t>
            </w:r>
          </w:p>
        </w:tc>
        <w:tc>
          <w:tcPr>
            <w:tcW w:w="708" w:type="dxa"/>
            <w:tcBorders>
              <w:top w:val="nil"/>
              <w:left w:val="nil"/>
              <w:bottom w:val="nil"/>
              <w:right w:val="nil"/>
            </w:tcBorders>
            <w:noWrap/>
            <w:vAlign w:val="center"/>
            <w:hideMark/>
          </w:tcPr>
          <w:p w14:paraId="1196B32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5D637C1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C9C5C8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3367C25" w14:textId="77777777" w:rsidTr="00F05206">
        <w:trPr>
          <w:trHeight w:val="290"/>
        </w:trPr>
        <w:tc>
          <w:tcPr>
            <w:tcW w:w="1605" w:type="dxa"/>
            <w:tcBorders>
              <w:top w:val="nil"/>
              <w:left w:val="nil"/>
              <w:bottom w:val="nil"/>
              <w:right w:val="nil"/>
            </w:tcBorders>
            <w:noWrap/>
            <w:vAlign w:val="bottom"/>
            <w:hideMark/>
          </w:tcPr>
          <w:p w14:paraId="2CF4B3CB"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A23056"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Apenes</w:t>
            </w:r>
            <w:proofErr w:type="spellEnd"/>
            <w:r w:rsidRPr="00BE189A">
              <w:rPr>
                <w:rFonts w:eastAsia="Calibri" w:cs="Times New Roman"/>
                <w:i/>
                <w:iCs/>
                <w:sz w:val="20"/>
                <w:szCs w:val="20"/>
              </w:rPr>
              <w:t xml:space="preserve"> </w:t>
            </w:r>
            <w:proofErr w:type="spellStart"/>
            <w:r w:rsidRPr="00BE189A">
              <w:rPr>
                <w:rFonts w:eastAsia="Calibri" w:cs="Times New Roman"/>
                <w:i/>
                <w:iCs/>
                <w:sz w:val="20"/>
                <w:szCs w:val="20"/>
              </w:rPr>
              <w:t>lucidula</w:t>
            </w:r>
            <w:proofErr w:type="spellEnd"/>
            <w:r w:rsidRPr="00BE189A">
              <w:rPr>
                <w:rFonts w:eastAsia="Calibri" w:cs="Times New Roman"/>
                <w:i/>
                <w:iCs/>
                <w:sz w:val="20"/>
                <w:szCs w:val="20"/>
              </w:rPr>
              <w:t xml:space="preserve"> </w:t>
            </w:r>
            <w:r w:rsidRPr="00BE189A">
              <w:rPr>
                <w:rFonts w:eastAsia="Calibri" w:cs="Times New Roman"/>
                <w:sz w:val="20"/>
                <w:szCs w:val="20"/>
              </w:rPr>
              <w:t>(Dejean, 1831)</w:t>
            </w:r>
          </w:p>
        </w:tc>
        <w:tc>
          <w:tcPr>
            <w:tcW w:w="1048" w:type="dxa"/>
            <w:tcBorders>
              <w:top w:val="nil"/>
              <w:left w:val="nil"/>
              <w:bottom w:val="nil"/>
              <w:right w:val="nil"/>
            </w:tcBorders>
          </w:tcPr>
          <w:p w14:paraId="632538EB" w14:textId="77777777" w:rsidR="00BE189A" w:rsidRPr="00BE189A" w:rsidRDefault="00BE189A" w:rsidP="00BE189A">
            <w:pPr>
              <w:rPr>
                <w:rFonts w:eastAsia="Calibri" w:cs="Times New Roman"/>
                <w:sz w:val="20"/>
                <w:szCs w:val="20"/>
              </w:rPr>
            </w:pPr>
            <w:r w:rsidRPr="00BE189A">
              <w:rPr>
                <w:rFonts w:eastAsia="Calibri" w:cs="Times New Roman"/>
                <w:sz w:val="20"/>
                <w:szCs w:val="20"/>
              </w:rPr>
              <w:t>Ap.lu</w:t>
            </w:r>
          </w:p>
        </w:tc>
        <w:tc>
          <w:tcPr>
            <w:tcW w:w="708" w:type="dxa"/>
            <w:tcBorders>
              <w:top w:val="nil"/>
              <w:left w:val="nil"/>
              <w:bottom w:val="nil"/>
              <w:right w:val="nil"/>
            </w:tcBorders>
            <w:noWrap/>
            <w:vAlign w:val="center"/>
            <w:hideMark/>
          </w:tcPr>
          <w:p w14:paraId="26057BDF"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B6DCE16"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c>
          <w:tcPr>
            <w:tcW w:w="795" w:type="dxa"/>
            <w:tcBorders>
              <w:top w:val="nil"/>
              <w:left w:val="nil"/>
              <w:bottom w:val="nil"/>
              <w:right w:val="nil"/>
            </w:tcBorders>
            <w:vAlign w:val="center"/>
            <w:hideMark/>
          </w:tcPr>
          <w:p w14:paraId="7E88050B"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45D006AB" w14:textId="77777777" w:rsidTr="00F05206">
        <w:trPr>
          <w:trHeight w:val="290"/>
        </w:trPr>
        <w:tc>
          <w:tcPr>
            <w:tcW w:w="1605" w:type="dxa"/>
            <w:tcBorders>
              <w:top w:val="nil"/>
              <w:left w:val="nil"/>
              <w:bottom w:val="nil"/>
              <w:right w:val="nil"/>
            </w:tcBorders>
            <w:noWrap/>
            <w:vAlign w:val="bottom"/>
            <w:hideMark/>
          </w:tcPr>
          <w:p w14:paraId="1C4568BE" w14:textId="77777777" w:rsidR="00BE189A" w:rsidRPr="00BE189A" w:rsidRDefault="00BE189A" w:rsidP="00BE189A">
            <w:pPr>
              <w:rPr>
                <w:rFonts w:eastAsia="Calibri" w:cs="Times New Roman"/>
                <w:sz w:val="20"/>
                <w:szCs w:val="20"/>
              </w:rPr>
            </w:pPr>
            <w:proofErr w:type="spellStart"/>
            <w:r w:rsidRPr="00BE189A">
              <w:rPr>
                <w:rFonts w:eastAsia="Calibri" w:cs="Times New Roman"/>
                <w:sz w:val="20"/>
                <w:szCs w:val="20"/>
              </w:rPr>
              <w:t>Galeritini</w:t>
            </w:r>
            <w:proofErr w:type="spellEnd"/>
          </w:p>
        </w:tc>
        <w:tc>
          <w:tcPr>
            <w:tcW w:w="4065" w:type="dxa"/>
            <w:tcBorders>
              <w:top w:val="nil"/>
              <w:left w:val="nil"/>
              <w:bottom w:val="nil"/>
              <w:right w:val="nil"/>
            </w:tcBorders>
            <w:noWrap/>
            <w:vAlign w:val="center"/>
            <w:hideMark/>
          </w:tcPr>
          <w:p w14:paraId="2DCFF79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E597ED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A64FAE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EF9DA6A"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23CE954" w14:textId="77777777" w:rsidR="00BE189A" w:rsidRPr="00BE189A" w:rsidRDefault="00BE189A" w:rsidP="00BE189A">
            <w:pPr>
              <w:rPr>
                <w:rFonts w:eastAsia="Calibri" w:cs="Times New Roman"/>
                <w:sz w:val="20"/>
                <w:szCs w:val="20"/>
              </w:rPr>
            </w:pPr>
          </w:p>
        </w:tc>
      </w:tr>
      <w:tr w:rsidR="00BE189A" w:rsidRPr="00BE189A" w14:paraId="13189E05" w14:textId="77777777" w:rsidTr="00F05206">
        <w:trPr>
          <w:trHeight w:val="290"/>
        </w:trPr>
        <w:tc>
          <w:tcPr>
            <w:tcW w:w="1605" w:type="dxa"/>
            <w:tcBorders>
              <w:top w:val="nil"/>
              <w:left w:val="nil"/>
              <w:bottom w:val="single" w:sz="4" w:space="0" w:color="auto"/>
              <w:right w:val="nil"/>
            </w:tcBorders>
            <w:noWrap/>
            <w:vAlign w:val="bottom"/>
            <w:hideMark/>
          </w:tcPr>
          <w:p w14:paraId="589CAF14"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0DF56DC2" w14:textId="77777777" w:rsidR="00BE189A" w:rsidRPr="00BE189A" w:rsidRDefault="00BE189A" w:rsidP="00BE189A">
            <w:pPr>
              <w:rPr>
                <w:rFonts w:eastAsia="Calibri" w:cs="Times New Roman"/>
                <w:i/>
                <w:iCs/>
                <w:sz w:val="20"/>
                <w:szCs w:val="20"/>
              </w:rPr>
            </w:pPr>
            <w:proofErr w:type="spellStart"/>
            <w:r w:rsidRPr="00BE189A">
              <w:rPr>
                <w:rFonts w:eastAsia="Calibri" w:cs="Times New Roman"/>
                <w:i/>
                <w:iCs/>
                <w:sz w:val="20"/>
                <w:szCs w:val="20"/>
              </w:rPr>
              <w:t>Galerita</w:t>
            </w:r>
            <w:proofErr w:type="spellEnd"/>
            <w:r w:rsidRPr="00BE189A">
              <w:rPr>
                <w:rFonts w:eastAsia="Calibri" w:cs="Times New Roman"/>
                <w:i/>
                <w:iCs/>
                <w:sz w:val="20"/>
                <w:szCs w:val="20"/>
              </w:rPr>
              <w:t xml:space="preserve"> bicolor </w:t>
            </w:r>
            <w:r w:rsidRPr="00BE189A">
              <w:rPr>
                <w:rFonts w:eastAsia="Calibri" w:cs="Times New Roman"/>
                <w:sz w:val="20"/>
                <w:szCs w:val="20"/>
              </w:rPr>
              <w:t>(Drury, 1773)</w:t>
            </w:r>
          </w:p>
        </w:tc>
        <w:tc>
          <w:tcPr>
            <w:tcW w:w="1048" w:type="dxa"/>
            <w:tcBorders>
              <w:top w:val="nil"/>
              <w:left w:val="nil"/>
              <w:bottom w:val="single" w:sz="4" w:space="0" w:color="auto"/>
              <w:right w:val="nil"/>
            </w:tcBorders>
          </w:tcPr>
          <w:p w14:paraId="1B8056A3" w14:textId="77777777" w:rsidR="00BE189A" w:rsidRPr="00BE189A" w:rsidRDefault="00BE189A" w:rsidP="00BE189A">
            <w:pPr>
              <w:rPr>
                <w:rFonts w:eastAsia="Calibri" w:cs="Times New Roman"/>
                <w:sz w:val="20"/>
                <w:szCs w:val="20"/>
              </w:rPr>
            </w:pPr>
            <w:r w:rsidRPr="00BE189A">
              <w:rPr>
                <w:rFonts w:eastAsia="Calibri" w:cs="Times New Roman"/>
                <w:sz w:val="20"/>
                <w:szCs w:val="20"/>
              </w:rPr>
              <w:t>Ga.bi</w:t>
            </w:r>
          </w:p>
        </w:tc>
        <w:tc>
          <w:tcPr>
            <w:tcW w:w="708" w:type="dxa"/>
            <w:tcBorders>
              <w:top w:val="nil"/>
              <w:left w:val="nil"/>
              <w:bottom w:val="single" w:sz="4" w:space="0" w:color="auto"/>
              <w:right w:val="nil"/>
            </w:tcBorders>
            <w:noWrap/>
            <w:vAlign w:val="center"/>
            <w:hideMark/>
          </w:tcPr>
          <w:p w14:paraId="258876A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single" w:sz="4" w:space="0" w:color="auto"/>
              <w:right w:val="nil"/>
            </w:tcBorders>
            <w:noWrap/>
            <w:vAlign w:val="center"/>
            <w:hideMark/>
          </w:tcPr>
          <w:p w14:paraId="7F3D5496"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single" w:sz="4" w:space="0" w:color="auto"/>
              <w:right w:val="nil"/>
            </w:tcBorders>
            <w:vAlign w:val="center"/>
            <w:hideMark/>
          </w:tcPr>
          <w:p w14:paraId="6EE2EFD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3D2C23AE" w14:textId="77777777" w:rsidTr="00F05206">
        <w:trPr>
          <w:trHeight w:val="300"/>
        </w:trPr>
        <w:tc>
          <w:tcPr>
            <w:tcW w:w="1605" w:type="dxa"/>
            <w:tcBorders>
              <w:top w:val="single" w:sz="4" w:space="0" w:color="auto"/>
              <w:left w:val="nil"/>
              <w:bottom w:val="single" w:sz="4" w:space="0" w:color="auto"/>
              <w:right w:val="nil"/>
            </w:tcBorders>
            <w:noWrap/>
            <w:vAlign w:val="bottom"/>
            <w:hideMark/>
          </w:tcPr>
          <w:p w14:paraId="3272EA3A"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c>
          <w:tcPr>
            <w:tcW w:w="4065" w:type="dxa"/>
            <w:tcBorders>
              <w:top w:val="single" w:sz="4" w:space="0" w:color="auto"/>
              <w:left w:val="nil"/>
              <w:bottom w:val="single" w:sz="4" w:space="0" w:color="auto"/>
              <w:right w:val="nil"/>
            </w:tcBorders>
            <w:noWrap/>
            <w:vAlign w:val="center"/>
            <w:hideMark/>
          </w:tcPr>
          <w:p w14:paraId="7D9086B0" w14:textId="77777777" w:rsidR="00BE189A" w:rsidRPr="00BE189A" w:rsidRDefault="00BE189A" w:rsidP="00BE189A">
            <w:pPr>
              <w:rPr>
                <w:rFonts w:eastAsia="Calibri" w:cs="Times New Roman"/>
                <w:sz w:val="20"/>
                <w:szCs w:val="20"/>
              </w:rPr>
            </w:pPr>
            <w:r w:rsidRPr="00BE189A">
              <w:rPr>
                <w:rFonts w:eastAsia="Calibri" w:cs="Times New Roman"/>
                <w:sz w:val="20"/>
                <w:szCs w:val="20"/>
              </w:rPr>
              <w:t> </w:t>
            </w:r>
          </w:p>
        </w:tc>
        <w:tc>
          <w:tcPr>
            <w:tcW w:w="1048" w:type="dxa"/>
            <w:tcBorders>
              <w:top w:val="single" w:sz="4" w:space="0" w:color="auto"/>
              <w:left w:val="nil"/>
              <w:bottom w:val="single" w:sz="4" w:space="0" w:color="auto"/>
              <w:right w:val="nil"/>
            </w:tcBorders>
          </w:tcPr>
          <w:p w14:paraId="2C8C030D"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single" w:sz="4" w:space="0" w:color="auto"/>
              <w:right w:val="nil"/>
            </w:tcBorders>
            <w:noWrap/>
            <w:vAlign w:val="center"/>
            <w:hideMark/>
          </w:tcPr>
          <w:p w14:paraId="125DDFF8" w14:textId="77777777" w:rsidR="00BE189A" w:rsidRPr="00BE189A" w:rsidRDefault="00BE189A" w:rsidP="00BE189A">
            <w:pPr>
              <w:rPr>
                <w:rFonts w:eastAsia="Calibri" w:cs="Times New Roman"/>
                <w:sz w:val="20"/>
                <w:szCs w:val="20"/>
              </w:rPr>
            </w:pPr>
            <w:r w:rsidRPr="00BE189A">
              <w:rPr>
                <w:rFonts w:eastAsia="Calibri" w:cs="Times New Roman"/>
                <w:sz w:val="20"/>
                <w:szCs w:val="20"/>
              </w:rPr>
              <w:t>934</w:t>
            </w:r>
          </w:p>
        </w:tc>
        <w:tc>
          <w:tcPr>
            <w:tcW w:w="851" w:type="dxa"/>
            <w:tcBorders>
              <w:top w:val="single" w:sz="4" w:space="0" w:color="auto"/>
              <w:left w:val="nil"/>
              <w:bottom w:val="single" w:sz="4" w:space="0" w:color="auto"/>
              <w:right w:val="nil"/>
            </w:tcBorders>
            <w:noWrap/>
            <w:vAlign w:val="center"/>
            <w:hideMark/>
          </w:tcPr>
          <w:p w14:paraId="3665E331" w14:textId="77777777" w:rsidR="00BE189A" w:rsidRPr="00BE189A" w:rsidRDefault="00BE189A" w:rsidP="00BE189A">
            <w:pPr>
              <w:rPr>
                <w:rFonts w:eastAsia="Calibri" w:cs="Times New Roman"/>
                <w:sz w:val="20"/>
                <w:szCs w:val="20"/>
              </w:rPr>
            </w:pPr>
            <w:r w:rsidRPr="00BE189A">
              <w:rPr>
                <w:rFonts w:eastAsia="Calibri" w:cs="Times New Roman"/>
                <w:sz w:val="20"/>
                <w:szCs w:val="20"/>
              </w:rPr>
              <w:t>603</w:t>
            </w:r>
          </w:p>
        </w:tc>
        <w:tc>
          <w:tcPr>
            <w:tcW w:w="795" w:type="dxa"/>
            <w:tcBorders>
              <w:top w:val="single" w:sz="4" w:space="0" w:color="auto"/>
              <w:left w:val="nil"/>
              <w:bottom w:val="single" w:sz="4" w:space="0" w:color="auto"/>
              <w:right w:val="nil"/>
            </w:tcBorders>
            <w:vAlign w:val="center"/>
            <w:hideMark/>
          </w:tcPr>
          <w:p w14:paraId="7DC9AE2E" w14:textId="77777777" w:rsidR="00BE189A" w:rsidRPr="00BE189A" w:rsidRDefault="00BE189A" w:rsidP="00BE189A">
            <w:pPr>
              <w:rPr>
                <w:rFonts w:eastAsia="Calibri" w:cs="Times New Roman"/>
                <w:sz w:val="20"/>
                <w:szCs w:val="20"/>
              </w:rPr>
            </w:pPr>
            <w:r w:rsidRPr="00BE189A">
              <w:rPr>
                <w:rFonts w:eastAsia="Calibri" w:cs="Times New Roman"/>
                <w:sz w:val="20"/>
                <w:szCs w:val="20"/>
              </w:rPr>
              <w:t>1537</w:t>
            </w:r>
          </w:p>
        </w:tc>
      </w:tr>
    </w:tbl>
    <w:p w14:paraId="6161A58C" w14:textId="77777777" w:rsidR="00BE189A" w:rsidRPr="00BE189A" w:rsidRDefault="00BE189A" w:rsidP="00BE189A">
      <w:pPr>
        <w:rPr>
          <w:rFonts w:eastAsia="Calibri" w:cs="Times New Roman"/>
        </w:rPr>
      </w:pPr>
    </w:p>
    <w:p w14:paraId="7A18D5CE" w14:textId="77777777" w:rsidR="00BE189A" w:rsidRPr="00BE189A" w:rsidRDefault="00BE189A" w:rsidP="00BE189A">
      <w:pPr>
        <w:rPr>
          <w:rFonts w:eastAsia="Calibri" w:cs="Times New Roman"/>
        </w:rPr>
      </w:pPr>
    </w:p>
    <w:p w14:paraId="25CF39E5" w14:textId="77777777" w:rsidR="00BE189A" w:rsidRPr="00BE189A" w:rsidRDefault="00BE189A" w:rsidP="00BE189A">
      <w:pPr>
        <w:rPr>
          <w:rFonts w:eastAsia="Calibri" w:cs="Times New Roman"/>
        </w:rPr>
      </w:pPr>
    </w:p>
    <w:p w14:paraId="19ECDBFD" w14:textId="77777777" w:rsidR="00BE189A" w:rsidRPr="00BE189A" w:rsidRDefault="00BE189A" w:rsidP="00BE189A">
      <w:pPr>
        <w:spacing w:line="480" w:lineRule="auto"/>
        <w:ind w:firstLine="720"/>
        <w:rPr>
          <w:rFonts w:eastAsia="Calibri" w:cs="Times New Roman"/>
        </w:rPr>
      </w:pPr>
      <w:r w:rsidRPr="00BE189A">
        <w:rPr>
          <w:rFonts w:eastAsia="Calibri" w:cs="Times New Roman"/>
        </w:rPr>
        <w:t>The principal components analysis (PCA) of the eight numerical traits generated a set of axes, of which the first four axes together explained 89% of the variance (Table B.2). The first PC axis (39% of the variance) was associated with proportionally shorter antennae, shorter rear legs, and wider pronotum (Figure B.2).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EC02B90"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w:t>
      </w:r>
      <w:r w:rsidRPr="00BE189A">
        <w:rPr>
          <w:rFonts w:eastAsia="Calibri" w:cs="Times New Roman"/>
        </w:rPr>
        <w:lastRenderedPageBreak/>
        <w:t>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BE189A">
        <w:rPr>
          <w:rFonts w:eastAsia="Calibri" w:cs="Times New Roman"/>
          <w:kern w:val="2"/>
          <w:sz w:val="16"/>
          <w:szCs w:val="16"/>
          <w14:ligatures w14:val="standardContextual"/>
        </w:rPr>
        <w:t xml:space="preserve"> </w:t>
      </w:r>
      <w:r w:rsidRPr="00BE189A">
        <w:rPr>
          <w:rFonts w:eastAsia="Calibri" w:cs="Times New Roman"/>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w:t>
      </w:r>
      <w:proofErr w:type="gramStart"/>
      <w:r w:rsidRPr="00BE189A">
        <w:rPr>
          <w:rFonts w:eastAsia="Calibri" w:cs="Times New Roman"/>
        </w:rPr>
        <w:t>a longer</w:t>
      </w:r>
      <w:proofErr w:type="gramEnd"/>
      <w:r w:rsidRPr="00BE189A">
        <w:rPr>
          <w:rFonts w:eastAsia="Calibri" w:cs="Times New Roman"/>
        </w:rPr>
        <w:t xml:space="preserve"> rear trochanters, versus species common in windthrow or forest plots. Flight capable species were more common in salvaged plots in 2015, but this pattern disappeared by 2022 (Fig. 2.4B). No patterns were detected for water affinity (Fig. 2.4F).  </w:t>
      </w:r>
    </w:p>
    <w:p w14:paraId="1D540510" w14:textId="77777777" w:rsidR="00BE189A" w:rsidRPr="00BE189A" w:rsidRDefault="00BE189A" w:rsidP="00BE189A">
      <w:pPr>
        <w:rPr>
          <w:rFonts w:eastAsia="Calibri" w:cs="Times New Roman"/>
        </w:rPr>
      </w:pPr>
    </w:p>
    <w:p w14:paraId="3B52F0CF" w14:textId="77777777" w:rsidR="00BE189A" w:rsidRPr="00BE189A" w:rsidRDefault="00BE189A" w:rsidP="00BE189A">
      <w:pPr>
        <w:rPr>
          <w:rFonts w:eastAsia="Calibri" w:cs="Times New Roman"/>
        </w:rPr>
      </w:pPr>
    </w:p>
    <w:p w14:paraId="77ECFF4D" w14:textId="77777777" w:rsidR="00BE189A" w:rsidRPr="00BE189A" w:rsidRDefault="00BE189A" w:rsidP="00BE189A">
      <w:pPr>
        <w:spacing w:line="480" w:lineRule="auto"/>
        <w:rPr>
          <w:rFonts w:eastAsia="Calibri" w:cs="Times New Roman"/>
          <w:noProof/>
        </w:rPr>
      </w:pPr>
    </w:p>
    <w:p w14:paraId="5A0B1F76" w14:textId="77777777" w:rsidR="00BE189A" w:rsidRPr="00BE189A" w:rsidRDefault="00BE189A" w:rsidP="00BE189A">
      <w:pPr>
        <w:spacing w:line="480" w:lineRule="auto"/>
        <w:rPr>
          <w:rFonts w:eastAsia="Calibri" w:cs="Times New Roman"/>
        </w:rPr>
      </w:pPr>
      <w:r w:rsidRPr="00BE189A">
        <w:rPr>
          <w:rFonts w:eastAsia="Calibri" w:cs="Times New Roman"/>
          <w:noProof/>
        </w:rPr>
        <w:lastRenderedPageBreak/>
        <w:drawing>
          <wp:inline distT="0" distB="0" distL="0" distR="0" wp14:anchorId="47B5CB73" wp14:editId="244AC52F">
            <wp:extent cx="5214796" cy="5666262"/>
            <wp:effectExtent l="0" t="0" r="5080" b="0"/>
            <wp:doc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pic:cNvPicPr/>
                  </pic:nvPicPr>
                  <pic:blipFill>
                    <a:blip r:embed="rId27">
                      <a:extLst>
                        <a:ext uri="{96DAC541-7B7A-43D3-8B79-37D633B846F1}">
                          <asvg:svgBlip xmlns:asvg="http://schemas.microsoft.com/office/drawing/2016/SVG/main" r:embed="rId28"/>
                        </a:ext>
                      </a:extLst>
                    </a:blip>
                    <a:stretch>
                      <a:fillRect/>
                    </a:stretch>
                  </pic:blipFill>
                  <pic:spPr>
                    <a:xfrm>
                      <a:off x="0" y="0"/>
                      <a:ext cx="5223884" cy="5676137"/>
                    </a:xfrm>
                    <a:prstGeom prst="rect">
                      <a:avLst/>
                    </a:prstGeom>
                  </pic:spPr>
                </pic:pic>
              </a:graphicData>
            </a:graphic>
          </wp:inline>
        </w:drawing>
      </w:r>
    </w:p>
    <w:p w14:paraId="77C2E0AF" w14:textId="77777777" w:rsidR="00BE189A" w:rsidRPr="00BE189A" w:rsidRDefault="00BE189A" w:rsidP="00BE189A">
      <w:pPr>
        <w:spacing w:after="200"/>
        <w:rPr>
          <w:rFonts w:eastAsia="Calibri" w:cs="Times New Roman"/>
          <w:iCs/>
          <w:szCs w:val="18"/>
        </w:rPr>
      </w:pPr>
      <w:bookmarkStart w:id="87" w:name="_Toc213432490"/>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Pr="00BE189A">
        <w:rPr>
          <w:rFonts w:eastAsia="Calibri" w:cs="Times New Roman"/>
          <w:b/>
          <w:bCs/>
          <w:iCs/>
          <w:noProof/>
          <w:szCs w:val="18"/>
        </w:rPr>
        <w:t>4</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C</w:t>
      </w:r>
      <w:commentRangeStart w:id="88"/>
      <w:r w:rsidRPr="00BE189A">
        <w:rPr>
          <w:rFonts w:eastAsia="Calibri" w:cs="Times New Roman"/>
          <w:iCs/>
          <w:szCs w:val="18"/>
        </w:rPr>
        <w:t>omm</w:t>
      </w:r>
      <w:commentRangeEnd w:id="88"/>
      <w:r w:rsidRPr="00BE189A">
        <w:rPr>
          <w:rFonts w:eastAsia="Calibri" w:cs="Times New Roman"/>
          <w:kern w:val="2"/>
          <w:sz w:val="16"/>
          <w:szCs w:val="16"/>
          <w14:ligatures w14:val="standardContextual"/>
        </w:rPr>
        <w:commentReference w:id="88"/>
      </w:r>
      <w:r w:rsidRPr="00BE189A">
        <w:rPr>
          <w:rFonts w:eastAsia="Calibri" w:cs="Times New Roman"/>
          <w:iCs/>
          <w:szCs w:val="18"/>
        </w:rPr>
        <w:t>unity-weighted mean (CWM) traits of ground beetles collected in windthrow, salvaged, and undisturbed forest plots in 2015 and 2022. Circular points are observations from 2015, while triangles are observations from 2022</w:t>
      </w:r>
      <w:commentRangeStart w:id="89"/>
      <w:r w:rsidRPr="00BE189A">
        <w:rPr>
          <w:rFonts w:eastAsia="Calibri" w:cs="Times New Roman"/>
          <w:iCs/>
          <w:szCs w:val="18"/>
        </w:rPr>
        <w:t>.</w:t>
      </w:r>
      <w:commentRangeEnd w:id="89"/>
      <w:r w:rsidRPr="00BE189A">
        <w:rPr>
          <w:rFonts w:eastAsia="Calibri" w:cs="Times New Roman"/>
          <w:iCs/>
          <w:szCs w:val="18"/>
        </w:rPr>
        <w:commentReference w:id="89"/>
      </w:r>
      <w:r w:rsidRPr="00BE189A">
        <w:rPr>
          <w:rFonts w:eastAsia="Calibri" w:cs="Times New Roman"/>
          <w:iCs/>
          <w:szCs w:val="18"/>
        </w:rPr>
        <w:t xml:space="preserve"> (A) CWM body length,</w:t>
      </w:r>
      <w:commentRangeStart w:id="90"/>
      <w:r w:rsidRPr="00BE189A">
        <w:rPr>
          <w:rFonts w:eastAsia="Calibri" w:cs="Times New Roman"/>
          <w:iCs/>
          <w:szCs w:val="18"/>
        </w:rPr>
        <w:t xml:space="preserve"> measured as the sum of head length, pronotum length, and elytron length. </w:t>
      </w:r>
      <w:commentRangeEnd w:id="90"/>
      <w:r w:rsidRPr="00BE189A">
        <w:rPr>
          <w:rFonts w:eastAsia="Calibri" w:cs="Times New Roman"/>
          <w:kern w:val="2"/>
          <w:sz w:val="16"/>
          <w:szCs w:val="16"/>
          <w14:ligatures w14:val="standardContextual"/>
        </w:rPr>
        <w:commentReference w:id="90"/>
      </w:r>
      <w:r w:rsidRPr="00BE189A">
        <w:rPr>
          <w:rFonts w:eastAsia="Calibri" w:cs="Times New Roman"/>
          <w:iCs/>
          <w:szCs w:val="18"/>
        </w:rPr>
        <w:t xml:space="preserve">(B) CWM flight capability, as indicated in the literature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Calibri" w:cs="Times New Roman"/>
          <w:iCs/>
          <w:szCs w:val="18"/>
        </w:rPr>
        <w:t>(Larochelle and Larivière 2003)</w:t>
      </w:r>
      <w:r w:rsidRPr="00BE189A">
        <w:rPr>
          <w:rFonts w:eastAsia="Calibri" w:cs="Times New Roman"/>
          <w:iCs/>
          <w:szCs w:val="18"/>
        </w:rPr>
        <w:fldChar w:fldCharType="end"/>
      </w:r>
      <w:r w:rsidRPr="00BE189A">
        <w:rPr>
          <w:rFonts w:eastAsia="Calibri" w:cs="Times New Roman"/>
          <w:iCs/>
          <w:szCs w:val="18"/>
        </w:rPr>
        <w:t xml:space="preserve">.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w:t>
      </w:r>
      <w:commentRangeStart w:id="91"/>
      <w:r w:rsidRPr="00BE189A">
        <w:rPr>
          <w:rFonts w:eastAsia="Calibri" w:cs="Times New Roman"/>
          <w:iCs/>
          <w:szCs w:val="18"/>
        </w:rPr>
        <w:t>literature</w:t>
      </w:r>
      <w:commentRangeEnd w:id="91"/>
      <w:r w:rsidRPr="00BE189A">
        <w:rPr>
          <w:rFonts w:eastAsia="Calibri" w:cs="Times New Roman"/>
          <w:kern w:val="2"/>
          <w:sz w:val="16"/>
          <w:szCs w:val="16"/>
          <w14:ligatures w14:val="standardContextual"/>
        </w:rPr>
        <w:commentReference w:id="91"/>
      </w:r>
      <w:r w:rsidRPr="00BE189A">
        <w:rPr>
          <w:rFonts w:eastAsia="Calibri" w:cs="Times New Roman"/>
          <w:iCs/>
          <w:szCs w:val="18"/>
        </w:rPr>
        <w:t xml:space="preserv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{"citationID":"GzaacRRA","properties":{"formattedCitation":"(Larochelle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Aptos" w:cs="Times New Roman"/>
          <w:szCs w:val="20"/>
          <w14:ligatures w14:val="standardContextual"/>
        </w:rPr>
        <w:t>(Larochelle and Larivière 2003)</w:t>
      </w:r>
      <w:r w:rsidRPr="00BE189A">
        <w:rPr>
          <w:rFonts w:eastAsia="Calibri" w:cs="Times New Roman"/>
          <w:iCs/>
          <w:szCs w:val="18"/>
        </w:rPr>
        <w:fldChar w:fldCharType="end"/>
      </w:r>
      <w:r w:rsidRPr="00BE189A">
        <w:rPr>
          <w:rFonts w:eastAsia="Calibri" w:cs="Times New Roman"/>
          <w:iCs/>
          <w:szCs w:val="18"/>
        </w:rPr>
        <w:t xml:space="preserve">. Values closer to 1 indicate that a higher proportion of individuals collected belonged to species which prefer wet soil or </w:t>
      </w:r>
      <w:r w:rsidRPr="00BE189A">
        <w:rPr>
          <w:rFonts w:eastAsia="Calibri" w:cs="Times New Roman"/>
          <w:iCs/>
          <w:szCs w:val="18"/>
        </w:rPr>
        <w:lastRenderedPageBreak/>
        <w:t>live near water. A significant effect of forest management treatment was found for A-D, while no significant effects were found for E-F.</w:t>
      </w:r>
      <w:bookmarkEnd w:id="87"/>
    </w:p>
    <w:p w14:paraId="0A328C38" w14:textId="77777777" w:rsidR="00BE189A" w:rsidRPr="00BE189A" w:rsidRDefault="00BE189A" w:rsidP="00BE189A">
      <w:pPr>
        <w:rPr>
          <w:rFonts w:eastAsia="Calibri" w:cs="Times New Roman"/>
          <w:b/>
          <w:bCs/>
        </w:rPr>
        <w:sectPr w:rsidR="00BE189A" w:rsidRPr="00BE189A" w:rsidSect="0000504D">
          <w:pgSz w:w="12240" w:h="15840"/>
          <w:pgMar w:top="1440" w:right="1440" w:bottom="1440" w:left="2160" w:header="720" w:footer="1584" w:gutter="0"/>
          <w:cols w:space="720"/>
          <w:docGrid w:linePitch="360"/>
        </w:sectPr>
      </w:pPr>
    </w:p>
    <w:p w14:paraId="5039F086" w14:textId="77777777" w:rsidR="00BE189A" w:rsidRPr="00BE189A" w:rsidRDefault="00BE189A" w:rsidP="00BE189A">
      <w:pPr>
        <w:spacing w:after="200"/>
        <w:rPr>
          <w:rFonts w:eastAsia="Calibri" w:cs="Times New Roman"/>
          <w:iCs/>
          <w:szCs w:val="18"/>
        </w:rPr>
      </w:pPr>
      <w:bookmarkStart w:id="92" w:name="_Toc213432438"/>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3</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w:t>
      </w:r>
      <w:proofErr w:type="gramStart"/>
      <w:r w:rsidRPr="00BE189A">
        <w:rPr>
          <w:rFonts w:eastAsia="Calibri" w:cs="Times New Roman"/>
          <w:iCs/>
          <w:szCs w:val="18"/>
        </w:rPr>
        <w:t>August,</w:t>
      </w:r>
      <w:proofErr w:type="gramEnd"/>
      <w:r w:rsidRPr="00BE189A">
        <w:rPr>
          <w:rFonts w:eastAsia="Calibri" w:cs="Times New Roman"/>
          <w:iCs/>
          <w:szCs w:val="18"/>
        </w:rPr>
        <w:t xml:space="preserve"> 2015, and from 1 June to 23 </w:t>
      </w:r>
      <w:proofErr w:type="gramStart"/>
      <w:r w:rsidRPr="00BE189A">
        <w:rPr>
          <w:rFonts w:eastAsia="Calibri" w:cs="Times New Roman"/>
          <w:iCs/>
          <w:szCs w:val="18"/>
        </w:rPr>
        <w:t>August,</w:t>
      </w:r>
      <w:proofErr w:type="gramEnd"/>
      <w:r w:rsidRPr="00BE189A">
        <w:rPr>
          <w:rFonts w:eastAsia="Calibri" w:cs="Times New Roman"/>
          <w:iCs/>
          <w:szCs w:val="18"/>
        </w:rPr>
        <w:t xml:space="preserve"> 2022.</w:t>
      </w:r>
      <w:bookmarkEnd w:id="92"/>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4A40CC64" w14:textId="77777777" w:rsidTr="00F05206">
        <w:trPr>
          <w:trHeight w:val="333"/>
        </w:trPr>
        <w:tc>
          <w:tcPr>
            <w:tcW w:w="3119" w:type="dxa"/>
            <w:tcBorders>
              <w:top w:val="single" w:sz="4" w:space="0" w:color="auto"/>
              <w:bottom w:val="nil"/>
            </w:tcBorders>
          </w:tcPr>
          <w:p w14:paraId="59CD16A6" w14:textId="77777777" w:rsidR="00BE189A" w:rsidRPr="00BE189A" w:rsidRDefault="00BE189A" w:rsidP="00BE189A">
            <w:pPr>
              <w:rPr>
                <w:rFonts w:eastAsia="Calibri"/>
              </w:rPr>
            </w:pPr>
            <w:bookmarkStart w:id="93" w:name="_Hlk207132687"/>
            <w:r w:rsidRPr="00BE189A">
              <w:rPr>
                <w:rFonts w:eastAsia="Calibri"/>
              </w:rPr>
              <w:t>Response variable</w:t>
            </w:r>
          </w:p>
        </w:tc>
        <w:tc>
          <w:tcPr>
            <w:tcW w:w="1276" w:type="dxa"/>
            <w:tcBorders>
              <w:top w:val="single" w:sz="4" w:space="0" w:color="auto"/>
              <w:bottom w:val="nil"/>
            </w:tcBorders>
          </w:tcPr>
          <w:p w14:paraId="2BEAD392" w14:textId="77777777" w:rsidR="00BE189A" w:rsidRPr="00BE189A" w:rsidRDefault="00BE189A" w:rsidP="00BE189A">
            <w:pPr>
              <w:rPr>
                <w:rFonts w:eastAsia="Calibri"/>
              </w:rPr>
            </w:pPr>
            <w:r w:rsidRPr="00BE189A">
              <w:rPr>
                <w:rFonts w:eastAsia="Calibri"/>
              </w:rPr>
              <w:t xml:space="preserve">Model </w:t>
            </w:r>
          </w:p>
          <w:p w14:paraId="6AC345C7" w14:textId="77777777" w:rsidR="00BE189A" w:rsidRPr="00BE189A" w:rsidRDefault="00BE189A" w:rsidP="00BE189A">
            <w:pPr>
              <w:rPr>
                <w:rFonts w:eastAsia="Calibri"/>
              </w:rPr>
            </w:pPr>
            <w:r w:rsidRPr="00BE189A">
              <w:rPr>
                <w:rFonts w:eastAsia="Calibri"/>
              </w:rPr>
              <w:t>type</w:t>
            </w:r>
          </w:p>
        </w:tc>
        <w:tc>
          <w:tcPr>
            <w:tcW w:w="2835" w:type="dxa"/>
            <w:gridSpan w:val="2"/>
            <w:tcBorders>
              <w:top w:val="single" w:sz="4" w:space="0" w:color="auto"/>
              <w:bottom w:val="nil"/>
            </w:tcBorders>
          </w:tcPr>
          <w:p w14:paraId="6058D6E8" w14:textId="77777777" w:rsidR="00BE189A" w:rsidRPr="00BE189A" w:rsidRDefault="00BE189A" w:rsidP="00BE189A">
            <w:pPr>
              <w:rPr>
                <w:rFonts w:eastAsia="Calibri"/>
              </w:rPr>
            </w:pPr>
            <w:r w:rsidRPr="00BE189A">
              <w:rPr>
                <w:rFonts w:eastAsia="Calibri"/>
              </w:rPr>
              <w:t xml:space="preserve">Treatment </w:t>
            </w:r>
          </w:p>
          <w:p w14:paraId="4B396689" w14:textId="77777777" w:rsidR="00BE189A" w:rsidRPr="00BE189A" w:rsidRDefault="00BE189A" w:rsidP="00BE189A">
            <w:pPr>
              <w:rPr>
                <w:rFonts w:eastAsia="Calibri"/>
              </w:rPr>
            </w:pPr>
            <w:r w:rsidRPr="00BE189A">
              <w:rPr>
                <w:rFonts w:eastAsia="Calibri"/>
              </w:rPr>
              <w:t>(Windthrow, Salvaged, Forest)</w:t>
            </w:r>
          </w:p>
        </w:tc>
        <w:tc>
          <w:tcPr>
            <w:tcW w:w="2835" w:type="dxa"/>
            <w:gridSpan w:val="2"/>
            <w:tcBorders>
              <w:top w:val="single" w:sz="4" w:space="0" w:color="auto"/>
              <w:bottom w:val="nil"/>
            </w:tcBorders>
          </w:tcPr>
          <w:p w14:paraId="741F70F4" w14:textId="77777777" w:rsidR="00BE189A" w:rsidRPr="00BE189A" w:rsidRDefault="00BE189A" w:rsidP="00BE189A">
            <w:pPr>
              <w:rPr>
                <w:rFonts w:eastAsia="Calibri"/>
              </w:rPr>
            </w:pPr>
            <w:r w:rsidRPr="00BE189A">
              <w:rPr>
                <w:rFonts w:eastAsia="Calibri"/>
              </w:rPr>
              <w:t>Year (2015, 2022)</w:t>
            </w:r>
          </w:p>
        </w:tc>
        <w:tc>
          <w:tcPr>
            <w:tcW w:w="2835" w:type="dxa"/>
            <w:gridSpan w:val="2"/>
            <w:tcBorders>
              <w:top w:val="single" w:sz="4" w:space="0" w:color="auto"/>
              <w:bottom w:val="nil"/>
            </w:tcBorders>
          </w:tcPr>
          <w:p w14:paraId="753D4303" w14:textId="77777777" w:rsidR="00BE189A" w:rsidRPr="00BE189A" w:rsidRDefault="00BE189A" w:rsidP="00BE189A">
            <w:pPr>
              <w:rPr>
                <w:rFonts w:eastAsia="Calibri"/>
              </w:rPr>
            </w:pPr>
            <w:r w:rsidRPr="00BE189A">
              <w:rPr>
                <w:rFonts w:eastAsia="Calibri"/>
              </w:rPr>
              <w:t>Treatment*Year interaction</w:t>
            </w:r>
          </w:p>
        </w:tc>
      </w:tr>
      <w:tr w:rsidR="00BE189A" w:rsidRPr="00BE189A" w14:paraId="3A8C4EA7" w14:textId="77777777" w:rsidTr="00F05206">
        <w:trPr>
          <w:trHeight w:val="333"/>
        </w:trPr>
        <w:tc>
          <w:tcPr>
            <w:tcW w:w="3119" w:type="dxa"/>
            <w:tcBorders>
              <w:top w:val="nil"/>
              <w:bottom w:val="nil"/>
            </w:tcBorders>
          </w:tcPr>
          <w:p w14:paraId="32EDED5F" w14:textId="77777777" w:rsidR="00BE189A" w:rsidRPr="00BE189A" w:rsidRDefault="00BE189A" w:rsidP="00BE189A">
            <w:pPr>
              <w:rPr>
                <w:rFonts w:eastAsia="Calibri"/>
              </w:rPr>
            </w:pPr>
          </w:p>
        </w:tc>
        <w:tc>
          <w:tcPr>
            <w:tcW w:w="1276" w:type="dxa"/>
            <w:tcBorders>
              <w:top w:val="nil"/>
              <w:bottom w:val="nil"/>
            </w:tcBorders>
          </w:tcPr>
          <w:p w14:paraId="6CB83591" w14:textId="77777777" w:rsidR="00BE189A" w:rsidRPr="00BE189A" w:rsidRDefault="00BE189A" w:rsidP="00BE189A">
            <w:pPr>
              <w:rPr>
                <w:rFonts w:eastAsia="Calibri"/>
              </w:rPr>
            </w:pPr>
          </w:p>
        </w:tc>
        <w:tc>
          <w:tcPr>
            <w:tcW w:w="2835" w:type="dxa"/>
            <w:gridSpan w:val="2"/>
            <w:tcBorders>
              <w:top w:val="nil"/>
              <w:bottom w:val="nil"/>
            </w:tcBorders>
          </w:tcPr>
          <w:p w14:paraId="71EBF6A1" w14:textId="77777777" w:rsidR="00BE189A" w:rsidRPr="00BE189A" w:rsidRDefault="00BE189A" w:rsidP="00BE189A">
            <w:pPr>
              <w:rPr>
                <w:rFonts w:eastAsia="Calibri"/>
              </w:rPr>
            </w:pPr>
          </w:p>
        </w:tc>
        <w:tc>
          <w:tcPr>
            <w:tcW w:w="2835" w:type="dxa"/>
            <w:gridSpan w:val="2"/>
            <w:tcBorders>
              <w:top w:val="nil"/>
              <w:bottom w:val="nil"/>
            </w:tcBorders>
          </w:tcPr>
          <w:p w14:paraId="0461818B" w14:textId="77777777" w:rsidR="00BE189A" w:rsidRPr="00BE189A" w:rsidRDefault="00BE189A" w:rsidP="00BE189A">
            <w:pPr>
              <w:rPr>
                <w:rFonts w:eastAsia="Calibri"/>
              </w:rPr>
            </w:pPr>
          </w:p>
        </w:tc>
        <w:tc>
          <w:tcPr>
            <w:tcW w:w="1417" w:type="dxa"/>
            <w:tcBorders>
              <w:top w:val="nil"/>
              <w:bottom w:val="nil"/>
            </w:tcBorders>
          </w:tcPr>
          <w:p w14:paraId="2BB35922" w14:textId="77777777" w:rsidR="00BE189A" w:rsidRPr="00BE189A" w:rsidRDefault="00BE189A" w:rsidP="00BE189A">
            <w:pPr>
              <w:rPr>
                <w:rFonts w:eastAsia="Calibri"/>
              </w:rPr>
            </w:pPr>
          </w:p>
        </w:tc>
        <w:tc>
          <w:tcPr>
            <w:tcW w:w="1418" w:type="dxa"/>
            <w:tcBorders>
              <w:top w:val="nil"/>
              <w:bottom w:val="nil"/>
            </w:tcBorders>
          </w:tcPr>
          <w:p w14:paraId="1A6F4A91" w14:textId="77777777" w:rsidR="00BE189A" w:rsidRPr="00BE189A" w:rsidRDefault="00BE189A" w:rsidP="00BE189A">
            <w:pPr>
              <w:rPr>
                <w:rFonts w:eastAsia="Calibri"/>
              </w:rPr>
            </w:pPr>
          </w:p>
        </w:tc>
      </w:tr>
      <w:tr w:rsidR="00BE189A" w:rsidRPr="00BE189A" w14:paraId="04F9A637" w14:textId="77777777" w:rsidTr="00F05206">
        <w:trPr>
          <w:trHeight w:val="333"/>
        </w:trPr>
        <w:tc>
          <w:tcPr>
            <w:tcW w:w="3119" w:type="dxa"/>
            <w:tcBorders>
              <w:top w:val="nil"/>
              <w:bottom w:val="single" w:sz="4" w:space="0" w:color="auto"/>
            </w:tcBorders>
          </w:tcPr>
          <w:p w14:paraId="33B23C6D" w14:textId="77777777" w:rsidR="00BE189A" w:rsidRPr="00BE189A" w:rsidRDefault="00BE189A" w:rsidP="00BE189A">
            <w:pPr>
              <w:rPr>
                <w:rFonts w:eastAsia="Calibri"/>
              </w:rPr>
            </w:pPr>
          </w:p>
        </w:tc>
        <w:tc>
          <w:tcPr>
            <w:tcW w:w="1276" w:type="dxa"/>
            <w:tcBorders>
              <w:top w:val="nil"/>
              <w:bottom w:val="single" w:sz="4" w:space="0" w:color="auto"/>
            </w:tcBorders>
          </w:tcPr>
          <w:p w14:paraId="57C500AE" w14:textId="77777777" w:rsidR="00BE189A" w:rsidRPr="00BE189A" w:rsidRDefault="00BE189A" w:rsidP="00BE189A">
            <w:pPr>
              <w:rPr>
                <w:rFonts w:eastAsia="Calibri"/>
              </w:rPr>
            </w:pPr>
          </w:p>
        </w:tc>
        <w:tc>
          <w:tcPr>
            <w:tcW w:w="1417" w:type="dxa"/>
            <w:tcBorders>
              <w:top w:val="nil"/>
              <w:bottom w:val="single" w:sz="4" w:space="0" w:color="auto"/>
            </w:tcBorders>
          </w:tcPr>
          <w:p w14:paraId="3BB8004F"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1CF09C2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5A392FB"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7F4A88F6"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69754724"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33720FF" w14:textId="77777777" w:rsidR="00BE189A" w:rsidRPr="00BE189A" w:rsidRDefault="00BE189A" w:rsidP="00BE189A">
            <w:pPr>
              <w:rPr>
                <w:rFonts w:eastAsia="Calibri"/>
              </w:rPr>
            </w:pPr>
            <w:r w:rsidRPr="00BE189A">
              <w:rPr>
                <w:rFonts w:eastAsia="Calibri"/>
              </w:rPr>
              <w:t>p</w:t>
            </w:r>
          </w:p>
        </w:tc>
      </w:tr>
      <w:bookmarkEnd w:id="93"/>
      <w:tr w:rsidR="00BE189A" w:rsidRPr="00BE189A" w14:paraId="46EF8344" w14:textId="77777777" w:rsidTr="00F05206">
        <w:trPr>
          <w:trHeight w:val="64"/>
        </w:trPr>
        <w:tc>
          <w:tcPr>
            <w:tcW w:w="3119" w:type="dxa"/>
            <w:tcBorders>
              <w:top w:val="single" w:sz="4" w:space="0" w:color="auto"/>
            </w:tcBorders>
          </w:tcPr>
          <w:p w14:paraId="786A3BB5" w14:textId="77777777" w:rsidR="00BE189A" w:rsidRPr="00BE189A" w:rsidRDefault="00BE189A" w:rsidP="00BE189A">
            <w:pPr>
              <w:rPr>
                <w:rFonts w:eastAsia="Calibri"/>
              </w:rPr>
            </w:pPr>
          </w:p>
        </w:tc>
        <w:tc>
          <w:tcPr>
            <w:tcW w:w="1276" w:type="dxa"/>
            <w:tcBorders>
              <w:top w:val="single" w:sz="4" w:space="0" w:color="auto"/>
            </w:tcBorders>
          </w:tcPr>
          <w:p w14:paraId="1E8183A5" w14:textId="77777777" w:rsidR="00BE189A" w:rsidRPr="00BE189A" w:rsidRDefault="00BE189A" w:rsidP="00BE189A">
            <w:pPr>
              <w:rPr>
                <w:rFonts w:eastAsia="Calibri"/>
              </w:rPr>
            </w:pPr>
          </w:p>
        </w:tc>
        <w:tc>
          <w:tcPr>
            <w:tcW w:w="1417" w:type="dxa"/>
            <w:tcBorders>
              <w:top w:val="single" w:sz="4" w:space="0" w:color="auto"/>
            </w:tcBorders>
          </w:tcPr>
          <w:p w14:paraId="69A41234" w14:textId="77777777" w:rsidR="00BE189A" w:rsidRPr="00BE189A" w:rsidRDefault="00BE189A" w:rsidP="00BE189A">
            <w:pPr>
              <w:rPr>
                <w:rFonts w:eastAsia="Calibri"/>
              </w:rPr>
            </w:pPr>
          </w:p>
        </w:tc>
        <w:tc>
          <w:tcPr>
            <w:tcW w:w="1418" w:type="dxa"/>
            <w:tcBorders>
              <w:top w:val="single" w:sz="4" w:space="0" w:color="auto"/>
            </w:tcBorders>
          </w:tcPr>
          <w:p w14:paraId="565B36BF" w14:textId="77777777" w:rsidR="00BE189A" w:rsidRPr="00BE189A" w:rsidRDefault="00BE189A" w:rsidP="00BE189A">
            <w:pPr>
              <w:rPr>
                <w:rFonts w:eastAsia="Calibri"/>
              </w:rPr>
            </w:pPr>
          </w:p>
        </w:tc>
        <w:tc>
          <w:tcPr>
            <w:tcW w:w="1559" w:type="dxa"/>
            <w:tcBorders>
              <w:top w:val="single" w:sz="4" w:space="0" w:color="auto"/>
            </w:tcBorders>
          </w:tcPr>
          <w:p w14:paraId="04501FC6" w14:textId="77777777" w:rsidR="00BE189A" w:rsidRPr="00BE189A" w:rsidRDefault="00BE189A" w:rsidP="00BE189A">
            <w:pPr>
              <w:rPr>
                <w:rFonts w:eastAsia="Calibri"/>
              </w:rPr>
            </w:pPr>
          </w:p>
        </w:tc>
        <w:tc>
          <w:tcPr>
            <w:tcW w:w="1276" w:type="dxa"/>
            <w:tcBorders>
              <w:top w:val="single" w:sz="4" w:space="0" w:color="auto"/>
            </w:tcBorders>
          </w:tcPr>
          <w:p w14:paraId="10DF8F01" w14:textId="77777777" w:rsidR="00BE189A" w:rsidRPr="00BE189A" w:rsidRDefault="00BE189A" w:rsidP="00BE189A">
            <w:pPr>
              <w:rPr>
                <w:rFonts w:eastAsia="Calibri"/>
              </w:rPr>
            </w:pPr>
          </w:p>
        </w:tc>
        <w:tc>
          <w:tcPr>
            <w:tcW w:w="1417" w:type="dxa"/>
            <w:tcBorders>
              <w:top w:val="single" w:sz="4" w:space="0" w:color="auto"/>
            </w:tcBorders>
          </w:tcPr>
          <w:p w14:paraId="6B7DC2F2" w14:textId="77777777" w:rsidR="00BE189A" w:rsidRPr="00BE189A" w:rsidRDefault="00BE189A" w:rsidP="00BE189A">
            <w:pPr>
              <w:rPr>
                <w:rFonts w:eastAsia="Calibri"/>
              </w:rPr>
            </w:pPr>
          </w:p>
        </w:tc>
        <w:tc>
          <w:tcPr>
            <w:tcW w:w="1418" w:type="dxa"/>
            <w:tcBorders>
              <w:top w:val="single" w:sz="4" w:space="0" w:color="auto"/>
            </w:tcBorders>
          </w:tcPr>
          <w:p w14:paraId="52ACB6D9" w14:textId="77777777" w:rsidR="00BE189A" w:rsidRPr="00BE189A" w:rsidRDefault="00BE189A" w:rsidP="00BE189A">
            <w:pPr>
              <w:rPr>
                <w:rFonts w:eastAsia="Calibri"/>
              </w:rPr>
            </w:pPr>
          </w:p>
        </w:tc>
      </w:tr>
      <w:tr w:rsidR="00BE189A" w:rsidRPr="00BE189A" w14:paraId="7A1B5EA6" w14:textId="77777777" w:rsidTr="00F05206">
        <w:tc>
          <w:tcPr>
            <w:tcW w:w="3119" w:type="dxa"/>
          </w:tcPr>
          <w:p w14:paraId="6D8B98C6" w14:textId="77777777" w:rsidR="00BE189A" w:rsidRPr="00BE189A" w:rsidRDefault="00BE189A" w:rsidP="00BE189A">
            <w:pPr>
              <w:rPr>
                <w:rFonts w:eastAsia="Calibri"/>
              </w:rPr>
            </w:pPr>
            <w:r w:rsidRPr="00BE189A">
              <w:rPr>
                <w:rFonts w:eastAsia="Calibri"/>
              </w:rPr>
              <w:t>Total activity-abundance</w:t>
            </w:r>
          </w:p>
        </w:tc>
        <w:tc>
          <w:tcPr>
            <w:tcW w:w="1276" w:type="dxa"/>
          </w:tcPr>
          <w:p w14:paraId="1F70D24D" w14:textId="77777777" w:rsidR="00BE189A" w:rsidRPr="00BE189A" w:rsidRDefault="00BE189A" w:rsidP="00BE189A">
            <w:pPr>
              <w:rPr>
                <w:rFonts w:eastAsia="Calibri"/>
              </w:rPr>
            </w:pPr>
            <w:r w:rsidRPr="00BE189A">
              <w:rPr>
                <w:rFonts w:eastAsia="Calibri"/>
              </w:rPr>
              <w:t>LMM*</w:t>
            </w:r>
          </w:p>
        </w:tc>
        <w:tc>
          <w:tcPr>
            <w:tcW w:w="1417" w:type="dxa"/>
          </w:tcPr>
          <w:p w14:paraId="46409CE1" w14:textId="77777777" w:rsidR="00BE189A" w:rsidRPr="00BE189A" w:rsidRDefault="00BE189A" w:rsidP="00BE189A">
            <w:pPr>
              <w:rPr>
                <w:rFonts w:eastAsia="Calibri"/>
                <w:b/>
                <w:bCs/>
              </w:rPr>
            </w:pPr>
            <w:r w:rsidRPr="00BE189A">
              <w:rPr>
                <w:rFonts w:eastAsia="Calibri"/>
                <w:b/>
                <w:bCs/>
              </w:rPr>
              <w:t>F= 5.7</w:t>
            </w:r>
          </w:p>
        </w:tc>
        <w:tc>
          <w:tcPr>
            <w:tcW w:w="1418" w:type="dxa"/>
          </w:tcPr>
          <w:p w14:paraId="37CF3376" w14:textId="77777777" w:rsidR="00BE189A" w:rsidRPr="00BE189A" w:rsidRDefault="00BE189A" w:rsidP="00BE189A">
            <w:pPr>
              <w:rPr>
                <w:rFonts w:eastAsia="Calibri"/>
                <w:b/>
                <w:bCs/>
              </w:rPr>
            </w:pPr>
            <w:r w:rsidRPr="00BE189A">
              <w:rPr>
                <w:rFonts w:eastAsia="Calibri"/>
                <w:b/>
                <w:bCs/>
              </w:rPr>
              <w:t>0.007</w:t>
            </w:r>
          </w:p>
        </w:tc>
        <w:tc>
          <w:tcPr>
            <w:tcW w:w="1559" w:type="dxa"/>
          </w:tcPr>
          <w:p w14:paraId="22F619E6" w14:textId="77777777" w:rsidR="00BE189A" w:rsidRPr="00BE189A" w:rsidRDefault="00BE189A" w:rsidP="00BE189A">
            <w:pPr>
              <w:rPr>
                <w:rFonts w:eastAsia="Calibri"/>
              </w:rPr>
            </w:pPr>
            <w:r w:rsidRPr="00BE189A">
              <w:rPr>
                <w:rFonts w:eastAsia="Calibri"/>
              </w:rPr>
              <w:t>F=1.9</w:t>
            </w:r>
          </w:p>
        </w:tc>
        <w:tc>
          <w:tcPr>
            <w:tcW w:w="1276" w:type="dxa"/>
          </w:tcPr>
          <w:p w14:paraId="564C52D6" w14:textId="77777777" w:rsidR="00BE189A" w:rsidRPr="00BE189A" w:rsidRDefault="00BE189A" w:rsidP="00BE189A">
            <w:pPr>
              <w:rPr>
                <w:rFonts w:eastAsia="Calibri"/>
              </w:rPr>
            </w:pPr>
            <w:r w:rsidRPr="00BE189A">
              <w:rPr>
                <w:rFonts w:eastAsia="Calibri"/>
              </w:rPr>
              <w:t>-</w:t>
            </w:r>
          </w:p>
        </w:tc>
        <w:tc>
          <w:tcPr>
            <w:tcW w:w="1417" w:type="dxa"/>
          </w:tcPr>
          <w:p w14:paraId="4912C41E" w14:textId="77777777" w:rsidR="00BE189A" w:rsidRPr="00BE189A" w:rsidRDefault="00BE189A" w:rsidP="00BE189A">
            <w:pPr>
              <w:rPr>
                <w:rFonts w:eastAsia="Calibri"/>
                <w:b/>
                <w:bCs/>
              </w:rPr>
            </w:pPr>
            <w:r w:rsidRPr="00BE189A">
              <w:rPr>
                <w:rFonts w:eastAsia="Calibri"/>
                <w:b/>
                <w:bCs/>
              </w:rPr>
              <w:t>F=4.5</w:t>
            </w:r>
          </w:p>
        </w:tc>
        <w:tc>
          <w:tcPr>
            <w:tcW w:w="1418" w:type="dxa"/>
          </w:tcPr>
          <w:p w14:paraId="6FFA8DB5" w14:textId="77777777" w:rsidR="00BE189A" w:rsidRPr="00BE189A" w:rsidRDefault="00BE189A" w:rsidP="00BE189A">
            <w:pPr>
              <w:rPr>
                <w:rFonts w:eastAsia="Calibri"/>
                <w:b/>
                <w:bCs/>
              </w:rPr>
            </w:pPr>
            <w:r w:rsidRPr="00BE189A">
              <w:rPr>
                <w:rFonts w:eastAsia="Calibri"/>
                <w:b/>
                <w:bCs/>
              </w:rPr>
              <w:t>0.018</w:t>
            </w:r>
          </w:p>
        </w:tc>
      </w:tr>
      <w:tr w:rsidR="00BE189A" w:rsidRPr="00BE189A" w14:paraId="2A3E8329" w14:textId="77777777" w:rsidTr="00F05206">
        <w:tc>
          <w:tcPr>
            <w:tcW w:w="3119" w:type="dxa"/>
          </w:tcPr>
          <w:p w14:paraId="070AF6ED" w14:textId="77777777" w:rsidR="00BE189A" w:rsidRPr="00BE189A" w:rsidRDefault="00BE189A" w:rsidP="00BE189A">
            <w:pPr>
              <w:rPr>
                <w:rFonts w:eastAsia="Calibri"/>
              </w:rPr>
            </w:pPr>
          </w:p>
        </w:tc>
        <w:tc>
          <w:tcPr>
            <w:tcW w:w="1276" w:type="dxa"/>
          </w:tcPr>
          <w:p w14:paraId="4AAF95DF" w14:textId="77777777" w:rsidR="00BE189A" w:rsidRPr="00BE189A" w:rsidRDefault="00BE189A" w:rsidP="00BE189A">
            <w:pPr>
              <w:rPr>
                <w:rFonts w:eastAsia="Calibri"/>
              </w:rPr>
            </w:pPr>
          </w:p>
        </w:tc>
        <w:tc>
          <w:tcPr>
            <w:tcW w:w="1417" w:type="dxa"/>
          </w:tcPr>
          <w:p w14:paraId="4D15798E" w14:textId="77777777" w:rsidR="00BE189A" w:rsidRPr="00BE189A" w:rsidRDefault="00BE189A" w:rsidP="00BE189A">
            <w:pPr>
              <w:rPr>
                <w:rFonts w:eastAsia="Calibri"/>
                <w:b/>
                <w:bCs/>
              </w:rPr>
            </w:pPr>
          </w:p>
        </w:tc>
        <w:tc>
          <w:tcPr>
            <w:tcW w:w="1418" w:type="dxa"/>
          </w:tcPr>
          <w:p w14:paraId="4BE52BDB" w14:textId="77777777" w:rsidR="00BE189A" w:rsidRPr="00BE189A" w:rsidRDefault="00BE189A" w:rsidP="00BE189A">
            <w:pPr>
              <w:rPr>
                <w:rFonts w:eastAsia="Calibri"/>
                <w:b/>
                <w:bCs/>
              </w:rPr>
            </w:pPr>
          </w:p>
        </w:tc>
        <w:tc>
          <w:tcPr>
            <w:tcW w:w="1559" w:type="dxa"/>
          </w:tcPr>
          <w:p w14:paraId="31D04049" w14:textId="77777777" w:rsidR="00BE189A" w:rsidRPr="00BE189A" w:rsidRDefault="00BE189A" w:rsidP="00BE189A">
            <w:pPr>
              <w:rPr>
                <w:rFonts w:eastAsia="Calibri"/>
              </w:rPr>
            </w:pPr>
          </w:p>
        </w:tc>
        <w:tc>
          <w:tcPr>
            <w:tcW w:w="1276" w:type="dxa"/>
          </w:tcPr>
          <w:p w14:paraId="1D3EEE30" w14:textId="77777777" w:rsidR="00BE189A" w:rsidRPr="00BE189A" w:rsidRDefault="00BE189A" w:rsidP="00BE189A">
            <w:pPr>
              <w:rPr>
                <w:rFonts w:eastAsia="Calibri"/>
              </w:rPr>
            </w:pPr>
          </w:p>
        </w:tc>
        <w:tc>
          <w:tcPr>
            <w:tcW w:w="1417" w:type="dxa"/>
          </w:tcPr>
          <w:p w14:paraId="12446DB9" w14:textId="77777777" w:rsidR="00BE189A" w:rsidRPr="00BE189A" w:rsidRDefault="00BE189A" w:rsidP="00BE189A">
            <w:pPr>
              <w:rPr>
                <w:rFonts w:eastAsia="Calibri"/>
                <w:b/>
                <w:bCs/>
              </w:rPr>
            </w:pPr>
          </w:p>
        </w:tc>
        <w:tc>
          <w:tcPr>
            <w:tcW w:w="1418" w:type="dxa"/>
          </w:tcPr>
          <w:p w14:paraId="66321438" w14:textId="77777777" w:rsidR="00BE189A" w:rsidRPr="00BE189A" w:rsidRDefault="00BE189A" w:rsidP="00BE189A">
            <w:pPr>
              <w:rPr>
                <w:rFonts w:eastAsia="Calibri"/>
                <w:b/>
                <w:bCs/>
              </w:rPr>
            </w:pPr>
          </w:p>
        </w:tc>
      </w:tr>
      <w:tr w:rsidR="00BE189A" w:rsidRPr="00BE189A" w14:paraId="4CEDE375" w14:textId="77777777" w:rsidTr="00F05206">
        <w:tc>
          <w:tcPr>
            <w:tcW w:w="3119" w:type="dxa"/>
          </w:tcPr>
          <w:p w14:paraId="3B3A7511" w14:textId="77777777" w:rsidR="00BE189A" w:rsidRPr="00BE189A" w:rsidRDefault="00BE189A" w:rsidP="00BE189A">
            <w:pPr>
              <w:rPr>
                <w:rFonts w:eastAsia="Calibri"/>
              </w:rPr>
            </w:pPr>
            <w:r w:rsidRPr="00BE189A">
              <w:rPr>
                <w:rFonts w:eastAsia="Calibri"/>
              </w:rPr>
              <w:t>Activity abundance of open-habitat and habitat-generalist species</w:t>
            </w:r>
          </w:p>
        </w:tc>
        <w:tc>
          <w:tcPr>
            <w:tcW w:w="1276" w:type="dxa"/>
          </w:tcPr>
          <w:p w14:paraId="4CA9D75B" w14:textId="77777777" w:rsidR="00BE189A" w:rsidRPr="00BE189A" w:rsidRDefault="00BE189A" w:rsidP="00BE189A">
            <w:pPr>
              <w:rPr>
                <w:rFonts w:eastAsia="Calibri"/>
              </w:rPr>
            </w:pPr>
            <w:r w:rsidRPr="00BE189A">
              <w:rPr>
                <w:rFonts w:eastAsia="Calibri"/>
              </w:rPr>
              <w:t>LMM*</w:t>
            </w:r>
          </w:p>
        </w:tc>
        <w:tc>
          <w:tcPr>
            <w:tcW w:w="1417" w:type="dxa"/>
          </w:tcPr>
          <w:p w14:paraId="2AB79128" w14:textId="77777777" w:rsidR="00BE189A" w:rsidRPr="00BE189A" w:rsidRDefault="00BE189A" w:rsidP="00BE189A">
            <w:pPr>
              <w:rPr>
                <w:rFonts w:eastAsia="Calibri"/>
                <w:b/>
                <w:bCs/>
              </w:rPr>
            </w:pPr>
            <w:r w:rsidRPr="00BE189A">
              <w:rPr>
                <w:rFonts w:eastAsia="Calibri"/>
                <w:b/>
                <w:bCs/>
              </w:rPr>
              <w:t>F=3.6</w:t>
            </w:r>
          </w:p>
        </w:tc>
        <w:tc>
          <w:tcPr>
            <w:tcW w:w="1418" w:type="dxa"/>
          </w:tcPr>
          <w:p w14:paraId="5F486FDD" w14:textId="77777777" w:rsidR="00BE189A" w:rsidRPr="00BE189A" w:rsidRDefault="00BE189A" w:rsidP="00BE189A">
            <w:pPr>
              <w:rPr>
                <w:rFonts w:eastAsia="Calibri"/>
                <w:b/>
                <w:bCs/>
              </w:rPr>
            </w:pPr>
            <w:r w:rsidRPr="00BE189A">
              <w:rPr>
                <w:rFonts w:eastAsia="Calibri"/>
                <w:b/>
                <w:bCs/>
              </w:rPr>
              <w:t>0.037</w:t>
            </w:r>
          </w:p>
        </w:tc>
        <w:tc>
          <w:tcPr>
            <w:tcW w:w="1559" w:type="dxa"/>
          </w:tcPr>
          <w:p w14:paraId="78F8644C" w14:textId="77777777" w:rsidR="00BE189A" w:rsidRPr="00BE189A" w:rsidRDefault="00BE189A" w:rsidP="00BE189A">
            <w:pPr>
              <w:rPr>
                <w:rFonts w:eastAsia="Calibri"/>
              </w:rPr>
            </w:pPr>
            <w:r w:rsidRPr="00BE189A">
              <w:rPr>
                <w:rFonts w:eastAsia="Calibri"/>
              </w:rPr>
              <w:t>F=0.01</w:t>
            </w:r>
          </w:p>
        </w:tc>
        <w:tc>
          <w:tcPr>
            <w:tcW w:w="1276" w:type="dxa"/>
          </w:tcPr>
          <w:p w14:paraId="6C2CB0D7" w14:textId="77777777" w:rsidR="00BE189A" w:rsidRPr="00BE189A" w:rsidRDefault="00BE189A" w:rsidP="00BE189A">
            <w:pPr>
              <w:rPr>
                <w:rFonts w:eastAsia="Calibri"/>
              </w:rPr>
            </w:pPr>
            <w:r w:rsidRPr="00BE189A">
              <w:rPr>
                <w:rFonts w:eastAsia="Calibri"/>
              </w:rPr>
              <w:t>-</w:t>
            </w:r>
          </w:p>
        </w:tc>
        <w:tc>
          <w:tcPr>
            <w:tcW w:w="1417" w:type="dxa"/>
          </w:tcPr>
          <w:p w14:paraId="0989246A" w14:textId="77777777" w:rsidR="00BE189A" w:rsidRPr="00BE189A" w:rsidRDefault="00BE189A" w:rsidP="00BE189A">
            <w:pPr>
              <w:rPr>
                <w:rFonts w:eastAsia="Calibri"/>
              </w:rPr>
            </w:pPr>
            <w:r w:rsidRPr="00BE189A">
              <w:rPr>
                <w:rFonts w:eastAsia="Calibri"/>
              </w:rPr>
              <w:t>F=2.4</w:t>
            </w:r>
          </w:p>
        </w:tc>
        <w:tc>
          <w:tcPr>
            <w:tcW w:w="1418" w:type="dxa"/>
          </w:tcPr>
          <w:p w14:paraId="6D46B72B" w14:textId="77777777" w:rsidR="00BE189A" w:rsidRPr="00BE189A" w:rsidRDefault="00BE189A" w:rsidP="00BE189A">
            <w:pPr>
              <w:rPr>
                <w:rFonts w:eastAsia="Calibri"/>
              </w:rPr>
            </w:pPr>
            <w:r w:rsidRPr="00BE189A">
              <w:rPr>
                <w:rFonts w:eastAsia="Calibri"/>
              </w:rPr>
              <w:t>-</w:t>
            </w:r>
          </w:p>
        </w:tc>
      </w:tr>
      <w:tr w:rsidR="00BE189A" w:rsidRPr="00BE189A" w14:paraId="77A033DF" w14:textId="77777777" w:rsidTr="00F05206">
        <w:tc>
          <w:tcPr>
            <w:tcW w:w="3119" w:type="dxa"/>
          </w:tcPr>
          <w:p w14:paraId="5D3BDCA3" w14:textId="77777777" w:rsidR="00BE189A" w:rsidRPr="00BE189A" w:rsidRDefault="00BE189A" w:rsidP="00BE189A">
            <w:pPr>
              <w:rPr>
                <w:rFonts w:eastAsia="Calibri"/>
              </w:rPr>
            </w:pPr>
          </w:p>
        </w:tc>
        <w:tc>
          <w:tcPr>
            <w:tcW w:w="1276" w:type="dxa"/>
          </w:tcPr>
          <w:p w14:paraId="5C8C50F3" w14:textId="77777777" w:rsidR="00BE189A" w:rsidRPr="00BE189A" w:rsidRDefault="00BE189A" w:rsidP="00BE189A">
            <w:pPr>
              <w:rPr>
                <w:rFonts w:eastAsia="Calibri"/>
              </w:rPr>
            </w:pPr>
          </w:p>
        </w:tc>
        <w:tc>
          <w:tcPr>
            <w:tcW w:w="1417" w:type="dxa"/>
          </w:tcPr>
          <w:p w14:paraId="0E0A5E29" w14:textId="77777777" w:rsidR="00BE189A" w:rsidRPr="00BE189A" w:rsidRDefault="00BE189A" w:rsidP="00BE189A">
            <w:pPr>
              <w:rPr>
                <w:rFonts w:eastAsia="Calibri"/>
                <w:b/>
                <w:bCs/>
              </w:rPr>
            </w:pPr>
          </w:p>
        </w:tc>
        <w:tc>
          <w:tcPr>
            <w:tcW w:w="1418" w:type="dxa"/>
          </w:tcPr>
          <w:p w14:paraId="3ECB033E" w14:textId="77777777" w:rsidR="00BE189A" w:rsidRPr="00BE189A" w:rsidRDefault="00BE189A" w:rsidP="00BE189A">
            <w:pPr>
              <w:rPr>
                <w:rFonts w:eastAsia="Calibri"/>
                <w:b/>
                <w:bCs/>
              </w:rPr>
            </w:pPr>
          </w:p>
        </w:tc>
        <w:tc>
          <w:tcPr>
            <w:tcW w:w="1559" w:type="dxa"/>
          </w:tcPr>
          <w:p w14:paraId="0D482BC8" w14:textId="77777777" w:rsidR="00BE189A" w:rsidRPr="00BE189A" w:rsidRDefault="00BE189A" w:rsidP="00BE189A">
            <w:pPr>
              <w:rPr>
                <w:rFonts w:eastAsia="Calibri"/>
              </w:rPr>
            </w:pPr>
          </w:p>
        </w:tc>
        <w:tc>
          <w:tcPr>
            <w:tcW w:w="1276" w:type="dxa"/>
          </w:tcPr>
          <w:p w14:paraId="24C44B5C" w14:textId="77777777" w:rsidR="00BE189A" w:rsidRPr="00BE189A" w:rsidRDefault="00BE189A" w:rsidP="00BE189A">
            <w:pPr>
              <w:rPr>
                <w:rFonts w:eastAsia="Calibri"/>
              </w:rPr>
            </w:pPr>
          </w:p>
        </w:tc>
        <w:tc>
          <w:tcPr>
            <w:tcW w:w="1417" w:type="dxa"/>
          </w:tcPr>
          <w:p w14:paraId="198BC8A3" w14:textId="77777777" w:rsidR="00BE189A" w:rsidRPr="00BE189A" w:rsidRDefault="00BE189A" w:rsidP="00BE189A">
            <w:pPr>
              <w:rPr>
                <w:rFonts w:eastAsia="Calibri"/>
              </w:rPr>
            </w:pPr>
          </w:p>
        </w:tc>
        <w:tc>
          <w:tcPr>
            <w:tcW w:w="1418" w:type="dxa"/>
          </w:tcPr>
          <w:p w14:paraId="229CE23E" w14:textId="77777777" w:rsidR="00BE189A" w:rsidRPr="00BE189A" w:rsidRDefault="00BE189A" w:rsidP="00BE189A">
            <w:pPr>
              <w:rPr>
                <w:rFonts w:eastAsia="Calibri"/>
              </w:rPr>
            </w:pPr>
          </w:p>
        </w:tc>
      </w:tr>
      <w:tr w:rsidR="00BE189A" w:rsidRPr="00BE189A" w14:paraId="5F0E8760" w14:textId="77777777" w:rsidTr="00F05206">
        <w:tc>
          <w:tcPr>
            <w:tcW w:w="3119" w:type="dxa"/>
          </w:tcPr>
          <w:p w14:paraId="57F2D990" w14:textId="77777777" w:rsidR="00BE189A" w:rsidRPr="00BE189A" w:rsidRDefault="00BE189A" w:rsidP="00BE189A">
            <w:pPr>
              <w:rPr>
                <w:rFonts w:eastAsia="Calibri"/>
              </w:rPr>
            </w:pPr>
            <w:r w:rsidRPr="00BE189A">
              <w:rPr>
                <w:rFonts w:eastAsia="Calibri"/>
              </w:rPr>
              <w:t>Activity abundance of forest-specialist species</w:t>
            </w:r>
          </w:p>
        </w:tc>
        <w:tc>
          <w:tcPr>
            <w:tcW w:w="1276" w:type="dxa"/>
          </w:tcPr>
          <w:p w14:paraId="1A91445A" w14:textId="77777777" w:rsidR="00BE189A" w:rsidRPr="00BE189A" w:rsidRDefault="00BE189A" w:rsidP="00BE189A">
            <w:pPr>
              <w:rPr>
                <w:rFonts w:eastAsia="Calibri"/>
              </w:rPr>
            </w:pPr>
            <w:r w:rsidRPr="00BE189A">
              <w:rPr>
                <w:rFonts w:eastAsia="Calibri"/>
              </w:rPr>
              <w:t>LMM*</w:t>
            </w:r>
          </w:p>
        </w:tc>
        <w:tc>
          <w:tcPr>
            <w:tcW w:w="1417" w:type="dxa"/>
          </w:tcPr>
          <w:p w14:paraId="51F7FEC5" w14:textId="77777777" w:rsidR="00BE189A" w:rsidRPr="00BE189A" w:rsidRDefault="00BE189A" w:rsidP="00BE189A">
            <w:pPr>
              <w:rPr>
                <w:rFonts w:eastAsia="Calibri"/>
              </w:rPr>
            </w:pPr>
            <w:r w:rsidRPr="00BE189A">
              <w:rPr>
                <w:rFonts w:eastAsia="Calibri"/>
              </w:rPr>
              <w:t>F=0.7</w:t>
            </w:r>
          </w:p>
        </w:tc>
        <w:tc>
          <w:tcPr>
            <w:tcW w:w="1418" w:type="dxa"/>
          </w:tcPr>
          <w:p w14:paraId="31F5AFBF" w14:textId="77777777" w:rsidR="00BE189A" w:rsidRPr="00BE189A" w:rsidRDefault="00BE189A" w:rsidP="00BE189A">
            <w:pPr>
              <w:rPr>
                <w:rFonts w:eastAsia="Calibri"/>
              </w:rPr>
            </w:pPr>
            <w:r w:rsidRPr="00BE189A">
              <w:rPr>
                <w:rFonts w:eastAsia="Calibri"/>
              </w:rPr>
              <w:t>-</w:t>
            </w:r>
          </w:p>
        </w:tc>
        <w:tc>
          <w:tcPr>
            <w:tcW w:w="1559" w:type="dxa"/>
          </w:tcPr>
          <w:p w14:paraId="3964069B" w14:textId="77777777" w:rsidR="00BE189A" w:rsidRPr="00BE189A" w:rsidRDefault="00BE189A" w:rsidP="00BE189A">
            <w:pPr>
              <w:rPr>
                <w:rFonts w:eastAsia="Calibri"/>
              </w:rPr>
            </w:pPr>
            <w:r w:rsidRPr="00BE189A">
              <w:rPr>
                <w:rFonts w:eastAsia="Calibri"/>
              </w:rPr>
              <w:t>F=3.4</w:t>
            </w:r>
          </w:p>
        </w:tc>
        <w:tc>
          <w:tcPr>
            <w:tcW w:w="1276" w:type="dxa"/>
          </w:tcPr>
          <w:p w14:paraId="4D5E4871" w14:textId="77777777" w:rsidR="00BE189A" w:rsidRPr="00BE189A" w:rsidRDefault="00BE189A" w:rsidP="00BE189A">
            <w:pPr>
              <w:rPr>
                <w:rFonts w:eastAsia="Calibri"/>
              </w:rPr>
            </w:pPr>
            <w:r w:rsidRPr="00BE189A">
              <w:rPr>
                <w:rFonts w:eastAsia="Calibri"/>
              </w:rPr>
              <w:t>0.075</w:t>
            </w:r>
          </w:p>
        </w:tc>
        <w:tc>
          <w:tcPr>
            <w:tcW w:w="1417" w:type="dxa"/>
          </w:tcPr>
          <w:p w14:paraId="350DF29D" w14:textId="77777777" w:rsidR="00BE189A" w:rsidRPr="00BE189A" w:rsidRDefault="00BE189A" w:rsidP="00BE189A">
            <w:pPr>
              <w:rPr>
                <w:rFonts w:eastAsia="Calibri"/>
              </w:rPr>
            </w:pPr>
            <w:r w:rsidRPr="00BE189A">
              <w:rPr>
                <w:rFonts w:eastAsia="Calibri"/>
              </w:rPr>
              <w:t>F=2.7</w:t>
            </w:r>
          </w:p>
        </w:tc>
        <w:tc>
          <w:tcPr>
            <w:tcW w:w="1418" w:type="dxa"/>
          </w:tcPr>
          <w:p w14:paraId="73214986" w14:textId="77777777" w:rsidR="00BE189A" w:rsidRPr="00BE189A" w:rsidRDefault="00BE189A" w:rsidP="00BE189A">
            <w:pPr>
              <w:rPr>
                <w:rFonts w:eastAsia="Calibri"/>
              </w:rPr>
            </w:pPr>
            <w:r w:rsidRPr="00BE189A">
              <w:rPr>
                <w:rFonts w:eastAsia="Calibri"/>
              </w:rPr>
              <w:t>0.079</w:t>
            </w:r>
          </w:p>
        </w:tc>
      </w:tr>
      <w:tr w:rsidR="00BE189A" w:rsidRPr="00BE189A" w14:paraId="02C15E9B" w14:textId="77777777" w:rsidTr="00F05206">
        <w:tc>
          <w:tcPr>
            <w:tcW w:w="3119" w:type="dxa"/>
          </w:tcPr>
          <w:p w14:paraId="4B6C44B7" w14:textId="77777777" w:rsidR="00BE189A" w:rsidRPr="00BE189A" w:rsidRDefault="00BE189A" w:rsidP="00BE189A">
            <w:pPr>
              <w:rPr>
                <w:rFonts w:eastAsia="Calibri"/>
              </w:rPr>
            </w:pPr>
          </w:p>
        </w:tc>
        <w:tc>
          <w:tcPr>
            <w:tcW w:w="1276" w:type="dxa"/>
          </w:tcPr>
          <w:p w14:paraId="13950E54" w14:textId="77777777" w:rsidR="00BE189A" w:rsidRPr="00BE189A" w:rsidRDefault="00BE189A" w:rsidP="00BE189A">
            <w:pPr>
              <w:rPr>
                <w:rFonts w:eastAsia="Calibri"/>
              </w:rPr>
            </w:pPr>
          </w:p>
        </w:tc>
        <w:tc>
          <w:tcPr>
            <w:tcW w:w="1417" w:type="dxa"/>
          </w:tcPr>
          <w:p w14:paraId="58536AEE" w14:textId="77777777" w:rsidR="00BE189A" w:rsidRPr="00BE189A" w:rsidRDefault="00BE189A" w:rsidP="00BE189A">
            <w:pPr>
              <w:rPr>
                <w:rFonts w:eastAsia="Calibri"/>
              </w:rPr>
            </w:pPr>
          </w:p>
        </w:tc>
        <w:tc>
          <w:tcPr>
            <w:tcW w:w="1418" w:type="dxa"/>
          </w:tcPr>
          <w:p w14:paraId="133A1211" w14:textId="77777777" w:rsidR="00BE189A" w:rsidRPr="00BE189A" w:rsidRDefault="00BE189A" w:rsidP="00BE189A">
            <w:pPr>
              <w:rPr>
                <w:rFonts w:eastAsia="Calibri"/>
              </w:rPr>
            </w:pPr>
          </w:p>
        </w:tc>
        <w:tc>
          <w:tcPr>
            <w:tcW w:w="1559" w:type="dxa"/>
          </w:tcPr>
          <w:p w14:paraId="35D3D557" w14:textId="77777777" w:rsidR="00BE189A" w:rsidRPr="00BE189A" w:rsidRDefault="00BE189A" w:rsidP="00BE189A">
            <w:pPr>
              <w:rPr>
                <w:rFonts w:eastAsia="Calibri"/>
              </w:rPr>
            </w:pPr>
          </w:p>
        </w:tc>
        <w:tc>
          <w:tcPr>
            <w:tcW w:w="1276" w:type="dxa"/>
          </w:tcPr>
          <w:p w14:paraId="1AAC492B" w14:textId="77777777" w:rsidR="00BE189A" w:rsidRPr="00BE189A" w:rsidRDefault="00BE189A" w:rsidP="00BE189A">
            <w:pPr>
              <w:rPr>
                <w:rFonts w:eastAsia="Calibri"/>
              </w:rPr>
            </w:pPr>
          </w:p>
        </w:tc>
        <w:tc>
          <w:tcPr>
            <w:tcW w:w="1417" w:type="dxa"/>
          </w:tcPr>
          <w:p w14:paraId="5E7FB2F0" w14:textId="77777777" w:rsidR="00BE189A" w:rsidRPr="00BE189A" w:rsidRDefault="00BE189A" w:rsidP="00BE189A">
            <w:pPr>
              <w:rPr>
                <w:rFonts w:eastAsia="Calibri"/>
              </w:rPr>
            </w:pPr>
          </w:p>
        </w:tc>
        <w:tc>
          <w:tcPr>
            <w:tcW w:w="1418" w:type="dxa"/>
          </w:tcPr>
          <w:p w14:paraId="6400837E" w14:textId="77777777" w:rsidR="00BE189A" w:rsidRPr="00BE189A" w:rsidRDefault="00BE189A" w:rsidP="00BE189A">
            <w:pPr>
              <w:rPr>
                <w:rFonts w:eastAsia="Calibri"/>
              </w:rPr>
            </w:pPr>
          </w:p>
        </w:tc>
      </w:tr>
      <w:tr w:rsidR="00BE189A" w:rsidRPr="00BE189A" w14:paraId="5796AD6D" w14:textId="77777777" w:rsidTr="00F05206">
        <w:tc>
          <w:tcPr>
            <w:tcW w:w="3119" w:type="dxa"/>
          </w:tcPr>
          <w:p w14:paraId="4F570E04" w14:textId="77777777" w:rsidR="00BE189A" w:rsidRPr="00BE189A" w:rsidRDefault="00BE189A" w:rsidP="00BE189A">
            <w:pPr>
              <w:rPr>
                <w:rFonts w:eastAsia="Calibri"/>
              </w:rPr>
            </w:pPr>
            <w:r w:rsidRPr="00BE189A">
              <w:rPr>
                <w:rFonts w:eastAsia="Calibri"/>
              </w:rPr>
              <w:t>Species richness</w:t>
            </w:r>
          </w:p>
        </w:tc>
        <w:tc>
          <w:tcPr>
            <w:tcW w:w="1276" w:type="dxa"/>
          </w:tcPr>
          <w:p w14:paraId="59C181A7" w14:textId="77777777" w:rsidR="00BE189A" w:rsidRPr="00BE189A" w:rsidRDefault="00BE189A" w:rsidP="00BE189A">
            <w:pPr>
              <w:rPr>
                <w:rFonts w:eastAsia="Calibri"/>
              </w:rPr>
            </w:pPr>
            <w:r w:rsidRPr="00BE189A">
              <w:rPr>
                <w:rFonts w:eastAsia="Calibri"/>
              </w:rPr>
              <w:t>GLM</w:t>
            </w:r>
          </w:p>
        </w:tc>
        <w:tc>
          <w:tcPr>
            <w:tcW w:w="1417" w:type="dxa"/>
          </w:tcPr>
          <w:p w14:paraId="6F97B81C" w14:textId="77777777" w:rsidR="00BE189A" w:rsidRPr="00BE189A" w:rsidRDefault="00BE189A" w:rsidP="00BE189A">
            <w:pPr>
              <w:rPr>
                <w:rFonts w:eastAsia="Calibri"/>
                <w:b/>
                <w:bCs/>
              </w:rPr>
            </w:pPr>
            <w:r w:rsidRPr="00BE189A">
              <w:rPr>
                <w:rFonts w:eastAsia="Calibri"/>
                <w:b/>
                <w:bCs/>
              </w:rPr>
              <w:t>X</w:t>
            </w:r>
            <w:r w:rsidRPr="00BE189A">
              <w:rPr>
                <w:rFonts w:eastAsia="Calibri"/>
                <w:b/>
                <w:bCs/>
                <w:vertAlign w:val="superscript"/>
              </w:rPr>
              <w:t>2</w:t>
            </w:r>
            <w:r w:rsidRPr="00BE189A">
              <w:rPr>
                <w:rFonts w:eastAsia="Calibri"/>
                <w:b/>
                <w:bCs/>
              </w:rPr>
              <w:t>=11.5</w:t>
            </w:r>
          </w:p>
        </w:tc>
        <w:tc>
          <w:tcPr>
            <w:tcW w:w="1418" w:type="dxa"/>
          </w:tcPr>
          <w:p w14:paraId="2A7EFF36" w14:textId="77777777" w:rsidR="00BE189A" w:rsidRPr="00BE189A" w:rsidRDefault="00BE189A" w:rsidP="00BE189A">
            <w:pPr>
              <w:rPr>
                <w:rFonts w:eastAsia="Calibri"/>
                <w:b/>
                <w:bCs/>
              </w:rPr>
            </w:pPr>
            <w:r w:rsidRPr="00BE189A">
              <w:rPr>
                <w:rFonts w:eastAsia="Calibri"/>
                <w:b/>
                <w:bCs/>
              </w:rPr>
              <w:t>0.003</w:t>
            </w:r>
          </w:p>
        </w:tc>
        <w:tc>
          <w:tcPr>
            <w:tcW w:w="1559" w:type="dxa"/>
          </w:tcPr>
          <w:p w14:paraId="651189F7"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=2.2</w:t>
            </w:r>
          </w:p>
        </w:tc>
        <w:tc>
          <w:tcPr>
            <w:tcW w:w="1276" w:type="dxa"/>
          </w:tcPr>
          <w:p w14:paraId="6CE6B047" w14:textId="77777777" w:rsidR="00BE189A" w:rsidRPr="00BE189A" w:rsidRDefault="00BE189A" w:rsidP="00BE189A">
            <w:pPr>
              <w:rPr>
                <w:rFonts w:eastAsia="Calibri"/>
              </w:rPr>
            </w:pPr>
            <w:r w:rsidRPr="00BE189A">
              <w:rPr>
                <w:rFonts w:eastAsia="Calibri"/>
              </w:rPr>
              <w:t>-</w:t>
            </w:r>
          </w:p>
        </w:tc>
        <w:tc>
          <w:tcPr>
            <w:tcW w:w="1417" w:type="dxa"/>
          </w:tcPr>
          <w:p w14:paraId="6905950B"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=3.2</w:t>
            </w:r>
          </w:p>
        </w:tc>
        <w:tc>
          <w:tcPr>
            <w:tcW w:w="1418" w:type="dxa"/>
          </w:tcPr>
          <w:p w14:paraId="1633AD93" w14:textId="77777777" w:rsidR="00BE189A" w:rsidRPr="00BE189A" w:rsidRDefault="00BE189A" w:rsidP="00BE189A">
            <w:pPr>
              <w:rPr>
                <w:rFonts w:eastAsia="Calibri"/>
              </w:rPr>
            </w:pPr>
            <w:r w:rsidRPr="00BE189A">
              <w:rPr>
                <w:rFonts w:eastAsia="Calibri"/>
              </w:rPr>
              <w:t>-</w:t>
            </w:r>
          </w:p>
        </w:tc>
      </w:tr>
      <w:tr w:rsidR="00BE189A" w:rsidRPr="00BE189A" w14:paraId="6F28ADFA" w14:textId="77777777" w:rsidTr="00F05206">
        <w:tc>
          <w:tcPr>
            <w:tcW w:w="3119" w:type="dxa"/>
          </w:tcPr>
          <w:p w14:paraId="4A88244F" w14:textId="77777777" w:rsidR="00BE189A" w:rsidRPr="00BE189A" w:rsidRDefault="00BE189A" w:rsidP="00BE189A">
            <w:pPr>
              <w:rPr>
                <w:rFonts w:eastAsia="Calibri"/>
              </w:rPr>
            </w:pPr>
          </w:p>
        </w:tc>
        <w:tc>
          <w:tcPr>
            <w:tcW w:w="1276" w:type="dxa"/>
          </w:tcPr>
          <w:p w14:paraId="63E5D240" w14:textId="77777777" w:rsidR="00BE189A" w:rsidRPr="00BE189A" w:rsidRDefault="00BE189A" w:rsidP="00BE189A">
            <w:pPr>
              <w:rPr>
                <w:rFonts w:eastAsia="Calibri"/>
              </w:rPr>
            </w:pPr>
          </w:p>
        </w:tc>
        <w:tc>
          <w:tcPr>
            <w:tcW w:w="1417" w:type="dxa"/>
          </w:tcPr>
          <w:p w14:paraId="02BFBC24" w14:textId="77777777" w:rsidR="00BE189A" w:rsidRPr="00BE189A" w:rsidRDefault="00BE189A" w:rsidP="00BE189A">
            <w:pPr>
              <w:rPr>
                <w:rFonts w:eastAsia="Calibri"/>
                <w:b/>
                <w:bCs/>
              </w:rPr>
            </w:pPr>
          </w:p>
        </w:tc>
        <w:tc>
          <w:tcPr>
            <w:tcW w:w="1418" w:type="dxa"/>
          </w:tcPr>
          <w:p w14:paraId="10A17138" w14:textId="77777777" w:rsidR="00BE189A" w:rsidRPr="00BE189A" w:rsidRDefault="00BE189A" w:rsidP="00BE189A">
            <w:pPr>
              <w:rPr>
                <w:rFonts w:eastAsia="Calibri"/>
                <w:b/>
                <w:bCs/>
              </w:rPr>
            </w:pPr>
          </w:p>
        </w:tc>
        <w:tc>
          <w:tcPr>
            <w:tcW w:w="1559" w:type="dxa"/>
          </w:tcPr>
          <w:p w14:paraId="1C813768" w14:textId="77777777" w:rsidR="00BE189A" w:rsidRPr="00BE189A" w:rsidRDefault="00BE189A" w:rsidP="00BE189A">
            <w:pPr>
              <w:rPr>
                <w:rFonts w:eastAsia="Calibri"/>
              </w:rPr>
            </w:pPr>
          </w:p>
        </w:tc>
        <w:tc>
          <w:tcPr>
            <w:tcW w:w="1276" w:type="dxa"/>
          </w:tcPr>
          <w:p w14:paraId="243754E5" w14:textId="77777777" w:rsidR="00BE189A" w:rsidRPr="00BE189A" w:rsidRDefault="00BE189A" w:rsidP="00BE189A">
            <w:pPr>
              <w:rPr>
                <w:rFonts w:eastAsia="Calibri"/>
              </w:rPr>
            </w:pPr>
          </w:p>
        </w:tc>
        <w:tc>
          <w:tcPr>
            <w:tcW w:w="1417" w:type="dxa"/>
          </w:tcPr>
          <w:p w14:paraId="79C08CEF" w14:textId="77777777" w:rsidR="00BE189A" w:rsidRPr="00BE189A" w:rsidRDefault="00BE189A" w:rsidP="00BE189A">
            <w:pPr>
              <w:rPr>
                <w:rFonts w:eastAsia="Calibri"/>
              </w:rPr>
            </w:pPr>
          </w:p>
        </w:tc>
        <w:tc>
          <w:tcPr>
            <w:tcW w:w="1418" w:type="dxa"/>
          </w:tcPr>
          <w:p w14:paraId="6AEBB26B" w14:textId="77777777" w:rsidR="00BE189A" w:rsidRPr="00BE189A" w:rsidRDefault="00BE189A" w:rsidP="00BE189A">
            <w:pPr>
              <w:rPr>
                <w:rFonts w:eastAsia="Calibri"/>
              </w:rPr>
            </w:pPr>
          </w:p>
        </w:tc>
      </w:tr>
      <w:tr w:rsidR="00BE189A" w:rsidRPr="00BE189A" w14:paraId="3ADEC7A5" w14:textId="77777777" w:rsidTr="00F05206">
        <w:tc>
          <w:tcPr>
            <w:tcW w:w="3119" w:type="dxa"/>
          </w:tcPr>
          <w:p w14:paraId="06A73A72" w14:textId="77777777" w:rsidR="00BE189A" w:rsidRPr="00BE189A" w:rsidRDefault="00BE189A" w:rsidP="00BE189A">
            <w:pPr>
              <w:rPr>
                <w:rFonts w:eastAsia="Calibri"/>
              </w:rPr>
            </w:pPr>
            <w:r w:rsidRPr="00BE189A">
              <w:rPr>
                <w:rFonts w:eastAsia="Calibri"/>
              </w:rPr>
              <w:t>Shannon diversity</w:t>
            </w:r>
          </w:p>
        </w:tc>
        <w:tc>
          <w:tcPr>
            <w:tcW w:w="1276" w:type="dxa"/>
          </w:tcPr>
          <w:p w14:paraId="5879ED2C" w14:textId="77777777" w:rsidR="00BE189A" w:rsidRPr="00BE189A" w:rsidRDefault="00BE189A" w:rsidP="00BE189A">
            <w:pPr>
              <w:rPr>
                <w:rFonts w:eastAsia="Calibri"/>
              </w:rPr>
            </w:pPr>
            <w:r w:rsidRPr="00BE189A">
              <w:rPr>
                <w:rFonts w:eastAsia="Calibri"/>
              </w:rPr>
              <w:t>LMM</w:t>
            </w:r>
          </w:p>
        </w:tc>
        <w:tc>
          <w:tcPr>
            <w:tcW w:w="1417" w:type="dxa"/>
          </w:tcPr>
          <w:p w14:paraId="588C8EF1" w14:textId="77777777" w:rsidR="00BE189A" w:rsidRPr="00BE189A" w:rsidRDefault="00BE189A" w:rsidP="00BE189A">
            <w:pPr>
              <w:rPr>
                <w:rFonts w:eastAsia="Calibri"/>
              </w:rPr>
            </w:pPr>
            <w:r w:rsidRPr="00BE189A">
              <w:rPr>
                <w:rFonts w:eastAsia="Calibri"/>
              </w:rPr>
              <w:t>F= 1.0</w:t>
            </w:r>
          </w:p>
        </w:tc>
        <w:tc>
          <w:tcPr>
            <w:tcW w:w="1418" w:type="dxa"/>
          </w:tcPr>
          <w:p w14:paraId="2354AB37" w14:textId="77777777" w:rsidR="00BE189A" w:rsidRPr="00BE189A" w:rsidRDefault="00BE189A" w:rsidP="00BE189A">
            <w:pPr>
              <w:rPr>
                <w:rFonts w:eastAsia="Calibri"/>
              </w:rPr>
            </w:pPr>
            <w:r w:rsidRPr="00BE189A">
              <w:rPr>
                <w:rFonts w:eastAsia="Calibri"/>
              </w:rPr>
              <w:t>-</w:t>
            </w:r>
          </w:p>
        </w:tc>
        <w:tc>
          <w:tcPr>
            <w:tcW w:w="1559" w:type="dxa"/>
          </w:tcPr>
          <w:p w14:paraId="02391388" w14:textId="77777777" w:rsidR="00BE189A" w:rsidRPr="00BE189A" w:rsidRDefault="00BE189A" w:rsidP="00BE189A">
            <w:pPr>
              <w:rPr>
                <w:rFonts w:eastAsia="Calibri"/>
              </w:rPr>
            </w:pPr>
            <w:r w:rsidRPr="00BE189A">
              <w:rPr>
                <w:rFonts w:eastAsia="Calibri"/>
              </w:rPr>
              <w:t>F= 1.3</w:t>
            </w:r>
          </w:p>
        </w:tc>
        <w:tc>
          <w:tcPr>
            <w:tcW w:w="1276" w:type="dxa"/>
          </w:tcPr>
          <w:p w14:paraId="62AF04DF" w14:textId="77777777" w:rsidR="00BE189A" w:rsidRPr="00BE189A" w:rsidRDefault="00BE189A" w:rsidP="00BE189A">
            <w:pPr>
              <w:rPr>
                <w:rFonts w:eastAsia="Calibri"/>
              </w:rPr>
            </w:pPr>
            <w:r w:rsidRPr="00BE189A">
              <w:rPr>
                <w:rFonts w:eastAsia="Calibri"/>
              </w:rPr>
              <w:t>-</w:t>
            </w:r>
          </w:p>
        </w:tc>
        <w:tc>
          <w:tcPr>
            <w:tcW w:w="1417" w:type="dxa"/>
          </w:tcPr>
          <w:p w14:paraId="6F5ACF41" w14:textId="77777777" w:rsidR="00BE189A" w:rsidRPr="00BE189A" w:rsidRDefault="00BE189A" w:rsidP="00BE189A">
            <w:pPr>
              <w:rPr>
                <w:rFonts w:eastAsia="Calibri"/>
              </w:rPr>
            </w:pPr>
            <w:r w:rsidRPr="00BE189A">
              <w:rPr>
                <w:rFonts w:eastAsia="Calibri"/>
              </w:rPr>
              <w:t>F= 0.2</w:t>
            </w:r>
          </w:p>
        </w:tc>
        <w:tc>
          <w:tcPr>
            <w:tcW w:w="1418" w:type="dxa"/>
          </w:tcPr>
          <w:p w14:paraId="09CDE535" w14:textId="77777777" w:rsidR="00BE189A" w:rsidRPr="00BE189A" w:rsidRDefault="00BE189A" w:rsidP="00BE189A">
            <w:pPr>
              <w:rPr>
                <w:rFonts w:eastAsia="Calibri"/>
              </w:rPr>
            </w:pPr>
            <w:r w:rsidRPr="00BE189A">
              <w:rPr>
                <w:rFonts w:eastAsia="Calibri"/>
              </w:rPr>
              <w:t>-</w:t>
            </w:r>
          </w:p>
        </w:tc>
      </w:tr>
    </w:tbl>
    <w:p w14:paraId="0F9DD0EC"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3464A841" w14:textId="77777777" w:rsidR="00BE189A" w:rsidRPr="00BE189A" w:rsidRDefault="00BE189A" w:rsidP="00BE189A">
      <w:pPr>
        <w:rPr>
          <w:rFonts w:eastAsia="Calibri" w:cs="Times New Roman"/>
        </w:rPr>
      </w:pPr>
    </w:p>
    <w:p w14:paraId="14979A23" w14:textId="77777777" w:rsidR="00BE189A" w:rsidRPr="00BE189A" w:rsidRDefault="00BE189A" w:rsidP="00BE189A">
      <w:pPr>
        <w:rPr>
          <w:rFonts w:eastAsia="Calibri" w:cs="Times New Roman"/>
        </w:rPr>
      </w:pP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t>Continued</w:t>
      </w:r>
    </w:p>
    <w:p w14:paraId="1700DFFF" w14:textId="77777777" w:rsidR="00BE189A" w:rsidRPr="00BE189A" w:rsidRDefault="00BE189A" w:rsidP="00BE189A">
      <w:pPr>
        <w:rPr>
          <w:rFonts w:eastAsia="Calibri" w:cs="Times New Roman"/>
        </w:rPr>
      </w:pPr>
    </w:p>
    <w:p w14:paraId="179E04B8" w14:textId="77777777" w:rsidR="00BE189A" w:rsidRPr="00BE189A" w:rsidRDefault="00BE189A" w:rsidP="00BE189A">
      <w:pPr>
        <w:rPr>
          <w:rFonts w:eastAsia="Calibri" w:cs="Times New Roman"/>
        </w:rPr>
      </w:pPr>
    </w:p>
    <w:p w14:paraId="2427BA79" w14:textId="77777777" w:rsidR="00BE189A" w:rsidRPr="00BE189A" w:rsidRDefault="00BE189A" w:rsidP="00BE189A">
      <w:pPr>
        <w:rPr>
          <w:rFonts w:eastAsia="Calibri" w:cs="Times New Roman"/>
        </w:rPr>
      </w:pPr>
    </w:p>
    <w:p w14:paraId="23296D34" w14:textId="77777777" w:rsidR="00BE189A" w:rsidRPr="00BE189A" w:rsidRDefault="00BE189A" w:rsidP="00BE189A">
      <w:pPr>
        <w:rPr>
          <w:rFonts w:eastAsia="Calibri" w:cs="Times New Roman"/>
        </w:rPr>
      </w:pPr>
      <w:r w:rsidRPr="00BE189A">
        <w:rPr>
          <w:rFonts w:eastAsia="Calibri" w:cs="Times New Roman"/>
        </w:rPr>
        <w:t>Table 2.3 Continued</w:t>
      </w:r>
    </w:p>
    <w:p w14:paraId="074F350B"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3E41E59" w14:textId="77777777" w:rsidTr="00F05206">
        <w:tc>
          <w:tcPr>
            <w:tcW w:w="3119" w:type="dxa"/>
          </w:tcPr>
          <w:p w14:paraId="04B28F9C" w14:textId="77777777" w:rsidR="00BE189A" w:rsidRPr="00BE189A" w:rsidRDefault="00BE189A" w:rsidP="00BE189A">
            <w:pPr>
              <w:rPr>
                <w:rFonts w:eastAsia="Calibri"/>
              </w:rPr>
            </w:pPr>
            <w:r w:rsidRPr="00BE189A">
              <w:rPr>
                <w:rFonts w:eastAsia="Calibri"/>
              </w:rPr>
              <w:t>Response variable</w:t>
            </w:r>
          </w:p>
        </w:tc>
        <w:tc>
          <w:tcPr>
            <w:tcW w:w="1276" w:type="dxa"/>
          </w:tcPr>
          <w:p w14:paraId="513C1861" w14:textId="77777777" w:rsidR="00BE189A" w:rsidRPr="00BE189A" w:rsidRDefault="00BE189A" w:rsidP="00BE189A">
            <w:pPr>
              <w:rPr>
                <w:rFonts w:eastAsia="Calibri"/>
              </w:rPr>
            </w:pPr>
            <w:r w:rsidRPr="00BE189A">
              <w:rPr>
                <w:rFonts w:eastAsia="Calibri"/>
              </w:rPr>
              <w:t xml:space="preserve">Model </w:t>
            </w:r>
          </w:p>
          <w:p w14:paraId="098030BC" w14:textId="77777777" w:rsidR="00BE189A" w:rsidRPr="00BE189A" w:rsidRDefault="00BE189A" w:rsidP="00BE189A">
            <w:pPr>
              <w:rPr>
                <w:rFonts w:eastAsia="Calibri"/>
              </w:rPr>
            </w:pPr>
            <w:r w:rsidRPr="00BE189A">
              <w:rPr>
                <w:rFonts w:eastAsia="Calibri"/>
              </w:rPr>
              <w:t>type</w:t>
            </w:r>
          </w:p>
        </w:tc>
        <w:tc>
          <w:tcPr>
            <w:tcW w:w="2835" w:type="dxa"/>
            <w:gridSpan w:val="2"/>
          </w:tcPr>
          <w:p w14:paraId="15DA5A91" w14:textId="77777777" w:rsidR="00BE189A" w:rsidRPr="00BE189A" w:rsidRDefault="00BE189A" w:rsidP="00BE189A">
            <w:pPr>
              <w:rPr>
                <w:rFonts w:eastAsia="Calibri"/>
              </w:rPr>
            </w:pPr>
            <w:r w:rsidRPr="00BE189A">
              <w:rPr>
                <w:rFonts w:eastAsia="Calibri"/>
              </w:rPr>
              <w:t xml:space="preserve">Treatment </w:t>
            </w:r>
          </w:p>
          <w:p w14:paraId="74D11DFA" w14:textId="77777777" w:rsidR="00BE189A" w:rsidRPr="00BE189A" w:rsidRDefault="00BE189A" w:rsidP="00BE189A">
            <w:pPr>
              <w:rPr>
                <w:rFonts w:eastAsia="Calibri"/>
              </w:rPr>
            </w:pPr>
            <w:r w:rsidRPr="00BE189A">
              <w:rPr>
                <w:rFonts w:eastAsia="Calibri"/>
              </w:rPr>
              <w:t>(Windthrow, Salvaged, Forest)</w:t>
            </w:r>
          </w:p>
        </w:tc>
        <w:tc>
          <w:tcPr>
            <w:tcW w:w="2835" w:type="dxa"/>
            <w:gridSpan w:val="2"/>
          </w:tcPr>
          <w:p w14:paraId="1577ED98"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34E297BE" w14:textId="77777777" w:rsidR="00BE189A" w:rsidRPr="00BE189A" w:rsidRDefault="00BE189A" w:rsidP="00BE189A">
            <w:pPr>
              <w:rPr>
                <w:rFonts w:eastAsia="Calibri"/>
              </w:rPr>
            </w:pPr>
            <w:r w:rsidRPr="00BE189A">
              <w:rPr>
                <w:rFonts w:eastAsia="Calibri"/>
              </w:rPr>
              <w:t>Treatment*Year interaction</w:t>
            </w:r>
          </w:p>
        </w:tc>
      </w:tr>
      <w:tr w:rsidR="00BE189A" w:rsidRPr="00BE189A" w14:paraId="426E1CFF" w14:textId="77777777" w:rsidTr="00F05206">
        <w:tc>
          <w:tcPr>
            <w:tcW w:w="3119" w:type="dxa"/>
            <w:tcBorders>
              <w:bottom w:val="nil"/>
            </w:tcBorders>
          </w:tcPr>
          <w:p w14:paraId="116D43BB" w14:textId="77777777" w:rsidR="00BE189A" w:rsidRPr="00BE189A" w:rsidRDefault="00BE189A" w:rsidP="00BE189A">
            <w:pPr>
              <w:rPr>
                <w:rFonts w:eastAsia="Calibri"/>
              </w:rPr>
            </w:pPr>
          </w:p>
        </w:tc>
        <w:tc>
          <w:tcPr>
            <w:tcW w:w="1276" w:type="dxa"/>
            <w:tcBorders>
              <w:bottom w:val="nil"/>
            </w:tcBorders>
          </w:tcPr>
          <w:p w14:paraId="27CC191A" w14:textId="77777777" w:rsidR="00BE189A" w:rsidRPr="00BE189A" w:rsidRDefault="00BE189A" w:rsidP="00BE189A">
            <w:pPr>
              <w:rPr>
                <w:rFonts w:eastAsia="Calibri"/>
              </w:rPr>
            </w:pPr>
          </w:p>
        </w:tc>
        <w:tc>
          <w:tcPr>
            <w:tcW w:w="1417" w:type="dxa"/>
            <w:tcBorders>
              <w:bottom w:val="nil"/>
            </w:tcBorders>
          </w:tcPr>
          <w:p w14:paraId="5BEBCED0" w14:textId="77777777" w:rsidR="00BE189A" w:rsidRPr="00BE189A" w:rsidRDefault="00BE189A" w:rsidP="00BE189A">
            <w:pPr>
              <w:rPr>
                <w:rFonts w:eastAsia="Calibri"/>
              </w:rPr>
            </w:pPr>
          </w:p>
        </w:tc>
        <w:tc>
          <w:tcPr>
            <w:tcW w:w="1418" w:type="dxa"/>
            <w:tcBorders>
              <w:bottom w:val="nil"/>
            </w:tcBorders>
          </w:tcPr>
          <w:p w14:paraId="0069EFA3" w14:textId="77777777" w:rsidR="00BE189A" w:rsidRPr="00BE189A" w:rsidRDefault="00BE189A" w:rsidP="00BE189A">
            <w:pPr>
              <w:rPr>
                <w:rFonts w:eastAsia="Calibri"/>
              </w:rPr>
            </w:pPr>
          </w:p>
        </w:tc>
        <w:tc>
          <w:tcPr>
            <w:tcW w:w="1559" w:type="dxa"/>
            <w:tcBorders>
              <w:bottom w:val="nil"/>
            </w:tcBorders>
          </w:tcPr>
          <w:p w14:paraId="7B1AED2B" w14:textId="77777777" w:rsidR="00BE189A" w:rsidRPr="00BE189A" w:rsidRDefault="00BE189A" w:rsidP="00BE189A">
            <w:pPr>
              <w:rPr>
                <w:rFonts w:eastAsia="Calibri"/>
              </w:rPr>
            </w:pPr>
          </w:p>
        </w:tc>
        <w:tc>
          <w:tcPr>
            <w:tcW w:w="1276" w:type="dxa"/>
            <w:tcBorders>
              <w:bottom w:val="nil"/>
            </w:tcBorders>
          </w:tcPr>
          <w:p w14:paraId="53098A39" w14:textId="77777777" w:rsidR="00BE189A" w:rsidRPr="00BE189A" w:rsidRDefault="00BE189A" w:rsidP="00BE189A">
            <w:pPr>
              <w:rPr>
                <w:rFonts w:eastAsia="Calibri"/>
              </w:rPr>
            </w:pPr>
          </w:p>
        </w:tc>
        <w:tc>
          <w:tcPr>
            <w:tcW w:w="1417" w:type="dxa"/>
            <w:tcBorders>
              <w:bottom w:val="nil"/>
            </w:tcBorders>
          </w:tcPr>
          <w:p w14:paraId="3008A1D2" w14:textId="77777777" w:rsidR="00BE189A" w:rsidRPr="00BE189A" w:rsidRDefault="00BE189A" w:rsidP="00BE189A">
            <w:pPr>
              <w:rPr>
                <w:rFonts w:eastAsia="Calibri"/>
              </w:rPr>
            </w:pPr>
          </w:p>
        </w:tc>
        <w:tc>
          <w:tcPr>
            <w:tcW w:w="1418" w:type="dxa"/>
            <w:tcBorders>
              <w:bottom w:val="nil"/>
            </w:tcBorders>
          </w:tcPr>
          <w:p w14:paraId="5634CB75" w14:textId="77777777" w:rsidR="00BE189A" w:rsidRPr="00BE189A" w:rsidRDefault="00BE189A" w:rsidP="00BE189A">
            <w:pPr>
              <w:rPr>
                <w:rFonts w:eastAsia="Calibri"/>
              </w:rPr>
            </w:pPr>
          </w:p>
        </w:tc>
      </w:tr>
      <w:tr w:rsidR="00BE189A" w:rsidRPr="00BE189A" w14:paraId="6AAC8912" w14:textId="77777777" w:rsidTr="00F05206">
        <w:tc>
          <w:tcPr>
            <w:tcW w:w="3119" w:type="dxa"/>
            <w:tcBorders>
              <w:top w:val="nil"/>
              <w:bottom w:val="single" w:sz="4" w:space="0" w:color="auto"/>
            </w:tcBorders>
          </w:tcPr>
          <w:p w14:paraId="155B4625" w14:textId="77777777" w:rsidR="00BE189A" w:rsidRPr="00BE189A" w:rsidRDefault="00BE189A" w:rsidP="00BE189A">
            <w:pPr>
              <w:rPr>
                <w:rFonts w:eastAsia="Calibri"/>
              </w:rPr>
            </w:pPr>
          </w:p>
        </w:tc>
        <w:tc>
          <w:tcPr>
            <w:tcW w:w="1276" w:type="dxa"/>
            <w:tcBorders>
              <w:top w:val="nil"/>
              <w:bottom w:val="single" w:sz="4" w:space="0" w:color="auto"/>
            </w:tcBorders>
          </w:tcPr>
          <w:p w14:paraId="699EB54F" w14:textId="77777777" w:rsidR="00BE189A" w:rsidRPr="00BE189A" w:rsidRDefault="00BE189A" w:rsidP="00BE189A">
            <w:pPr>
              <w:rPr>
                <w:rFonts w:eastAsia="Calibri"/>
              </w:rPr>
            </w:pPr>
          </w:p>
        </w:tc>
        <w:tc>
          <w:tcPr>
            <w:tcW w:w="1417" w:type="dxa"/>
            <w:tcBorders>
              <w:top w:val="nil"/>
              <w:bottom w:val="single" w:sz="4" w:space="0" w:color="auto"/>
            </w:tcBorders>
          </w:tcPr>
          <w:p w14:paraId="089E7690"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4237242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8724AE6"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3B040E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0BB5E417"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BFBEC7E" w14:textId="77777777" w:rsidR="00BE189A" w:rsidRPr="00BE189A" w:rsidRDefault="00BE189A" w:rsidP="00BE189A">
            <w:pPr>
              <w:rPr>
                <w:rFonts w:eastAsia="Calibri"/>
              </w:rPr>
            </w:pPr>
            <w:r w:rsidRPr="00BE189A">
              <w:rPr>
                <w:rFonts w:eastAsia="Calibri"/>
              </w:rPr>
              <w:t>p</w:t>
            </w:r>
          </w:p>
        </w:tc>
      </w:tr>
      <w:tr w:rsidR="00BE189A" w:rsidRPr="00BE189A" w14:paraId="130F8F6B" w14:textId="77777777" w:rsidTr="00F05206">
        <w:tc>
          <w:tcPr>
            <w:tcW w:w="3119" w:type="dxa"/>
            <w:tcBorders>
              <w:top w:val="single" w:sz="4" w:space="0" w:color="auto"/>
            </w:tcBorders>
          </w:tcPr>
          <w:p w14:paraId="78135592" w14:textId="77777777" w:rsidR="00BE189A" w:rsidRPr="00BE189A" w:rsidRDefault="00BE189A" w:rsidP="00BE189A">
            <w:pPr>
              <w:rPr>
                <w:rFonts w:eastAsia="Calibri"/>
              </w:rPr>
            </w:pPr>
            <w:r w:rsidRPr="00BE189A">
              <w:rPr>
                <w:rFonts w:eastAsia="Calibri"/>
              </w:rPr>
              <w:t xml:space="preserve">Functional alpha-diversity </w:t>
            </w:r>
          </w:p>
        </w:tc>
        <w:tc>
          <w:tcPr>
            <w:tcW w:w="1276" w:type="dxa"/>
            <w:tcBorders>
              <w:top w:val="single" w:sz="4" w:space="0" w:color="auto"/>
            </w:tcBorders>
          </w:tcPr>
          <w:p w14:paraId="18C6C0AC" w14:textId="77777777" w:rsidR="00BE189A" w:rsidRPr="00BE189A" w:rsidRDefault="00BE189A" w:rsidP="00BE189A">
            <w:pPr>
              <w:rPr>
                <w:rFonts w:eastAsia="Calibri"/>
              </w:rPr>
            </w:pPr>
            <w:r w:rsidRPr="00BE189A">
              <w:rPr>
                <w:rFonts w:eastAsia="Calibri"/>
              </w:rPr>
              <w:t>LM</w:t>
            </w:r>
          </w:p>
        </w:tc>
        <w:tc>
          <w:tcPr>
            <w:tcW w:w="1417" w:type="dxa"/>
            <w:tcBorders>
              <w:top w:val="single" w:sz="4" w:space="0" w:color="auto"/>
            </w:tcBorders>
          </w:tcPr>
          <w:p w14:paraId="1BDA3910" w14:textId="77777777" w:rsidR="00BE189A" w:rsidRPr="00BE189A" w:rsidRDefault="00BE189A" w:rsidP="00BE189A">
            <w:pPr>
              <w:rPr>
                <w:rFonts w:eastAsia="Calibri"/>
              </w:rPr>
            </w:pPr>
            <w:r w:rsidRPr="00BE189A">
              <w:rPr>
                <w:rFonts w:eastAsia="Calibri"/>
              </w:rPr>
              <w:t xml:space="preserve">F=0.4 </w:t>
            </w:r>
          </w:p>
        </w:tc>
        <w:tc>
          <w:tcPr>
            <w:tcW w:w="1418" w:type="dxa"/>
            <w:tcBorders>
              <w:top w:val="single" w:sz="4" w:space="0" w:color="auto"/>
            </w:tcBorders>
          </w:tcPr>
          <w:p w14:paraId="1DCBE598" w14:textId="77777777" w:rsidR="00BE189A" w:rsidRPr="00BE189A" w:rsidRDefault="00BE189A" w:rsidP="00BE189A">
            <w:pPr>
              <w:rPr>
                <w:rFonts w:eastAsia="Calibri"/>
              </w:rPr>
            </w:pPr>
            <w:r w:rsidRPr="00BE189A">
              <w:rPr>
                <w:rFonts w:eastAsia="Calibri"/>
              </w:rPr>
              <w:t>-</w:t>
            </w:r>
          </w:p>
        </w:tc>
        <w:tc>
          <w:tcPr>
            <w:tcW w:w="1559" w:type="dxa"/>
            <w:tcBorders>
              <w:top w:val="single" w:sz="4" w:space="0" w:color="auto"/>
            </w:tcBorders>
          </w:tcPr>
          <w:p w14:paraId="3233B656" w14:textId="77777777" w:rsidR="00BE189A" w:rsidRPr="00BE189A" w:rsidRDefault="00BE189A" w:rsidP="00BE189A">
            <w:pPr>
              <w:rPr>
                <w:rFonts w:eastAsia="Calibri"/>
              </w:rPr>
            </w:pPr>
            <w:r w:rsidRPr="00BE189A">
              <w:rPr>
                <w:rFonts w:eastAsia="Calibri"/>
              </w:rPr>
              <w:t>F= 0.001</w:t>
            </w:r>
          </w:p>
        </w:tc>
        <w:tc>
          <w:tcPr>
            <w:tcW w:w="1276" w:type="dxa"/>
            <w:tcBorders>
              <w:top w:val="single" w:sz="4" w:space="0" w:color="auto"/>
            </w:tcBorders>
          </w:tcPr>
          <w:p w14:paraId="04E6CAFA"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tcBorders>
          </w:tcPr>
          <w:p w14:paraId="2505821C" w14:textId="77777777" w:rsidR="00BE189A" w:rsidRPr="00BE189A" w:rsidRDefault="00BE189A" w:rsidP="00BE189A">
            <w:pPr>
              <w:rPr>
                <w:rFonts w:eastAsia="Calibri"/>
              </w:rPr>
            </w:pPr>
            <w:r w:rsidRPr="00BE189A">
              <w:rPr>
                <w:rFonts w:eastAsia="Calibri"/>
              </w:rPr>
              <w:t>F= 1.5</w:t>
            </w:r>
          </w:p>
        </w:tc>
        <w:tc>
          <w:tcPr>
            <w:tcW w:w="1418" w:type="dxa"/>
            <w:tcBorders>
              <w:top w:val="single" w:sz="4" w:space="0" w:color="auto"/>
            </w:tcBorders>
          </w:tcPr>
          <w:p w14:paraId="5F5D22DE" w14:textId="77777777" w:rsidR="00BE189A" w:rsidRPr="00BE189A" w:rsidRDefault="00BE189A" w:rsidP="00BE189A">
            <w:pPr>
              <w:rPr>
                <w:rFonts w:eastAsia="Calibri"/>
              </w:rPr>
            </w:pPr>
            <w:r w:rsidRPr="00BE189A">
              <w:rPr>
                <w:rFonts w:eastAsia="Calibri"/>
              </w:rPr>
              <w:t>-</w:t>
            </w:r>
          </w:p>
        </w:tc>
      </w:tr>
      <w:tr w:rsidR="00BE189A" w:rsidRPr="00BE189A" w14:paraId="69158AED" w14:textId="77777777" w:rsidTr="00F05206">
        <w:tc>
          <w:tcPr>
            <w:tcW w:w="3119" w:type="dxa"/>
          </w:tcPr>
          <w:p w14:paraId="56FDBD82" w14:textId="77777777" w:rsidR="00BE189A" w:rsidRPr="00BE189A" w:rsidRDefault="00BE189A" w:rsidP="00BE189A">
            <w:pPr>
              <w:rPr>
                <w:rFonts w:eastAsia="Calibri"/>
              </w:rPr>
            </w:pPr>
          </w:p>
        </w:tc>
        <w:tc>
          <w:tcPr>
            <w:tcW w:w="1276" w:type="dxa"/>
          </w:tcPr>
          <w:p w14:paraId="5F5C028F" w14:textId="77777777" w:rsidR="00BE189A" w:rsidRPr="00BE189A" w:rsidRDefault="00BE189A" w:rsidP="00BE189A">
            <w:pPr>
              <w:rPr>
                <w:rFonts w:eastAsia="Calibri"/>
              </w:rPr>
            </w:pPr>
          </w:p>
        </w:tc>
        <w:tc>
          <w:tcPr>
            <w:tcW w:w="1417" w:type="dxa"/>
          </w:tcPr>
          <w:p w14:paraId="67DB1C16" w14:textId="77777777" w:rsidR="00BE189A" w:rsidRPr="00BE189A" w:rsidRDefault="00BE189A" w:rsidP="00BE189A">
            <w:pPr>
              <w:rPr>
                <w:rFonts w:eastAsia="Calibri"/>
              </w:rPr>
            </w:pPr>
          </w:p>
        </w:tc>
        <w:tc>
          <w:tcPr>
            <w:tcW w:w="1418" w:type="dxa"/>
          </w:tcPr>
          <w:p w14:paraId="5BD166A9" w14:textId="77777777" w:rsidR="00BE189A" w:rsidRPr="00BE189A" w:rsidRDefault="00BE189A" w:rsidP="00BE189A">
            <w:pPr>
              <w:rPr>
                <w:rFonts w:eastAsia="Calibri"/>
              </w:rPr>
            </w:pPr>
          </w:p>
        </w:tc>
        <w:tc>
          <w:tcPr>
            <w:tcW w:w="1559" w:type="dxa"/>
          </w:tcPr>
          <w:p w14:paraId="0B5C461A" w14:textId="77777777" w:rsidR="00BE189A" w:rsidRPr="00BE189A" w:rsidRDefault="00BE189A" w:rsidP="00BE189A">
            <w:pPr>
              <w:rPr>
                <w:rFonts w:eastAsia="Calibri"/>
              </w:rPr>
            </w:pPr>
          </w:p>
        </w:tc>
        <w:tc>
          <w:tcPr>
            <w:tcW w:w="1276" w:type="dxa"/>
          </w:tcPr>
          <w:p w14:paraId="6DFA0BB7" w14:textId="77777777" w:rsidR="00BE189A" w:rsidRPr="00BE189A" w:rsidRDefault="00BE189A" w:rsidP="00BE189A">
            <w:pPr>
              <w:rPr>
                <w:rFonts w:eastAsia="Calibri"/>
              </w:rPr>
            </w:pPr>
          </w:p>
        </w:tc>
        <w:tc>
          <w:tcPr>
            <w:tcW w:w="1417" w:type="dxa"/>
          </w:tcPr>
          <w:p w14:paraId="2CA05522" w14:textId="77777777" w:rsidR="00BE189A" w:rsidRPr="00BE189A" w:rsidRDefault="00BE189A" w:rsidP="00BE189A">
            <w:pPr>
              <w:rPr>
                <w:rFonts w:eastAsia="Calibri"/>
              </w:rPr>
            </w:pPr>
          </w:p>
        </w:tc>
        <w:tc>
          <w:tcPr>
            <w:tcW w:w="1418" w:type="dxa"/>
          </w:tcPr>
          <w:p w14:paraId="1DEEB153" w14:textId="77777777" w:rsidR="00BE189A" w:rsidRPr="00BE189A" w:rsidRDefault="00BE189A" w:rsidP="00BE189A">
            <w:pPr>
              <w:rPr>
                <w:rFonts w:eastAsia="Calibri"/>
              </w:rPr>
            </w:pPr>
          </w:p>
        </w:tc>
      </w:tr>
      <w:tr w:rsidR="00BE189A" w:rsidRPr="00BE189A" w14:paraId="0B812608" w14:textId="77777777" w:rsidTr="00F05206">
        <w:tc>
          <w:tcPr>
            <w:tcW w:w="3119" w:type="dxa"/>
          </w:tcPr>
          <w:p w14:paraId="7A7F94C3" w14:textId="77777777" w:rsidR="00BE189A" w:rsidRPr="00BE189A" w:rsidRDefault="00BE189A" w:rsidP="00BE189A">
            <w:pPr>
              <w:rPr>
                <w:rFonts w:eastAsia="Calibri"/>
              </w:rPr>
            </w:pPr>
            <w:r w:rsidRPr="00BE189A">
              <w:rPr>
                <w:rFonts w:eastAsia="Calibri"/>
              </w:rPr>
              <w:t>CWM Body length</w:t>
            </w:r>
          </w:p>
        </w:tc>
        <w:tc>
          <w:tcPr>
            <w:tcW w:w="1276" w:type="dxa"/>
          </w:tcPr>
          <w:p w14:paraId="0B7B07E9" w14:textId="77777777" w:rsidR="00BE189A" w:rsidRPr="00BE189A" w:rsidRDefault="00BE189A" w:rsidP="00BE189A">
            <w:pPr>
              <w:rPr>
                <w:rFonts w:eastAsia="Calibri"/>
              </w:rPr>
            </w:pPr>
            <w:r w:rsidRPr="00BE189A">
              <w:rPr>
                <w:rFonts w:eastAsia="Calibri"/>
              </w:rPr>
              <w:t>LM</w:t>
            </w:r>
          </w:p>
        </w:tc>
        <w:tc>
          <w:tcPr>
            <w:tcW w:w="1417" w:type="dxa"/>
          </w:tcPr>
          <w:p w14:paraId="09EB2DEB" w14:textId="77777777" w:rsidR="00BE189A" w:rsidRPr="00BE189A" w:rsidRDefault="00BE189A" w:rsidP="00BE189A">
            <w:pPr>
              <w:rPr>
                <w:rFonts w:eastAsia="Calibri"/>
                <w:b/>
                <w:bCs/>
              </w:rPr>
            </w:pPr>
            <w:r w:rsidRPr="00BE189A">
              <w:rPr>
                <w:rFonts w:eastAsia="Calibri"/>
                <w:b/>
                <w:bCs/>
              </w:rPr>
              <w:t>F=5.8</w:t>
            </w:r>
          </w:p>
        </w:tc>
        <w:tc>
          <w:tcPr>
            <w:tcW w:w="1418" w:type="dxa"/>
          </w:tcPr>
          <w:p w14:paraId="1E4D53A9" w14:textId="77777777" w:rsidR="00BE189A" w:rsidRPr="00BE189A" w:rsidRDefault="00BE189A" w:rsidP="00BE189A">
            <w:pPr>
              <w:rPr>
                <w:rFonts w:eastAsia="Calibri"/>
                <w:b/>
                <w:bCs/>
              </w:rPr>
            </w:pPr>
            <w:r w:rsidRPr="00BE189A">
              <w:rPr>
                <w:rFonts w:eastAsia="Calibri"/>
                <w:b/>
                <w:bCs/>
              </w:rPr>
              <w:t>0.006</w:t>
            </w:r>
          </w:p>
        </w:tc>
        <w:tc>
          <w:tcPr>
            <w:tcW w:w="1559" w:type="dxa"/>
          </w:tcPr>
          <w:p w14:paraId="178F3238" w14:textId="77777777" w:rsidR="00BE189A" w:rsidRPr="00BE189A" w:rsidRDefault="00BE189A" w:rsidP="00BE189A">
            <w:pPr>
              <w:rPr>
                <w:rFonts w:eastAsia="Calibri"/>
              </w:rPr>
            </w:pPr>
            <w:r w:rsidRPr="00BE189A">
              <w:rPr>
                <w:rFonts w:eastAsia="Calibri"/>
              </w:rPr>
              <w:t>F=2.6</w:t>
            </w:r>
          </w:p>
        </w:tc>
        <w:tc>
          <w:tcPr>
            <w:tcW w:w="1276" w:type="dxa"/>
          </w:tcPr>
          <w:p w14:paraId="6B864E2E" w14:textId="77777777" w:rsidR="00BE189A" w:rsidRPr="00BE189A" w:rsidRDefault="00BE189A" w:rsidP="00BE189A">
            <w:pPr>
              <w:rPr>
                <w:rFonts w:eastAsia="Calibri"/>
              </w:rPr>
            </w:pPr>
            <w:r w:rsidRPr="00BE189A">
              <w:rPr>
                <w:rFonts w:eastAsia="Calibri"/>
              </w:rPr>
              <w:t>-</w:t>
            </w:r>
          </w:p>
        </w:tc>
        <w:tc>
          <w:tcPr>
            <w:tcW w:w="1417" w:type="dxa"/>
          </w:tcPr>
          <w:p w14:paraId="1A7231A0" w14:textId="77777777" w:rsidR="00BE189A" w:rsidRPr="00BE189A" w:rsidRDefault="00BE189A" w:rsidP="00BE189A">
            <w:pPr>
              <w:rPr>
                <w:rFonts w:eastAsia="Calibri"/>
              </w:rPr>
            </w:pPr>
            <w:r w:rsidRPr="00BE189A">
              <w:rPr>
                <w:rFonts w:eastAsia="Calibri"/>
              </w:rPr>
              <w:t>F=0.3</w:t>
            </w:r>
          </w:p>
        </w:tc>
        <w:tc>
          <w:tcPr>
            <w:tcW w:w="1418" w:type="dxa"/>
          </w:tcPr>
          <w:p w14:paraId="29E684CB" w14:textId="77777777" w:rsidR="00BE189A" w:rsidRPr="00BE189A" w:rsidRDefault="00BE189A" w:rsidP="00BE189A">
            <w:pPr>
              <w:rPr>
                <w:rFonts w:eastAsia="Calibri"/>
              </w:rPr>
            </w:pPr>
            <w:r w:rsidRPr="00BE189A">
              <w:rPr>
                <w:rFonts w:eastAsia="Calibri"/>
              </w:rPr>
              <w:t>-</w:t>
            </w:r>
          </w:p>
        </w:tc>
      </w:tr>
      <w:tr w:rsidR="00BE189A" w:rsidRPr="00BE189A" w14:paraId="07430AFD" w14:textId="77777777" w:rsidTr="00F05206">
        <w:tc>
          <w:tcPr>
            <w:tcW w:w="3119" w:type="dxa"/>
          </w:tcPr>
          <w:p w14:paraId="749CC2EA" w14:textId="77777777" w:rsidR="00BE189A" w:rsidRPr="00BE189A" w:rsidRDefault="00BE189A" w:rsidP="00BE189A">
            <w:pPr>
              <w:rPr>
                <w:rFonts w:eastAsia="Calibri"/>
              </w:rPr>
            </w:pPr>
          </w:p>
        </w:tc>
        <w:tc>
          <w:tcPr>
            <w:tcW w:w="1276" w:type="dxa"/>
          </w:tcPr>
          <w:p w14:paraId="3CEE8C2F" w14:textId="77777777" w:rsidR="00BE189A" w:rsidRPr="00BE189A" w:rsidRDefault="00BE189A" w:rsidP="00BE189A">
            <w:pPr>
              <w:rPr>
                <w:rFonts w:eastAsia="Calibri"/>
              </w:rPr>
            </w:pPr>
          </w:p>
        </w:tc>
        <w:tc>
          <w:tcPr>
            <w:tcW w:w="1417" w:type="dxa"/>
          </w:tcPr>
          <w:p w14:paraId="2684C69C" w14:textId="77777777" w:rsidR="00BE189A" w:rsidRPr="00BE189A" w:rsidRDefault="00BE189A" w:rsidP="00BE189A">
            <w:pPr>
              <w:rPr>
                <w:rFonts w:eastAsia="Calibri"/>
                <w:b/>
                <w:bCs/>
              </w:rPr>
            </w:pPr>
          </w:p>
        </w:tc>
        <w:tc>
          <w:tcPr>
            <w:tcW w:w="1418" w:type="dxa"/>
          </w:tcPr>
          <w:p w14:paraId="4EC418DA" w14:textId="77777777" w:rsidR="00BE189A" w:rsidRPr="00BE189A" w:rsidRDefault="00BE189A" w:rsidP="00BE189A">
            <w:pPr>
              <w:rPr>
                <w:rFonts w:eastAsia="Calibri"/>
                <w:b/>
                <w:bCs/>
              </w:rPr>
            </w:pPr>
          </w:p>
        </w:tc>
        <w:tc>
          <w:tcPr>
            <w:tcW w:w="1559" w:type="dxa"/>
          </w:tcPr>
          <w:p w14:paraId="53FA364A" w14:textId="77777777" w:rsidR="00BE189A" w:rsidRPr="00BE189A" w:rsidRDefault="00BE189A" w:rsidP="00BE189A">
            <w:pPr>
              <w:rPr>
                <w:rFonts w:eastAsia="Calibri"/>
              </w:rPr>
            </w:pPr>
          </w:p>
        </w:tc>
        <w:tc>
          <w:tcPr>
            <w:tcW w:w="1276" w:type="dxa"/>
          </w:tcPr>
          <w:p w14:paraId="41019F95" w14:textId="77777777" w:rsidR="00BE189A" w:rsidRPr="00BE189A" w:rsidRDefault="00BE189A" w:rsidP="00BE189A">
            <w:pPr>
              <w:rPr>
                <w:rFonts w:eastAsia="Calibri"/>
              </w:rPr>
            </w:pPr>
          </w:p>
        </w:tc>
        <w:tc>
          <w:tcPr>
            <w:tcW w:w="1417" w:type="dxa"/>
          </w:tcPr>
          <w:p w14:paraId="7653E3C7" w14:textId="77777777" w:rsidR="00BE189A" w:rsidRPr="00BE189A" w:rsidRDefault="00BE189A" w:rsidP="00BE189A">
            <w:pPr>
              <w:rPr>
                <w:rFonts w:eastAsia="Calibri"/>
              </w:rPr>
            </w:pPr>
          </w:p>
        </w:tc>
        <w:tc>
          <w:tcPr>
            <w:tcW w:w="1418" w:type="dxa"/>
          </w:tcPr>
          <w:p w14:paraId="0B564288" w14:textId="77777777" w:rsidR="00BE189A" w:rsidRPr="00BE189A" w:rsidRDefault="00BE189A" w:rsidP="00BE189A">
            <w:pPr>
              <w:rPr>
                <w:rFonts w:eastAsia="Calibri"/>
              </w:rPr>
            </w:pPr>
          </w:p>
        </w:tc>
      </w:tr>
      <w:tr w:rsidR="00BE189A" w:rsidRPr="00BE189A" w14:paraId="6C06D736" w14:textId="77777777" w:rsidTr="00F05206">
        <w:tc>
          <w:tcPr>
            <w:tcW w:w="3119" w:type="dxa"/>
          </w:tcPr>
          <w:p w14:paraId="32094C80" w14:textId="77777777" w:rsidR="00BE189A" w:rsidRPr="00BE189A" w:rsidRDefault="00BE189A" w:rsidP="00BE189A">
            <w:pPr>
              <w:rPr>
                <w:rFonts w:eastAsia="Calibri"/>
              </w:rPr>
            </w:pPr>
            <w:r w:rsidRPr="00BE189A">
              <w:rPr>
                <w:rFonts w:eastAsia="Calibri"/>
              </w:rPr>
              <w:t>CWM Standardized antenna length</w:t>
            </w:r>
          </w:p>
        </w:tc>
        <w:tc>
          <w:tcPr>
            <w:tcW w:w="1276" w:type="dxa"/>
          </w:tcPr>
          <w:p w14:paraId="29C89402" w14:textId="77777777" w:rsidR="00BE189A" w:rsidRPr="00BE189A" w:rsidRDefault="00BE189A" w:rsidP="00BE189A">
            <w:pPr>
              <w:rPr>
                <w:rFonts w:eastAsia="Calibri"/>
              </w:rPr>
            </w:pPr>
            <w:r w:rsidRPr="00BE189A">
              <w:rPr>
                <w:rFonts w:eastAsia="Calibri"/>
              </w:rPr>
              <w:t>LMM</w:t>
            </w:r>
          </w:p>
        </w:tc>
        <w:tc>
          <w:tcPr>
            <w:tcW w:w="1417" w:type="dxa"/>
          </w:tcPr>
          <w:p w14:paraId="0EE2CB79" w14:textId="77777777" w:rsidR="00BE189A" w:rsidRPr="00BE189A" w:rsidRDefault="00BE189A" w:rsidP="00BE189A">
            <w:pPr>
              <w:rPr>
                <w:rFonts w:eastAsia="Calibri"/>
              </w:rPr>
            </w:pPr>
            <w:r w:rsidRPr="00BE189A">
              <w:rPr>
                <w:rFonts w:eastAsia="Calibri"/>
              </w:rPr>
              <w:t>F=0.6</w:t>
            </w:r>
          </w:p>
        </w:tc>
        <w:tc>
          <w:tcPr>
            <w:tcW w:w="1418" w:type="dxa"/>
          </w:tcPr>
          <w:p w14:paraId="2DA4A405" w14:textId="77777777" w:rsidR="00BE189A" w:rsidRPr="00BE189A" w:rsidRDefault="00BE189A" w:rsidP="00BE189A">
            <w:pPr>
              <w:rPr>
                <w:rFonts w:eastAsia="Calibri"/>
              </w:rPr>
            </w:pPr>
            <w:r w:rsidRPr="00BE189A">
              <w:rPr>
                <w:rFonts w:eastAsia="Calibri"/>
              </w:rPr>
              <w:t>-</w:t>
            </w:r>
          </w:p>
        </w:tc>
        <w:tc>
          <w:tcPr>
            <w:tcW w:w="1559" w:type="dxa"/>
          </w:tcPr>
          <w:p w14:paraId="20351D19" w14:textId="77777777" w:rsidR="00BE189A" w:rsidRPr="00BE189A" w:rsidRDefault="00BE189A" w:rsidP="00BE189A">
            <w:pPr>
              <w:rPr>
                <w:rFonts w:eastAsia="Calibri"/>
              </w:rPr>
            </w:pPr>
            <w:r w:rsidRPr="00BE189A">
              <w:rPr>
                <w:rFonts w:eastAsia="Calibri"/>
              </w:rPr>
              <w:t>F=3.9</w:t>
            </w:r>
          </w:p>
        </w:tc>
        <w:tc>
          <w:tcPr>
            <w:tcW w:w="1276" w:type="dxa"/>
          </w:tcPr>
          <w:p w14:paraId="30AA1449" w14:textId="77777777" w:rsidR="00BE189A" w:rsidRPr="00BE189A" w:rsidRDefault="00BE189A" w:rsidP="00BE189A">
            <w:pPr>
              <w:rPr>
                <w:rFonts w:eastAsia="Calibri"/>
              </w:rPr>
            </w:pPr>
            <w:r w:rsidRPr="00BE189A">
              <w:rPr>
                <w:rFonts w:eastAsia="Calibri"/>
              </w:rPr>
              <w:t>0.056</w:t>
            </w:r>
          </w:p>
        </w:tc>
        <w:tc>
          <w:tcPr>
            <w:tcW w:w="1417" w:type="dxa"/>
          </w:tcPr>
          <w:p w14:paraId="07D903F3" w14:textId="77777777" w:rsidR="00BE189A" w:rsidRPr="00BE189A" w:rsidRDefault="00BE189A" w:rsidP="00BE189A">
            <w:pPr>
              <w:rPr>
                <w:rFonts w:eastAsia="Calibri"/>
              </w:rPr>
            </w:pPr>
            <w:r w:rsidRPr="00BE189A">
              <w:rPr>
                <w:rFonts w:eastAsia="Calibri"/>
              </w:rPr>
              <w:t>F=2.0</w:t>
            </w:r>
          </w:p>
          <w:p w14:paraId="2B792312" w14:textId="77777777" w:rsidR="00BE189A" w:rsidRPr="00BE189A" w:rsidRDefault="00BE189A" w:rsidP="00BE189A">
            <w:pPr>
              <w:rPr>
                <w:rFonts w:eastAsia="Calibri"/>
              </w:rPr>
            </w:pPr>
          </w:p>
        </w:tc>
        <w:tc>
          <w:tcPr>
            <w:tcW w:w="1418" w:type="dxa"/>
          </w:tcPr>
          <w:p w14:paraId="6143404E" w14:textId="77777777" w:rsidR="00BE189A" w:rsidRPr="00BE189A" w:rsidRDefault="00BE189A" w:rsidP="00BE189A">
            <w:pPr>
              <w:rPr>
                <w:rFonts w:eastAsia="Calibri"/>
              </w:rPr>
            </w:pPr>
            <w:r w:rsidRPr="00BE189A">
              <w:rPr>
                <w:rFonts w:eastAsia="Calibri"/>
              </w:rPr>
              <w:t>-</w:t>
            </w:r>
          </w:p>
        </w:tc>
      </w:tr>
      <w:tr w:rsidR="00BE189A" w:rsidRPr="00BE189A" w14:paraId="2B8DBF5F" w14:textId="77777777" w:rsidTr="00F05206">
        <w:tc>
          <w:tcPr>
            <w:tcW w:w="3119" w:type="dxa"/>
          </w:tcPr>
          <w:p w14:paraId="5D7B1B84" w14:textId="77777777" w:rsidR="00BE189A" w:rsidRPr="00BE189A" w:rsidRDefault="00BE189A" w:rsidP="00BE189A">
            <w:pPr>
              <w:rPr>
                <w:rFonts w:eastAsia="Calibri"/>
              </w:rPr>
            </w:pPr>
          </w:p>
        </w:tc>
        <w:tc>
          <w:tcPr>
            <w:tcW w:w="1276" w:type="dxa"/>
          </w:tcPr>
          <w:p w14:paraId="56DB7C2E" w14:textId="77777777" w:rsidR="00BE189A" w:rsidRPr="00BE189A" w:rsidRDefault="00BE189A" w:rsidP="00BE189A">
            <w:pPr>
              <w:rPr>
                <w:rFonts w:eastAsia="Calibri"/>
              </w:rPr>
            </w:pPr>
          </w:p>
        </w:tc>
        <w:tc>
          <w:tcPr>
            <w:tcW w:w="1417" w:type="dxa"/>
          </w:tcPr>
          <w:p w14:paraId="3D37D9C3" w14:textId="77777777" w:rsidR="00BE189A" w:rsidRPr="00BE189A" w:rsidRDefault="00BE189A" w:rsidP="00BE189A">
            <w:pPr>
              <w:rPr>
                <w:rFonts w:eastAsia="Calibri"/>
              </w:rPr>
            </w:pPr>
          </w:p>
        </w:tc>
        <w:tc>
          <w:tcPr>
            <w:tcW w:w="1418" w:type="dxa"/>
          </w:tcPr>
          <w:p w14:paraId="22A9DAA5" w14:textId="77777777" w:rsidR="00BE189A" w:rsidRPr="00BE189A" w:rsidRDefault="00BE189A" w:rsidP="00BE189A">
            <w:pPr>
              <w:rPr>
                <w:rFonts w:eastAsia="Calibri"/>
              </w:rPr>
            </w:pPr>
          </w:p>
        </w:tc>
        <w:tc>
          <w:tcPr>
            <w:tcW w:w="1559" w:type="dxa"/>
          </w:tcPr>
          <w:p w14:paraId="6935A662" w14:textId="77777777" w:rsidR="00BE189A" w:rsidRPr="00BE189A" w:rsidRDefault="00BE189A" w:rsidP="00BE189A">
            <w:pPr>
              <w:rPr>
                <w:rFonts w:eastAsia="Calibri"/>
              </w:rPr>
            </w:pPr>
          </w:p>
        </w:tc>
        <w:tc>
          <w:tcPr>
            <w:tcW w:w="1276" w:type="dxa"/>
          </w:tcPr>
          <w:p w14:paraId="4A3CF184" w14:textId="77777777" w:rsidR="00BE189A" w:rsidRPr="00BE189A" w:rsidRDefault="00BE189A" w:rsidP="00BE189A">
            <w:pPr>
              <w:rPr>
                <w:rFonts w:eastAsia="Calibri"/>
              </w:rPr>
            </w:pPr>
          </w:p>
        </w:tc>
        <w:tc>
          <w:tcPr>
            <w:tcW w:w="1417" w:type="dxa"/>
          </w:tcPr>
          <w:p w14:paraId="1F0A2EB8" w14:textId="77777777" w:rsidR="00BE189A" w:rsidRPr="00BE189A" w:rsidRDefault="00BE189A" w:rsidP="00BE189A">
            <w:pPr>
              <w:rPr>
                <w:rFonts w:eastAsia="Calibri"/>
              </w:rPr>
            </w:pPr>
          </w:p>
        </w:tc>
        <w:tc>
          <w:tcPr>
            <w:tcW w:w="1418" w:type="dxa"/>
          </w:tcPr>
          <w:p w14:paraId="64AF138C" w14:textId="77777777" w:rsidR="00BE189A" w:rsidRPr="00BE189A" w:rsidRDefault="00BE189A" w:rsidP="00BE189A">
            <w:pPr>
              <w:rPr>
                <w:rFonts w:eastAsia="Calibri"/>
              </w:rPr>
            </w:pPr>
          </w:p>
        </w:tc>
      </w:tr>
      <w:tr w:rsidR="00BE189A" w:rsidRPr="00BE189A" w14:paraId="1EF1E6AF" w14:textId="77777777" w:rsidTr="00F05206">
        <w:tc>
          <w:tcPr>
            <w:tcW w:w="3119" w:type="dxa"/>
          </w:tcPr>
          <w:p w14:paraId="77F36D5C" w14:textId="77777777" w:rsidR="00BE189A" w:rsidRPr="00BE189A" w:rsidRDefault="00BE189A" w:rsidP="00BE189A">
            <w:pPr>
              <w:rPr>
                <w:rFonts w:eastAsia="Calibri"/>
              </w:rPr>
            </w:pPr>
            <w:r w:rsidRPr="00BE189A">
              <w:rPr>
                <w:rFonts w:eastAsia="Calibri"/>
              </w:rPr>
              <w:t>CWM  Standardized rear leg length</w:t>
            </w:r>
          </w:p>
        </w:tc>
        <w:tc>
          <w:tcPr>
            <w:tcW w:w="1276" w:type="dxa"/>
          </w:tcPr>
          <w:p w14:paraId="50B7580F" w14:textId="77777777" w:rsidR="00BE189A" w:rsidRPr="00BE189A" w:rsidRDefault="00BE189A" w:rsidP="00BE189A">
            <w:pPr>
              <w:rPr>
                <w:rFonts w:eastAsia="Calibri"/>
              </w:rPr>
            </w:pPr>
            <w:r w:rsidRPr="00BE189A">
              <w:rPr>
                <w:rFonts w:eastAsia="Calibri"/>
              </w:rPr>
              <w:t>LMM</w:t>
            </w:r>
          </w:p>
        </w:tc>
        <w:tc>
          <w:tcPr>
            <w:tcW w:w="1417" w:type="dxa"/>
          </w:tcPr>
          <w:p w14:paraId="24BA182F" w14:textId="77777777" w:rsidR="00BE189A" w:rsidRPr="00BE189A" w:rsidRDefault="00BE189A" w:rsidP="00BE189A">
            <w:pPr>
              <w:rPr>
                <w:rFonts w:eastAsia="Calibri"/>
              </w:rPr>
            </w:pPr>
            <w:r w:rsidRPr="00BE189A">
              <w:rPr>
                <w:rFonts w:eastAsia="Calibri"/>
              </w:rPr>
              <w:t>F=0.4</w:t>
            </w:r>
          </w:p>
        </w:tc>
        <w:tc>
          <w:tcPr>
            <w:tcW w:w="1418" w:type="dxa"/>
          </w:tcPr>
          <w:p w14:paraId="123E89A9" w14:textId="77777777" w:rsidR="00BE189A" w:rsidRPr="00BE189A" w:rsidRDefault="00BE189A" w:rsidP="00BE189A">
            <w:pPr>
              <w:rPr>
                <w:rFonts w:eastAsia="Calibri"/>
              </w:rPr>
            </w:pPr>
            <w:r w:rsidRPr="00BE189A">
              <w:rPr>
                <w:rFonts w:eastAsia="Calibri"/>
              </w:rPr>
              <w:t>-</w:t>
            </w:r>
          </w:p>
        </w:tc>
        <w:tc>
          <w:tcPr>
            <w:tcW w:w="1559" w:type="dxa"/>
          </w:tcPr>
          <w:p w14:paraId="0433CFEC" w14:textId="77777777" w:rsidR="00BE189A" w:rsidRPr="00BE189A" w:rsidRDefault="00BE189A" w:rsidP="00BE189A">
            <w:pPr>
              <w:rPr>
                <w:rFonts w:eastAsia="Calibri"/>
              </w:rPr>
            </w:pPr>
            <w:r w:rsidRPr="00BE189A">
              <w:rPr>
                <w:rFonts w:eastAsia="Calibri"/>
              </w:rPr>
              <w:t>F=1.6</w:t>
            </w:r>
          </w:p>
        </w:tc>
        <w:tc>
          <w:tcPr>
            <w:tcW w:w="1276" w:type="dxa"/>
          </w:tcPr>
          <w:p w14:paraId="52BC34B3" w14:textId="77777777" w:rsidR="00BE189A" w:rsidRPr="00BE189A" w:rsidRDefault="00BE189A" w:rsidP="00BE189A">
            <w:pPr>
              <w:rPr>
                <w:rFonts w:eastAsia="Calibri"/>
              </w:rPr>
            </w:pPr>
            <w:r w:rsidRPr="00BE189A">
              <w:rPr>
                <w:rFonts w:eastAsia="Calibri"/>
              </w:rPr>
              <w:t>-</w:t>
            </w:r>
          </w:p>
        </w:tc>
        <w:tc>
          <w:tcPr>
            <w:tcW w:w="1417" w:type="dxa"/>
          </w:tcPr>
          <w:p w14:paraId="193E9810" w14:textId="77777777" w:rsidR="00BE189A" w:rsidRPr="00BE189A" w:rsidRDefault="00BE189A" w:rsidP="00BE189A">
            <w:pPr>
              <w:rPr>
                <w:rFonts w:eastAsia="Calibri"/>
              </w:rPr>
            </w:pPr>
            <w:r w:rsidRPr="00BE189A">
              <w:rPr>
                <w:rFonts w:eastAsia="Calibri"/>
              </w:rPr>
              <w:t>F=1.9</w:t>
            </w:r>
          </w:p>
        </w:tc>
        <w:tc>
          <w:tcPr>
            <w:tcW w:w="1418" w:type="dxa"/>
          </w:tcPr>
          <w:p w14:paraId="115C59E8" w14:textId="77777777" w:rsidR="00BE189A" w:rsidRPr="00BE189A" w:rsidRDefault="00BE189A" w:rsidP="00BE189A">
            <w:pPr>
              <w:rPr>
                <w:rFonts w:eastAsia="Calibri"/>
              </w:rPr>
            </w:pPr>
            <w:r w:rsidRPr="00BE189A">
              <w:rPr>
                <w:rFonts w:eastAsia="Calibri"/>
              </w:rPr>
              <w:t>-</w:t>
            </w:r>
          </w:p>
        </w:tc>
      </w:tr>
      <w:tr w:rsidR="00BE189A" w:rsidRPr="00BE189A" w14:paraId="62B09BA2" w14:textId="77777777" w:rsidTr="00F05206">
        <w:tc>
          <w:tcPr>
            <w:tcW w:w="3119" w:type="dxa"/>
          </w:tcPr>
          <w:p w14:paraId="412B9367" w14:textId="77777777" w:rsidR="00BE189A" w:rsidRPr="00BE189A" w:rsidRDefault="00BE189A" w:rsidP="00BE189A">
            <w:pPr>
              <w:rPr>
                <w:rFonts w:eastAsia="Calibri"/>
              </w:rPr>
            </w:pPr>
          </w:p>
        </w:tc>
        <w:tc>
          <w:tcPr>
            <w:tcW w:w="1276" w:type="dxa"/>
          </w:tcPr>
          <w:p w14:paraId="3FC2A95D" w14:textId="77777777" w:rsidR="00BE189A" w:rsidRPr="00BE189A" w:rsidRDefault="00BE189A" w:rsidP="00BE189A">
            <w:pPr>
              <w:rPr>
                <w:rFonts w:eastAsia="Calibri"/>
              </w:rPr>
            </w:pPr>
          </w:p>
        </w:tc>
        <w:tc>
          <w:tcPr>
            <w:tcW w:w="1417" w:type="dxa"/>
          </w:tcPr>
          <w:p w14:paraId="29E8318C" w14:textId="77777777" w:rsidR="00BE189A" w:rsidRPr="00BE189A" w:rsidRDefault="00BE189A" w:rsidP="00BE189A">
            <w:pPr>
              <w:rPr>
                <w:rFonts w:eastAsia="Calibri"/>
              </w:rPr>
            </w:pPr>
          </w:p>
        </w:tc>
        <w:tc>
          <w:tcPr>
            <w:tcW w:w="1418" w:type="dxa"/>
          </w:tcPr>
          <w:p w14:paraId="4BC19CC1" w14:textId="77777777" w:rsidR="00BE189A" w:rsidRPr="00BE189A" w:rsidRDefault="00BE189A" w:rsidP="00BE189A">
            <w:pPr>
              <w:rPr>
                <w:rFonts w:eastAsia="Calibri"/>
              </w:rPr>
            </w:pPr>
          </w:p>
        </w:tc>
        <w:tc>
          <w:tcPr>
            <w:tcW w:w="1559" w:type="dxa"/>
          </w:tcPr>
          <w:p w14:paraId="5DA76A3C" w14:textId="77777777" w:rsidR="00BE189A" w:rsidRPr="00BE189A" w:rsidRDefault="00BE189A" w:rsidP="00BE189A">
            <w:pPr>
              <w:rPr>
                <w:rFonts w:eastAsia="Calibri"/>
              </w:rPr>
            </w:pPr>
          </w:p>
        </w:tc>
        <w:tc>
          <w:tcPr>
            <w:tcW w:w="1276" w:type="dxa"/>
          </w:tcPr>
          <w:p w14:paraId="7AA35CA1" w14:textId="77777777" w:rsidR="00BE189A" w:rsidRPr="00BE189A" w:rsidRDefault="00BE189A" w:rsidP="00BE189A">
            <w:pPr>
              <w:rPr>
                <w:rFonts w:eastAsia="Calibri"/>
              </w:rPr>
            </w:pPr>
          </w:p>
        </w:tc>
        <w:tc>
          <w:tcPr>
            <w:tcW w:w="1417" w:type="dxa"/>
          </w:tcPr>
          <w:p w14:paraId="68258EB6" w14:textId="77777777" w:rsidR="00BE189A" w:rsidRPr="00BE189A" w:rsidRDefault="00BE189A" w:rsidP="00BE189A">
            <w:pPr>
              <w:rPr>
                <w:rFonts w:eastAsia="Calibri"/>
              </w:rPr>
            </w:pPr>
          </w:p>
        </w:tc>
        <w:tc>
          <w:tcPr>
            <w:tcW w:w="1418" w:type="dxa"/>
          </w:tcPr>
          <w:p w14:paraId="03E0D0A2" w14:textId="77777777" w:rsidR="00BE189A" w:rsidRPr="00BE189A" w:rsidRDefault="00BE189A" w:rsidP="00BE189A">
            <w:pPr>
              <w:rPr>
                <w:rFonts w:eastAsia="Calibri"/>
              </w:rPr>
            </w:pPr>
          </w:p>
        </w:tc>
      </w:tr>
      <w:tr w:rsidR="00BE189A" w:rsidRPr="00BE189A" w14:paraId="634787CB" w14:textId="77777777" w:rsidTr="00F05206">
        <w:tc>
          <w:tcPr>
            <w:tcW w:w="3119" w:type="dxa"/>
          </w:tcPr>
          <w:p w14:paraId="2C4F8C51" w14:textId="77777777" w:rsidR="00BE189A" w:rsidRPr="00BE189A" w:rsidRDefault="00BE189A" w:rsidP="00BE189A">
            <w:pPr>
              <w:rPr>
                <w:rFonts w:eastAsia="Calibri"/>
              </w:rPr>
            </w:pPr>
            <w:r w:rsidRPr="00BE189A">
              <w:rPr>
                <w:rFonts w:eastAsia="Calibri"/>
              </w:rPr>
              <w:t>CWM Standardized eye length</w:t>
            </w:r>
          </w:p>
        </w:tc>
        <w:tc>
          <w:tcPr>
            <w:tcW w:w="1276" w:type="dxa"/>
          </w:tcPr>
          <w:p w14:paraId="02C6B993" w14:textId="77777777" w:rsidR="00BE189A" w:rsidRPr="00BE189A" w:rsidRDefault="00BE189A" w:rsidP="00BE189A">
            <w:pPr>
              <w:rPr>
                <w:rFonts w:eastAsia="Calibri"/>
              </w:rPr>
            </w:pPr>
            <w:r w:rsidRPr="00BE189A">
              <w:rPr>
                <w:rFonts w:eastAsia="Calibri"/>
              </w:rPr>
              <w:t>LMM</w:t>
            </w:r>
          </w:p>
        </w:tc>
        <w:tc>
          <w:tcPr>
            <w:tcW w:w="1417" w:type="dxa"/>
          </w:tcPr>
          <w:p w14:paraId="1CC9EE15" w14:textId="77777777" w:rsidR="00BE189A" w:rsidRPr="00BE189A" w:rsidRDefault="00BE189A" w:rsidP="00BE189A">
            <w:pPr>
              <w:rPr>
                <w:rFonts w:eastAsia="Calibri"/>
                <w:b/>
                <w:bCs/>
              </w:rPr>
            </w:pPr>
            <w:r w:rsidRPr="00BE189A">
              <w:rPr>
                <w:rFonts w:eastAsia="Calibri"/>
                <w:b/>
                <w:bCs/>
              </w:rPr>
              <w:t>F=8.1</w:t>
            </w:r>
          </w:p>
        </w:tc>
        <w:tc>
          <w:tcPr>
            <w:tcW w:w="1418" w:type="dxa"/>
          </w:tcPr>
          <w:p w14:paraId="09BF5F85" w14:textId="77777777" w:rsidR="00BE189A" w:rsidRPr="00BE189A" w:rsidRDefault="00BE189A" w:rsidP="00BE189A">
            <w:pPr>
              <w:rPr>
                <w:rFonts w:eastAsia="Calibri"/>
                <w:b/>
                <w:bCs/>
              </w:rPr>
            </w:pPr>
            <w:r w:rsidRPr="00BE189A">
              <w:rPr>
                <w:rFonts w:eastAsia="Calibri"/>
                <w:b/>
                <w:bCs/>
              </w:rPr>
              <w:t>0.001</w:t>
            </w:r>
          </w:p>
        </w:tc>
        <w:tc>
          <w:tcPr>
            <w:tcW w:w="1559" w:type="dxa"/>
          </w:tcPr>
          <w:p w14:paraId="0DC02B2A" w14:textId="77777777" w:rsidR="00BE189A" w:rsidRPr="00BE189A" w:rsidRDefault="00BE189A" w:rsidP="00BE189A">
            <w:pPr>
              <w:rPr>
                <w:rFonts w:eastAsia="Calibri"/>
              </w:rPr>
            </w:pPr>
            <w:r w:rsidRPr="00BE189A">
              <w:rPr>
                <w:rFonts w:eastAsia="Calibri"/>
              </w:rPr>
              <w:t>F=0.03</w:t>
            </w:r>
          </w:p>
        </w:tc>
        <w:tc>
          <w:tcPr>
            <w:tcW w:w="1276" w:type="dxa"/>
          </w:tcPr>
          <w:p w14:paraId="2044A66D" w14:textId="77777777" w:rsidR="00BE189A" w:rsidRPr="00BE189A" w:rsidRDefault="00BE189A" w:rsidP="00BE189A">
            <w:pPr>
              <w:rPr>
                <w:rFonts w:eastAsia="Calibri"/>
              </w:rPr>
            </w:pPr>
            <w:r w:rsidRPr="00BE189A">
              <w:rPr>
                <w:rFonts w:eastAsia="Calibri"/>
              </w:rPr>
              <w:t>-</w:t>
            </w:r>
          </w:p>
        </w:tc>
        <w:tc>
          <w:tcPr>
            <w:tcW w:w="1417" w:type="dxa"/>
          </w:tcPr>
          <w:p w14:paraId="04B177F9" w14:textId="77777777" w:rsidR="00BE189A" w:rsidRPr="00BE189A" w:rsidRDefault="00BE189A" w:rsidP="00BE189A">
            <w:pPr>
              <w:rPr>
                <w:rFonts w:eastAsia="Calibri"/>
              </w:rPr>
            </w:pPr>
            <w:r w:rsidRPr="00BE189A">
              <w:rPr>
                <w:rFonts w:eastAsia="Calibri"/>
              </w:rPr>
              <w:t>F=1.3</w:t>
            </w:r>
          </w:p>
        </w:tc>
        <w:tc>
          <w:tcPr>
            <w:tcW w:w="1418" w:type="dxa"/>
          </w:tcPr>
          <w:p w14:paraId="27542CCD" w14:textId="77777777" w:rsidR="00BE189A" w:rsidRPr="00BE189A" w:rsidRDefault="00BE189A" w:rsidP="00BE189A">
            <w:pPr>
              <w:rPr>
                <w:rFonts w:eastAsia="Calibri"/>
              </w:rPr>
            </w:pPr>
            <w:r w:rsidRPr="00BE189A">
              <w:rPr>
                <w:rFonts w:eastAsia="Calibri"/>
              </w:rPr>
              <w:t>-</w:t>
            </w:r>
          </w:p>
        </w:tc>
      </w:tr>
      <w:tr w:rsidR="00BE189A" w:rsidRPr="00BE189A" w14:paraId="1E4BD461" w14:textId="77777777" w:rsidTr="00F05206">
        <w:tc>
          <w:tcPr>
            <w:tcW w:w="3119" w:type="dxa"/>
          </w:tcPr>
          <w:p w14:paraId="4A314FFC" w14:textId="77777777" w:rsidR="00BE189A" w:rsidRPr="00BE189A" w:rsidRDefault="00BE189A" w:rsidP="00BE189A">
            <w:pPr>
              <w:rPr>
                <w:rFonts w:eastAsia="Calibri"/>
              </w:rPr>
            </w:pPr>
          </w:p>
        </w:tc>
        <w:tc>
          <w:tcPr>
            <w:tcW w:w="1276" w:type="dxa"/>
          </w:tcPr>
          <w:p w14:paraId="60D65D32" w14:textId="77777777" w:rsidR="00BE189A" w:rsidRPr="00BE189A" w:rsidRDefault="00BE189A" w:rsidP="00BE189A">
            <w:pPr>
              <w:rPr>
                <w:rFonts w:eastAsia="Calibri"/>
              </w:rPr>
            </w:pPr>
          </w:p>
        </w:tc>
        <w:tc>
          <w:tcPr>
            <w:tcW w:w="1417" w:type="dxa"/>
          </w:tcPr>
          <w:p w14:paraId="1AC24186" w14:textId="77777777" w:rsidR="00BE189A" w:rsidRPr="00BE189A" w:rsidRDefault="00BE189A" w:rsidP="00BE189A">
            <w:pPr>
              <w:rPr>
                <w:rFonts w:eastAsia="Calibri"/>
                <w:b/>
                <w:bCs/>
              </w:rPr>
            </w:pPr>
          </w:p>
        </w:tc>
        <w:tc>
          <w:tcPr>
            <w:tcW w:w="1418" w:type="dxa"/>
          </w:tcPr>
          <w:p w14:paraId="29587CE9" w14:textId="77777777" w:rsidR="00BE189A" w:rsidRPr="00BE189A" w:rsidRDefault="00BE189A" w:rsidP="00BE189A">
            <w:pPr>
              <w:rPr>
                <w:rFonts w:eastAsia="Calibri"/>
                <w:b/>
                <w:bCs/>
              </w:rPr>
            </w:pPr>
          </w:p>
        </w:tc>
        <w:tc>
          <w:tcPr>
            <w:tcW w:w="1559" w:type="dxa"/>
          </w:tcPr>
          <w:p w14:paraId="42BCB835" w14:textId="77777777" w:rsidR="00BE189A" w:rsidRPr="00BE189A" w:rsidRDefault="00BE189A" w:rsidP="00BE189A">
            <w:pPr>
              <w:rPr>
                <w:rFonts w:eastAsia="Calibri"/>
              </w:rPr>
            </w:pPr>
          </w:p>
        </w:tc>
        <w:tc>
          <w:tcPr>
            <w:tcW w:w="1276" w:type="dxa"/>
          </w:tcPr>
          <w:p w14:paraId="5CF3A09E" w14:textId="77777777" w:rsidR="00BE189A" w:rsidRPr="00BE189A" w:rsidRDefault="00BE189A" w:rsidP="00BE189A">
            <w:pPr>
              <w:rPr>
                <w:rFonts w:eastAsia="Calibri"/>
              </w:rPr>
            </w:pPr>
          </w:p>
        </w:tc>
        <w:tc>
          <w:tcPr>
            <w:tcW w:w="1417" w:type="dxa"/>
          </w:tcPr>
          <w:p w14:paraId="0965C5A9" w14:textId="77777777" w:rsidR="00BE189A" w:rsidRPr="00BE189A" w:rsidRDefault="00BE189A" w:rsidP="00BE189A">
            <w:pPr>
              <w:rPr>
                <w:rFonts w:eastAsia="Calibri"/>
              </w:rPr>
            </w:pPr>
          </w:p>
        </w:tc>
        <w:tc>
          <w:tcPr>
            <w:tcW w:w="1418" w:type="dxa"/>
          </w:tcPr>
          <w:p w14:paraId="205CAC54" w14:textId="77777777" w:rsidR="00BE189A" w:rsidRPr="00BE189A" w:rsidRDefault="00BE189A" w:rsidP="00BE189A">
            <w:pPr>
              <w:rPr>
                <w:rFonts w:eastAsia="Calibri"/>
              </w:rPr>
            </w:pPr>
          </w:p>
        </w:tc>
      </w:tr>
      <w:tr w:rsidR="00BE189A" w:rsidRPr="00BE189A" w14:paraId="583696DE" w14:textId="77777777" w:rsidTr="00F05206">
        <w:tc>
          <w:tcPr>
            <w:tcW w:w="3119" w:type="dxa"/>
          </w:tcPr>
          <w:p w14:paraId="5E1F5A1D" w14:textId="77777777" w:rsidR="00BE189A" w:rsidRPr="00BE189A" w:rsidRDefault="00BE189A" w:rsidP="00BE189A">
            <w:pPr>
              <w:rPr>
                <w:rFonts w:eastAsia="Calibri"/>
              </w:rPr>
            </w:pPr>
            <w:r w:rsidRPr="00BE189A">
              <w:rPr>
                <w:rFonts w:eastAsia="Calibri"/>
              </w:rPr>
              <w:t>CWM Standardized eye protrusion</w:t>
            </w:r>
          </w:p>
        </w:tc>
        <w:tc>
          <w:tcPr>
            <w:tcW w:w="1276" w:type="dxa"/>
          </w:tcPr>
          <w:p w14:paraId="73D0F24F" w14:textId="77777777" w:rsidR="00BE189A" w:rsidRPr="00BE189A" w:rsidRDefault="00BE189A" w:rsidP="00BE189A">
            <w:pPr>
              <w:rPr>
                <w:rFonts w:eastAsia="Calibri"/>
              </w:rPr>
            </w:pPr>
            <w:r w:rsidRPr="00BE189A">
              <w:rPr>
                <w:rFonts w:eastAsia="Calibri"/>
              </w:rPr>
              <w:t>LMM</w:t>
            </w:r>
          </w:p>
        </w:tc>
        <w:tc>
          <w:tcPr>
            <w:tcW w:w="1417" w:type="dxa"/>
          </w:tcPr>
          <w:p w14:paraId="31ECB07E" w14:textId="77777777" w:rsidR="00BE189A" w:rsidRPr="00BE189A" w:rsidRDefault="00BE189A" w:rsidP="00BE189A">
            <w:pPr>
              <w:rPr>
                <w:rFonts w:eastAsia="Calibri"/>
              </w:rPr>
            </w:pPr>
            <w:r w:rsidRPr="00BE189A">
              <w:rPr>
                <w:rFonts w:eastAsia="Calibri"/>
              </w:rPr>
              <w:t>F= 1.9</w:t>
            </w:r>
          </w:p>
        </w:tc>
        <w:tc>
          <w:tcPr>
            <w:tcW w:w="1418" w:type="dxa"/>
          </w:tcPr>
          <w:p w14:paraId="603BABE9" w14:textId="77777777" w:rsidR="00BE189A" w:rsidRPr="00BE189A" w:rsidRDefault="00BE189A" w:rsidP="00BE189A">
            <w:pPr>
              <w:rPr>
                <w:rFonts w:eastAsia="Calibri"/>
              </w:rPr>
            </w:pPr>
            <w:r w:rsidRPr="00BE189A">
              <w:rPr>
                <w:rFonts w:eastAsia="Calibri"/>
              </w:rPr>
              <w:t>-</w:t>
            </w:r>
          </w:p>
        </w:tc>
        <w:tc>
          <w:tcPr>
            <w:tcW w:w="1559" w:type="dxa"/>
          </w:tcPr>
          <w:p w14:paraId="6C3EF730" w14:textId="77777777" w:rsidR="00BE189A" w:rsidRPr="00BE189A" w:rsidRDefault="00BE189A" w:rsidP="00BE189A">
            <w:pPr>
              <w:rPr>
                <w:rFonts w:eastAsia="Calibri"/>
              </w:rPr>
            </w:pPr>
            <w:r w:rsidRPr="00BE189A">
              <w:rPr>
                <w:rFonts w:eastAsia="Calibri"/>
              </w:rPr>
              <w:t>F= 0.3</w:t>
            </w:r>
          </w:p>
        </w:tc>
        <w:tc>
          <w:tcPr>
            <w:tcW w:w="1276" w:type="dxa"/>
          </w:tcPr>
          <w:p w14:paraId="469DDBB5" w14:textId="77777777" w:rsidR="00BE189A" w:rsidRPr="00BE189A" w:rsidRDefault="00BE189A" w:rsidP="00BE189A">
            <w:pPr>
              <w:rPr>
                <w:rFonts w:eastAsia="Calibri"/>
              </w:rPr>
            </w:pPr>
            <w:r w:rsidRPr="00BE189A">
              <w:rPr>
                <w:rFonts w:eastAsia="Calibri"/>
              </w:rPr>
              <w:t>-</w:t>
            </w:r>
          </w:p>
        </w:tc>
        <w:tc>
          <w:tcPr>
            <w:tcW w:w="1417" w:type="dxa"/>
          </w:tcPr>
          <w:p w14:paraId="31027E8E" w14:textId="77777777" w:rsidR="00BE189A" w:rsidRPr="00BE189A" w:rsidRDefault="00BE189A" w:rsidP="00BE189A">
            <w:pPr>
              <w:rPr>
                <w:rFonts w:eastAsia="Calibri"/>
              </w:rPr>
            </w:pPr>
            <w:r w:rsidRPr="00BE189A">
              <w:rPr>
                <w:rFonts w:eastAsia="Calibri"/>
              </w:rPr>
              <w:t>F= 0.9</w:t>
            </w:r>
          </w:p>
        </w:tc>
        <w:tc>
          <w:tcPr>
            <w:tcW w:w="1418" w:type="dxa"/>
          </w:tcPr>
          <w:p w14:paraId="47BDD238" w14:textId="77777777" w:rsidR="00BE189A" w:rsidRPr="00BE189A" w:rsidRDefault="00BE189A" w:rsidP="00BE189A">
            <w:pPr>
              <w:rPr>
                <w:rFonts w:eastAsia="Calibri"/>
              </w:rPr>
            </w:pPr>
            <w:r w:rsidRPr="00BE189A">
              <w:rPr>
                <w:rFonts w:eastAsia="Calibri"/>
              </w:rPr>
              <w:t>-</w:t>
            </w:r>
          </w:p>
        </w:tc>
      </w:tr>
      <w:tr w:rsidR="00BE189A" w:rsidRPr="00BE189A" w14:paraId="0BE184F5" w14:textId="77777777" w:rsidTr="00F05206">
        <w:tc>
          <w:tcPr>
            <w:tcW w:w="3119" w:type="dxa"/>
          </w:tcPr>
          <w:p w14:paraId="4146AB66" w14:textId="77777777" w:rsidR="00BE189A" w:rsidRPr="00BE189A" w:rsidRDefault="00BE189A" w:rsidP="00BE189A">
            <w:pPr>
              <w:rPr>
                <w:rFonts w:eastAsia="Calibri"/>
              </w:rPr>
            </w:pPr>
          </w:p>
        </w:tc>
        <w:tc>
          <w:tcPr>
            <w:tcW w:w="1276" w:type="dxa"/>
          </w:tcPr>
          <w:p w14:paraId="4F2A3F58" w14:textId="77777777" w:rsidR="00BE189A" w:rsidRPr="00BE189A" w:rsidRDefault="00BE189A" w:rsidP="00BE189A">
            <w:pPr>
              <w:rPr>
                <w:rFonts w:eastAsia="Calibri"/>
              </w:rPr>
            </w:pPr>
          </w:p>
        </w:tc>
        <w:tc>
          <w:tcPr>
            <w:tcW w:w="1417" w:type="dxa"/>
          </w:tcPr>
          <w:p w14:paraId="22CD0443" w14:textId="77777777" w:rsidR="00BE189A" w:rsidRPr="00BE189A" w:rsidRDefault="00BE189A" w:rsidP="00BE189A">
            <w:pPr>
              <w:rPr>
                <w:rFonts w:eastAsia="Calibri"/>
              </w:rPr>
            </w:pPr>
          </w:p>
        </w:tc>
        <w:tc>
          <w:tcPr>
            <w:tcW w:w="1418" w:type="dxa"/>
          </w:tcPr>
          <w:p w14:paraId="2E294A65" w14:textId="77777777" w:rsidR="00BE189A" w:rsidRPr="00BE189A" w:rsidRDefault="00BE189A" w:rsidP="00BE189A">
            <w:pPr>
              <w:rPr>
                <w:rFonts w:eastAsia="Calibri"/>
              </w:rPr>
            </w:pPr>
          </w:p>
        </w:tc>
        <w:tc>
          <w:tcPr>
            <w:tcW w:w="1559" w:type="dxa"/>
          </w:tcPr>
          <w:p w14:paraId="0117C62F" w14:textId="77777777" w:rsidR="00BE189A" w:rsidRPr="00BE189A" w:rsidRDefault="00BE189A" w:rsidP="00BE189A">
            <w:pPr>
              <w:rPr>
                <w:rFonts w:eastAsia="Calibri"/>
              </w:rPr>
            </w:pPr>
          </w:p>
        </w:tc>
        <w:tc>
          <w:tcPr>
            <w:tcW w:w="1276" w:type="dxa"/>
          </w:tcPr>
          <w:p w14:paraId="081AA31D" w14:textId="77777777" w:rsidR="00BE189A" w:rsidRPr="00BE189A" w:rsidRDefault="00BE189A" w:rsidP="00BE189A">
            <w:pPr>
              <w:rPr>
                <w:rFonts w:eastAsia="Calibri"/>
              </w:rPr>
            </w:pPr>
          </w:p>
        </w:tc>
        <w:tc>
          <w:tcPr>
            <w:tcW w:w="1417" w:type="dxa"/>
          </w:tcPr>
          <w:p w14:paraId="00F03F32" w14:textId="77777777" w:rsidR="00BE189A" w:rsidRPr="00BE189A" w:rsidRDefault="00BE189A" w:rsidP="00BE189A">
            <w:pPr>
              <w:rPr>
                <w:rFonts w:eastAsia="Calibri"/>
              </w:rPr>
            </w:pPr>
          </w:p>
        </w:tc>
        <w:tc>
          <w:tcPr>
            <w:tcW w:w="1418" w:type="dxa"/>
          </w:tcPr>
          <w:p w14:paraId="1BB50DDD" w14:textId="77777777" w:rsidR="00BE189A" w:rsidRPr="00BE189A" w:rsidRDefault="00BE189A" w:rsidP="00BE189A">
            <w:pPr>
              <w:rPr>
                <w:rFonts w:eastAsia="Calibri"/>
              </w:rPr>
            </w:pPr>
          </w:p>
        </w:tc>
      </w:tr>
      <w:tr w:rsidR="00BE189A" w:rsidRPr="00BE189A" w14:paraId="59ED4103" w14:textId="77777777" w:rsidTr="00F05206">
        <w:tc>
          <w:tcPr>
            <w:tcW w:w="3119" w:type="dxa"/>
          </w:tcPr>
          <w:p w14:paraId="65B67209" w14:textId="77777777" w:rsidR="00BE189A" w:rsidRPr="00BE189A" w:rsidRDefault="00BE189A" w:rsidP="00BE189A">
            <w:pPr>
              <w:rPr>
                <w:rFonts w:eastAsia="Calibri"/>
              </w:rPr>
            </w:pPr>
            <w:r w:rsidRPr="00BE189A">
              <w:rPr>
                <w:rFonts w:eastAsia="Calibri"/>
              </w:rPr>
              <w:t>CWM Standardized pronotum width</w:t>
            </w:r>
          </w:p>
        </w:tc>
        <w:tc>
          <w:tcPr>
            <w:tcW w:w="1276" w:type="dxa"/>
          </w:tcPr>
          <w:p w14:paraId="2341A49A" w14:textId="77777777" w:rsidR="00BE189A" w:rsidRPr="00BE189A" w:rsidRDefault="00BE189A" w:rsidP="00BE189A">
            <w:pPr>
              <w:rPr>
                <w:rFonts w:eastAsia="Calibri"/>
              </w:rPr>
            </w:pPr>
            <w:r w:rsidRPr="00BE189A">
              <w:rPr>
                <w:rFonts w:eastAsia="Calibri"/>
              </w:rPr>
              <w:t>LMM</w:t>
            </w:r>
          </w:p>
        </w:tc>
        <w:tc>
          <w:tcPr>
            <w:tcW w:w="1417" w:type="dxa"/>
          </w:tcPr>
          <w:p w14:paraId="28547FEA" w14:textId="77777777" w:rsidR="00BE189A" w:rsidRPr="00BE189A" w:rsidRDefault="00BE189A" w:rsidP="00BE189A">
            <w:pPr>
              <w:rPr>
                <w:rFonts w:eastAsia="Calibri"/>
                <w:b/>
                <w:bCs/>
              </w:rPr>
            </w:pPr>
            <w:r w:rsidRPr="00BE189A">
              <w:rPr>
                <w:rFonts w:eastAsia="Calibri"/>
              </w:rPr>
              <w:t>F= 1.2</w:t>
            </w:r>
          </w:p>
        </w:tc>
        <w:tc>
          <w:tcPr>
            <w:tcW w:w="1418" w:type="dxa"/>
          </w:tcPr>
          <w:p w14:paraId="4CBBF0ED" w14:textId="77777777" w:rsidR="00BE189A" w:rsidRPr="00BE189A" w:rsidRDefault="00BE189A" w:rsidP="00BE189A">
            <w:pPr>
              <w:rPr>
                <w:rFonts w:eastAsia="Calibri"/>
                <w:b/>
                <w:bCs/>
              </w:rPr>
            </w:pPr>
            <w:r w:rsidRPr="00BE189A">
              <w:rPr>
                <w:rFonts w:eastAsia="Calibri"/>
              </w:rPr>
              <w:t>-</w:t>
            </w:r>
          </w:p>
        </w:tc>
        <w:tc>
          <w:tcPr>
            <w:tcW w:w="1559" w:type="dxa"/>
          </w:tcPr>
          <w:p w14:paraId="6116816C" w14:textId="77777777" w:rsidR="00BE189A" w:rsidRPr="00BE189A" w:rsidRDefault="00BE189A" w:rsidP="00BE189A">
            <w:pPr>
              <w:rPr>
                <w:rFonts w:eastAsia="Calibri"/>
              </w:rPr>
            </w:pPr>
            <w:r w:rsidRPr="00BE189A">
              <w:rPr>
                <w:rFonts w:eastAsia="Calibri"/>
              </w:rPr>
              <w:t>F= 1.2</w:t>
            </w:r>
          </w:p>
        </w:tc>
        <w:tc>
          <w:tcPr>
            <w:tcW w:w="1276" w:type="dxa"/>
          </w:tcPr>
          <w:p w14:paraId="376FF775" w14:textId="77777777" w:rsidR="00BE189A" w:rsidRPr="00BE189A" w:rsidRDefault="00BE189A" w:rsidP="00BE189A">
            <w:pPr>
              <w:rPr>
                <w:rFonts w:eastAsia="Calibri"/>
              </w:rPr>
            </w:pPr>
            <w:r w:rsidRPr="00BE189A">
              <w:rPr>
                <w:rFonts w:eastAsia="Calibri"/>
              </w:rPr>
              <w:t>-</w:t>
            </w:r>
          </w:p>
        </w:tc>
        <w:tc>
          <w:tcPr>
            <w:tcW w:w="1417" w:type="dxa"/>
          </w:tcPr>
          <w:p w14:paraId="5D751A92" w14:textId="77777777" w:rsidR="00BE189A" w:rsidRPr="00BE189A" w:rsidRDefault="00BE189A" w:rsidP="00BE189A">
            <w:pPr>
              <w:rPr>
                <w:rFonts w:eastAsia="Calibri"/>
              </w:rPr>
            </w:pPr>
            <w:r w:rsidRPr="00BE189A">
              <w:rPr>
                <w:rFonts w:eastAsia="Calibri"/>
              </w:rPr>
              <w:t>F= 0.05</w:t>
            </w:r>
          </w:p>
        </w:tc>
        <w:tc>
          <w:tcPr>
            <w:tcW w:w="1418" w:type="dxa"/>
          </w:tcPr>
          <w:p w14:paraId="70892F6C" w14:textId="77777777" w:rsidR="00BE189A" w:rsidRPr="00BE189A" w:rsidRDefault="00BE189A" w:rsidP="00BE189A">
            <w:pPr>
              <w:rPr>
                <w:rFonts w:eastAsia="Calibri"/>
              </w:rPr>
            </w:pPr>
            <w:r w:rsidRPr="00BE189A">
              <w:rPr>
                <w:rFonts w:eastAsia="Calibri"/>
              </w:rPr>
              <w:t>-</w:t>
            </w:r>
          </w:p>
        </w:tc>
      </w:tr>
    </w:tbl>
    <w:p w14:paraId="7DE3F6D0" w14:textId="77777777" w:rsidR="00BE189A" w:rsidRPr="00BE189A" w:rsidRDefault="00BE189A" w:rsidP="00BE189A">
      <w:pPr>
        <w:rPr>
          <w:rFonts w:eastAsia="Calibri" w:cs="Times New Roman"/>
          <w:b/>
          <w:bCs/>
        </w:rPr>
      </w:pPr>
    </w:p>
    <w:p w14:paraId="2D808AE4" w14:textId="77777777" w:rsidR="00BE189A" w:rsidRPr="00BE189A" w:rsidRDefault="00BE189A" w:rsidP="00BE189A">
      <w:pPr>
        <w:rPr>
          <w:rFonts w:eastAsia="Calibri" w:cs="Times New Roman"/>
        </w:rPr>
      </w:pP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rPr>
        <w:t>Continued</w:t>
      </w:r>
    </w:p>
    <w:p w14:paraId="375D1416" w14:textId="77777777" w:rsidR="00BE189A" w:rsidRPr="00BE189A" w:rsidRDefault="00BE189A" w:rsidP="00BE189A">
      <w:pPr>
        <w:rPr>
          <w:rFonts w:eastAsia="Calibri" w:cs="Times New Roman"/>
        </w:rPr>
      </w:pPr>
    </w:p>
    <w:p w14:paraId="08D85FDF" w14:textId="77777777" w:rsidR="00BE189A" w:rsidRPr="00BE189A" w:rsidRDefault="00BE189A" w:rsidP="00BE189A">
      <w:pPr>
        <w:rPr>
          <w:rFonts w:eastAsia="Calibri" w:cs="Times New Roman"/>
        </w:rPr>
      </w:pPr>
    </w:p>
    <w:p w14:paraId="6FE29340" w14:textId="77777777" w:rsidR="00BE189A" w:rsidRPr="00BE189A" w:rsidRDefault="00BE189A" w:rsidP="00BE189A">
      <w:pPr>
        <w:rPr>
          <w:rFonts w:eastAsia="Calibri" w:cs="Times New Roman"/>
        </w:rPr>
      </w:pPr>
    </w:p>
    <w:p w14:paraId="6237E2A7" w14:textId="77777777" w:rsidR="00BE189A" w:rsidRPr="00BE189A" w:rsidRDefault="00BE189A" w:rsidP="00BE189A">
      <w:pPr>
        <w:rPr>
          <w:rFonts w:eastAsia="Calibri" w:cs="Times New Roman"/>
        </w:rPr>
      </w:pPr>
    </w:p>
    <w:p w14:paraId="14FF09CC" w14:textId="77777777" w:rsidR="00BE189A" w:rsidRPr="00BE189A" w:rsidRDefault="00BE189A" w:rsidP="00BE189A">
      <w:pPr>
        <w:rPr>
          <w:rFonts w:eastAsia="Calibri" w:cs="Times New Roman"/>
        </w:rPr>
      </w:pPr>
      <w:r w:rsidRPr="00BE189A">
        <w:rPr>
          <w:rFonts w:eastAsia="Calibri" w:cs="Times New Roman"/>
        </w:rPr>
        <w:t xml:space="preserve">Table 2.3 Continued </w:t>
      </w:r>
    </w:p>
    <w:p w14:paraId="17278485"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D98C722" w14:textId="77777777" w:rsidTr="00F05206">
        <w:tc>
          <w:tcPr>
            <w:tcW w:w="3119" w:type="dxa"/>
          </w:tcPr>
          <w:p w14:paraId="621398A3" w14:textId="77777777" w:rsidR="00BE189A" w:rsidRPr="00BE189A" w:rsidRDefault="00BE189A" w:rsidP="00BE189A">
            <w:pPr>
              <w:rPr>
                <w:rFonts w:eastAsia="Calibri"/>
              </w:rPr>
            </w:pPr>
            <w:r w:rsidRPr="00BE189A">
              <w:rPr>
                <w:rFonts w:eastAsia="Calibri"/>
              </w:rPr>
              <w:t>Response variable</w:t>
            </w:r>
          </w:p>
        </w:tc>
        <w:tc>
          <w:tcPr>
            <w:tcW w:w="1276" w:type="dxa"/>
          </w:tcPr>
          <w:p w14:paraId="24D39981" w14:textId="77777777" w:rsidR="00BE189A" w:rsidRPr="00BE189A" w:rsidRDefault="00BE189A" w:rsidP="00BE189A">
            <w:pPr>
              <w:rPr>
                <w:rFonts w:eastAsia="Calibri"/>
              </w:rPr>
            </w:pPr>
            <w:r w:rsidRPr="00BE189A">
              <w:rPr>
                <w:rFonts w:eastAsia="Calibri"/>
              </w:rPr>
              <w:t xml:space="preserve">Model </w:t>
            </w:r>
          </w:p>
          <w:p w14:paraId="64B4C01B" w14:textId="77777777" w:rsidR="00BE189A" w:rsidRPr="00BE189A" w:rsidRDefault="00BE189A" w:rsidP="00BE189A">
            <w:pPr>
              <w:rPr>
                <w:rFonts w:eastAsia="Calibri"/>
              </w:rPr>
            </w:pPr>
            <w:r w:rsidRPr="00BE189A">
              <w:rPr>
                <w:rFonts w:eastAsia="Calibri"/>
              </w:rPr>
              <w:t>type</w:t>
            </w:r>
          </w:p>
        </w:tc>
        <w:tc>
          <w:tcPr>
            <w:tcW w:w="2835" w:type="dxa"/>
            <w:gridSpan w:val="2"/>
          </w:tcPr>
          <w:p w14:paraId="053AA846" w14:textId="77777777" w:rsidR="00BE189A" w:rsidRPr="00BE189A" w:rsidRDefault="00BE189A" w:rsidP="00BE189A">
            <w:pPr>
              <w:rPr>
                <w:rFonts w:eastAsia="Calibri"/>
              </w:rPr>
            </w:pPr>
            <w:r w:rsidRPr="00BE189A">
              <w:rPr>
                <w:rFonts w:eastAsia="Calibri"/>
              </w:rPr>
              <w:t xml:space="preserve">Treatment </w:t>
            </w:r>
          </w:p>
          <w:p w14:paraId="36563E73" w14:textId="77777777" w:rsidR="00BE189A" w:rsidRPr="00BE189A" w:rsidRDefault="00BE189A" w:rsidP="00BE189A">
            <w:pPr>
              <w:rPr>
                <w:rFonts w:eastAsia="Calibri"/>
                <w:b/>
                <w:bCs/>
              </w:rPr>
            </w:pPr>
            <w:r w:rsidRPr="00BE189A">
              <w:rPr>
                <w:rFonts w:eastAsia="Calibri"/>
              </w:rPr>
              <w:t>(Windthrow, Salvaged, Forest)</w:t>
            </w:r>
          </w:p>
        </w:tc>
        <w:tc>
          <w:tcPr>
            <w:tcW w:w="2835" w:type="dxa"/>
            <w:gridSpan w:val="2"/>
          </w:tcPr>
          <w:p w14:paraId="25A6A463"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04FD1EF1" w14:textId="77777777" w:rsidR="00BE189A" w:rsidRPr="00BE189A" w:rsidRDefault="00BE189A" w:rsidP="00BE189A">
            <w:pPr>
              <w:rPr>
                <w:rFonts w:eastAsia="Calibri"/>
              </w:rPr>
            </w:pPr>
            <w:r w:rsidRPr="00BE189A">
              <w:rPr>
                <w:rFonts w:eastAsia="Calibri"/>
              </w:rPr>
              <w:t>Treatment*Year interaction</w:t>
            </w:r>
          </w:p>
        </w:tc>
      </w:tr>
      <w:tr w:rsidR="00BE189A" w:rsidRPr="00BE189A" w14:paraId="79A5033C" w14:textId="77777777" w:rsidTr="00F05206">
        <w:tc>
          <w:tcPr>
            <w:tcW w:w="3119" w:type="dxa"/>
            <w:tcBorders>
              <w:bottom w:val="nil"/>
            </w:tcBorders>
          </w:tcPr>
          <w:p w14:paraId="691C5D68" w14:textId="77777777" w:rsidR="00BE189A" w:rsidRPr="00BE189A" w:rsidRDefault="00BE189A" w:rsidP="00BE189A">
            <w:pPr>
              <w:rPr>
                <w:rFonts w:eastAsia="Calibri"/>
              </w:rPr>
            </w:pPr>
          </w:p>
        </w:tc>
        <w:tc>
          <w:tcPr>
            <w:tcW w:w="1276" w:type="dxa"/>
            <w:tcBorders>
              <w:bottom w:val="nil"/>
            </w:tcBorders>
          </w:tcPr>
          <w:p w14:paraId="00385AF1" w14:textId="77777777" w:rsidR="00BE189A" w:rsidRPr="00BE189A" w:rsidRDefault="00BE189A" w:rsidP="00BE189A">
            <w:pPr>
              <w:rPr>
                <w:rFonts w:eastAsia="Calibri"/>
              </w:rPr>
            </w:pPr>
          </w:p>
        </w:tc>
        <w:tc>
          <w:tcPr>
            <w:tcW w:w="1417" w:type="dxa"/>
            <w:tcBorders>
              <w:bottom w:val="nil"/>
            </w:tcBorders>
          </w:tcPr>
          <w:p w14:paraId="0D058235" w14:textId="77777777" w:rsidR="00BE189A" w:rsidRPr="00BE189A" w:rsidRDefault="00BE189A" w:rsidP="00BE189A">
            <w:pPr>
              <w:rPr>
                <w:rFonts w:eastAsia="Calibri"/>
                <w:b/>
                <w:bCs/>
              </w:rPr>
            </w:pPr>
          </w:p>
        </w:tc>
        <w:tc>
          <w:tcPr>
            <w:tcW w:w="1418" w:type="dxa"/>
            <w:tcBorders>
              <w:bottom w:val="nil"/>
            </w:tcBorders>
          </w:tcPr>
          <w:p w14:paraId="2760D6A4" w14:textId="77777777" w:rsidR="00BE189A" w:rsidRPr="00BE189A" w:rsidRDefault="00BE189A" w:rsidP="00BE189A">
            <w:pPr>
              <w:rPr>
                <w:rFonts w:eastAsia="Calibri"/>
                <w:b/>
                <w:bCs/>
              </w:rPr>
            </w:pPr>
          </w:p>
        </w:tc>
        <w:tc>
          <w:tcPr>
            <w:tcW w:w="1559" w:type="dxa"/>
            <w:tcBorders>
              <w:bottom w:val="nil"/>
            </w:tcBorders>
          </w:tcPr>
          <w:p w14:paraId="491719F3" w14:textId="77777777" w:rsidR="00BE189A" w:rsidRPr="00BE189A" w:rsidRDefault="00BE189A" w:rsidP="00BE189A">
            <w:pPr>
              <w:rPr>
                <w:rFonts w:eastAsia="Calibri"/>
              </w:rPr>
            </w:pPr>
          </w:p>
        </w:tc>
        <w:tc>
          <w:tcPr>
            <w:tcW w:w="1276" w:type="dxa"/>
            <w:tcBorders>
              <w:bottom w:val="nil"/>
            </w:tcBorders>
          </w:tcPr>
          <w:p w14:paraId="164B5BB4" w14:textId="77777777" w:rsidR="00BE189A" w:rsidRPr="00BE189A" w:rsidRDefault="00BE189A" w:rsidP="00BE189A">
            <w:pPr>
              <w:rPr>
                <w:rFonts w:eastAsia="Calibri"/>
              </w:rPr>
            </w:pPr>
          </w:p>
        </w:tc>
        <w:tc>
          <w:tcPr>
            <w:tcW w:w="1417" w:type="dxa"/>
            <w:tcBorders>
              <w:bottom w:val="nil"/>
            </w:tcBorders>
          </w:tcPr>
          <w:p w14:paraId="6409D112" w14:textId="77777777" w:rsidR="00BE189A" w:rsidRPr="00BE189A" w:rsidRDefault="00BE189A" w:rsidP="00BE189A">
            <w:pPr>
              <w:rPr>
                <w:rFonts w:eastAsia="Calibri"/>
              </w:rPr>
            </w:pPr>
          </w:p>
        </w:tc>
        <w:tc>
          <w:tcPr>
            <w:tcW w:w="1418" w:type="dxa"/>
            <w:tcBorders>
              <w:bottom w:val="nil"/>
            </w:tcBorders>
          </w:tcPr>
          <w:p w14:paraId="67A680B8" w14:textId="77777777" w:rsidR="00BE189A" w:rsidRPr="00BE189A" w:rsidRDefault="00BE189A" w:rsidP="00BE189A">
            <w:pPr>
              <w:rPr>
                <w:rFonts w:eastAsia="Calibri"/>
              </w:rPr>
            </w:pPr>
          </w:p>
        </w:tc>
      </w:tr>
      <w:tr w:rsidR="00BE189A" w:rsidRPr="00BE189A" w14:paraId="1A71E626" w14:textId="77777777" w:rsidTr="00F05206">
        <w:tc>
          <w:tcPr>
            <w:tcW w:w="3119" w:type="dxa"/>
            <w:tcBorders>
              <w:top w:val="nil"/>
              <w:bottom w:val="single" w:sz="4" w:space="0" w:color="auto"/>
            </w:tcBorders>
          </w:tcPr>
          <w:p w14:paraId="4A7A0052" w14:textId="77777777" w:rsidR="00BE189A" w:rsidRPr="00BE189A" w:rsidRDefault="00BE189A" w:rsidP="00BE189A">
            <w:pPr>
              <w:rPr>
                <w:rFonts w:eastAsia="Calibri"/>
              </w:rPr>
            </w:pPr>
          </w:p>
        </w:tc>
        <w:tc>
          <w:tcPr>
            <w:tcW w:w="1276" w:type="dxa"/>
            <w:tcBorders>
              <w:top w:val="nil"/>
              <w:bottom w:val="single" w:sz="4" w:space="0" w:color="auto"/>
            </w:tcBorders>
          </w:tcPr>
          <w:p w14:paraId="456B1671" w14:textId="77777777" w:rsidR="00BE189A" w:rsidRPr="00BE189A" w:rsidRDefault="00BE189A" w:rsidP="00BE189A">
            <w:pPr>
              <w:rPr>
                <w:rFonts w:eastAsia="Calibri"/>
              </w:rPr>
            </w:pPr>
          </w:p>
        </w:tc>
        <w:tc>
          <w:tcPr>
            <w:tcW w:w="1417" w:type="dxa"/>
            <w:tcBorders>
              <w:top w:val="nil"/>
              <w:bottom w:val="single" w:sz="4" w:space="0" w:color="auto"/>
            </w:tcBorders>
          </w:tcPr>
          <w:p w14:paraId="3848BFEC" w14:textId="77777777" w:rsidR="00BE189A" w:rsidRPr="00BE189A" w:rsidRDefault="00BE189A" w:rsidP="00BE189A">
            <w:pPr>
              <w:rPr>
                <w:rFonts w:eastAsia="Calibri"/>
                <w:b/>
                <w:bCs/>
              </w:rPr>
            </w:pPr>
            <w:r w:rsidRPr="00BE189A">
              <w:rPr>
                <w:rFonts w:eastAsia="Calibri"/>
              </w:rPr>
              <w:t>Statistic</w:t>
            </w:r>
          </w:p>
        </w:tc>
        <w:tc>
          <w:tcPr>
            <w:tcW w:w="1418" w:type="dxa"/>
            <w:tcBorders>
              <w:top w:val="nil"/>
              <w:bottom w:val="single" w:sz="4" w:space="0" w:color="auto"/>
            </w:tcBorders>
          </w:tcPr>
          <w:p w14:paraId="59F79687" w14:textId="77777777" w:rsidR="00BE189A" w:rsidRPr="00BE189A" w:rsidRDefault="00BE189A" w:rsidP="00BE189A">
            <w:pPr>
              <w:rPr>
                <w:rFonts w:eastAsia="Calibri"/>
                <w:b/>
                <w:bCs/>
              </w:rPr>
            </w:pPr>
            <w:r w:rsidRPr="00BE189A">
              <w:rPr>
                <w:rFonts w:eastAsia="Calibri"/>
              </w:rPr>
              <w:t>p</w:t>
            </w:r>
          </w:p>
        </w:tc>
        <w:tc>
          <w:tcPr>
            <w:tcW w:w="1559" w:type="dxa"/>
            <w:tcBorders>
              <w:top w:val="nil"/>
              <w:bottom w:val="single" w:sz="4" w:space="0" w:color="auto"/>
            </w:tcBorders>
          </w:tcPr>
          <w:p w14:paraId="0A569210"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62E1B3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21D62D86"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309D37C9" w14:textId="77777777" w:rsidR="00BE189A" w:rsidRPr="00BE189A" w:rsidRDefault="00BE189A" w:rsidP="00BE189A">
            <w:pPr>
              <w:rPr>
                <w:rFonts w:eastAsia="Calibri"/>
              </w:rPr>
            </w:pPr>
            <w:r w:rsidRPr="00BE189A">
              <w:rPr>
                <w:rFonts w:eastAsia="Calibri"/>
              </w:rPr>
              <w:t>p</w:t>
            </w:r>
          </w:p>
        </w:tc>
      </w:tr>
      <w:tr w:rsidR="00BE189A" w:rsidRPr="00BE189A" w14:paraId="79E1DC18" w14:textId="77777777" w:rsidTr="00F05206">
        <w:tc>
          <w:tcPr>
            <w:tcW w:w="3119" w:type="dxa"/>
            <w:tcBorders>
              <w:top w:val="single" w:sz="4" w:space="0" w:color="auto"/>
              <w:bottom w:val="nil"/>
            </w:tcBorders>
          </w:tcPr>
          <w:p w14:paraId="1E970843" w14:textId="77777777" w:rsidR="00BE189A" w:rsidRPr="00BE189A" w:rsidRDefault="00BE189A" w:rsidP="00BE189A">
            <w:pPr>
              <w:rPr>
                <w:rFonts w:eastAsia="Calibri"/>
              </w:rPr>
            </w:pPr>
            <w:r w:rsidRPr="00BE189A">
              <w:rPr>
                <w:rFonts w:eastAsia="Calibri"/>
              </w:rPr>
              <w:t>CWM Standardized abdomen width</w:t>
            </w:r>
          </w:p>
        </w:tc>
        <w:tc>
          <w:tcPr>
            <w:tcW w:w="1276" w:type="dxa"/>
            <w:tcBorders>
              <w:top w:val="single" w:sz="4" w:space="0" w:color="auto"/>
              <w:bottom w:val="nil"/>
            </w:tcBorders>
          </w:tcPr>
          <w:p w14:paraId="2324BE9E" w14:textId="77777777" w:rsidR="00BE189A" w:rsidRPr="00BE189A" w:rsidRDefault="00BE189A" w:rsidP="00BE189A">
            <w:pPr>
              <w:rPr>
                <w:rFonts w:eastAsia="Calibri"/>
              </w:rPr>
            </w:pPr>
            <w:r w:rsidRPr="00BE189A">
              <w:rPr>
                <w:rFonts w:eastAsia="Calibri"/>
              </w:rPr>
              <w:t>LMM</w:t>
            </w:r>
          </w:p>
        </w:tc>
        <w:tc>
          <w:tcPr>
            <w:tcW w:w="1417" w:type="dxa"/>
            <w:tcBorders>
              <w:top w:val="single" w:sz="4" w:space="0" w:color="auto"/>
              <w:bottom w:val="nil"/>
            </w:tcBorders>
          </w:tcPr>
          <w:p w14:paraId="53B189CA" w14:textId="77777777" w:rsidR="00BE189A" w:rsidRPr="00BE189A" w:rsidRDefault="00BE189A" w:rsidP="00BE189A">
            <w:pPr>
              <w:rPr>
                <w:rFonts w:eastAsia="Calibri"/>
                <w:b/>
                <w:bCs/>
              </w:rPr>
            </w:pPr>
            <w:r w:rsidRPr="00BE189A">
              <w:rPr>
                <w:rFonts w:eastAsia="Calibri"/>
              </w:rPr>
              <w:t>F= 0.4</w:t>
            </w:r>
          </w:p>
        </w:tc>
        <w:tc>
          <w:tcPr>
            <w:tcW w:w="1418" w:type="dxa"/>
            <w:tcBorders>
              <w:top w:val="single" w:sz="4" w:space="0" w:color="auto"/>
              <w:bottom w:val="nil"/>
            </w:tcBorders>
          </w:tcPr>
          <w:p w14:paraId="5CFFF4C8" w14:textId="77777777" w:rsidR="00BE189A" w:rsidRPr="00BE189A" w:rsidRDefault="00BE189A" w:rsidP="00BE189A">
            <w:pPr>
              <w:rPr>
                <w:rFonts w:eastAsia="Calibri"/>
                <w:b/>
                <w:bCs/>
              </w:rPr>
            </w:pPr>
            <w:r w:rsidRPr="00BE189A">
              <w:rPr>
                <w:rFonts w:eastAsia="Calibri"/>
              </w:rPr>
              <w:t>-</w:t>
            </w:r>
          </w:p>
        </w:tc>
        <w:tc>
          <w:tcPr>
            <w:tcW w:w="1559" w:type="dxa"/>
            <w:tcBorders>
              <w:top w:val="single" w:sz="4" w:space="0" w:color="auto"/>
              <w:bottom w:val="nil"/>
            </w:tcBorders>
          </w:tcPr>
          <w:p w14:paraId="625E73CC" w14:textId="77777777" w:rsidR="00BE189A" w:rsidRPr="00BE189A" w:rsidRDefault="00BE189A" w:rsidP="00BE189A">
            <w:pPr>
              <w:rPr>
                <w:rFonts w:eastAsia="Calibri"/>
              </w:rPr>
            </w:pPr>
            <w:r w:rsidRPr="00BE189A">
              <w:rPr>
                <w:rFonts w:eastAsia="Calibri"/>
              </w:rPr>
              <w:t>F= 0.6</w:t>
            </w:r>
          </w:p>
        </w:tc>
        <w:tc>
          <w:tcPr>
            <w:tcW w:w="1276" w:type="dxa"/>
            <w:tcBorders>
              <w:top w:val="single" w:sz="4" w:space="0" w:color="auto"/>
              <w:bottom w:val="nil"/>
            </w:tcBorders>
          </w:tcPr>
          <w:p w14:paraId="5C8D3C76"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bottom w:val="nil"/>
            </w:tcBorders>
          </w:tcPr>
          <w:p w14:paraId="31557587" w14:textId="77777777" w:rsidR="00BE189A" w:rsidRPr="00BE189A" w:rsidRDefault="00BE189A" w:rsidP="00BE189A">
            <w:pPr>
              <w:rPr>
                <w:rFonts w:eastAsia="Calibri"/>
              </w:rPr>
            </w:pPr>
            <w:r w:rsidRPr="00BE189A">
              <w:rPr>
                <w:rFonts w:eastAsia="Calibri"/>
              </w:rPr>
              <w:t>F= 0.6</w:t>
            </w:r>
          </w:p>
        </w:tc>
        <w:tc>
          <w:tcPr>
            <w:tcW w:w="1418" w:type="dxa"/>
            <w:tcBorders>
              <w:top w:val="single" w:sz="4" w:space="0" w:color="auto"/>
              <w:bottom w:val="nil"/>
            </w:tcBorders>
          </w:tcPr>
          <w:p w14:paraId="368A7CC8" w14:textId="77777777" w:rsidR="00BE189A" w:rsidRPr="00BE189A" w:rsidRDefault="00BE189A" w:rsidP="00BE189A">
            <w:pPr>
              <w:rPr>
                <w:rFonts w:eastAsia="Calibri"/>
              </w:rPr>
            </w:pPr>
            <w:r w:rsidRPr="00BE189A">
              <w:rPr>
                <w:rFonts w:eastAsia="Calibri"/>
              </w:rPr>
              <w:t>-</w:t>
            </w:r>
          </w:p>
        </w:tc>
      </w:tr>
      <w:tr w:rsidR="00BE189A" w:rsidRPr="00BE189A" w14:paraId="5F54AC40" w14:textId="77777777" w:rsidTr="00F05206">
        <w:tc>
          <w:tcPr>
            <w:tcW w:w="3119" w:type="dxa"/>
            <w:tcBorders>
              <w:top w:val="nil"/>
              <w:bottom w:val="nil"/>
            </w:tcBorders>
          </w:tcPr>
          <w:p w14:paraId="68C583F2" w14:textId="77777777" w:rsidR="00BE189A" w:rsidRPr="00BE189A" w:rsidRDefault="00BE189A" w:rsidP="00BE189A">
            <w:pPr>
              <w:rPr>
                <w:rFonts w:eastAsia="Calibri"/>
              </w:rPr>
            </w:pPr>
          </w:p>
        </w:tc>
        <w:tc>
          <w:tcPr>
            <w:tcW w:w="1276" w:type="dxa"/>
            <w:tcBorders>
              <w:top w:val="nil"/>
              <w:bottom w:val="nil"/>
            </w:tcBorders>
          </w:tcPr>
          <w:p w14:paraId="7C63C53C" w14:textId="77777777" w:rsidR="00BE189A" w:rsidRPr="00BE189A" w:rsidRDefault="00BE189A" w:rsidP="00BE189A">
            <w:pPr>
              <w:rPr>
                <w:rFonts w:eastAsia="Calibri"/>
              </w:rPr>
            </w:pPr>
          </w:p>
        </w:tc>
        <w:tc>
          <w:tcPr>
            <w:tcW w:w="1417" w:type="dxa"/>
            <w:tcBorders>
              <w:top w:val="nil"/>
              <w:bottom w:val="nil"/>
            </w:tcBorders>
          </w:tcPr>
          <w:p w14:paraId="1A928556" w14:textId="77777777" w:rsidR="00BE189A" w:rsidRPr="00BE189A" w:rsidRDefault="00BE189A" w:rsidP="00BE189A">
            <w:pPr>
              <w:rPr>
                <w:rFonts w:eastAsia="Calibri"/>
                <w:b/>
                <w:bCs/>
              </w:rPr>
            </w:pPr>
          </w:p>
        </w:tc>
        <w:tc>
          <w:tcPr>
            <w:tcW w:w="1418" w:type="dxa"/>
            <w:tcBorders>
              <w:top w:val="nil"/>
              <w:bottom w:val="nil"/>
            </w:tcBorders>
          </w:tcPr>
          <w:p w14:paraId="0211F582" w14:textId="77777777" w:rsidR="00BE189A" w:rsidRPr="00BE189A" w:rsidRDefault="00BE189A" w:rsidP="00BE189A">
            <w:pPr>
              <w:rPr>
                <w:rFonts w:eastAsia="Calibri"/>
                <w:b/>
                <w:bCs/>
              </w:rPr>
            </w:pPr>
          </w:p>
        </w:tc>
        <w:tc>
          <w:tcPr>
            <w:tcW w:w="1559" w:type="dxa"/>
            <w:tcBorders>
              <w:top w:val="nil"/>
              <w:bottom w:val="nil"/>
            </w:tcBorders>
          </w:tcPr>
          <w:p w14:paraId="060437B9" w14:textId="77777777" w:rsidR="00BE189A" w:rsidRPr="00BE189A" w:rsidRDefault="00BE189A" w:rsidP="00BE189A">
            <w:pPr>
              <w:rPr>
                <w:rFonts w:eastAsia="Calibri"/>
              </w:rPr>
            </w:pPr>
          </w:p>
        </w:tc>
        <w:tc>
          <w:tcPr>
            <w:tcW w:w="1276" w:type="dxa"/>
            <w:tcBorders>
              <w:top w:val="nil"/>
              <w:bottom w:val="nil"/>
            </w:tcBorders>
          </w:tcPr>
          <w:p w14:paraId="6ADA703A" w14:textId="77777777" w:rsidR="00BE189A" w:rsidRPr="00BE189A" w:rsidRDefault="00BE189A" w:rsidP="00BE189A">
            <w:pPr>
              <w:rPr>
                <w:rFonts w:eastAsia="Calibri"/>
              </w:rPr>
            </w:pPr>
          </w:p>
        </w:tc>
        <w:tc>
          <w:tcPr>
            <w:tcW w:w="1417" w:type="dxa"/>
            <w:tcBorders>
              <w:top w:val="nil"/>
              <w:bottom w:val="nil"/>
            </w:tcBorders>
          </w:tcPr>
          <w:p w14:paraId="59103E7F" w14:textId="77777777" w:rsidR="00BE189A" w:rsidRPr="00BE189A" w:rsidRDefault="00BE189A" w:rsidP="00BE189A">
            <w:pPr>
              <w:rPr>
                <w:rFonts w:eastAsia="Calibri"/>
              </w:rPr>
            </w:pPr>
          </w:p>
        </w:tc>
        <w:tc>
          <w:tcPr>
            <w:tcW w:w="1418" w:type="dxa"/>
            <w:tcBorders>
              <w:top w:val="nil"/>
              <w:bottom w:val="nil"/>
            </w:tcBorders>
          </w:tcPr>
          <w:p w14:paraId="5F3A6C2C" w14:textId="77777777" w:rsidR="00BE189A" w:rsidRPr="00BE189A" w:rsidRDefault="00BE189A" w:rsidP="00BE189A">
            <w:pPr>
              <w:rPr>
                <w:rFonts w:eastAsia="Calibri"/>
              </w:rPr>
            </w:pPr>
          </w:p>
        </w:tc>
      </w:tr>
      <w:tr w:rsidR="00BE189A" w:rsidRPr="00BE189A" w14:paraId="2A5BF9A1" w14:textId="77777777" w:rsidTr="00F05206">
        <w:tc>
          <w:tcPr>
            <w:tcW w:w="3119" w:type="dxa"/>
            <w:tcBorders>
              <w:top w:val="nil"/>
              <w:bottom w:val="nil"/>
            </w:tcBorders>
          </w:tcPr>
          <w:p w14:paraId="4E60EC0A" w14:textId="77777777" w:rsidR="00BE189A" w:rsidRPr="00BE189A" w:rsidRDefault="00BE189A" w:rsidP="00BE189A">
            <w:pPr>
              <w:rPr>
                <w:rFonts w:eastAsia="Calibri"/>
              </w:rPr>
            </w:pPr>
            <w:r w:rsidRPr="00BE189A">
              <w:rPr>
                <w:rFonts w:eastAsia="Calibri"/>
              </w:rPr>
              <w:t>CWM Standardized rear trochanter length</w:t>
            </w:r>
          </w:p>
        </w:tc>
        <w:tc>
          <w:tcPr>
            <w:tcW w:w="1276" w:type="dxa"/>
            <w:tcBorders>
              <w:top w:val="nil"/>
              <w:bottom w:val="nil"/>
            </w:tcBorders>
          </w:tcPr>
          <w:p w14:paraId="774C1ED6" w14:textId="77777777" w:rsidR="00BE189A" w:rsidRPr="00BE189A" w:rsidRDefault="00BE189A" w:rsidP="00BE189A">
            <w:pPr>
              <w:rPr>
                <w:rFonts w:eastAsia="Calibri"/>
              </w:rPr>
            </w:pPr>
            <w:r w:rsidRPr="00BE189A">
              <w:rPr>
                <w:rFonts w:eastAsia="Calibri"/>
              </w:rPr>
              <w:t>LMM</w:t>
            </w:r>
          </w:p>
        </w:tc>
        <w:tc>
          <w:tcPr>
            <w:tcW w:w="1417" w:type="dxa"/>
            <w:tcBorders>
              <w:top w:val="nil"/>
              <w:bottom w:val="nil"/>
            </w:tcBorders>
          </w:tcPr>
          <w:p w14:paraId="3E47E477" w14:textId="77777777" w:rsidR="00BE189A" w:rsidRPr="00BE189A" w:rsidRDefault="00BE189A" w:rsidP="00BE189A">
            <w:pPr>
              <w:rPr>
                <w:rFonts w:eastAsia="Calibri"/>
                <w:b/>
                <w:bCs/>
              </w:rPr>
            </w:pPr>
            <w:r w:rsidRPr="00BE189A">
              <w:rPr>
                <w:rFonts w:eastAsia="Calibri"/>
                <w:b/>
                <w:bCs/>
              </w:rPr>
              <w:t xml:space="preserve">F= 11.4 </w:t>
            </w:r>
          </w:p>
        </w:tc>
        <w:tc>
          <w:tcPr>
            <w:tcW w:w="1418" w:type="dxa"/>
            <w:tcBorders>
              <w:top w:val="nil"/>
              <w:bottom w:val="nil"/>
            </w:tcBorders>
          </w:tcPr>
          <w:p w14:paraId="67147249"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1671382F" w14:textId="77777777" w:rsidR="00BE189A" w:rsidRPr="00BE189A" w:rsidRDefault="00BE189A" w:rsidP="00BE189A">
            <w:pPr>
              <w:rPr>
                <w:rFonts w:eastAsia="Calibri"/>
              </w:rPr>
            </w:pPr>
            <w:r w:rsidRPr="00BE189A">
              <w:rPr>
                <w:rFonts w:eastAsia="Calibri"/>
              </w:rPr>
              <w:t>F= 0.05</w:t>
            </w:r>
          </w:p>
        </w:tc>
        <w:tc>
          <w:tcPr>
            <w:tcW w:w="1276" w:type="dxa"/>
            <w:tcBorders>
              <w:top w:val="nil"/>
              <w:bottom w:val="nil"/>
            </w:tcBorders>
          </w:tcPr>
          <w:p w14:paraId="10851880" w14:textId="77777777" w:rsidR="00BE189A" w:rsidRPr="00BE189A" w:rsidRDefault="00BE189A" w:rsidP="00BE189A">
            <w:pPr>
              <w:rPr>
                <w:rFonts w:eastAsia="Calibri"/>
              </w:rPr>
            </w:pPr>
            <w:r w:rsidRPr="00BE189A">
              <w:rPr>
                <w:rFonts w:eastAsia="Calibri"/>
              </w:rPr>
              <w:t>-</w:t>
            </w:r>
          </w:p>
        </w:tc>
        <w:tc>
          <w:tcPr>
            <w:tcW w:w="1417" w:type="dxa"/>
            <w:tcBorders>
              <w:top w:val="nil"/>
              <w:bottom w:val="nil"/>
            </w:tcBorders>
          </w:tcPr>
          <w:p w14:paraId="5D09AD88" w14:textId="77777777" w:rsidR="00BE189A" w:rsidRPr="00BE189A" w:rsidRDefault="00BE189A" w:rsidP="00BE189A">
            <w:pPr>
              <w:rPr>
                <w:rFonts w:eastAsia="Calibri"/>
              </w:rPr>
            </w:pPr>
            <w:r w:rsidRPr="00BE189A">
              <w:rPr>
                <w:rFonts w:eastAsia="Calibri"/>
              </w:rPr>
              <w:t>F= 1.4</w:t>
            </w:r>
          </w:p>
        </w:tc>
        <w:tc>
          <w:tcPr>
            <w:tcW w:w="1418" w:type="dxa"/>
            <w:tcBorders>
              <w:top w:val="nil"/>
              <w:bottom w:val="nil"/>
            </w:tcBorders>
          </w:tcPr>
          <w:p w14:paraId="57531BBD" w14:textId="77777777" w:rsidR="00BE189A" w:rsidRPr="00BE189A" w:rsidRDefault="00BE189A" w:rsidP="00BE189A">
            <w:pPr>
              <w:rPr>
                <w:rFonts w:eastAsia="Calibri"/>
              </w:rPr>
            </w:pPr>
            <w:r w:rsidRPr="00BE189A">
              <w:rPr>
                <w:rFonts w:eastAsia="Calibri"/>
              </w:rPr>
              <w:t>-</w:t>
            </w:r>
          </w:p>
        </w:tc>
      </w:tr>
      <w:tr w:rsidR="00BE189A" w:rsidRPr="00BE189A" w14:paraId="77CEC032" w14:textId="77777777" w:rsidTr="00F05206">
        <w:tc>
          <w:tcPr>
            <w:tcW w:w="3119" w:type="dxa"/>
            <w:tcBorders>
              <w:top w:val="nil"/>
            </w:tcBorders>
          </w:tcPr>
          <w:p w14:paraId="25845268" w14:textId="77777777" w:rsidR="00BE189A" w:rsidRPr="00BE189A" w:rsidRDefault="00BE189A" w:rsidP="00BE189A">
            <w:pPr>
              <w:rPr>
                <w:rFonts w:eastAsia="Calibri"/>
              </w:rPr>
            </w:pPr>
          </w:p>
        </w:tc>
        <w:tc>
          <w:tcPr>
            <w:tcW w:w="1276" w:type="dxa"/>
            <w:tcBorders>
              <w:top w:val="nil"/>
            </w:tcBorders>
          </w:tcPr>
          <w:p w14:paraId="605A2D1B" w14:textId="77777777" w:rsidR="00BE189A" w:rsidRPr="00BE189A" w:rsidRDefault="00BE189A" w:rsidP="00BE189A">
            <w:pPr>
              <w:rPr>
                <w:rFonts w:eastAsia="Calibri"/>
              </w:rPr>
            </w:pPr>
          </w:p>
        </w:tc>
        <w:tc>
          <w:tcPr>
            <w:tcW w:w="1417" w:type="dxa"/>
            <w:tcBorders>
              <w:top w:val="nil"/>
            </w:tcBorders>
          </w:tcPr>
          <w:p w14:paraId="7E815007" w14:textId="77777777" w:rsidR="00BE189A" w:rsidRPr="00BE189A" w:rsidRDefault="00BE189A" w:rsidP="00BE189A">
            <w:pPr>
              <w:rPr>
                <w:rFonts w:eastAsia="Calibri"/>
                <w:b/>
                <w:bCs/>
              </w:rPr>
            </w:pPr>
          </w:p>
        </w:tc>
        <w:tc>
          <w:tcPr>
            <w:tcW w:w="1418" w:type="dxa"/>
            <w:tcBorders>
              <w:top w:val="nil"/>
            </w:tcBorders>
          </w:tcPr>
          <w:p w14:paraId="41E819F9" w14:textId="77777777" w:rsidR="00BE189A" w:rsidRPr="00BE189A" w:rsidRDefault="00BE189A" w:rsidP="00BE189A">
            <w:pPr>
              <w:rPr>
                <w:rFonts w:eastAsia="Calibri"/>
                <w:b/>
                <w:bCs/>
              </w:rPr>
            </w:pPr>
          </w:p>
        </w:tc>
        <w:tc>
          <w:tcPr>
            <w:tcW w:w="1559" w:type="dxa"/>
            <w:tcBorders>
              <w:top w:val="nil"/>
            </w:tcBorders>
          </w:tcPr>
          <w:p w14:paraId="003941FF" w14:textId="77777777" w:rsidR="00BE189A" w:rsidRPr="00BE189A" w:rsidRDefault="00BE189A" w:rsidP="00BE189A">
            <w:pPr>
              <w:rPr>
                <w:rFonts w:eastAsia="Calibri"/>
              </w:rPr>
            </w:pPr>
          </w:p>
        </w:tc>
        <w:tc>
          <w:tcPr>
            <w:tcW w:w="1276" w:type="dxa"/>
            <w:tcBorders>
              <w:top w:val="nil"/>
            </w:tcBorders>
          </w:tcPr>
          <w:p w14:paraId="2FA593A0" w14:textId="77777777" w:rsidR="00BE189A" w:rsidRPr="00BE189A" w:rsidRDefault="00BE189A" w:rsidP="00BE189A">
            <w:pPr>
              <w:rPr>
                <w:rFonts w:eastAsia="Calibri"/>
              </w:rPr>
            </w:pPr>
          </w:p>
        </w:tc>
        <w:tc>
          <w:tcPr>
            <w:tcW w:w="1417" w:type="dxa"/>
            <w:tcBorders>
              <w:top w:val="nil"/>
            </w:tcBorders>
          </w:tcPr>
          <w:p w14:paraId="7E1D3F9C" w14:textId="77777777" w:rsidR="00BE189A" w:rsidRPr="00BE189A" w:rsidRDefault="00BE189A" w:rsidP="00BE189A">
            <w:pPr>
              <w:rPr>
                <w:rFonts w:eastAsia="Calibri"/>
              </w:rPr>
            </w:pPr>
          </w:p>
        </w:tc>
        <w:tc>
          <w:tcPr>
            <w:tcW w:w="1418" w:type="dxa"/>
            <w:tcBorders>
              <w:top w:val="nil"/>
            </w:tcBorders>
          </w:tcPr>
          <w:p w14:paraId="431E2DC5" w14:textId="77777777" w:rsidR="00BE189A" w:rsidRPr="00BE189A" w:rsidRDefault="00BE189A" w:rsidP="00BE189A">
            <w:pPr>
              <w:rPr>
                <w:rFonts w:eastAsia="Calibri"/>
              </w:rPr>
            </w:pPr>
          </w:p>
        </w:tc>
      </w:tr>
      <w:tr w:rsidR="00BE189A" w:rsidRPr="00BE189A" w14:paraId="063B1090" w14:textId="77777777" w:rsidTr="00F05206">
        <w:tc>
          <w:tcPr>
            <w:tcW w:w="3119" w:type="dxa"/>
          </w:tcPr>
          <w:p w14:paraId="51B03201" w14:textId="77777777" w:rsidR="00BE189A" w:rsidRPr="00BE189A" w:rsidRDefault="00BE189A" w:rsidP="00BE189A">
            <w:pPr>
              <w:rPr>
                <w:rFonts w:eastAsia="Calibri"/>
              </w:rPr>
            </w:pPr>
            <w:r w:rsidRPr="00BE189A">
              <w:rPr>
                <w:rFonts w:eastAsia="Calibri"/>
              </w:rPr>
              <w:t>CWM Water affinity</w:t>
            </w:r>
          </w:p>
        </w:tc>
        <w:tc>
          <w:tcPr>
            <w:tcW w:w="1276" w:type="dxa"/>
          </w:tcPr>
          <w:p w14:paraId="6F7B234E" w14:textId="77777777" w:rsidR="00BE189A" w:rsidRPr="00BE189A" w:rsidRDefault="00BE189A" w:rsidP="00BE189A">
            <w:pPr>
              <w:rPr>
                <w:rFonts w:eastAsia="Calibri"/>
              </w:rPr>
            </w:pPr>
            <w:r w:rsidRPr="00BE189A">
              <w:rPr>
                <w:rFonts w:eastAsia="Calibri"/>
              </w:rPr>
              <w:t>LM</w:t>
            </w:r>
          </w:p>
        </w:tc>
        <w:tc>
          <w:tcPr>
            <w:tcW w:w="1417" w:type="dxa"/>
          </w:tcPr>
          <w:p w14:paraId="62066A75" w14:textId="77777777" w:rsidR="00BE189A" w:rsidRPr="00BE189A" w:rsidRDefault="00BE189A" w:rsidP="00BE189A">
            <w:pPr>
              <w:rPr>
                <w:rFonts w:eastAsia="Calibri"/>
              </w:rPr>
            </w:pPr>
            <w:r w:rsidRPr="00BE189A">
              <w:rPr>
                <w:rFonts w:eastAsia="Calibri"/>
              </w:rPr>
              <w:t xml:space="preserve">F=0.1 </w:t>
            </w:r>
          </w:p>
        </w:tc>
        <w:tc>
          <w:tcPr>
            <w:tcW w:w="1418" w:type="dxa"/>
          </w:tcPr>
          <w:p w14:paraId="2B2F05EA" w14:textId="77777777" w:rsidR="00BE189A" w:rsidRPr="00BE189A" w:rsidRDefault="00BE189A" w:rsidP="00BE189A">
            <w:pPr>
              <w:rPr>
                <w:rFonts w:eastAsia="Calibri"/>
                <w:b/>
                <w:bCs/>
              </w:rPr>
            </w:pPr>
            <w:r w:rsidRPr="00BE189A">
              <w:rPr>
                <w:rFonts w:eastAsia="Calibri"/>
              </w:rPr>
              <w:t>-</w:t>
            </w:r>
          </w:p>
        </w:tc>
        <w:tc>
          <w:tcPr>
            <w:tcW w:w="1559" w:type="dxa"/>
          </w:tcPr>
          <w:p w14:paraId="46029BB4" w14:textId="77777777" w:rsidR="00BE189A" w:rsidRPr="00BE189A" w:rsidRDefault="00BE189A" w:rsidP="00BE189A">
            <w:pPr>
              <w:rPr>
                <w:rFonts w:eastAsia="Calibri"/>
              </w:rPr>
            </w:pPr>
            <w:r w:rsidRPr="00BE189A">
              <w:rPr>
                <w:rFonts w:eastAsia="Calibri"/>
              </w:rPr>
              <w:t>F= 0.1</w:t>
            </w:r>
          </w:p>
        </w:tc>
        <w:tc>
          <w:tcPr>
            <w:tcW w:w="1276" w:type="dxa"/>
          </w:tcPr>
          <w:p w14:paraId="6D1C1CFB" w14:textId="77777777" w:rsidR="00BE189A" w:rsidRPr="00BE189A" w:rsidRDefault="00BE189A" w:rsidP="00BE189A">
            <w:pPr>
              <w:rPr>
                <w:rFonts w:eastAsia="Calibri"/>
              </w:rPr>
            </w:pPr>
            <w:r w:rsidRPr="00BE189A">
              <w:rPr>
                <w:rFonts w:eastAsia="Calibri"/>
              </w:rPr>
              <w:t>-</w:t>
            </w:r>
          </w:p>
        </w:tc>
        <w:tc>
          <w:tcPr>
            <w:tcW w:w="1417" w:type="dxa"/>
          </w:tcPr>
          <w:p w14:paraId="6A90CC28" w14:textId="77777777" w:rsidR="00BE189A" w:rsidRPr="00BE189A" w:rsidRDefault="00BE189A" w:rsidP="00BE189A">
            <w:pPr>
              <w:rPr>
                <w:rFonts w:eastAsia="Calibri"/>
              </w:rPr>
            </w:pPr>
            <w:r w:rsidRPr="00BE189A">
              <w:rPr>
                <w:rFonts w:eastAsia="Calibri"/>
              </w:rPr>
              <w:t>F= 2.7</w:t>
            </w:r>
          </w:p>
        </w:tc>
        <w:tc>
          <w:tcPr>
            <w:tcW w:w="1418" w:type="dxa"/>
          </w:tcPr>
          <w:p w14:paraId="4FF507DA" w14:textId="77777777" w:rsidR="00BE189A" w:rsidRPr="00BE189A" w:rsidRDefault="00BE189A" w:rsidP="00BE189A">
            <w:pPr>
              <w:rPr>
                <w:rFonts w:eastAsia="Calibri"/>
              </w:rPr>
            </w:pPr>
            <w:r w:rsidRPr="00BE189A">
              <w:rPr>
                <w:rFonts w:eastAsia="Calibri"/>
              </w:rPr>
              <w:t>0.082</w:t>
            </w:r>
          </w:p>
        </w:tc>
      </w:tr>
      <w:tr w:rsidR="00BE189A" w:rsidRPr="00BE189A" w14:paraId="46065B4E" w14:textId="77777777" w:rsidTr="00F05206">
        <w:tc>
          <w:tcPr>
            <w:tcW w:w="3119" w:type="dxa"/>
          </w:tcPr>
          <w:p w14:paraId="22F71A0A" w14:textId="77777777" w:rsidR="00BE189A" w:rsidRPr="00BE189A" w:rsidRDefault="00BE189A" w:rsidP="00BE189A">
            <w:pPr>
              <w:rPr>
                <w:rFonts w:eastAsia="Calibri"/>
              </w:rPr>
            </w:pPr>
          </w:p>
        </w:tc>
        <w:tc>
          <w:tcPr>
            <w:tcW w:w="1276" w:type="dxa"/>
          </w:tcPr>
          <w:p w14:paraId="7CAEAE2C" w14:textId="77777777" w:rsidR="00BE189A" w:rsidRPr="00BE189A" w:rsidRDefault="00BE189A" w:rsidP="00BE189A">
            <w:pPr>
              <w:rPr>
                <w:rFonts w:eastAsia="Calibri"/>
              </w:rPr>
            </w:pPr>
          </w:p>
        </w:tc>
        <w:tc>
          <w:tcPr>
            <w:tcW w:w="1417" w:type="dxa"/>
          </w:tcPr>
          <w:p w14:paraId="545CC532" w14:textId="77777777" w:rsidR="00BE189A" w:rsidRPr="00BE189A" w:rsidRDefault="00BE189A" w:rsidP="00BE189A">
            <w:pPr>
              <w:rPr>
                <w:rFonts w:eastAsia="Calibri"/>
                <w:b/>
                <w:bCs/>
              </w:rPr>
            </w:pPr>
          </w:p>
        </w:tc>
        <w:tc>
          <w:tcPr>
            <w:tcW w:w="1418" w:type="dxa"/>
          </w:tcPr>
          <w:p w14:paraId="0605E8B5" w14:textId="77777777" w:rsidR="00BE189A" w:rsidRPr="00BE189A" w:rsidRDefault="00BE189A" w:rsidP="00BE189A">
            <w:pPr>
              <w:rPr>
                <w:rFonts w:eastAsia="Calibri"/>
                <w:b/>
                <w:bCs/>
              </w:rPr>
            </w:pPr>
          </w:p>
        </w:tc>
        <w:tc>
          <w:tcPr>
            <w:tcW w:w="1559" w:type="dxa"/>
          </w:tcPr>
          <w:p w14:paraId="2BBD1D8E" w14:textId="77777777" w:rsidR="00BE189A" w:rsidRPr="00BE189A" w:rsidRDefault="00BE189A" w:rsidP="00BE189A">
            <w:pPr>
              <w:rPr>
                <w:rFonts w:eastAsia="Calibri"/>
              </w:rPr>
            </w:pPr>
          </w:p>
        </w:tc>
        <w:tc>
          <w:tcPr>
            <w:tcW w:w="1276" w:type="dxa"/>
          </w:tcPr>
          <w:p w14:paraId="11239419" w14:textId="77777777" w:rsidR="00BE189A" w:rsidRPr="00BE189A" w:rsidRDefault="00BE189A" w:rsidP="00BE189A">
            <w:pPr>
              <w:rPr>
                <w:rFonts w:eastAsia="Calibri"/>
              </w:rPr>
            </w:pPr>
          </w:p>
        </w:tc>
        <w:tc>
          <w:tcPr>
            <w:tcW w:w="1417" w:type="dxa"/>
          </w:tcPr>
          <w:p w14:paraId="1CF54FD0" w14:textId="77777777" w:rsidR="00BE189A" w:rsidRPr="00BE189A" w:rsidRDefault="00BE189A" w:rsidP="00BE189A">
            <w:pPr>
              <w:rPr>
                <w:rFonts w:eastAsia="Calibri"/>
                <w:b/>
                <w:bCs/>
              </w:rPr>
            </w:pPr>
          </w:p>
        </w:tc>
        <w:tc>
          <w:tcPr>
            <w:tcW w:w="1418" w:type="dxa"/>
          </w:tcPr>
          <w:p w14:paraId="0A03920B" w14:textId="77777777" w:rsidR="00BE189A" w:rsidRPr="00BE189A" w:rsidRDefault="00BE189A" w:rsidP="00BE189A">
            <w:pPr>
              <w:rPr>
                <w:rFonts w:eastAsia="Calibri"/>
                <w:b/>
                <w:bCs/>
              </w:rPr>
            </w:pPr>
          </w:p>
        </w:tc>
      </w:tr>
      <w:tr w:rsidR="00BE189A" w:rsidRPr="00BE189A" w14:paraId="44EB5DAD" w14:textId="77777777" w:rsidTr="00F05206">
        <w:tc>
          <w:tcPr>
            <w:tcW w:w="3119" w:type="dxa"/>
          </w:tcPr>
          <w:p w14:paraId="7CE998B9" w14:textId="77777777" w:rsidR="00BE189A" w:rsidRPr="00BE189A" w:rsidRDefault="00BE189A" w:rsidP="00BE189A">
            <w:pPr>
              <w:rPr>
                <w:rFonts w:eastAsia="Calibri"/>
              </w:rPr>
            </w:pPr>
            <w:r w:rsidRPr="00BE189A">
              <w:rPr>
                <w:rFonts w:eastAsia="Calibri"/>
              </w:rPr>
              <w:t>CWM Flight capability</w:t>
            </w:r>
          </w:p>
        </w:tc>
        <w:tc>
          <w:tcPr>
            <w:tcW w:w="1276" w:type="dxa"/>
          </w:tcPr>
          <w:p w14:paraId="2894E5CC" w14:textId="77777777" w:rsidR="00BE189A" w:rsidRPr="00BE189A" w:rsidRDefault="00BE189A" w:rsidP="00BE189A">
            <w:pPr>
              <w:rPr>
                <w:rFonts w:eastAsia="Calibri"/>
              </w:rPr>
            </w:pPr>
            <w:r w:rsidRPr="00BE189A">
              <w:rPr>
                <w:rFonts w:eastAsia="Calibri"/>
              </w:rPr>
              <w:t>LMM*</w:t>
            </w:r>
          </w:p>
        </w:tc>
        <w:tc>
          <w:tcPr>
            <w:tcW w:w="1417" w:type="dxa"/>
          </w:tcPr>
          <w:p w14:paraId="73408EDC" w14:textId="77777777" w:rsidR="00BE189A" w:rsidRPr="00BE189A" w:rsidRDefault="00BE189A" w:rsidP="00BE189A">
            <w:pPr>
              <w:rPr>
                <w:rFonts w:eastAsia="Calibri"/>
                <w:b/>
                <w:bCs/>
              </w:rPr>
            </w:pPr>
            <w:r w:rsidRPr="00BE189A">
              <w:rPr>
                <w:rFonts w:eastAsia="Calibri"/>
                <w:b/>
                <w:bCs/>
              </w:rPr>
              <w:t xml:space="preserve">F= 5.7 </w:t>
            </w:r>
          </w:p>
        </w:tc>
        <w:tc>
          <w:tcPr>
            <w:tcW w:w="1418" w:type="dxa"/>
          </w:tcPr>
          <w:p w14:paraId="0EB58044" w14:textId="77777777" w:rsidR="00BE189A" w:rsidRPr="00BE189A" w:rsidRDefault="00BE189A" w:rsidP="00BE189A">
            <w:pPr>
              <w:rPr>
                <w:rFonts w:eastAsia="Calibri"/>
                <w:b/>
                <w:bCs/>
              </w:rPr>
            </w:pPr>
            <w:r w:rsidRPr="00BE189A">
              <w:rPr>
                <w:rFonts w:eastAsia="Calibri"/>
                <w:b/>
                <w:bCs/>
              </w:rPr>
              <w:t>0.007</w:t>
            </w:r>
          </w:p>
        </w:tc>
        <w:tc>
          <w:tcPr>
            <w:tcW w:w="1559" w:type="dxa"/>
          </w:tcPr>
          <w:p w14:paraId="64066B5F" w14:textId="77777777" w:rsidR="00BE189A" w:rsidRPr="00BE189A" w:rsidRDefault="00BE189A" w:rsidP="00BE189A">
            <w:pPr>
              <w:rPr>
                <w:rFonts w:eastAsia="Calibri"/>
              </w:rPr>
            </w:pPr>
            <w:r w:rsidRPr="00BE189A">
              <w:rPr>
                <w:rFonts w:eastAsia="Calibri"/>
              </w:rPr>
              <w:t>F= 3.5</w:t>
            </w:r>
          </w:p>
        </w:tc>
        <w:tc>
          <w:tcPr>
            <w:tcW w:w="1276" w:type="dxa"/>
          </w:tcPr>
          <w:p w14:paraId="6551FDF7" w14:textId="77777777" w:rsidR="00BE189A" w:rsidRPr="00BE189A" w:rsidRDefault="00BE189A" w:rsidP="00BE189A">
            <w:pPr>
              <w:rPr>
                <w:rFonts w:eastAsia="Calibri"/>
              </w:rPr>
            </w:pPr>
            <w:r w:rsidRPr="00BE189A">
              <w:rPr>
                <w:rFonts w:eastAsia="Calibri"/>
              </w:rPr>
              <w:t>0.068</w:t>
            </w:r>
          </w:p>
        </w:tc>
        <w:tc>
          <w:tcPr>
            <w:tcW w:w="1417" w:type="dxa"/>
          </w:tcPr>
          <w:p w14:paraId="1588E07F" w14:textId="77777777" w:rsidR="00BE189A" w:rsidRPr="00BE189A" w:rsidRDefault="00BE189A" w:rsidP="00BE189A">
            <w:pPr>
              <w:rPr>
                <w:rFonts w:eastAsia="Calibri"/>
                <w:b/>
                <w:bCs/>
              </w:rPr>
            </w:pPr>
            <w:r w:rsidRPr="00BE189A">
              <w:rPr>
                <w:rFonts w:eastAsia="Calibri"/>
                <w:b/>
                <w:bCs/>
              </w:rPr>
              <w:t>F= 3.9</w:t>
            </w:r>
          </w:p>
        </w:tc>
        <w:tc>
          <w:tcPr>
            <w:tcW w:w="1418" w:type="dxa"/>
          </w:tcPr>
          <w:p w14:paraId="3F1933F7" w14:textId="77777777" w:rsidR="00BE189A" w:rsidRPr="00BE189A" w:rsidRDefault="00BE189A" w:rsidP="00BE189A">
            <w:pPr>
              <w:rPr>
                <w:rFonts w:eastAsia="Calibri"/>
                <w:b/>
                <w:bCs/>
              </w:rPr>
            </w:pPr>
            <w:r w:rsidRPr="00BE189A">
              <w:rPr>
                <w:rFonts w:eastAsia="Calibri"/>
                <w:b/>
                <w:bCs/>
              </w:rPr>
              <w:t>0.028</w:t>
            </w:r>
          </w:p>
        </w:tc>
      </w:tr>
    </w:tbl>
    <w:p w14:paraId="1475929D"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7D863F90" w14:textId="77777777" w:rsidR="00BE189A" w:rsidRPr="00BE189A" w:rsidRDefault="00BE189A" w:rsidP="00BE189A">
      <w:pPr>
        <w:rPr>
          <w:rFonts w:eastAsia="Calibri" w:cs="Times New Roman"/>
          <w:b/>
          <w:bCs/>
        </w:rPr>
      </w:pPr>
    </w:p>
    <w:p w14:paraId="22416FCD" w14:textId="77777777" w:rsidR="00BE189A" w:rsidRPr="00BE189A" w:rsidRDefault="00BE189A" w:rsidP="00BE189A">
      <w:pPr>
        <w:rPr>
          <w:rFonts w:eastAsia="Calibri" w:cs="Times New Roman"/>
          <w:b/>
          <w:bCs/>
        </w:rPr>
      </w:pPr>
    </w:p>
    <w:p w14:paraId="436AC1F2" w14:textId="77777777" w:rsidR="00BE189A" w:rsidRPr="00BE189A" w:rsidRDefault="00BE189A" w:rsidP="00BE189A">
      <w:pPr>
        <w:rPr>
          <w:rFonts w:eastAsia="Calibri" w:cs="Times New Roman"/>
          <w:b/>
          <w:bCs/>
        </w:rPr>
      </w:pPr>
    </w:p>
    <w:p w14:paraId="62033F24" w14:textId="77777777" w:rsidR="00BE189A" w:rsidRPr="00BE189A" w:rsidRDefault="00BE189A" w:rsidP="00BE189A">
      <w:pPr>
        <w:spacing w:after="200"/>
        <w:rPr>
          <w:rFonts w:eastAsia="Calibri" w:cs="Times New Roman"/>
          <w:iCs/>
          <w:szCs w:val="18"/>
        </w:rPr>
      </w:pPr>
      <w:bookmarkStart w:id="94" w:name="_Toc213432439"/>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4</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response variables for ground beetle biodiversity.</w:t>
      </w:r>
      <w:bookmarkEnd w:id="94"/>
      <w:r w:rsidRPr="00BE189A">
        <w:rPr>
          <w:rFonts w:eastAsia="Calibri" w:cs="Times New Roman"/>
          <w:iCs/>
          <w:szCs w:val="18"/>
        </w:rPr>
        <w:t xml:space="preserve"> The first column lists the response variable, the next column lists the unit, then next column is the year, and then there are columns for the group means for windthrow, salvaged, and forest.</w:t>
      </w: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24D667E4" w14:textId="77777777" w:rsidTr="00F05206">
        <w:trPr>
          <w:trHeight w:val="290"/>
        </w:trPr>
        <w:tc>
          <w:tcPr>
            <w:tcW w:w="2568" w:type="dxa"/>
            <w:tcBorders>
              <w:top w:val="single" w:sz="4" w:space="0" w:color="auto"/>
              <w:bottom w:val="single" w:sz="4" w:space="0" w:color="auto"/>
            </w:tcBorders>
            <w:noWrap/>
            <w:hideMark/>
          </w:tcPr>
          <w:p w14:paraId="319A3433"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03D1667E"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3559AB6"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61CEEA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2EFCD297"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3427B4B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724D6DE1"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hideMark/>
          </w:tcPr>
          <w:p w14:paraId="1F7D4BEC" w14:textId="77777777" w:rsidR="00BE189A" w:rsidRPr="00BE189A" w:rsidRDefault="00BE189A" w:rsidP="00BE189A">
            <w:pPr>
              <w:rPr>
                <w:rFonts w:eastAsia="Calibri"/>
              </w:rPr>
            </w:pPr>
            <w:r w:rsidRPr="00BE189A">
              <w:rPr>
                <w:rFonts w:eastAsia="Calibri"/>
              </w:rPr>
              <w:t>Forest</w:t>
            </w:r>
          </w:p>
        </w:tc>
      </w:tr>
      <w:tr w:rsidR="00BE189A" w:rsidRPr="00BE189A" w14:paraId="0650F051" w14:textId="77777777" w:rsidTr="00F05206">
        <w:trPr>
          <w:trHeight w:val="290"/>
        </w:trPr>
        <w:tc>
          <w:tcPr>
            <w:tcW w:w="2568" w:type="dxa"/>
            <w:tcBorders>
              <w:top w:val="single" w:sz="4" w:space="0" w:color="auto"/>
            </w:tcBorders>
            <w:noWrap/>
          </w:tcPr>
          <w:p w14:paraId="505C506C" w14:textId="77777777" w:rsidR="00BE189A" w:rsidRPr="00BE189A" w:rsidRDefault="00BE189A" w:rsidP="00BE189A">
            <w:pPr>
              <w:rPr>
                <w:rFonts w:eastAsia="Calibri"/>
              </w:rPr>
            </w:pPr>
            <w:r w:rsidRPr="00BE189A">
              <w:rPr>
                <w:rFonts w:eastAsia="Calibri"/>
              </w:rPr>
              <w:t>Sample size</w:t>
            </w:r>
          </w:p>
        </w:tc>
        <w:tc>
          <w:tcPr>
            <w:tcW w:w="651" w:type="dxa"/>
            <w:tcBorders>
              <w:top w:val="single" w:sz="4" w:space="0" w:color="auto"/>
            </w:tcBorders>
          </w:tcPr>
          <w:p w14:paraId="00861ABA" w14:textId="77777777" w:rsidR="00BE189A" w:rsidRPr="00BE189A" w:rsidRDefault="00BE189A" w:rsidP="00BE189A">
            <w:pPr>
              <w:rPr>
                <w:rFonts w:eastAsia="Calibri"/>
              </w:rPr>
            </w:pPr>
          </w:p>
        </w:tc>
        <w:tc>
          <w:tcPr>
            <w:tcW w:w="3018" w:type="dxa"/>
            <w:tcBorders>
              <w:top w:val="single" w:sz="4" w:space="0" w:color="auto"/>
            </w:tcBorders>
          </w:tcPr>
          <w:p w14:paraId="33BBFCBB" w14:textId="77777777" w:rsidR="00BE189A" w:rsidRPr="00BE189A" w:rsidRDefault="00BE189A" w:rsidP="00BE189A">
            <w:pPr>
              <w:rPr>
                <w:rFonts w:eastAsia="Calibri"/>
              </w:rPr>
            </w:pPr>
            <w:r w:rsidRPr="00BE189A">
              <w:rPr>
                <w:rFonts w:eastAsia="Calibri"/>
              </w:rPr>
              <w:t>Plots</w:t>
            </w:r>
          </w:p>
        </w:tc>
        <w:tc>
          <w:tcPr>
            <w:tcW w:w="426" w:type="dxa"/>
            <w:tcBorders>
              <w:top w:val="single" w:sz="4" w:space="0" w:color="auto"/>
            </w:tcBorders>
          </w:tcPr>
          <w:p w14:paraId="4DDB5D63" w14:textId="77777777" w:rsidR="00BE189A" w:rsidRPr="00BE189A" w:rsidRDefault="00BE189A" w:rsidP="00BE189A">
            <w:pPr>
              <w:rPr>
                <w:rFonts w:eastAsia="Calibri"/>
              </w:rPr>
            </w:pPr>
          </w:p>
        </w:tc>
        <w:tc>
          <w:tcPr>
            <w:tcW w:w="1417" w:type="dxa"/>
            <w:tcBorders>
              <w:top w:val="single" w:sz="4" w:space="0" w:color="auto"/>
            </w:tcBorders>
          </w:tcPr>
          <w:p w14:paraId="739A80EE"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9512A71" w14:textId="77777777" w:rsidR="00BE189A" w:rsidRPr="00BE189A" w:rsidRDefault="00BE189A" w:rsidP="00BE189A">
            <w:pPr>
              <w:rPr>
                <w:rFonts w:eastAsia="Calibri"/>
              </w:rPr>
            </w:pPr>
            <w:r w:rsidRPr="00BE189A">
              <w:rPr>
                <w:rFonts w:eastAsia="Calibri"/>
              </w:rPr>
              <w:t>n=6</w:t>
            </w:r>
          </w:p>
        </w:tc>
        <w:tc>
          <w:tcPr>
            <w:tcW w:w="1843" w:type="dxa"/>
            <w:tcBorders>
              <w:top w:val="single" w:sz="4" w:space="0" w:color="auto"/>
            </w:tcBorders>
          </w:tcPr>
          <w:p w14:paraId="09D5EDD2" w14:textId="77777777" w:rsidR="00BE189A" w:rsidRPr="00BE189A" w:rsidRDefault="00BE189A" w:rsidP="00BE189A">
            <w:pPr>
              <w:rPr>
                <w:rFonts w:eastAsia="Calibri"/>
              </w:rPr>
            </w:pPr>
            <w:r w:rsidRPr="00BE189A">
              <w:rPr>
                <w:rFonts w:eastAsia="Calibri"/>
              </w:rPr>
              <w:t>n=6</w:t>
            </w:r>
          </w:p>
        </w:tc>
        <w:tc>
          <w:tcPr>
            <w:tcW w:w="1559" w:type="dxa"/>
            <w:tcBorders>
              <w:top w:val="single" w:sz="4" w:space="0" w:color="auto"/>
            </w:tcBorders>
            <w:noWrap/>
          </w:tcPr>
          <w:p w14:paraId="6F1150AD" w14:textId="77777777" w:rsidR="00BE189A" w:rsidRPr="00BE189A" w:rsidRDefault="00BE189A" w:rsidP="00BE189A">
            <w:pPr>
              <w:rPr>
                <w:rFonts w:eastAsia="Calibri"/>
              </w:rPr>
            </w:pPr>
            <w:r w:rsidRPr="00BE189A">
              <w:rPr>
                <w:rFonts w:eastAsia="Calibri"/>
              </w:rPr>
              <w:t>n=12</w:t>
            </w:r>
          </w:p>
        </w:tc>
      </w:tr>
      <w:tr w:rsidR="00BE189A" w:rsidRPr="00BE189A" w14:paraId="30A298E0" w14:textId="77777777" w:rsidTr="00F05206">
        <w:trPr>
          <w:trHeight w:val="290"/>
        </w:trPr>
        <w:tc>
          <w:tcPr>
            <w:tcW w:w="2568" w:type="dxa"/>
            <w:noWrap/>
          </w:tcPr>
          <w:p w14:paraId="6A200374" w14:textId="77777777" w:rsidR="00BE189A" w:rsidRPr="00BE189A" w:rsidRDefault="00BE189A" w:rsidP="00BE189A">
            <w:pPr>
              <w:rPr>
                <w:rFonts w:eastAsia="Calibri"/>
              </w:rPr>
            </w:pPr>
          </w:p>
        </w:tc>
        <w:tc>
          <w:tcPr>
            <w:tcW w:w="651" w:type="dxa"/>
          </w:tcPr>
          <w:p w14:paraId="69316389" w14:textId="77777777" w:rsidR="00BE189A" w:rsidRPr="00BE189A" w:rsidRDefault="00BE189A" w:rsidP="00BE189A">
            <w:pPr>
              <w:rPr>
                <w:rFonts w:eastAsia="Calibri"/>
              </w:rPr>
            </w:pPr>
          </w:p>
        </w:tc>
        <w:tc>
          <w:tcPr>
            <w:tcW w:w="3018" w:type="dxa"/>
          </w:tcPr>
          <w:p w14:paraId="26C47C47" w14:textId="77777777" w:rsidR="00BE189A" w:rsidRPr="00BE189A" w:rsidRDefault="00BE189A" w:rsidP="00BE189A">
            <w:pPr>
              <w:rPr>
                <w:rFonts w:eastAsia="Calibri"/>
              </w:rPr>
            </w:pPr>
          </w:p>
        </w:tc>
        <w:tc>
          <w:tcPr>
            <w:tcW w:w="426" w:type="dxa"/>
          </w:tcPr>
          <w:p w14:paraId="5AE06CC9" w14:textId="77777777" w:rsidR="00BE189A" w:rsidRPr="00BE189A" w:rsidRDefault="00BE189A" w:rsidP="00BE189A">
            <w:pPr>
              <w:rPr>
                <w:rFonts w:eastAsia="Calibri"/>
              </w:rPr>
            </w:pPr>
          </w:p>
        </w:tc>
        <w:tc>
          <w:tcPr>
            <w:tcW w:w="1417" w:type="dxa"/>
          </w:tcPr>
          <w:p w14:paraId="6EBA2F50" w14:textId="77777777" w:rsidR="00BE189A" w:rsidRPr="00BE189A" w:rsidRDefault="00BE189A" w:rsidP="00BE189A">
            <w:pPr>
              <w:rPr>
                <w:rFonts w:eastAsia="Calibri"/>
              </w:rPr>
            </w:pPr>
            <w:r w:rsidRPr="00BE189A">
              <w:rPr>
                <w:rFonts w:eastAsia="Calibri"/>
              </w:rPr>
              <w:t>2022</w:t>
            </w:r>
          </w:p>
        </w:tc>
        <w:tc>
          <w:tcPr>
            <w:tcW w:w="1701" w:type="dxa"/>
          </w:tcPr>
          <w:p w14:paraId="77B5F729" w14:textId="77777777" w:rsidR="00BE189A" w:rsidRPr="00BE189A" w:rsidRDefault="00BE189A" w:rsidP="00BE189A">
            <w:pPr>
              <w:rPr>
                <w:rFonts w:eastAsia="Calibri"/>
              </w:rPr>
            </w:pPr>
            <w:r w:rsidRPr="00BE189A">
              <w:rPr>
                <w:rFonts w:eastAsia="Calibri"/>
              </w:rPr>
              <w:t>n=6</w:t>
            </w:r>
          </w:p>
        </w:tc>
        <w:tc>
          <w:tcPr>
            <w:tcW w:w="1843" w:type="dxa"/>
          </w:tcPr>
          <w:p w14:paraId="1AD7DDB4" w14:textId="77777777" w:rsidR="00BE189A" w:rsidRPr="00BE189A" w:rsidRDefault="00BE189A" w:rsidP="00BE189A">
            <w:pPr>
              <w:rPr>
                <w:rFonts w:eastAsia="Calibri"/>
              </w:rPr>
            </w:pPr>
            <w:r w:rsidRPr="00BE189A">
              <w:rPr>
                <w:rFonts w:eastAsia="Calibri"/>
              </w:rPr>
              <w:t>n=6</w:t>
            </w:r>
          </w:p>
        </w:tc>
        <w:tc>
          <w:tcPr>
            <w:tcW w:w="1559" w:type="dxa"/>
            <w:noWrap/>
          </w:tcPr>
          <w:p w14:paraId="6660F4F7" w14:textId="77777777" w:rsidR="00BE189A" w:rsidRPr="00BE189A" w:rsidRDefault="00BE189A" w:rsidP="00BE189A">
            <w:pPr>
              <w:rPr>
                <w:rFonts w:eastAsia="Calibri"/>
              </w:rPr>
            </w:pPr>
            <w:r w:rsidRPr="00BE189A">
              <w:rPr>
                <w:rFonts w:eastAsia="Calibri"/>
              </w:rPr>
              <w:t>n=12</w:t>
            </w:r>
          </w:p>
        </w:tc>
      </w:tr>
      <w:tr w:rsidR="00BE189A" w:rsidRPr="00BE189A" w14:paraId="0A309422" w14:textId="77777777" w:rsidTr="00F05206">
        <w:trPr>
          <w:trHeight w:val="290"/>
        </w:trPr>
        <w:tc>
          <w:tcPr>
            <w:tcW w:w="2568" w:type="dxa"/>
            <w:noWrap/>
          </w:tcPr>
          <w:p w14:paraId="68CF877D" w14:textId="77777777" w:rsidR="00BE189A" w:rsidRPr="00BE189A" w:rsidRDefault="00BE189A" w:rsidP="00BE189A">
            <w:pPr>
              <w:rPr>
                <w:rFonts w:eastAsia="Calibri"/>
              </w:rPr>
            </w:pPr>
          </w:p>
        </w:tc>
        <w:tc>
          <w:tcPr>
            <w:tcW w:w="651" w:type="dxa"/>
          </w:tcPr>
          <w:p w14:paraId="7C8DB680" w14:textId="77777777" w:rsidR="00BE189A" w:rsidRPr="00BE189A" w:rsidRDefault="00BE189A" w:rsidP="00BE189A">
            <w:pPr>
              <w:rPr>
                <w:rFonts w:eastAsia="Calibri"/>
              </w:rPr>
            </w:pPr>
          </w:p>
        </w:tc>
        <w:tc>
          <w:tcPr>
            <w:tcW w:w="3018" w:type="dxa"/>
          </w:tcPr>
          <w:p w14:paraId="639F4283" w14:textId="77777777" w:rsidR="00BE189A" w:rsidRPr="00BE189A" w:rsidRDefault="00BE189A" w:rsidP="00BE189A">
            <w:pPr>
              <w:rPr>
                <w:rFonts w:eastAsia="Calibri"/>
              </w:rPr>
            </w:pPr>
          </w:p>
        </w:tc>
        <w:tc>
          <w:tcPr>
            <w:tcW w:w="426" w:type="dxa"/>
          </w:tcPr>
          <w:p w14:paraId="6FC778B9" w14:textId="77777777" w:rsidR="00BE189A" w:rsidRPr="00BE189A" w:rsidRDefault="00BE189A" w:rsidP="00BE189A">
            <w:pPr>
              <w:rPr>
                <w:rFonts w:eastAsia="Calibri"/>
              </w:rPr>
            </w:pPr>
          </w:p>
        </w:tc>
        <w:tc>
          <w:tcPr>
            <w:tcW w:w="1417" w:type="dxa"/>
          </w:tcPr>
          <w:p w14:paraId="526F48F1" w14:textId="77777777" w:rsidR="00BE189A" w:rsidRPr="00BE189A" w:rsidRDefault="00BE189A" w:rsidP="00BE189A">
            <w:pPr>
              <w:rPr>
                <w:rFonts w:eastAsia="Calibri"/>
              </w:rPr>
            </w:pPr>
          </w:p>
        </w:tc>
        <w:tc>
          <w:tcPr>
            <w:tcW w:w="1701" w:type="dxa"/>
          </w:tcPr>
          <w:p w14:paraId="124E2995" w14:textId="77777777" w:rsidR="00BE189A" w:rsidRPr="00BE189A" w:rsidRDefault="00BE189A" w:rsidP="00BE189A">
            <w:pPr>
              <w:rPr>
                <w:rFonts w:eastAsia="Calibri"/>
              </w:rPr>
            </w:pPr>
          </w:p>
        </w:tc>
        <w:tc>
          <w:tcPr>
            <w:tcW w:w="1843" w:type="dxa"/>
          </w:tcPr>
          <w:p w14:paraId="5B9DFF69" w14:textId="77777777" w:rsidR="00BE189A" w:rsidRPr="00BE189A" w:rsidRDefault="00BE189A" w:rsidP="00BE189A">
            <w:pPr>
              <w:rPr>
                <w:rFonts w:eastAsia="Calibri"/>
              </w:rPr>
            </w:pPr>
          </w:p>
        </w:tc>
        <w:tc>
          <w:tcPr>
            <w:tcW w:w="1559" w:type="dxa"/>
            <w:noWrap/>
          </w:tcPr>
          <w:p w14:paraId="575C4785" w14:textId="77777777" w:rsidR="00BE189A" w:rsidRPr="00BE189A" w:rsidRDefault="00BE189A" w:rsidP="00BE189A">
            <w:pPr>
              <w:rPr>
                <w:rFonts w:eastAsia="Calibri"/>
              </w:rPr>
            </w:pPr>
          </w:p>
        </w:tc>
      </w:tr>
      <w:tr w:rsidR="00BE189A" w:rsidRPr="00BE189A" w14:paraId="6A175163" w14:textId="77777777" w:rsidTr="00F05206">
        <w:trPr>
          <w:trHeight w:val="290"/>
        </w:trPr>
        <w:tc>
          <w:tcPr>
            <w:tcW w:w="2568" w:type="dxa"/>
            <w:noWrap/>
            <w:hideMark/>
          </w:tcPr>
          <w:p w14:paraId="04AF9587" w14:textId="77777777" w:rsidR="00BE189A" w:rsidRPr="00BE189A" w:rsidRDefault="00BE189A" w:rsidP="00BE189A">
            <w:pPr>
              <w:rPr>
                <w:rFonts w:eastAsia="Calibri"/>
              </w:rPr>
            </w:pPr>
            <w:r w:rsidRPr="00BE189A">
              <w:rPr>
                <w:rFonts w:eastAsia="Calibri"/>
              </w:rPr>
              <w:t>Total activity-</w:t>
            </w:r>
          </w:p>
        </w:tc>
        <w:tc>
          <w:tcPr>
            <w:tcW w:w="651" w:type="dxa"/>
          </w:tcPr>
          <w:p w14:paraId="5F07FFDB" w14:textId="77777777" w:rsidR="00BE189A" w:rsidRPr="00BE189A" w:rsidRDefault="00BE189A" w:rsidP="00BE189A">
            <w:pPr>
              <w:rPr>
                <w:rFonts w:eastAsia="Calibri"/>
              </w:rPr>
            </w:pPr>
          </w:p>
        </w:tc>
        <w:tc>
          <w:tcPr>
            <w:tcW w:w="3018" w:type="dxa"/>
          </w:tcPr>
          <w:p w14:paraId="50EF6E04" w14:textId="77777777" w:rsidR="00BE189A" w:rsidRPr="00BE189A" w:rsidRDefault="00BE189A" w:rsidP="00BE189A">
            <w:pPr>
              <w:rPr>
                <w:rFonts w:eastAsia="Calibri"/>
              </w:rPr>
            </w:pPr>
            <w:r w:rsidRPr="00BE189A">
              <w:rPr>
                <w:rFonts w:eastAsia="Calibri"/>
              </w:rPr>
              <w:t>Beetles per 84 trap days</w:t>
            </w:r>
          </w:p>
        </w:tc>
        <w:tc>
          <w:tcPr>
            <w:tcW w:w="426" w:type="dxa"/>
          </w:tcPr>
          <w:p w14:paraId="0C5C7A28" w14:textId="77777777" w:rsidR="00BE189A" w:rsidRPr="00BE189A" w:rsidRDefault="00BE189A" w:rsidP="00BE189A">
            <w:pPr>
              <w:rPr>
                <w:rFonts w:eastAsia="Calibri"/>
              </w:rPr>
            </w:pPr>
          </w:p>
        </w:tc>
        <w:tc>
          <w:tcPr>
            <w:tcW w:w="1417" w:type="dxa"/>
          </w:tcPr>
          <w:p w14:paraId="52C6F6D2" w14:textId="77777777" w:rsidR="00BE189A" w:rsidRPr="00BE189A" w:rsidRDefault="00BE189A" w:rsidP="00BE189A">
            <w:pPr>
              <w:rPr>
                <w:rFonts w:eastAsia="Calibri"/>
              </w:rPr>
            </w:pPr>
            <w:r w:rsidRPr="00BE189A">
              <w:rPr>
                <w:rFonts w:eastAsia="Calibri"/>
              </w:rPr>
              <w:t>2015</w:t>
            </w:r>
          </w:p>
        </w:tc>
        <w:tc>
          <w:tcPr>
            <w:tcW w:w="1701" w:type="dxa"/>
          </w:tcPr>
          <w:p w14:paraId="35F7A929" w14:textId="77777777" w:rsidR="00BE189A" w:rsidRPr="00BE189A" w:rsidRDefault="00BE189A" w:rsidP="00BE189A">
            <w:pPr>
              <w:rPr>
                <w:rFonts w:eastAsia="Calibri"/>
              </w:rPr>
            </w:pPr>
            <w:r w:rsidRPr="00BE189A">
              <w:rPr>
                <w:rFonts w:eastAsia="Calibri"/>
              </w:rPr>
              <w:t>26.8 ± 7.5</w:t>
            </w:r>
          </w:p>
        </w:tc>
        <w:tc>
          <w:tcPr>
            <w:tcW w:w="1843" w:type="dxa"/>
          </w:tcPr>
          <w:p w14:paraId="79215FAF" w14:textId="77777777" w:rsidR="00BE189A" w:rsidRPr="00BE189A" w:rsidRDefault="00BE189A" w:rsidP="00BE189A">
            <w:pPr>
              <w:rPr>
                <w:rFonts w:eastAsia="Calibri"/>
              </w:rPr>
            </w:pPr>
            <w:r w:rsidRPr="00BE189A">
              <w:rPr>
                <w:rFonts w:eastAsia="Calibri"/>
              </w:rPr>
              <w:t>82.2 ± 24.3</w:t>
            </w:r>
          </w:p>
        </w:tc>
        <w:tc>
          <w:tcPr>
            <w:tcW w:w="1559" w:type="dxa"/>
            <w:noWrap/>
            <w:hideMark/>
          </w:tcPr>
          <w:p w14:paraId="1060BBF5" w14:textId="77777777" w:rsidR="00BE189A" w:rsidRPr="00BE189A" w:rsidRDefault="00BE189A" w:rsidP="00BE189A">
            <w:pPr>
              <w:rPr>
                <w:rFonts w:eastAsia="Calibri"/>
              </w:rPr>
            </w:pPr>
            <w:r w:rsidRPr="00BE189A">
              <w:rPr>
                <w:rFonts w:eastAsia="Calibri"/>
              </w:rPr>
              <w:t>26.6 ± 5.4</w:t>
            </w:r>
          </w:p>
        </w:tc>
      </w:tr>
      <w:tr w:rsidR="00BE189A" w:rsidRPr="00BE189A" w14:paraId="025710AD" w14:textId="77777777" w:rsidTr="00F05206">
        <w:trPr>
          <w:trHeight w:val="290"/>
        </w:trPr>
        <w:tc>
          <w:tcPr>
            <w:tcW w:w="2568" w:type="dxa"/>
            <w:noWrap/>
          </w:tcPr>
          <w:p w14:paraId="1B9A2353" w14:textId="77777777" w:rsidR="00BE189A" w:rsidRPr="00BE189A" w:rsidRDefault="00BE189A" w:rsidP="00BE189A">
            <w:pPr>
              <w:rPr>
                <w:rFonts w:eastAsia="Calibri"/>
              </w:rPr>
            </w:pPr>
            <w:r w:rsidRPr="00BE189A">
              <w:rPr>
                <w:rFonts w:eastAsia="Calibri"/>
              </w:rPr>
              <w:t>abundance</w:t>
            </w:r>
          </w:p>
        </w:tc>
        <w:tc>
          <w:tcPr>
            <w:tcW w:w="651" w:type="dxa"/>
          </w:tcPr>
          <w:p w14:paraId="0349F143" w14:textId="77777777" w:rsidR="00BE189A" w:rsidRPr="00BE189A" w:rsidRDefault="00BE189A" w:rsidP="00BE189A">
            <w:pPr>
              <w:rPr>
                <w:rFonts w:eastAsia="Calibri"/>
              </w:rPr>
            </w:pPr>
          </w:p>
        </w:tc>
        <w:tc>
          <w:tcPr>
            <w:tcW w:w="3018" w:type="dxa"/>
          </w:tcPr>
          <w:p w14:paraId="46B93D1B" w14:textId="77777777" w:rsidR="00BE189A" w:rsidRPr="00BE189A" w:rsidRDefault="00BE189A" w:rsidP="00BE189A">
            <w:pPr>
              <w:rPr>
                <w:rFonts w:eastAsia="Calibri"/>
              </w:rPr>
            </w:pPr>
          </w:p>
        </w:tc>
        <w:tc>
          <w:tcPr>
            <w:tcW w:w="426" w:type="dxa"/>
          </w:tcPr>
          <w:p w14:paraId="4B69FD44" w14:textId="77777777" w:rsidR="00BE189A" w:rsidRPr="00BE189A" w:rsidRDefault="00BE189A" w:rsidP="00BE189A">
            <w:pPr>
              <w:rPr>
                <w:rFonts w:eastAsia="Calibri"/>
              </w:rPr>
            </w:pPr>
          </w:p>
        </w:tc>
        <w:tc>
          <w:tcPr>
            <w:tcW w:w="1417" w:type="dxa"/>
          </w:tcPr>
          <w:p w14:paraId="3C25FCFC" w14:textId="77777777" w:rsidR="00BE189A" w:rsidRPr="00BE189A" w:rsidRDefault="00BE189A" w:rsidP="00BE189A">
            <w:pPr>
              <w:rPr>
                <w:rFonts w:eastAsia="Calibri"/>
              </w:rPr>
            </w:pPr>
            <w:r w:rsidRPr="00BE189A">
              <w:rPr>
                <w:rFonts w:eastAsia="Calibri"/>
              </w:rPr>
              <w:t>2022</w:t>
            </w:r>
          </w:p>
        </w:tc>
        <w:tc>
          <w:tcPr>
            <w:tcW w:w="1701" w:type="dxa"/>
          </w:tcPr>
          <w:p w14:paraId="18671CE0" w14:textId="77777777" w:rsidR="00BE189A" w:rsidRPr="00BE189A" w:rsidRDefault="00BE189A" w:rsidP="00BE189A">
            <w:pPr>
              <w:rPr>
                <w:rFonts w:eastAsia="Calibri"/>
              </w:rPr>
            </w:pPr>
            <w:r w:rsidRPr="00BE189A">
              <w:rPr>
                <w:rFonts w:eastAsia="Calibri"/>
              </w:rPr>
              <w:t>29.2 ± 4.6</w:t>
            </w:r>
          </w:p>
        </w:tc>
        <w:tc>
          <w:tcPr>
            <w:tcW w:w="1843" w:type="dxa"/>
          </w:tcPr>
          <w:p w14:paraId="46CB823C" w14:textId="77777777" w:rsidR="00BE189A" w:rsidRPr="00BE189A" w:rsidRDefault="00BE189A" w:rsidP="00BE189A">
            <w:pPr>
              <w:rPr>
                <w:rFonts w:eastAsia="Calibri"/>
              </w:rPr>
            </w:pPr>
            <w:r w:rsidRPr="00BE189A">
              <w:rPr>
                <w:rFonts w:eastAsia="Calibri"/>
              </w:rPr>
              <w:t>30.3 ± 8.4</w:t>
            </w:r>
          </w:p>
        </w:tc>
        <w:tc>
          <w:tcPr>
            <w:tcW w:w="1559" w:type="dxa"/>
            <w:noWrap/>
          </w:tcPr>
          <w:p w14:paraId="08500EDE" w14:textId="77777777" w:rsidR="00BE189A" w:rsidRPr="00BE189A" w:rsidRDefault="00BE189A" w:rsidP="00BE189A">
            <w:pPr>
              <w:rPr>
                <w:rFonts w:eastAsia="Calibri"/>
              </w:rPr>
            </w:pPr>
            <w:r w:rsidRPr="00BE189A">
              <w:rPr>
                <w:rFonts w:eastAsia="Calibri"/>
              </w:rPr>
              <w:t>22.9 ± 3.3</w:t>
            </w:r>
          </w:p>
        </w:tc>
      </w:tr>
      <w:tr w:rsidR="00BE189A" w:rsidRPr="00BE189A" w14:paraId="3376D1E2" w14:textId="77777777" w:rsidTr="00F05206">
        <w:trPr>
          <w:trHeight w:val="290"/>
        </w:trPr>
        <w:tc>
          <w:tcPr>
            <w:tcW w:w="2568" w:type="dxa"/>
            <w:noWrap/>
          </w:tcPr>
          <w:p w14:paraId="61276EE6" w14:textId="77777777" w:rsidR="00BE189A" w:rsidRPr="00BE189A" w:rsidRDefault="00BE189A" w:rsidP="00BE189A">
            <w:pPr>
              <w:rPr>
                <w:rFonts w:eastAsia="Calibri"/>
              </w:rPr>
            </w:pPr>
          </w:p>
        </w:tc>
        <w:tc>
          <w:tcPr>
            <w:tcW w:w="651" w:type="dxa"/>
          </w:tcPr>
          <w:p w14:paraId="40D65449" w14:textId="77777777" w:rsidR="00BE189A" w:rsidRPr="00BE189A" w:rsidRDefault="00BE189A" w:rsidP="00BE189A">
            <w:pPr>
              <w:rPr>
                <w:rFonts w:eastAsia="Calibri"/>
              </w:rPr>
            </w:pPr>
          </w:p>
        </w:tc>
        <w:tc>
          <w:tcPr>
            <w:tcW w:w="3018" w:type="dxa"/>
          </w:tcPr>
          <w:p w14:paraId="796C401E" w14:textId="77777777" w:rsidR="00BE189A" w:rsidRPr="00BE189A" w:rsidRDefault="00BE189A" w:rsidP="00BE189A">
            <w:pPr>
              <w:rPr>
                <w:rFonts w:eastAsia="Calibri"/>
              </w:rPr>
            </w:pPr>
          </w:p>
        </w:tc>
        <w:tc>
          <w:tcPr>
            <w:tcW w:w="426" w:type="dxa"/>
          </w:tcPr>
          <w:p w14:paraId="48E4C9AA" w14:textId="77777777" w:rsidR="00BE189A" w:rsidRPr="00BE189A" w:rsidRDefault="00BE189A" w:rsidP="00BE189A">
            <w:pPr>
              <w:rPr>
                <w:rFonts w:eastAsia="Calibri"/>
              </w:rPr>
            </w:pPr>
          </w:p>
        </w:tc>
        <w:tc>
          <w:tcPr>
            <w:tcW w:w="1417" w:type="dxa"/>
          </w:tcPr>
          <w:p w14:paraId="0C1967E3" w14:textId="77777777" w:rsidR="00BE189A" w:rsidRPr="00BE189A" w:rsidRDefault="00BE189A" w:rsidP="00BE189A">
            <w:pPr>
              <w:rPr>
                <w:rFonts w:eastAsia="Calibri"/>
              </w:rPr>
            </w:pPr>
          </w:p>
        </w:tc>
        <w:tc>
          <w:tcPr>
            <w:tcW w:w="1701" w:type="dxa"/>
          </w:tcPr>
          <w:p w14:paraId="45B31CDF" w14:textId="77777777" w:rsidR="00BE189A" w:rsidRPr="00BE189A" w:rsidRDefault="00BE189A" w:rsidP="00BE189A">
            <w:pPr>
              <w:rPr>
                <w:rFonts w:eastAsia="Calibri"/>
              </w:rPr>
            </w:pPr>
          </w:p>
        </w:tc>
        <w:tc>
          <w:tcPr>
            <w:tcW w:w="1843" w:type="dxa"/>
          </w:tcPr>
          <w:p w14:paraId="036773B4" w14:textId="77777777" w:rsidR="00BE189A" w:rsidRPr="00BE189A" w:rsidRDefault="00BE189A" w:rsidP="00BE189A">
            <w:pPr>
              <w:rPr>
                <w:rFonts w:eastAsia="Calibri"/>
              </w:rPr>
            </w:pPr>
          </w:p>
        </w:tc>
        <w:tc>
          <w:tcPr>
            <w:tcW w:w="1559" w:type="dxa"/>
            <w:noWrap/>
          </w:tcPr>
          <w:p w14:paraId="32CE67F4" w14:textId="77777777" w:rsidR="00BE189A" w:rsidRPr="00BE189A" w:rsidRDefault="00BE189A" w:rsidP="00BE189A">
            <w:pPr>
              <w:rPr>
                <w:rFonts w:eastAsia="Calibri"/>
              </w:rPr>
            </w:pPr>
          </w:p>
        </w:tc>
      </w:tr>
      <w:tr w:rsidR="00BE189A" w:rsidRPr="00BE189A" w14:paraId="01F9AFDF" w14:textId="77777777" w:rsidTr="00F05206">
        <w:trPr>
          <w:trHeight w:val="290"/>
        </w:trPr>
        <w:tc>
          <w:tcPr>
            <w:tcW w:w="2568" w:type="dxa"/>
            <w:noWrap/>
            <w:hideMark/>
          </w:tcPr>
          <w:p w14:paraId="705EA78F"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A4F1EB1" w14:textId="77777777" w:rsidR="00BE189A" w:rsidRPr="00BE189A" w:rsidRDefault="00BE189A" w:rsidP="00BE189A">
            <w:pPr>
              <w:rPr>
                <w:rFonts w:eastAsia="Calibri"/>
              </w:rPr>
            </w:pPr>
          </w:p>
        </w:tc>
        <w:tc>
          <w:tcPr>
            <w:tcW w:w="3018" w:type="dxa"/>
          </w:tcPr>
          <w:p w14:paraId="48597558" w14:textId="77777777" w:rsidR="00BE189A" w:rsidRPr="00BE189A" w:rsidRDefault="00BE189A" w:rsidP="00BE189A">
            <w:pPr>
              <w:rPr>
                <w:rFonts w:eastAsia="Calibri"/>
              </w:rPr>
            </w:pPr>
            <w:r w:rsidRPr="00BE189A">
              <w:rPr>
                <w:rFonts w:eastAsia="Calibri"/>
              </w:rPr>
              <w:t>Beetles per 84 trap days</w:t>
            </w:r>
          </w:p>
        </w:tc>
        <w:tc>
          <w:tcPr>
            <w:tcW w:w="426" w:type="dxa"/>
          </w:tcPr>
          <w:p w14:paraId="2AF7935A" w14:textId="77777777" w:rsidR="00BE189A" w:rsidRPr="00BE189A" w:rsidRDefault="00BE189A" w:rsidP="00BE189A">
            <w:pPr>
              <w:rPr>
                <w:rFonts w:eastAsia="Calibri"/>
              </w:rPr>
            </w:pPr>
          </w:p>
        </w:tc>
        <w:tc>
          <w:tcPr>
            <w:tcW w:w="1417" w:type="dxa"/>
          </w:tcPr>
          <w:p w14:paraId="76DCAA20" w14:textId="77777777" w:rsidR="00BE189A" w:rsidRPr="00BE189A" w:rsidRDefault="00BE189A" w:rsidP="00BE189A">
            <w:pPr>
              <w:rPr>
                <w:rFonts w:eastAsia="Calibri"/>
              </w:rPr>
            </w:pPr>
            <w:r w:rsidRPr="00BE189A">
              <w:rPr>
                <w:rFonts w:eastAsia="Calibri"/>
              </w:rPr>
              <w:t>2015</w:t>
            </w:r>
          </w:p>
        </w:tc>
        <w:tc>
          <w:tcPr>
            <w:tcW w:w="1701" w:type="dxa"/>
          </w:tcPr>
          <w:p w14:paraId="0A7783F1" w14:textId="77777777" w:rsidR="00BE189A" w:rsidRPr="00BE189A" w:rsidRDefault="00BE189A" w:rsidP="00BE189A">
            <w:pPr>
              <w:rPr>
                <w:rFonts w:eastAsia="Calibri"/>
              </w:rPr>
            </w:pPr>
            <w:r w:rsidRPr="00BE189A">
              <w:rPr>
                <w:rFonts w:eastAsia="Calibri"/>
              </w:rPr>
              <w:t>0 ± 0</w:t>
            </w:r>
          </w:p>
        </w:tc>
        <w:tc>
          <w:tcPr>
            <w:tcW w:w="1843" w:type="dxa"/>
          </w:tcPr>
          <w:p w14:paraId="260D60D6" w14:textId="77777777" w:rsidR="00BE189A" w:rsidRPr="00BE189A" w:rsidRDefault="00BE189A" w:rsidP="00BE189A">
            <w:pPr>
              <w:rPr>
                <w:rFonts w:eastAsia="Calibri"/>
              </w:rPr>
            </w:pPr>
            <w:r w:rsidRPr="00BE189A">
              <w:rPr>
                <w:rFonts w:eastAsia="Calibri"/>
              </w:rPr>
              <w:t>0.90 ± 0.32</w:t>
            </w:r>
          </w:p>
        </w:tc>
        <w:tc>
          <w:tcPr>
            <w:tcW w:w="1559" w:type="dxa"/>
            <w:noWrap/>
            <w:hideMark/>
          </w:tcPr>
          <w:p w14:paraId="6A48B2A1" w14:textId="77777777" w:rsidR="00BE189A" w:rsidRPr="00BE189A" w:rsidRDefault="00BE189A" w:rsidP="00BE189A">
            <w:pPr>
              <w:rPr>
                <w:rFonts w:eastAsia="Calibri"/>
              </w:rPr>
            </w:pPr>
            <w:r w:rsidRPr="00BE189A">
              <w:rPr>
                <w:rFonts w:eastAsia="Calibri"/>
              </w:rPr>
              <w:t>0 ± 0</w:t>
            </w:r>
          </w:p>
        </w:tc>
      </w:tr>
      <w:tr w:rsidR="00BE189A" w:rsidRPr="00BE189A" w14:paraId="0D4CEDCA" w14:textId="77777777" w:rsidTr="00F05206">
        <w:trPr>
          <w:trHeight w:val="290"/>
        </w:trPr>
        <w:tc>
          <w:tcPr>
            <w:tcW w:w="2568" w:type="dxa"/>
            <w:noWrap/>
          </w:tcPr>
          <w:p w14:paraId="62DCA845" w14:textId="77777777" w:rsidR="00BE189A" w:rsidRPr="00BE189A" w:rsidRDefault="00BE189A" w:rsidP="00BE189A">
            <w:pPr>
              <w:rPr>
                <w:rFonts w:eastAsia="Calibri"/>
              </w:rPr>
            </w:pPr>
            <w:r w:rsidRPr="00BE189A">
              <w:rPr>
                <w:rFonts w:eastAsia="Calibri"/>
              </w:rPr>
              <w:t>open-habitat species</w:t>
            </w:r>
          </w:p>
        </w:tc>
        <w:tc>
          <w:tcPr>
            <w:tcW w:w="651" w:type="dxa"/>
          </w:tcPr>
          <w:p w14:paraId="463049FE" w14:textId="77777777" w:rsidR="00BE189A" w:rsidRPr="00BE189A" w:rsidRDefault="00BE189A" w:rsidP="00BE189A">
            <w:pPr>
              <w:rPr>
                <w:rFonts w:eastAsia="Calibri"/>
              </w:rPr>
            </w:pPr>
          </w:p>
        </w:tc>
        <w:tc>
          <w:tcPr>
            <w:tcW w:w="3018" w:type="dxa"/>
          </w:tcPr>
          <w:p w14:paraId="45936778" w14:textId="77777777" w:rsidR="00BE189A" w:rsidRPr="00BE189A" w:rsidRDefault="00BE189A" w:rsidP="00BE189A">
            <w:pPr>
              <w:rPr>
                <w:rFonts w:eastAsia="Calibri"/>
              </w:rPr>
            </w:pPr>
          </w:p>
        </w:tc>
        <w:tc>
          <w:tcPr>
            <w:tcW w:w="426" w:type="dxa"/>
          </w:tcPr>
          <w:p w14:paraId="42F54A66" w14:textId="77777777" w:rsidR="00BE189A" w:rsidRPr="00BE189A" w:rsidRDefault="00BE189A" w:rsidP="00BE189A">
            <w:pPr>
              <w:rPr>
                <w:rFonts w:eastAsia="Calibri"/>
              </w:rPr>
            </w:pPr>
          </w:p>
        </w:tc>
        <w:tc>
          <w:tcPr>
            <w:tcW w:w="1417" w:type="dxa"/>
          </w:tcPr>
          <w:p w14:paraId="573402CB" w14:textId="77777777" w:rsidR="00BE189A" w:rsidRPr="00BE189A" w:rsidRDefault="00BE189A" w:rsidP="00BE189A">
            <w:pPr>
              <w:rPr>
                <w:rFonts w:eastAsia="Calibri"/>
              </w:rPr>
            </w:pPr>
            <w:r w:rsidRPr="00BE189A">
              <w:rPr>
                <w:rFonts w:eastAsia="Calibri"/>
              </w:rPr>
              <w:t>2022</w:t>
            </w:r>
          </w:p>
        </w:tc>
        <w:tc>
          <w:tcPr>
            <w:tcW w:w="1701" w:type="dxa"/>
          </w:tcPr>
          <w:p w14:paraId="015C1A7D" w14:textId="77777777" w:rsidR="00BE189A" w:rsidRPr="00BE189A" w:rsidRDefault="00BE189A" w:rsidP="00BE189A">
            <w:pPr>
              <w:rPr>
                <w:rFonts w:eastAsia="Calibri"/>
              </w:rPr>
            </w:pPr>
            <w:r w:rsidRPr="00BE189A">
              <w:rPr>
                <w:rFonts w:eastAsia="Calibri"/>
              </w:rPr>
              <w:t>0 ± 0</w:t>
            </w:r>
          </w:p>
        </w:tc>
        <w:tc>
          <w:tcPr>
            <w:tcW w:w="1843" w:type="dxa"/>
          </w:tcPr>
          <w:p w14:paraId="4570E0BC" w14:textId="77777777" w:rsidR="00BE189A" w:rsidRPr="00BE189A" w:rsidRDefault="00BE189A" w:rsidP="00BE189A">
            <w:pPr>
              <w:rPr>
                <w:rFonts w:eastAsia="Calibri"/>
              </w:rPr>
            </w:pPr>
            <w:r w:rsidRPr="00BE189A">
              <w:rPr>
                <w:rFonts w:eastAsia="Calibri"/>
              </w:rPr>
              <w:t>0.67 ± 0.67</w:t>
            </w:r>
          </w:p>
        </w:tc>
        <w:tc>
          <w:tcPr>
            <w:tcW w:w="1559" w:type="dxa"/>
            <w:noWrap/>
          </w:tcPr>
          <w:p w14:paraId="166A7666" w14:textId="77777777" w:rsidR="00BE189A" w:rsidRPr="00BE189A" w:rsidRDefault="00BE189A" w:rsidP="00BE189A">
            <w:pPr>
              <w:rPr>
                <w:rFonts w:eastAsia="Calibri"/>
              </w:rPr>
            </w:pPr>
            <w:r w:rsidRPr="00BE189A">
              <w:rPr>
                <w:rFonts w:eastAsia="Calibri"/>
              </w:rPr>
              <w:t>0.23 ± 0.15</w:t>
            </w:r>
          </w:p>
        </w:tc>
      </w:tr>
      <w:tr w:rsidR="00BE189A" w:rsidRPr="00BE189A" w14:paraId="2EED298A" w14:textId="77777777" w:rsidTr="00F05206">
        <w:trPr>
          <w:trHeight w:val="290"/>
        </w:trPr>
        <w:tc>
          <w:tcPr>
            <w:tcW w:w="2568" w:type="dxa"/>
            <w:noWrap/>
          </w:tcPr>
          <w:p w14:paraId="5B4B23D7" w14:textId="77777777" w:rsidR="00BE189A" w:rsidRPr="00BE189A" w:rsidRDefault="00BE189A" w:rsidP="00BE189A">
            <w:pPr>
              <w:rPr>
                <w:rFonts w:eastAsia="Calibri"/>
              </w:rPr>
            </w:pPr>
          </w:p>
        </w:tc>
        <w:tc>
          <w:tcPr>
            <w:tcW w:w="651" w:type="dxa"/>
          </w:tcPr>
          <w:p w14:paraId="6CAAD78E" w14:textId="77777777" w:rsidR="00BE189A" w:rsidRPr="00BE189A" w:rsidRDefault="00BE189A" w:rsidP="00BE189A">
            <w:pPr>
              <w:rPr>
                <w:rFonts w:eastAsia="Calibri"/>
              </w:rPr>
            </w:pPr>
          </w:p>
        </w:tc>
        <w:tc>
          <w:tcPr>
            <w:tcW w:w="3018" w:type="dxa"/>
          </w:tcPr>
          <w:p w14:paraId="711C445D" w14:textId="77777777" w:rsidR="00BE189A" w:rsidRPr="00BE189A" w:rsidRDefault="00BE189A" w:rsidP="00BE189A">
            <w:pPr>
              <w:rPr>
                <w:rFonts w:eastAsia="Calibri"/>
              </w:rPr>
            </w:pPr>
          </w:p>
        </w:tc>
        <w:tc>
          <w:tcPr>
            <w:tcW w:w="426" w:type="dxa"/>
          </w:tcPr>
          <w:p w14:paraId="6477A5A2" w14:textId="77777777" w:rsidR="00BE189A" w:rsidRPr="00BE189A" w:rsidRDefault="00BE189A" w:rsidP="00BE189A">
            <w:pPr>
              <w:rPr>
                <w:rFonts w:eastAsia="Calibri"/>
              </w:rPr>
            </w:pPr>
          </w:p>
        </w:tc>
        <w:tc>
          <w:tcPr>
            <w:tcW w:w="1417" w:type="dxa"/>
          </w:tcPr>
          <w:p w14:paraId="5D1A2FCF" w14:textId="77777777" w:rsidR="00BE189A" w:rsidRPr="00BE189A" w:rsidRDefault="00BE189A" w:rsidP="00BE189A">
            <w:pPr>
              <w:rPr>
                <w:rFonts w:eastAsia="Calibri"/>
              </w:rPr>
            </w:pPr>
          </w:p>
        </w:tc>
        <w:tc>
          <w:tcPr>
            <w:tcW w:w="1701" w:type="dxa"/>
          </w:tcPr>
          <w:p w14:paraId="50A910FC" w14:textId="77777777" w:rsidR="00BE189A" w:rsidRPr="00BE189A" w:rsidRDefault="00BE189A" w:rsidP="00BE189A">
            <w:pPr>
              <w:rPr>
                <w:rFonts w:eastAsia="Calibri"/>
              </w:rPr>
            </w:pPr>
          </w:p>
        </w:tc>
        <w:tc>
          <w:tcPr>
            <w:tcW w:w="1843" w:type="dxa"/>
          </w:tcPr>
          <w:p w14:paraId="00FD65E6" w14:textId="77777777" w:rsidR="00BE189A" w:rsidRPr="00BE189A" w:rsidRDefault="00BE189A" w:rsidP="00BE189A">
            <w:pPr>
              <w:rPr>
                <w:rFonts w:eastAsia="Calibri"/>
              </w:rPr>
            </w:pPr>
          </w:p>
        </w:tc>
        <w:tc>
          <w:tcPr>
            <w:tcW w:w="1559" w:type="dxa"/>
            <w:noWrap/>
          </w:tcPr>
          <w:p w14:paraId="143ACD93" w14:textId="77777777" w:rsidR="00BE189A" w:rsidRPr="00BE189A" w:rsidRDefault="00BE189A" w:rsidP="00BE189A">
            <w:pPr>
              <w:rPr>
                <w:rFonts w:eastAsia="Calibri"/>
              </w:rPr>
            </w:pPr>
          </w:p>
        </w:tc>
      </w:tr>
      <w:tr w:rsidR="00BE189A" w:rsidRPr="00BE189A" w14:paraId="2FEB31FA" w14:textId="77777777" w:rsidTr="00F05206">
        <w:trPr>
          <w:trHeight w:val="290"/>
        </w:trPr>
        <w:tc>
          <w:tcPr>
            <w:tcW w:w="2568" w:type="dxa"/>
            <w:noWrap/>
            <w:hideMark/>
          </w:tcPr>
          <w:p w14:paraId="5B5F6DC2"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7028CC5" w14:textId="77777777" w:rsidR="00BE189A" w:rsidRPr="00BE189A" w:rsidRDefault="00BE189A" w:rsidP="00BE189A">
            <w:pPr>
              <w:rPr>
                <w:rFonts w:eastAsia="Calibri"/>
              </w:rPr>
            </w:pPr>
          </w:p>
        </w:tc>
        <w:tc>
          <w:tcPr>
            <w:tcW w:w="3018" w:type="dxa"/>
          </w:tcPr>
          <w:p w14:paraId="37DF4945" w14:textId="77777777" w:rsidR="00BE189A" w:rsidRPr="00BE189A" w:rsidRDefault="00BE189A" w:rsidP="00BE189A">
            <w:pPr>
              <w:rPr>
                <w:rFonts w:eastAsia="Calibri"/>
              </w:rPr>
            </w:pPr>
            <w:r w:rsidRPr="00BE189A">
              <w:rPr>
                <w:rFonts w:eastAsia="Calibri"/>
              </w:rPr>
              <w:t>Beetles per 84 trap days</w:t>
            </w:r>
          </w:p>
        </w:tc>
        <w:tc>
          <w:tcPr>
            <w:tcW w:w="426" w:type="dxa"/>
          </w:tcPr>
          <w:p w14:paraId="0C0A9E88" w14:textId="77777777" w:rsidR="00BE189A" w:rsidRPr="00BE189A" w:rsidRDefault="00BE189A" w:rsidP="00BE189A">
            <w:pPr>
              <w:rPr>
                <w:rFonts w:eastAsia="Calibri"/>
              </w:rPr>
            </w:pPr>
          </w:p>
        </w:tc>
        <w:tc>
          <w:tcPr>
            <w:tcW w:w="1417" w:type="dxa"/>
          </w:tcPr>
          <w:p w14:paraId="0E707F4E" w14:textId="77777777" w:rsidR="00BE189A" w:rsidRPr="00BE189A" w:rsidRDefault="00BE189A" w:rsidP="00BE189A">
            <w:pPr>
              <w:rPr>
                <w:rFonts w:eastAsia="Calibri"/>
              </w:rPr>
            </w:pPr>
            <w:r w:rsidRPr="00BE189A">
              <w:rPr>
                <w:rFonts w:eastAsia="Calibri"/>
              </w:rPr>
              <w:t>2015</w:t>
            </w:r>
          </w:p>
        </w:tc>
        <w:tc>
          <w:tcPr>
            <w:tcW w:w="1701" w:type="dxa"/>
          </w:tcPr>
          <w:p w14:paraId="0CD09A26" w14:textId="77777777" w:rsidR="00BE189A" w:rsidRPr="00BE189A" w:rsidRDefault="00BE189A" w:rsidP="00BE189A">
            <w:pPr>
              <w:rPr>
                <w:rFonts w:eastAsia="Calibri"/>
              </w:rPr>
            </w:pPr>
            <w:r w:rsidRPr="00BE189A">
              <w:rPr>
                <w:rFonts w:eastAsia="Calibri"/>
              </w:rPr>
              <w:t>12.4 ± 3.6</w:t>
            </w:r>
          </w:p>
        </w:tc>
        <w:tc>
          <w:tcPr>
            <w:tcW w:w="1843" w:type="dxa"/>
          </w:tcPr>
          <w:p w14:paraId="39B649DE" w14:textId="77777777" w:rsidR="00BE189A" w:rsidRPr="00BE189A" w:rsidRDefault="00BE189A" w:rsidP="00BE189A">
            <w:pPr>
              <w:rPr>
                <w:rFonts w:eastAsia="Calibri"/>
              </w:rPr>
            </w:pPr>
            <w:r w:rsidRPr="00BE189A">
              <w:rPr>
                <w:rFonts w:eastAsia="Calibri"/>
              </w:rPr>
              <w:t>44.2 ± 15.4</w:t>
            </w:r>
          </w:p>
        </w:tc>
        <w:tc>
          <w:tcPr>
            <w:tcW w:w="1559" w:type="dxa"/>
            <w:noWrap/>
            <w:hideMark/>
          </w:tcPr>
          <w:p w14:paraId="213CADFB" w14:textId="77777777" w:rsidR="00BE189A" w:rsidRPr="00BE189A" w:rsidRDefault="00BE189A" w:rsidP="00BE189A">
            <w:pPr>
              <w:rPr>
                <w:rFonts w:eastAsia="Calibri"/>
              </w:rPr>
            </w:pPr>
            <w:r w:rsidRPr="00BE189A">
              <w:rPr>
                <w:rFonts w:eastAsia="Calibri"/>
              </w:rPr>
              <w:t>12.7 ± 3.1</w:t>
            </w:r>
          </w:p>
        </w:tc>
      </w:tr>
      <w:tr w:rsidR="00BE189A" w:rsidRPr="00BE189A" w14:paraId="6AFEACF7" w14:textId="77777777" w:rsidTr="00F05206">
        <w:trPr>
          <w:trHeight w:val="290"/>
        </w:trPr>
        <w:tc>
          <w:tcPr>
            <w:tcW w:w="2568" w:type="dxa"/>
            <w:noWrap/>
          </w:tcPr>
          <w:p w14:paraId="6CE91BB5" w14:textId="77777777" w:rsidR="00BE189A" w:rsidRPr="00BE189A" w:rsidRDefault="00BE189A" w:rsidP="00BE189A">
            <w:pPr>
              <w:rPr>
                <w:rFonts w:eastAsia="Calibri"/>
              </w:rPr>
            </w:pPr>
            <w:r w:rsidRPr="00BE189A">
              <w:rPr>
                <w:rFonts w:eastAsia="Calibri"/>
              </w:rPr>
              <w:t>eurytopic species</w:t>
            </w:r>
          </w:p>
        </w:tc>
        <w:tc>
          <w:tcPr>
            <w:tcW w:w="651" w:type="dxa"/>
          </w:tcPr>
          <w:p w14:paraId="45D8F16E" w14:textId="77777777" w:rsidR="00BE189A" w:rsidRPr="00BE189A" w:rsidRDefault="00BE189A" w:rsidP="00BE189A">
            <w:pPr>
              <w:rPr>
                <w:rFonts w:eastAsia="Calibri"/>
              </w:rPr>
            </w:pPr>
          </w:p>
        </w:tc>
        <w:tc>
          <w:tcPr>
            <w:tcW w:w="3018" w:type="dxa"/>
          </w:tcPr>
          <w:p w14:paraId="2EB2DA69" w14:textId="77777777" w:rsidR="00BE189A" w:rsidRPr="00BE189A" w:rsidRDefault="00BE189A" w:rsidP="00BE189A">
            <w:pPr>
              <w:rPr>
                <w:rFonts w:eastAsia="Calibri"/>
              </w:rPr>
            </w:pPr>
          </w:p>
        </w:tc>
        <w:tc>
          <w:tcPr>
            <w:tcW w:w="426" w:type="dxa"/>
          </w:tcPr>
          <w:p w14:paraId="1E71B2A2" w14:textId="77777777" w:rsidR="00BE189A" w:rsidRPr="00BE189A" w:rsidRDefault="00BE189A" w:rsidP="00BE189A">
            <w:pPr>
              <w:rPr>
                <w:rFonts w:eastAsia="Calibri"/>
              </w:rPr>
            </w:pPr>
          </w:p>
        </w:tc>
        <w:tc>
          <w:tcPr>
            <w:tcW w:w="1417" w:type="dxa"/>
          </w:tcPr>
          <w:p w14:paraId="0ADEA515" w14:textId="77777777" w:rsidR="00BE189A" w:rsidRPr="00BE189A" w:rsidRDefault="00BE189A" w:rsidP="00BE189A">
            <w:pPr>
              <w:rPr>
                <w:rFonts w:eastAsia="Calibri"/>
              </w:rPr>
            </w:pPr>
            <w:r w:rsidRPr="00BE189A">
              <w:rPr>
                <w:rFonts w:eastAsia="Calibri"/>
              </w:rPr>
              <w:t>2022</w:t>
            </w:r>
          </w:p>
        </w:tc>
        <w:tc>
          <w:tcPr>
            <w:tcW w:w="1701" w:type="dxa"/>
          </w:tcPr>
          <w:p w14:paraId="1A6FBAE6" w14:textId="77777777" w:rsidR="00BE189A" w:rsidRPr="00BE189A" w:rsidRDefault="00BE189A" w:rsidP="00BE189A">
            <w:pPr>
              <w:rPr>
                <w:rFonts w:eastAsia="Calibri"/>
              </w:rPr>
            </w:pPr>
            <w:r w:rsidRPr="00BE189A">
              <w:rPr>
                <w:rFonts w:eastAsia="Calibri"/>
              </w:rPr>
              <w:t>15.5 ± 3.6</w:t>
            </w:r>
          </w:p>
        </w:tc>
        <w:tc>
          <w:tcPr>
            <w:tcW w:w="1843" w:type="dxa"/>
          </w:tcPr>
          <w:p w14:paraId="4B61B9BC" w14:textId="77777777" w:rsidR="00BE189A" w:rsidRPr="00BE189A" w:rsidRDefault="00BE189A" w:rsidP="00BE189A">
            <w:pPr>
              <w:rPr>
                <w:rFonts w:eastAsia="Calibri"/>
              </w:rPr>
            </w:pPr>
            <w:r w:rsidRPr="00BE189A">
              <w:rPr>
                <w:rFonts w:eastAsia="Calibri"/>
              </w:rPr>
              <w:t>20.2 ± 8.7</w:t>
            </w:r>
          </w:p>
        </w:tc>
        <w:tc>
          <w:tcPr>
            <w:tcW w:w="1559" w:type="dxa"/>
            <w:noWrap/>
          </w:tcPr>
          <w:p w14:paraId="7F1F3344" w14:textId="77777777" w:rsidR="00BE189A" w:rsidRPr="00BE189A" w:rsidRDefault="00BE189A" w:rsidP="00BE189A">
            <w:pPr>
              <w:rPr>
                <w:rFonts w:eastAsia="Calibri"/>
              </w:rPr>
            </w:pPr>
            <w:r w:rsidRPr="00BE189A">
              <w:rPr>
                <w:rFonts w:eastAsia="Calibri"/>
              </w:rPr>
              <w:t>11.1 ± 1.4</w:t>
            </w:r>
          </w:p>
        </w:tc>
      </w:tr>
      <w:tr w:rsidR="00BE189A" w:rsidRPr="00BE189A" w14:paraId="1D5AADA4" w14:textId="77777777" w:rsidTr="00F05206">
        <w:trPr>
          <w:trHeight w:val="290"/>
        </w:trPr>
        <w:tc>
          <w:tcPr>
            <w:tcW w:w="2568" w:type="dxa"/>
            <w:noWrap/>
          </w:tcPr>
          <w:p w14:paraId="473E63E9" w14:textId="77777777" w:rsidR="00BE189A" w:rsidRPr="00BE189A" w:rsidRDefault="00BE189A" w:rsidP="00BE189A">
            <w:pPr>
              <w:rPr>
                <w:rFonts w:eastAsia="Calibri"/>
              </w:rPr>
            </w:pPr>
          </w:p>
        </w:tc>
        <w:tc>
          <w:tcPr>
            <w:tcW w:w="651" w:type="dxa"/>
          </w:tcPr>
          <w:p w14:paraId="3F8BB5F0" w14:textId="77777777" w:rsidR="00BE189A" w:rsidRPr="00BE189A" w:rsidRDefault="00BE189A" w:rsidP="00BE189A">
            <w:pPr>
              <w:rPr>
                <w:rFonts w:eastAsia="Calibri"/>
              </w:rPr>
            </w:pPr>
          </w:p>
        </w:tc>
        <w:tc>
          <w:tcPr>
            <w:tcW w:w="3018" w:type="dxa"/>
          </w:tcPr>
          <w:p w14:paraId="6DCF9F49" w14:textId="77777777" w:rsidR="00BE189A" w:rsidRPr="00BE189A" w:rsidRDefault="00BE189A" w:rsidP="00BE189A">
            <w:pPr>
              <w:rPr>
                <w:rFonts w:eastAsia="Calibri"/>
              </w:rPr>
            </w:pPr>
          </w:p>
        </w:tc>
        <w:tc>
          <w:tcPr>
            <w:tcW w:w="426" w:type="dxa"/>
          </w:tcPr>
          <w:p w14:paraId="511EB153" w14:textId="77777777" w:rsidR="00BE189A" w:rsidRPr="00BE189A" w:rsidRDefault="00BE189A" w:rsidP="00BE189A">
            <w:pPr>
              <w:rPr>
                <w:rFonts w:eastAsia="Calibri"/>
              </w:rPr>
            </w:pPr>
          </w:p>
        </w:tc>
        <w:tc>
          <w:tcPr>
            <w:tcW w:w="1417" w:type="dxa"/>
          </w:tcPr>
          <w:p w14:paraId="21859618" w14:textId="77777777" w:rsidR="00BE189A" w:rsidRPr="00BE189A" w:rsidRDefault="00BE189A" w:rsidP="00BE189A">
            <w:pPr>
              <w:rPr>
                <w:rFonts w:eastAsia="Calibri"/>
              </w:rPr>
            </w:pPr>
          </w:p>
        </w:tc>
        <w:tc>
          <w:tcPr>
            <w:tcW w:w="1701" w:type="dxa"/>
          </w:tcPr>
          <w:p w14:paraId="1CDBE180" w14:textId="77777777" w:rsidR="00BE189A" w:rsidRPr="00BE189A" w:rsidRDefault="00BE189A" w:rsidP="00BE189A">
            <w:pPr>
              <w:rPr>
                <w:rFonts w:eastAsia="Calibri"/>
              </w:rPr>
            </w:pPr>
          </w:p>
        </w:tc>
        <w:tc>
          <w:tcPr>
            <w:tcW w:w="1843" w:type="dxa"/>
          </w:tcPr>
          <w:p w14:paraId="3A66A99E" w14:textId="77777777" w:rsidR="00BE189A" w:rsidRPr="00BE189A" w:rsidRDefault="00BE189A" w:rsidP="00BE189A">
            <w:pPr>
              <w:rPr>
                <w:rFonts w:eastAsia="Calibri"/>
              </w:rPr>
            </w:pPr>
          </w:p>
        </w:tc>
        <w:tc>
          <w:tcPr>
            <w:tcW w:w="1559" w:type="dxa"/>
            <w:noWrap/>
          </w:tcPr>
          <w:p w14:paraId="0F85DC22" w14:textId="77777777" w:rsidR="00BE189A" w:rsidRPr="00BE189A" w:rsidRDefault="00BE189A" w:rsidP="00BE189A">
            <w:pPr>
              <w:rPr>
                <w:rFonts w:eastAsia="Calibri"/>
              </w:rPr>
            </w:pPr>
          </w:p>
        </w:tc>
      </w:tr>
      <w:tr w:rsidR="00BE189A" w:rsidRPr="00BE189A" w14:paraId="301501B0" w14:textId="77777777" w:rsidTr="00F05206">
        <w:trPr>
          <w:trHeight w:val="290"/>
        </w:trPr>
        <w:tc>
          <w:tcPr>
            <w:tcW w:w="2568" w:type="dxa"/>
            <w:noWrap/>
            <w:hideMark/>
          </w:tcPr>
          <w:p w14:paraId="3AC42347"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118A2533" w14:textId="77777777" w:rsidR="00BE189A" w:rsidRPr="00BE189A" w:rsidRDefault="00BE189A" w:rsidP="00BE189A">
            <w:pPr>
              <w:rPr>
                <w:rFonts w:eastAsia="Calibri"/>
              </w:rPr>
            </w:pPr>
          </w:p>
        </w:tc>
        <w:tc>
          <w:tcPr>
            <w:tcW w:w="3018" w:type="dxa"/>
          </w:tcPr>
          <w:p w14:paraId="7BC1D729" w14:textId="77777777" w:rsidR="00BE189A" w:rsidRPr="00BE189A" w:rsidRDefault="00BE189A" w:rsidP="00BE189A">
            <w:pPr>
              <w:rPr>
                <w:rFonts w:eastAsia="Calibri"/>
              </w:rPr>
            </w:pPr>
            <w:r w:rsidRPr="00BE189A">
              <w:rPr>
                <w:rFonts w:eastAsia="Calibri"/>
              </w:rPr>
              <w:t>Beetles per 84 trap days</w:t>
            </w:r>
          </w:p>
        </w:tc>
        <w:tc>
          <w:tcPr>
            <w:tcW w:w="426" w:type="dxa"/>
          </w:tcPr>
          <w:p w14:paraId="56684497" w14:textId="77777777" w:rsidR="00BE189A" w:rsidRPr="00BE189A" w:rsidRDefault="00BE189A" w:rsidP="00BE189A">
            <w:pPr>
              <w:rPr>
                <w:rFonts w:eastAsia="Calibri"/>
              </w:rPr>
            </w:pPr>
          </w:p>
        </w:tc>
        <w:tc>
          <w:tcPr>
            <w:tcW w:w="1417" w:type="dxa"/>
          </w:tcPr>
          <w:p w14:paraId="791C4911" w14:textId="77777777" w:rsidR="00BE189A" w:rsidRPr="00BE189A" w:rsidRDefault="00BE189A" w:rsidP="00BE189A">
            <w:pPr>
              <w:rPr>
                <w:rFonts w:eastAsia="Calibri"/>
              </w:rPr>
            </w:pPr>
            <w:r w:rsidRPr="00BE189A">
              <w:rPr>
                <w:rFonts w:eastAsia="Calibri"/>
              </w:rPr>
              <w:t>2015</w:t>
            </w:r>
          </w:p>
        </w:tc>
        <w:tc>
          <w:tcPr>
            <w:tcW w:w="1701" w:type="dxa"/>
          </w:tcPr>
          <w:p w14:paraId="4D2C06D0" w14:textId="77777777" w:rsidR="00BE189A" w:rsidRPr="00BE189A" w:rsidRDefault="00BE189A" w:rsidP="00BE189A">
            <w:pPr>
              <w:rPr>
                <w:rFonts w:eastAsia="Calibri"/>
              </w:rPr>
            </w:pPr>
            <w:r w:rsidRPr="00BE189A">
              <w:rPr>
                <w:rFonts w:eastAsia="Calibri"/>
              </w:rPr>
              <w:t>14.3 ± 4.2</w:t>
            </w:r>
          </w:p>
        </w:tc>
        <w:tc>
          <w:tcPr>
            <w:tcW w:w="1843" w:type="dxa"/>
          </w:tcPr>
          <w:p w14:paraId="2D0E3A4C" w14:textId="77777777" w:rsidR="00BE189A" w:rsidRPr="00BE189A" w:rsidRDefault="00BE189A" w:rsidP="00BE189A">
            <w:pPr>
              <w:rPr>
                <w:rFonts w:eastAsia="Calibri"/>
              </w:rPr>
            </w:pPr>
            <w:r w:rsidRPr="00BE189A">
              <w:rPr>
                <w:rFonts w:eastAsia="Calibri"/>
              </w:rPr>
              <w:t>37.1 ± 14.3</w:t>
            </w:r>
          </w:p>
        </w:tc>
        <w:tc>
          <w:tcPr>
            <w:tcW w:w="1559" w:type="dxa"/>
            <w:noWrap/>
            <w:hideMark/>
          </w:tcPr>
          <w:p w14:paraId="15DF3C32" w14:textId="77777777" w:rsidR="00BE189A" w:rsidRPr="00BE189A" w:rsidRDefault="00BE189A" w:rsidP="00BE189A">
            <w:pPr>
              <w:rPr>
                <w:rFonts w:eastAsia="Calibri"/>
              </w:rPr>
            </w:pPr>
            <w:r w:rsidRPr="00BE189A">
              <w:rPr>
                <w:rFonts w:eastAsia="Calibri"/>
              </w:rPr>
              <w:t>13.9 ± 2.8</w:t>
            </w:r>
          </w:p>
        </w:tc>
      </w:tr>
      <w:tr w:rsidR="00BE189A" w:rsidRPr="00BE189A" w14:paraId="5460AF6D" w14:textId="77777777" w:rsidTr="00F05206">
        <w:trPr>
          <w:trHeight w:val="290"/>
        </w:trPr>
        <w:tc>
          <w:tcPr>
            <w:tcW w:w="2568" w:type="dxa"/>
            <w:noWrap/>
          </w:tcPr>
          <w:p w14:paraId="30EE8745" w14:textId="77777777" w:rsidR="00BE189A" w:rsidRPr="00BE189A" w:rsidRDefault="00BE189A" w:rsidP="00BE189A">
            <w:pPr>
              <w:rPr>
                <w:rFonts w:eastAsia="Calibri"/>
              </w:rPr>
            </w:pPr>
            <w:r w:rsidRPr="00BE189A">
              <w:rPr>
                <w:rFonts w:eastAsia="Calibri"/>
              </w:rPr>
              <w:t>forest-specialist species</w:t>
            </w:r>
          </w:p>
        </w:tc>
        <w:tc>
          <w:tcPr>
            <w:tcW w:w="651" w:type="dxa"/>
          </w:tcPr>
          <w:p w14:paraId="49C81CBC" w14:textId="77777777" w:rsidR="00BE189A" w:rsidRPr="00BE189A" w:rsidRDefault="00BE189A" w:rsidP="00BE189A">
            <w:pPr>
              <w:rPr>
                <w:rFonts w:eastAsia="Calibri"/>
              </w:rPr>
            </w:pPr>
          </w:p>
        </w:tc>
        <w:tc>
          <w:tcPr>
            <w:tcW w:w="3018" w:type="dxa"/>
          </w:tcPr>
          <w:p w14:paraId="1D033AC1" w14:textId="77777777" w:rsidR="00BE189A" w:rsidRPr="00BE189A" w:rsidRDefault="00BE189A" w:rsidP="00BE189A">
            <w:pPr>
              <w:rPr>
                <w:rFonts w:eastAsia="Calibri"/>
              </w:rPr>
            </w:pPr>
          </w:p>
        </w:tc>
        <w:tc>
          <w:tcPr>
            <w:tcW w:w="426" w:type="dxa"/>
          </w:tcPr>
          <w:p w14:paraId="1FF1CB84" w14:textId="77777777" w:rsidR="00BE189A" w:rsidRPr="00BE189A" w:rsidRDefault="00BE189A" w:rsidP="00BE189A">
            <w:pPr>
              <w:rPr>
                <w:rFonts w:eastAsia="Calibri"/>
              </w:rPr>
            </w:pPr>
          </w:p>
        </w:tc>
        <w:tc>
          <w:tcPr>
            <w:tcW w:w="1417" w:type="dxa"/>
          </w:tcPr>
          <w:p w14:paraId="1A1952C8" w14:textId="77777777" w:rsidR="00BE189A" w:rsidRPr="00BE189A" w:rsidRDefault="00BE189A" w:rsidP="00BE189A">
            <w:pPr>
              <w:rPr>
                <w:rFonts w:eastAsia="Calibri"/>
              </w:rPr>
            </w:pPr>
            <w:r w:rsidRPr="00BE189A">
              <w:rPr>
                <w:rFonts w:eastAsia="Calibri"/>
              </w:rPr>
              <w:t>2022</w:t>
            </w:r>
          </w:p>
        </w:tc>
        <w:tc>
          <w:tcPr>
            <w:tcW w:w="1701" w:type="dxa"/>
          </w:tcPr>
          <w:p w14:paraId="5889959A" w14:textId="77777777" w:rsidR="00BE189A" w:rsidRPr="00BE189A" w:rsidRDefault="00BE189A" w:rsidP="00BE189A">
            <w:pPr>
              <w:rPr>
                <w:rFonts w:eastAsia="Calibri"/>
              </w:rPr>
            </w:pPr>
            <w:r w:rsidRPr="00BE189A">
              <w:rPr>
                <w:rFonts w:eastAsia="Calibri"/>
              </w:rPr>
              <w:t>13.7 ± 3.2</w:t>
            </w:r>
          </w:p>
        </w:tc>
        <w:tc>
          <w:tcPr>
            <w:tcW w:w="1843" w:type="dxa"/>
          </w:tcPr>
          <w:p w14:paraId="313D11B5" w14:textId="77777777" w:rsidR="00BE189A" w:rsidRPr="00BE189A" w:rsidRDefault="00BE189A" w:rsidP="00BE189A">
            <w:pPr>
              <w:rPr>
                <w:rFonts w:eastAsia="Calibri"/>
              </w:rPr>
            </w:pPr>
            <w:r w:rsidRPr="00BE189A">
              <w:rPr>
                <w:rFonts w:eastAsia="Calibri"/>
              </w:rPr>
              <w:t>9.3 ± 1.9</w:t>
            </w:r>
          </w:p>
        </w:tc>
        <w:tc>
          <w:tcPr>
            <w:tcW w:w="1559" w:type="dxa"/>
            <w:noWrap/>
          </w:tcPr>
          <w:p w14:paraId="0EDD21A7" w14:textId="77777777" w:rsidR="00BE189A" w:rsidRPr="00BE189A" w:rsidRDefault="00BE189A" w:rsidP="00BE189A">
            <w:pPr>
              <w:rPr>
                <w:rFonts w:eastAsia="Calibri"/>
              </w:rPr>
            </w:pPr>
            <w:r w:rsidRPr="00BE189A">
              <w:rPr>
                <w:rFonts w:eastAsia="Calibri"/>
              </w:rPr>
              <w:t>11.6 ± 2.1</w:t>
            </w:r>
          </w:p>
        </w:tc>
      </w:tr>
      <w:tr w:rsidR="00BE189A" w:rsidRPr="00BE189A" w14:paraId="2063B7C2" w14:textId="77777777" w:rsidTr="00F05206">
        <w:trPr>
          <w:trHeight w:val="290"/>
        </w:trPr>
        <w:tc>
          <w:tcPr>
            <w:tcW w:w="2568" w:type="dxa"/>
            <w:noWrap/>
          </w:tcPr>
          <w:p w14:paraId="1C36C570" w14:textId="77777777" w:rsidR="00BE189A" w:rsidRPr="00BE189A" w:rsidRDefault="00BE189A" w:rsidP="00BE189A">
            <w:pPr>
              <w:rPr>
                <w:rFonts w:eastAsia="Calibri"/>
              </w:rPr>
            </w:pPr>
          </w:p>
        </w:tc>
        <w:tc>
          <w:tcPr>
            <w:tcW w:w="651" w:type="dxa"/>
          </w:tcPr>
          <w:p w14:paraId="7C410F2F" w14:textId="77777777" w:rsidR="00BE189A" w:rsidRPr="00BE189A" w:rsidRDefault="00BE189A" w:rsidP="00BE189A">
            <w:pPr>
              <w:rPr>
                <w:rFonts w:eastAsia="Calibri"/>
              </w:rPr>
            </w:pPr>
          </w:p>
        </w:tc>
        <w:tc>
          <w:tcPr>
            <w:tcW w:w="3018" w:type="dxa"/>
          </w:tcPr>
          <w:p w14:paraId="66F07270" w14:textId="77777777" w:rsidR="00BE189A" w:rsidRPr="00BE189A" w:rsidRDefault="00BE189A" w:rsidP="00BE189A">
            <w:pPr>
              <w:rPr>
                <w:rFonts w:eastAsia="Calibri"/>
              </w:rPr>
            </w:pPr>
          </w:p>
        </w:tc>
        <w:tc>
          <w:tcPr>
            <w:tcW w:w="426" w:type="dxa"/>
          </w:tcPr>
          <w:p w14:paraId="31630FF9" w14:textId="77777777" w:rsidR="00BE189A" w:rsidRPr="00BE189A" w:rsidRDefault="00BE189A" w:rsidP="00BE189A">
            <w:pPr>
              <w:rPr>
                <w:rFonts w:eastAsia="Calibri"/>
              </w:rPr>
            </w:pPr>
          </w:p>
        </w:tc>
        <w:tc>
          <w:tcPr>
            <w:tcW w:w="1417" w:type="dxa"/>
          </w:tcPr>
          <w:p w14:paraId="4068A2C4" w14:textId="77777777" w:rsidR="00BE189A" w:rsidRPr="00BE189A" w:rsidRDefault="00BE189A" w:rsidP="00BE189A">
            <w:pPr>
              <w:rPr>
                <w:rFonts w:eastAsia="Calibri"/>
              </w:rPr>
            </w:pPr>
          </w:p>
        </w:tc>
        <w:tc>
          <w:tcPr>
            <w:tcW w:w="1701" w:type="dxa"/>
          </w:tcPr>
          <w:p w14:paraId="093914D8" w14:textId="77777777" w:rsidR="00BE189A" w:rsidRPr="00BE189A" w:rsidRDefault="00BE189A" w:rsidP="00BE189A">
            <w:pPr>
              <w:rPr>
                <w:rFonts w:eastAsia="Calibri"/>
              </w:rPr>
            </w:pPr>
          </w:p>
        </w:tc>
        <w:tc>
          <w:tcPr>
            <w:tcW w:w="1843" w:type="dxa"/>
          </w:tcPr>
          <w:p w14:paraId="6DE15B90" w14:textId="77777777" w:rsidR="00BE189A" w:rsidRPr="00BE189A" w:rsidRDefault="00BE189A" w:rsidP="00BE189A">
            <w:pPr>
              <w:rPr>
                <w:rFonts w:eastAsia="Calibri"/>
              </w:rPr>
            </w:pPr>
          </w:p>
        </w:tc>
        <w:tc>
          <w:tcPr>
            <w:tcW w:w="1559" w:type="dxa"/>
            <w:noWrap/>
          </w:tcPr>
          <w:p w14:paraId="79828CE2" w14:textId="77777777" w:rsidR="00BE189A" w:rsidRPr="00BE189A" w:rsidRDefault="00BE189A" w:rsidP="00BE189A">
            <w:pPr>
              <w:rPr>
                <w:rFonts w:eastAsia="Calibri"/>
              </w:rPr>
            </w:pPr>
          </w:p>
        </w:tc>
      </w:tr>
      <w:tr w:rsidR="00BE189A" w:rsidRPr="00BE189A" w14:paraId="24745A8C" w14:textId="77777777" w:rsidTr="00F05206">
        <w:trPr>
          <w:trHeight w:val="290"/>
        </w:trPr>
        <w:tc>
          <w:tcPr>
            <w:tcW w:w="2568" w:type="dxa"/>
            <w:noWrap/>
            <w:hideMark/>
          </w:tcPr>
          <w:p w14:paraId="2C8D587B" w14:textId="77777777" w:rsidR="00BE189A" w:rsidRPr="00BE189A" w:rsidRDefault="00BE189A" w:rsidP="00BE189A">
            <w:pPr>
              <w:rPr>
                <w:rFonts w:eastAsia="Calibri"/>
              </w:rPr>
            </w:pPr>
            <w:r w:rsidRPr="00BE189A">
              <w:rPr>
                <w:rFonts w:eastAsia="Calibri"/>
              </w:rPr>
              <w:t>Species richness</w:t>
            </w:r>
          </w:p>
        </w:tc>
        <w:tc>
          <w:tcPr>
            <w:tcW w:w="651" w:type="dxa"/>
          </w:tcPr>
          <w:p w14:paraId="458839B4" w14:textId="77777777" w:rsidR="00BE189A" w:rsidRPr="00BE189A" w:rsidRDefault="00BE189A" w:rsidP="00BE189A">
            <w:pPr>
              <w:rPr>
                <w:rFonts w:eastAsia="Calibri"/>
              </w:rPr>
            </w:pPr>
          </w:p>
        </w:tc>
        <w:tc>
          <w:tcPr>
            <w:tcW w:w="3018" w:type="dxa"/>
          </w:tcPr>
          <w:p w14:paraId="161A9220" w14:textId="77777777" w:rsidR="00BE189A" w:rsidRPr="00BE189A" w:rsidRDefault="00BE189A" w:rsidP="00BE189A">
            <w:pPr>
              <w:rPr>
                <w:rFonts w:eastAsia="Calibri"/>
              </w:rPr>
            </w:pPr>
            <w:r w:rsidRPr="00BE189A">
              <w:rPr>
                <w:rFonts w:eastAsia="Calibri"/>
              </w:rPr>
              <w:t>Number of species</w:t>
            </w:r>
          </w:p>
        </w:tc>
        <w:tc>
          <w:tcPr>
            <w:tcW w:w="426" w:type="dxa"/>
          </w:tcPr>
          <w:p w14:paraId="1464800A" w14:textId="77777777" w:rsidR="00BE189A" w:rsidRPr="00BE189A" w:rsidRDefault="00BE189A" w:rsidP="00BE189A">
            <w:pPr>
              <w:rPr>
                <w:rFonts w:eastAsia="Calibri"/>
              </w:rPr>
            </w:pPr>
          </w:p>
        </w:tc>
        <w:tc>
          <w:tcPr>
            <w:tcW w:w="1417" w:type="dxa"/>
          </w:tcPr>
          <w:p w14:paraId="6E90ABC3" w14:textId="77777777" w:rsidR="00BE189A" w:rsidRPr="00BE189A" w:rsidRDefault="00BE189A" w:rsidP="00BE189A">
            <w:pPr>
              <w:rPr>
                <w:rFonts w:eastAsia="Calibri"/>
              </w:rPr>
            </w:pPr>
            <w:r w:rsidRPr="00BE189A">
              <w:rPr>
                <w:rFonts w:eastAsia="Calibri"/>
              </w:rPr>
              <w:t>2015</w:t>
            </w:r>
          </w:p>
        </w:tc>
        <w:tc>
          <w:tcPr>
            <w:tcW w:w="1701" w:type="dxa"/>
          </w:tcPr>
          <w:p w14:paraId="3F1A5785" w14:textId="77777777" w:rsidR="00BE189A" w:rsidRPr="00BE189A" w:rsidRDefault="00BE189A" w:rsidP="00BE189A">
            <w:pPr>
              <w:rPr>
                <w:rFonts w:eastAsia="Calibri"/>
              </w:rPr>
            </w:pPr>
            <w:r w:rsidRPr="00BE189A">
              <w:rPr>
                <w:rFonts w:eastAsia="Calibri"/>
              </w:rPr>
              <w:t>8.0 ± 1.6</w:t>
            </w:r>
          </w:p>
        </w:tc>
        <w:tc>
          <w:tcPr>
            <w:tcW w:w="1843" w:type="dxa"/>
          </w:tcPr>
          <w:p w14:paraId="709C5092" w14:textId="77777777" w:rsidR="00BE189A" w:rsidRPr="00BE189A" w:rsidRDefault="00BE189A" w:rsidP="00BE189A">
            <w:pPr>
              <w:rPr>
                <w:rFonts w:eastAsia="Calibri"/>
              </w:rPr>
            </w:pPr>
            <w:r w:rsidRPr="00BE189A">
              <w:rPr>
                <w:rFonts w:eastAsia="Calibri"/>
              </w:rPr>
              <w:t>11.7 ± 0.8</w:t>
            </w:r>
          </w:p>
        </w:tc>
        <w:tc>
          <w:tcPr>
            <w:tcW w:w="1559" w:type="dxa"/>
            <w:noWrap/>
            <w:hideMark/>
          </w:tcPr>
          <w:p w14:paraId="37CBE747" w14:textId="77777777" w:rsidR="00BE189A" w:rsidRPr="00BE189A" w:rsidRDefault="00BE189A" w:rsidP="00BE189A">
            <w:pPr>
              <w:rPr>
                <w:rFonts w:eastAsia="Calibri"/>
              </w:rPr>
            </w:pPr>
            <w:r w:rsidRPr="00BE189A">
              <w:rPr>
                <w:rFonts w:eastAsia="Calibri"/>
              </w:rPr>
              <w:t>6.7 ± 0.7</w:t>
            </w:r>
          </w:p>
        </w:tc>
      </w:tr>
      <w:tr w:rsidR="00BE189A" w:rsidRPr="00BE189A" w14:paraId="54BA12CE" w14:textId="77777777" w:rsidTr="00F05206">
        <w:trPr>
          <w:trHeight w:val="290"/>
        </w:trPr>
        <w:tc>
          <w:tcPr>
            <w:tcW w:w="2568" w:type="dxa"/>
            <w:noWrap/>
          </w:tcPr>
          <w:p w14:paraId="1EC278D7" w14:textId="77777777" w:rsidR="00BE189A" w:rsidRPr="00BE189A" w:rsidRDefault="00BE189A" w:rsidP="00BE189A">
            <w:pPr>
              <w:rPr>
                <w:rFonts w:eastAsia="Calibri"/>
              </w:rPr>
            </w:pPr>
          </w:p>
        </w:tc>
        <w:tc>
          <w:tcPr>
            <w:tcW w:w="651" w:type="dxa"/>
          </w:tcPr>
          <w:p w14:paraId="25A28AA0" w14:textId="77777777" w:rsidR="00BE189A" w:rsidRPr="00BE189A" w:rsidRDefault="00BE189A" w:rsidP="00BE189A">
            <w:pPr>
              <w:rPr>
                <w:rFonts w:eastAsia="Calibri"/>
              </w:rPr>
            </w:pPr>
          </w:p>
        </w:tc>
        <w:tc>
          <w:tcPr>
            <w:tcW w:w="3018" w:type="dxa"/>
          </w:tcPr>
          <w:p w14:paraId="67ACF0A4" w14:textId="77777777" w:rsidR="00BE189A" w:rsidRPr="00BE189A" w:rsidRDefault="00BE189A" w:rsidP="00BE189A">
            <w:pPr>
              <w:rPr>
                <w:rFonts w:eastAsia="Calibri"/>
              </w:rPr>
            </w:pPr>
          </w:p>
        </w:tc>
        <w:tc>
          <w:tcPr>
            <w:tcW w:w="426" w:type="dxa"/>
          </w:tcPr>
          <w:p w14:paraId="7098BF95" w14:textId="77777777" w:rsidR="00BE189A" w:rsidRPr="00BE189A" w:rsidRDefault="00BE189A" w:rsidP="00BE189A">
            <w:pPr>
              <w:rPr>
                <w:rFonts w:eastAsia="Calibri"/>
              </w:rPr>
            </w:pPr>
          </w:p>
        </w:tc>
        <w:tc>
          <w:tcPr>
            <w:tcW w:w="1417" w:type="dxa"/>
          </w:tcPr>
          <w:p w14:paraId="2EFAA892" w14:textId="77777777" w:rsidR="00BE189A" w:rsidRPr="00BE189A" w:rsidRDefault="00BE189A" w:rsidP="00BE189A">
            <w:pPr>
              <w:rPr>
                <w:rFonts w:eastAsia="Calibri"/>
              </w:rPr>
            </w:pPr>
            <w:r w:rsidRPr="00BE189A">
              <w:rPr>
                <w:rFonts w:eastAsia="Calibri"/>
              </w:rPr>
              <w:t>2022</w:t>
            </w:r>
          </w:p>
        </w:tc>
        <w:tc>
          <w:tcPr>
            <w:tcW w:w="1701" w:type="dxa"/>
          </w:tcPr>
          <w:p w14:paraId="6121C32D" w14:textId="77777777" w:rsidR="00BE189A" w:rsidRPr="00BE189A" w:rsidRDefault="00BE189A" w:rsidP="00BE189A">
            <w:pPr>
              <w:rPr>
                <w:rFonts w:eastAsia="Calibri"/>
              </w:rPr>
            </w:pPr>
            <w:r w:rsidRPr="00BE189A">
              <w:rPr>
                <w:rFonts w:eastAsia="Calibri"/>
              </w:rPr>
              <w:t>9.5 ± 1.3</w:t>
            </w:r>
          </w:p>
        </w:tc>
        <w:tc>
          <w:tcPr>
            <w:tcW w:w="1843" w:type="dxa"/>
          </w:tcPr>
          <w:p w14:paraId="674982E4" w14:textId="77777777" w:rsidR="00BE189A" w:rsidRPr="00BE189A" w:rsidRDefault="00BE189A" w:rsidP="00BE189A">
            <w:pPr>
              <w:rPr>
                <w:rFonts w:eastAsia="Calibri"/>
              </w:rPr>
            </w:pPr>
            <w:r w:rsidRPr="00BE189A">
              <w:rPr>
                <w:rFonts w:eastAsia="Calibri"/>
              </w:rPr>
              <w:t>9.8 ± 1.1</w:t>
            </w:r>
          </w:p>
        </w:tc>
        <w:tc>
          <w:tcPr>
            <w:tcW w:w="1559" w:type="dxa"/>
            <w:noWrap/>
          </w:tcPr>
          <w:p w14:paraId="0A2F541A" w14:textId="77777777" w:rsidR="00BE189A" w:rsidRPr="00BE189A" w:rsidRDefault="00BE189A" w:rsidP="00BE189A">
            <w:pPr>
              <w:rPr>
                <w:rFonts w:eastAsia="Calibri"/>
              </w:rPr>
            </w:pPr>
            <w:r w:rsidRPr="00BE189A">
              <w:rPr>
                <w:rFonts w:eastAsia="Calibri"/>
              </w:rPr>
              <w:t>8.3 ± 0.8</w:t>
            </w:r>
          </w:p>
        </w:tc>
      </w:tr>
      <w:tr w:rsidR="00BE189A" w:rsidRPr="00BE189A" w14:paraId="6583BC6A" w14:textId="77777777" w:rsidTr="00F05206">
        <w:trPr>
          <w:trHeight w:val="290"/>
        </w:trPr>
        <w:tc>
          <w:tcPr>
            <w:tcW w:w="2568" w:type="dxa"/>
            <w:noWrap/>
          </w:tcPr>
          <w:p w14:paraId="01704CDF" w14:textId="77777777" w:rsidR="00BE189A" w:rsidRPr="00BE189A" w:rsidRDefault="00BE189A" w:rsidP="00BE189A">
            <w:pPr>
              <w:rPr>
                <w:rFonts w:eastAsia="Calibri"/>
              </w:rPr>
            </w:pPr>
          </w:p>
        </w:tc>
        <w:tc>
          <w:tcPr>
            <w:tcW w:w="651" w:type="dxa"/>
          </w:tcPr>
          <w:p w14:paraId="4C41A6EE" w14:textId="77777777" w:rsidR="00BE189A" w:rsidRPr="00BE189A" w:rsidRDefault="00BE189A" w:rsidP="00BE189A">
            <w:pPr>
              <w:rPr>
                <w:rFonts w:eastAsia="Calibri"/>
              </w:rPr>
            </w:pPr>
          </w:p>
        </w:tc>
        <w:tc>
          <w:tcPr>
            <w:tcW w:w="3018" w:type="dxa"/>
          </w:tcPr>
          <w:p w14:paraId="0DADE0D7" w14:textId="77777777" w:rsidR="00BE189A" w:rsidRPr="00BE189A" w:rsidRDefault="00BE189A" w:rsidP="00BE189A">
            <w:pPr>
              <w:rPr>
                <w:rFonts w:eastAsia="Calibri"/>
              </w:rPr>
            </w:pPr>
          </w:p>
        </w:tc>
        <w:tc>
          <w:tcPr>
            <w:tcW w:w="426" w:type="dxa"/>
          </w:tcPr>
          <w:p w14:paraId="62975804" w14:textId="77777777" w:rsidR="00BE189A" w:rsidRPr="00BE189A" w:rsidRDefault="00BE189A" w:rsidP="00BE189A">
            <w:pPr>
              <w:rPr>
                <w:rFonts w:eastAsia="Calibri"/>
              </w:rPr>
            </w:pPr>
          </w:p>
        </w:tc>
        <w:tc>
          <w:tcPr>
            <w:tcW w:w="1417" w:type="dxa"/>
          </w:tcPr>
          <w:p w14:paraId="63188F55" w14:textId="77777777" w:rsidR="00BE189A" w:rsidRPr="00BE189A" w:rsidRDefault="00BE189A" w:rsidP="00BE189A">
            <w:pPr>
              <w:rPr>
                <w:rFonts w:eastAsia="Calibri"/>
              </w:rPr>
            </w:pPr>
          </w:p>
        </w:tc>
        <w:tc>
          <w:tcPr>
            <w:tcW w:w="1701" w:type="dxa"/>
          </w:tcPr>
          <w:p w14:paraId="403F8FB6" w14:textId="77777777" w:rsidR="00BE189A" w:rsidRPr="00BE189A" w:rsidRDefault="00BE189A" w:rsidP="00BE189A">
            <w:pPr>
              <w:rPr>
                <w:rFonts w:eastAsia="Calibri"/>
              </w:rPr>
            </w:pPr>
          </w:p>
        </w:tc>
        <w:tc>
          <w:tcPr>
            <w:tcW w:w="1843" w:type="dxa"/>
          </w:tcPr>
          <w:p w14:paraId="61791F2B" w14:textId="77777777" w:rsidR="00BE189A" w:rsidRPr="00BE189A" w:rsidRDefault="00BE189A" w:rsidP="00BE189A">
            <w:pPr>
              <w:rPr>
                <w:rFonts w:eastAsia="Calibri"/>
              </w:rPr>
            </w:pPr>
          </w:p>
        </w:tc>
        <w:tc>
          <w:tcPr>
            <w:tcW w:w="1559" w:type="dxa"/>
            <w:noWrap/>
          </w:tcPr>
          <w:p w14:paraId="7EAD9D98" w14:textId="77777777" w:rsidR="00BE189A" w:rsidRPr="00BE189A" w:rsidRDefault="00BE189A" w:rsidP="00BE189A">
            <w:pPr>
              <w:rPr>
                <w:rFonts w:eastAsia="Calibri"/>
              </w:rPr>
            </w:pPr>
          </w:p>
        </w:tc>
      </w:tr>
      <w:tr w:rsidR="00BE189A" w:rsidRPr="00BE189A" w14:paraId="37073962" w14:textId="77777777" w:rsidTr="00F05206">
        <w:trPr>
          <w:trHeight w:val="290"/>
        </w:trPr>
        <w:tc>
          <w:tcPr>
            <w:tcW w:w="2568" w:type="dxa"/>
            <w:noWrap/>
            <w:hideMark/>
          </w:tcPr>
          <w:p w14:paraId="09E01371" w14:textId="77777777" w:rsidR="00BE189A" w:rsidRPr="00BE189A" w:rsidRDefault="00BE189A" w:rsidP="00BE189A">
            <w:pPr>
              <w:rPr>
                <w:rFonts w:eastAsia="Calibri"/>
              </w:rPr>
            </w:pPr>
            <w:r w:rsidRPr="00BE189A">
              <w:rPr>
                <w:rFonts w:eastAsia="Calibri"/>
              </w:rPr>
              <w:t>Shannon diversity</w:t>
            </w:r>
          </w:p>
        </w:tc>
        <w:tc>
          <w:tcPr>
            <w:tcW w:w="651" w:type="dxa"/>
          </w:tcPr>
          <w:p w14:paraId="74567CDC" w14:textId="77777777" w:rsidR="00BE189A" w:rsidRPr="00BE189A" w:rsidRDefault="00BE189A" w:rsidP="00BE189A">
            <w:pPr>
              <w:rPr>
                <w:rFonts w:eastAsia="Calibri"/>
              </w:rPr>
            </w:pPr>
          </w:p>
        </w:tc>
        <w:tc>
          <w:tcPr>
            <w:tcW w:w="3018" w:type="dxa"/>
          </w:tcPr>
          <w:p w14:paraId="35010792" w14:textId="77777777" w:rsidR="00BE189A" w:rsidRPr="00BE189A" w:rsidRDefault="00BE189A" w:rsidP="00BE189A">
            <w:pPr>
              <w:rPr>
                <w:rFonts w:eastAsia="Calibri"/>
              </w:rPr>
            </w:pPr>
            <w:r w:rsidRPr="00BE189A">
              <w:rPr>
                <w:rFonts w:eastAsia="Calibri"/>
              </w:rPr>
              <w:t>Effective number of species</w:t>
            </w:r>
          </w:p>
        </w:tc>
        <w:tc>
          <w:tcPr>
            <w:tcW w:w="426" w:type="dxa"/>
          </w:tcPr>
          <w:p w14:paraId="038C4B6D" w14:textId="77777777" w:rsidR="00BE189A" w:rsidRPr="00BE189A" w:rsidRDefault="00BE189A" w:rsidP="00BE189A">
            <w:pPr>
              <w:rPr>
                <w:rFonts w:eastAsia="Calibri"/>
              </w:rPr>
            </w:pPr>
          </w:p>
        </w:tc>
        <w:tc>
          <w:tcPr>
            <w:tcW w:w="1417" w:type="dxa"/>
          </w:tcPr>
          <w:p w14:paraId="383650D7" w14:textId="77777777" w:rsidR="00BE189A" w:rsidRPr="00BE189A" w:rsidRDefault="00BE189A" w:rsidP="00BE189A">
            <w:pPr>
              <w:rPr>
                <w:rFonts w:eastAsia="Calibri"/>
              </w:rPr>
            </w:pPr>
            <w:r w:rsidRPr="00BE189A">
              <w:rPr>
                <w:rFonts w:eastAsia="Calibri"/>
              </w:rPr>
              <w:t>2015</w:t>
            </w:r>
          </w:p>
        </w:tc>
        <w:tc>
          <w:tcPr>
            <w:tcW w:w="1701" w:type="dxa"/>
          </w:tcPr>
          <w:p w14:paraId="16C82372" w14:textId="77777777" w:rsidR="00BE189A" w:rsidRPr="00BE189A" w:rsidRDefault="00BE189A" w:rsidP="00BE189A">
            <w:pPr>
              <w:rPr>
                <w:rFonts w:eastAsia="Calibri"/>
              </w:rPr>
            </w:pPr>
            <w:r w:rsidRPr="00BE189A">
              <w:rPr>
                <w:rFonts w:eastAsia="Calibri"/>
              </w:rPr>
              <w:t>6.5 ± 1.2</w:t>
            </w:r>
          </w:p>
        </w:tc>
        <w:tc>
          <w:tcPr>
            <w:tcW w:w="1843" w:type="dxa"/>
          </w:tcPr>
          <w:p w14:paraId="17049001" w14:textId="77777777" w:rsidR="00BE189A" w:rsidRPr="00BE189A" w:rsidRDefault="00BE189A" w:rsidP="00BE189A">
            <w:pPr>
              <w:rPr>
                <w:rFonts w:eastAsia="Calibri"/>
              </w:rPr>
            </w:pPr>
            <w:r w:rsidRPr="00BE189A">
              <w:rPr>
                <w:rFonts w:eastAsia="Calibri"/>
              </w:rPr>
              <w:t>6.3 ± 1.0</w:t>
            </w:r>
          </w:p>
        </w:tc>
        <w:tc>
          <w:tcPr>
            <w:tcW w:w="1559" w:type="dxa"/>
            <w:noWrap/>
            <w:hideMark/>
          </w:tcPr>
          <w:p w14:paraId="251523B2" w14:textId="77777777" w:rsidR="00BE189A" w:rsidRPr="00BE189A" w:rsidRDefault="00BE189A" w:rsidP="00BE189A">
            <w:pPr>
              <w:rPr>
                <w:rFonts w:eastAsia="Calibri"/>
              </w:rPr>
            </w:pPr>
            <w:r w:rsidRPr="00BE189A">
              <w:rPr>
                <w:rFonts w:eastAsia="Calibri"/>
              </w:rPr>
              <w:t>5.1 ± 0.5</w:t>
            </w:r>
          </w:p>
        </w:tc>
      </w:tr>
      <w:tr w:rsidR="00BE189A" w:rsidRPr="00BE189A" w14:paraId="233E0685" w14:textId="77777777" w:rsidTr="00F05206">
        <w:trPr>
          <w:trHeight w:val="290"/>
        </w:trPr>
        <w:tc>
          <w:tcPr>
            <w:tcW w:w="2568" w:type="dxa"/>
            <w:tcBorders>
              <w:bottom w:val="single" w:sz="4" w:space="0" w:color="auto"/>
            </w:tcBorders>
            <w:noWrap/>
          </w:tcPr>
          <w:p w14:paraId="2B3136A6" w14:textId="77777777" w:rsidR="00BE189A" w:rsidRPr="00BE189A" w:rsidRDefault="00BE189A" w:rsidP="00BE189A">
            <w:pPr>
              <w:rPr>
                <w:rFonts w:eastAsia="Calibri"/>
              </w:rPr>
            </w:pPr>
          </w:p>
        </w:tc>
        <w:tc>
          <w:tcPr>
            <w:tcW w:w="651" w:type="dxa"/>
            <w:tcBorders>
              <w:bottom w:val="single" w:sz="4" w:space="0" w:color="auto"/>
            </w:tcBorders>
          </w:tcPr>
          <w:p w14:paraId="1A0A542D" w14:textId="77777777" w:rsidR="00BE189A" w:rsidRPr="00BE189A" w:rsidRDefault="00BE189A" w:rsidP="00BE189A">
            <w:pPr>
              <w:rPr>
                <w:rFonts w:eastAsia="Calibri"/>
              </w:rPr>
            </w:pPr>
          </w:p>
        </w:tc>
        <w:tc>
          <w:tcPr>
            <w:tcW w:w="3018" w:type="dxa"/>
            <w:tcBorders>
              <w:bottom w:val="single" w:sz="4" w:space="0" w:color="auto"/>
            </w:tcBorders>
          </w:tcPr>
          <w:p w14:paraId="194BFBF8" w14:textId="77777777" w:rsidR="00BE189A" w:rsidRPr="00BE189A" w:rsidRDefault="00BE189A" w:rsidP="00BE189A">
            <w:pPr>
              <w:rPr>
                <w:rFonts w:eastAsia="Calibri"/>
              </w:rPr>
            </w:pPr>
          </w:p>
        </w:tc>
        <w:tc>
          <w:tcPr>
            <w:tcW w:w="426" w:type="dxa"/>
            <w:tcBorders>
              <w:bottom w:val="single" w:sz="4" w:space="0" w:color="auto"/>
            </w:tcBorders>
          </w:tcPr>
          <w:p w14:paraId="130E26B9" w14:textId="77777777" w:rsidR="00BE189A" w:rsidRPr="00BE189A" w:rsidRDefault="00BE189A" w:rsidP="00BE189A">
            <w:pPr>
              <w:rPr>
                <w:rFonts w:eastAsia="Calibri"/>
              </w:rPr>
            </w:pPr>
          </w:p>
        </w:tc>
        <w:tc>
          <w:tcPr>
            <w:tcW w:w="1417" w:type="dxa"/>
            <w:tcBorders>
              <w:bottom w:val="single" w:sz="4" w:space="0" w:color="auto"/>
            </w:tcBorders>
          </w:tcPr>
          <w:p w14:paraId="20F04194"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C109159" w14:textId="77777777" w:rsidR="00BE189A" w:rsidRPr="00BE189A" w:rsidRDefault="00BE189A" w:rsidP="00BE189A">
            <w:pPr>
              <w:rPr>
                <w:rFonts w:eastAsia="Calibri"/>
              </w:rPr>
            </w:pPr>
            <w:r w:rsidRPr="00BE189A">
              <w:rPr>
                <w:rFonts w:eastAsia="Calibri"/>
              </w:rPr>
              <w:t>7.0 ± 0.9</w:t>
            </w:r>
          </w:p>
        </w:tc>
        <w:tc>
          <w:tcPr>
            <w:tcW w:w="1843" w:type="dxa"/>
            <w:tcBorders>
              <w:bottom w:val="single" w:sz="4" w:space="0" w:color="auto"/>
            </w:tcBorders>
          </w:tcPr>
          <w:p w14:paraId="62A4E137" w14:textId="77777777" w:rsidR="00BE189A" w:rsidRPr="00BE189A" w:rsidRDefault="00BE189A" w:rsidP="00BE189A">
            <w:pPr>
              <w:rPr>
                <w:rFonts w:eastAsia="Calibri"/>
              </w:rPr>
            </w:pPr>
            <w:r w:rsidRPr="00BE189A">
              <w:rPr>
                <w:rFonts w:eastAsia="Calibri"/>
              </w:rPr>
              <w:t>6.7 ± 1.0</w:t>
            </w:r>
          </w:p>
        </w:tc>
        <w:tc>
          <w:tcPr>
            <w:tcW w:w="1559" w:type="dxa"/>
            <w:tcBorders>
              <w:bottom w:val="single" w:sz="4" w:space="0" w:color="auto"/>
            </w:tcBorders>
            <w:noWrap/>
          </w:tcPr>
          <w:p w14:paraId="6A60EBAC" w14:textId="77777777" w:rsidR="00BE189A" w:rsidRPr="00BE189A" w:rsidRDefault="00BE189A" w:rsidP="00BE189A">
            <w:pPr>
              <w:rPr>
                <w:rFonts w:eastAsia="Calibri"/>
              </w:rPr>
            </w:pPr>
            <w:r w:rsidRPr="00BE189A">
              <w:rPr>
                <w:rFonts w:eastAsia="Calibri"/>
              </w:rPr>
              <w:t>6.4 ± 0.6</w:t>
            </w:r>
          </w:p>
        </w:tc>
      </w:tr>
    </w:tbl>
    <w:p w14:paraId="1D8CD869" w14:textId="77777777" w:rsidR="00BE189A" w:rsidRPr="00BE189A" w:rsidRDefault="00BE189A" w:rsidP="00BE189A">
      <w:pPr>
        <w:rPr>
          <w:rFonts w:eastAsia="Calibri" w:cs="Times New Roman"/>
        </w:rPr>
      </w:pPr>
    </w:p>
    <w:p w14:paraId="3F57018C" w14:textId="77777777" w:rsidR="00BE189A" w:rsidRPr="00BE189A" w:rsidRDefault="00BE189A" w:rsidP="00BE189A">
      <w:pPr>
        <w:ind w:left="11520"/>
        <w:rPr>
          <w:rFonts w:eastAsia="Calibri" w:cs="Times New Roman"/>
        </w:rPr>
      </w:pPr>
      <w:r w:rsidRPr="00BE189A">
        <w:rPr>
          <w:rFonts w:eastAsia="Calibri" w:cs="Times New Roman"/>
        </w:rPr>
        <w:t>Continued</w:t>
      </w:r>
    </w:p>
    <w:p w14:paraId="07E323B1" w14:textId="77777777" w:rsidR="00BE189A" w:rsidRPr="00BE189A" w:rsidRDefault="00BE189A" w:rsidP="00BE189A">
      <w:pPr>
        <w:rPr>
          <w:rFonts w:eastAsia="Calibri" w:cs="Times New Roman"/>
        </w:rPr>
      </w:pPr>
    </w:p>
    <w:p w14:paraId="5B278C37" w14:textId="77777777" w:rsidR="00BE189A" w:rsidRPr="00BE189A" w:rsidRDefault="00BE189A" w:rsidP="00BE189A">
      <w:pPr>
        <w:rPr>
          <w:rFonts w:eastAsia="Calibri" w:cs="Times New Roman"/>
        </w:rPr>
      </w:pPr>
      <w:r w:rsidRPr="00BE189A">
        <w:rPr>
          <w:rFonts w:eastAsia="Calibri" w:cs="Times New Roman"/>
        </w:rPr>
        <w:t xml:space="preserve">Table 2.4 Continued </w:t>
      </w:r>
    </w:p>
    <w:p w14:paraId="173AF5EC"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0C09DC8" w14:textId="77777777" w:rsidTr="00F05206">
        <w:trPr>
          <w:trHeight w:val="290"/>
        </w:trPr>
        <w:tc>
          <w:tcPr>
            <w:tcW w:w="2568" w:type="dxa"/>
            <w:tcBorders>
              <w:top w:val="single" w:sz="4" w:space="0" w:color="auto"/>
              <w:bottom w:val="single" w:sz="4" w:space="0" w:color="auto"/>
            </w:tcBorders>
            <w:noWrap/>
          </w:tcPr>
          <w:p w14:paraId="4BF90D57"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2C819BB2"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033ED462"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1C66697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FE937CE"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510E9315"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372D5DC7"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62736A44" w14:textId="77777777" w:rsidR="00BE189A" w:rsidRPr="00BE189A" w:rsidRDefault="00BE189A" w:rsidP="00BE189A">
            <w:pPr>
              <w:rPr>
                <w:rFonts w:eastAsia="Calibri"/>
              </w:rPr>
            </w:pPr>
            <w:r w:rsidRPr="00BE189A">
              <w:rPr>
                <w:rFonts w:eastAsia="Calibri"/>
              </w:rPr>
              <w:t>Forest</w:t>
            </w:r>
          </w:p>
        </w:tc>
      </w:tr>
      <w:tr w:rsidR="00BE189A" w:rsidRPr="00BE189A" w14:paraId="01D889D6" w14:textId="77777777" w:rsidTr="00F05206">
        <w:trPr>
          <w:trHeight w:val="290"/>
        </w:trPr>
        <w:tc>
          <w:tcPr>
            <w:tcW w:w="2568" w:type="dxa"/>
            <w:tcBorders>
              <w:top w:val="single" w:sz="4" w:space="0" w:color="auto"/>
            </w:tcBorders>
            <w:noWrap/>
            <w:hideMark/>
          </w:tcPr>
          <w:p w14:paraId="7871A46B" w14:textId="77777777" w:rsidR="00BE189A" w:rsidRPr="00BE189A" w:rsidRDefault="00BE189A" w:rsidP="00BE189A">
            <w:pPr>
              <w:rPr>
                <w:rFonts w:eastAsia="Calibri"/>
              </w:rPr>
            </w:pPr>
            <w:r w:rsidRPr="00BE189A">
              <w:rPr>
                <w:rFonts w:eastAsia="Calibri"/>
              </w:rPr>
              <w:t>Functional alpha-</w:t>
            </w:r>
          </w:p>
        </w:tc>
        <w:tc>
          <w:tcPr>
            <w:tcW w:w="651" w:type="dxa"/>
            <w:tcBorders>
              <w:top w:val="single" w:sz="4" w:space="0" w:color="auto"/>
            </w:tcBorders>
          </w:tcPr>
          <w:p w14:paraId="3ABDA7DD" w14:textId="77777777" w:rsidR="00BE189A" w:rsidRPr="00BE189A" w:rsidRDefault="00BE189A" w:rsidP="00BE189A">
            <w:pPr>
              <w:rPr>
                <w:rFonts w:eastAsia="Calibri"/>
              </w:rPr>
            </w:pPr>
          </w:p>
        </w:tc>
        <w:tc>
          <w:tcPr>
            <w:tcW w:w="3018" w:type="dxa"/>
            <w:tcBorders>
              <w:top w:val="single" w:sz="4" w:space="0" w:color="auto"/>
            </w:tcBorders>
          </w:tcPr>
          <w:p w14:paraId="18DDAC91" w14:textId="77777777" w:rsidR="00BE189A" w:rsidRPr="00BE189A" w:rsidRDefault="00BE189A" w:rsidP="00BE189A">
            <w:pPr>
              <w:rPr>
                <w:rFonts w:eastAsia="Calibri"/>
              </w:rPr>
            </w:pPr>
            <w:r w:rsidRPr="00BE189A">
              <w:rPr>
                <w:rFonts w:eastAsia="Calibri"/>
              </w:rPr>
              <w:t xml:space="preserve">Within-plot mean pairwise </w:t>
            </w:r>
          </w:p>
        </w:tc>
        <w:tc>
          <w:tcPr>
            <w:tcW w:w="426" w:type="dxa"/>
            <w:tcBorders>
              <w:top w:val="single" w:sz="4" w:space="0" w:color="auto"/>
            </w:tcBorders>
          </w:tcPr>
          <w:p w14:paraId="0B320401" w14:textId="77777777" w:rsidR="00BE189A" w:rsidRPr="00BE189A" w:rsidRDefault="00BE189A" w:rsidP="00BE189A">
            <w:pPr>
              <w:rPr>
                <w:rFonts w:eastAsia="Calibri"/>
              </w:rPr>
            </w:pPr>
          </w:p>
        </w:tc>
        <w:tc>
          <w:tcPr>
            <w:tcW w:w="1417" w:type="dxa"/>
            <w:tcBorders>
              <w:top w:val="single" w:sz="4" w:space="0" w:color="auto"/>
            </w:tcBorders>
          </w:tcPr>
          <w:p w14:paraId="18D05F3A"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CE1E4C7" w14:textId="77777777" w:rsidR="00BE189A" w:rsidRPr="00BE189A" w:rsidRDefault="00BE189A" w:rsidP="00BE189A">
            <w:pPr>
              <w:rPr>
                <w:rFonts w:eastAsia="Calibri"/>
              </w:rPr>
            </w:pPr>
            <w:r w:rsidRPr="00BE189A">
              <w:rPr>
                <w:rFonts w:eastAsia="Calibri"/>
              </w:rPr>
              <w:t>0.16 ± 0.02</w:t>
            </w:r>
          </w:p>
        </w:tc>
        <w:tc>
          <w:tcPr>
            <w:tcW w:w="1843" w:type="dxa"/>
            <w:tcBorders>
              <w:top w:val="single" w:sz="4" w:space="0" w:color="auto"/>
            </w:tcBorders>
          </w:tcPr>
          <w:p w14:paraId="51125C51" w14:textId="77777777" w:rsidR="00BE189A" w:rsidRPr="00BE189A" w:rsidRDefault="00BE189A" w:rsidP="00BE189A">
            <w:pPr>
              <w:rPr>
                <w:rFonts w:eastAsia="Calibri"/>
              </w:rPr>
            </w:pPr>
            <w:r w:rsidRPr="00BE189A">
              <w:rPr>
                <w:rFonts w:eastAsia="Calibri"/>
              </w:rPr>
              <w:t>0.18 ± 0.01</w:t>
            </w:r>
          </w:p>
        </w:tc>
        <w:tc>
          <w:tcPr>
            <w:tcW w:w="1559" w:type="dxa"/>
            <w:tcBorders>
              <w:top w:val="single" w:sz="4" w:space="0" w:color="auto"/>
            </w:tcBorders>
            <w:noWrap/>
            <w:hideMark/>
          </w:tcPr>
          <w:p w14:paraId="486C67D7" w14:textId="77777777" w:rsidR="00BE189A" w:rsidRPr="00BE189A" w:rsidRDefault="00BE189A" w:rsidP="00BE189A">
            <w:pPr>
              <w:rPr>
                <w:rFonts w:eastAsia="Calibri"/>
              </w:rPr>
            </w:pPr>
            <w:r w:rsidRPr="00BE189A">
              <w:rPr>
                <w:rFonts w:eastAsia="Calibri"/>
              </w:rPr>
              <w:t>0.15 ± 0.01</w:t>
            </w:r>
          </w:p>
        </w:tc>
      </w:tr>
      <w:tr w:rsidR="00BE189A" w:rsidRPr="00BE189A" w14:paraId="49C5284E" w14:textId="77777777" w:rsidTr="00F05206">
        <w:trPr>
          <w:trHeight w:val="290"/>
        </w:trPr>
        <w:tc>
          <w:tcPr>
            <w:tcW w:w="2568" w:type="dxa"/>
            <w:noWrap/>
          </w:tcPr>
          <w:p w14:paraId="6B2C8B57" w14:textId="77777777" w:rsidR="00BE189A" w:rsidRPr="00BE189A" w:rsidRDefault="00BE189A" w:rsidP="00BE189A">
            <w:pPr>
              <w:rPr>
                <w:rFonts w:eastAsia="Calibri"/>
              </w:rPr>
            </w:pPr>
            <w:r w:rsidRPr="00BE189A">
              <w:rPr>
                <w:rFonts w:eastAsia="Calibri"/>
              </w:rPr>
              <w:t>diversity</w:t>
            </w:r>
          </w:p>
        </w:tc>
        <w:tc>
          <w:tcPr>
            <w:tcW w:w="651" w:type="dxa"/>
          </w:tcPr>
          <w:p w14:paraId="26EA7614" w14:textId="77777777" w:rsidR="00BE189A" w:rsidRPr="00BE189A" w:rsidRDefault="00BE189A" w:rsidP="00BE189A">
            <w:pPr>
              <w:rPr>
                <w:rFonts w:eastAsia="Calibri"/>
              </w:rPr>
            </w:pPr>
          </w:p>
        </w:tc>
        <w:tc>
          <w:tcPr>
            <w:tcW w:w="3018" w:type="dxa"/>
          </w:tcPr>
          <w:p w14:paraId="0BC0B636" w14:textId="77777777" w:rsidR="00BE189A" w:rsidRPr="00BE189A" w:rsidRDefault="00BE189A" w:rsidP="00BE189A">
            <w:pPr>
              <w:rPr>
                <w:rFonts w:eastAsia="Calibri"/>
              </w:rPr>
            </w:pPr>
            <w:r w:rsidRPr="00BE189A">
              <w:rPr>
                <w:rFonts w:eastAsia="Calibri"/>
              </w:rPr>
              <w:t>distance in trait space</w:t>
            </w:r>
          </w:p>
        </w:tc>
        <w:tc>
          <w:tcPr>
            <w:tcW w:w="426" w:type="dxa"/>
          </w:tcPr>
          <w:p w14:paraId="7B1ADA07" w14:textId="77777777" w:rsidR="00BE189A" w:rsidRPr="00BE189A" w:rsidRDefault="00BE189A" w:rsidP="00BE189A">
            <w:pPr>
              <w:rPr>
                <w:rFonts w:eastAsia="Calibri"/>
              </w:rPr>
            </w:pPr>
          </w:p>
        </w:tc>
        <w:tc>
          <w:tcPr>
            <w:tcW w:w="1417" w:type="dxa"/>
          </w:tcPr>
          <w:p w14:paraId="502B4962" w14:textId="77777777" w:rsidR="00BE189A" w:rsidRPr="00BE189A" w:rsidRDefault="00BE189A" w:rsidP="00BE189A">
            <w:pPr>
              <w:rPr>
                <w:rFonts w:eastAsia="Calibri"/>
              </w:rPr>
            </w:pPr>
            <w:r w:rsidRPr="00BE189A">
              <w:rPr>
                <w:rFonts w:eastAsia="Calibri"/>
              </w:rPr>
              <w:t>2022</w:t>
            </w:r>
          </w:p>
        </w:tc>
        <w:tc>
          <w:tcPr>
            <w:tcW w:w="1701" w:type="dxa"/>
          </w:tcPr>
          <w:p w14:paraId="27AB24C5" w14:textId="77777777" w:rsidR="00BE189A" w:rsidRPr="00BE189A" w:rsidRDefault="00BE189A" w:rsidP="00BE189A">
            <w:pPr>
              <w:rPr>
                <w:rFonts w:eastAsia="Calibri"/>
              </w:rPr>
            </w:pPr>
            <w:r w:rsidRPr="00BE189A">
              <w:rPr>
                <w:rFonts w:eastAsia="Calibri"/>
              </w:rPr>
              <w:t>0.17 ± 0.01</w:t>
            </w:r>
          </w:p>
        </w:tc>
        <w:tc>
          <w:tcPr>
            <w:tcW w:w="1843" w:type="dxa"/>
          </w:tcPr>
          <w:p w14:paraId="6BAE702E" w14:textId="77777777" w:rsidR="00BE189A" w:rsidRPr="00BE189A" w:rsidRDefault="00BE189A" w:rsidP="00BE189A">
            <w:pPr>
              <w:rPr>
                <w:rFonts w:eastAsia="Calibri"/>
              </w:rPr>
            </w:pPr>
            <w:r w:rsidRPr="00BE189A">
              <w:rPr>
                <w:rFonts w:eastAsia="Calibri"/>
              </w:rPr>
              <w:t>0.16 ± 0.01</w:t>
            </w:r>
          </w:p>
        </w:tc>
        <w:tc>
          <w:tcPr>
            <w:tcW w:w="1559" w:type="dxa"/>
            <w:noWrap/>
          </w:tcPr>
          <w:p w14:paraId="1E129404" w14:textId="77777777" w:rsidR="00BE189A" w:rsidRPr="00BE189A" w:rsidRDefault="00BE189A" w:rsidP="00BE189A">
            <w:pPr>
              <w:rPr>
                <w:rFonts w:eastAsia="Calibri"/>
              </w:rPr>
            </w:pPr>
            <w:r w:rsidRPr="00BE189A">
              <w:rPr>
                <w:rFonts w:eastAsia="Calibri"/>
              </w:rPr>
              <w:t>0.17 ± 0.01</w:t>
            </w:r>
          </w:p>
        </w:tc>
      </w:tr>
      <w:tr w:rsidR="00BE189A" w:rsidRPr="00BE189A" w14:paraId="54001D37" w14:textId="77777777" w:rsidTr="00F05206">
        <w:trPr>
          <w:trHeight w:val="290"/>
        </w:trPr>
        <w:tc>
          <w:tcPr>
            <w:tcW w:w="2568" w:type="dxa"/>
            <w:noWrap/>
          </w:tcPr>
          <w:p w14:paraId="2BA823C9" w14:textId="77777777" w:rsidR="00BE189A" w:rsidRPr="00BE189A" w:rsidRDefault="00BE189A" w:rsidP="00BE189A">
            <w:pPr>
              <w:rPr>
                <w:rFonts w:eastAsia="Calibri"/>
              </w:rPr>
            </w:pPr>
          </w:p>
        </w:tc>
        <w:tc>
          <w:tcPr>
            <w:tcW w:w="651" w:type="dxa"/>
          </w:tcPr>
          <w:p w14:paraId="6C719BA0" w14:textId="77777777" w:rsidR="00BE189A" w:rsidRPr="00BE189A" w:rsidRDefault="00BE189A" w:rsidP="00BE189A">
            <w:pPr>
              <w:rPr>
                <w:rFonts w:eastAsia="Calibri"/>
              </w:rPr>
            </w:pPr>
          </w:p>
        </w:tc>
        <w:tc>
          <w:tcPr>
            <w:tcW w:w="3018" w:type="dxa"/>
          </w:tcPr>
          <w:p w14:paraId="5D6C3F83" w14:textId="77777777" w:rsidR="00BE189A" w:rsidRPr="00BE189A" w:rsidRDefault="00BE189A" w:rsidP="00BE189A">
            <w:pPr>
              <w:rPr>
                <w:rFonts w:eastAsia="Calibri"/>
              </w:rPr>
            </w:pPr>
          </w:p>
        </w:tc>
        <w:tc>
          <w:tcPr>
            <w:tcW w:w="426" w:type="dxa"/>
          </w:tcPr>
          <w:p w14:paraId="1CCD5E22" w14:textId="77777777" w:rsidR="00BE189A" w:rsidRPr="00BE189A" w:rsidRDefault="00BE189A" w:rsidP="00BE189A">
            <w:pPr>
              <w:rPr>
                <w:rFonts w:eastAsia="Calibri"/>
              </w:rPr>
            </w:pPr>
          </w:p>
        </w:tc>
        <w:tc>
          <w:tcPr>
            <w:tcW w:w="1417" w:type="dxa"/>
          </w:tcPr>
          <w:p w14:paraId="0DA0F427" w14:textId="77777777" w:rsidR="00BE189A" w:rsidRPr="00BE189A" w:rsidRDefault="00BE189A" w:rsidP="00BE189A">
            <w:pPr>
              <w:rPr>
                <w:rFonts w:eastAsia="Calibri"/>
              </w:rPr>
            </w:pPr>
          </w:p>
        </w:tc>
        <w:tc>
          <w:tcPr>
            <w:tcW w:w="1701" w:type="dxa"/>
          </w:tcPr>
          <w:p w14:paraId="72C33FAD" w14:textId="77777777" w:rsidR="00BE189A" w:rsidRPr="00BE189A" w:rsidRDefault="00BE189A" w:rsidP="00BE189A">
            <w:pPr>
              <w:rPr>
                <w:rFonts w:eastAsia="Calibri"/>
              </w:rPr>
            </w:pPr>
          </w:p>
        </w:tc>
        <w:tc>
          <w:tcPr>
            <w:tcW w:w="1843" w:type="dxa"/>
          </w:tcPr>
          <w:p w14:paraId="476EC2F0" w14:textId="77777777" w:rsidR="00BE189A" w:rsidRPr="00BE189A" w:rsidRDefault="00BE189A" w:rsidP="00BE189A">
            <w:pPr>
              <w:rPr>
                <w:rFonts w:eastAsia="Calibri"/>
              </w:rPr>
            </w:pPr>
          </w:p>
        </w:tc>
        <w:tc>
          <w:tcPr>
            <w:tcW w:w="1559" w:type="dxa"/>
            <w:noWrap/>
          </w:tcPr>
          <w:p w14:paraId="7F394B06" w14:textId="77777777" w:rsidR="00BE189A" w:rsidRPr="00BE189A" w:rsidRDefault="00BE189A" w:rsidP="00BE189A">
            <w:pPr>
              <w:rPr>
                <w:rFonts w:eastAsia="Calibri"/>
              </w:rPr>
            </w:pPr>
          </w:p>
        </w:tc>
      </w:tr>
      <w:tr w:rsidR="00BE189A" w:rsidRPr="00BE189A" w14:paraId="4B395963" w14:textId="77777777" w:rsidTr="00F05206">
        <w:trPr>
          <w:trHeight w:val="290"/>
        </w:trPr>
        <w:tc>
          <w:tcPr>
            <w:tcW w:w="2568" w:type="dxa"/>
            <w:noWrap/>
            <w:hideMark/>
          </w:tcPr>
          <w:p w14:paraId="236DA086" w14:textId="77777777" w:rsidR="00BE189A" w:rsidRPr="00BE189A" w:rsidRDefault="00BE189A" w:rsidP="00BE189A">
            <w:pPr>
              <w:rPr>
                <w:rFonts w:eastAsia="Calibri"/>
              </w:rPr>
            </w:pPr>
            <w:r w:rsidRPr="00BE189A">
              <w:rPr>
                <w:rFonts w:eastAsia="Calibri"/>
              </w:rPr>
              <w:t>CWM  Body length</w:t>
            </w:r>
          </w:p>
          <w:p w14:paraId="3FB3EA7B" w14:textId="77777777" w:rsidR="00BE189A" w:rsidRPr="00BE189A" w:rsidRDefault="00BE189A" w:rsidP="00BE189A">
            <w:pPr>
              <w:rPr>
                <w:rFonts w:eastAsia="Calibri"/>
              </w:rPr>
            </w:pPr>
          </w:p>
        </w:tc>
        <w:tc>
          <w:tcPr>
            <w:tcW w:w="651" w:type="dxa"/>
          </w:tcPr>
          <w:p w14:paraId="74373431" w14:textId="77777777" w:rsidR="00BE189A" w:rsidRPr="00BE189A" w:rsidRDefault="00BE189A" w:rsidP="00BE189A">
            <w:pPr>
              <w:rPr>
                <w:rFonts w:eastAsia="Calibri"/>
              </w:rPr>
            </w:pPr>
          </w:p>
        </w:tc>
        <w:tc>
          <w:tcPr>
            <w:tcW w:w="3018" w:type="dxa"/>
          </w:tcPr>
          <w:p w14:paraId="04DA2EE5" w14:textId="77777777" w:rsidR="00BE189A" w:rsidRPr="00BE189A" w:rsidRDefault="00BE189A" w:rsidP="00BE189A">
            <w:pPr>
              <w:rPr>
                <w:rFonts w:eastAsia="Calibri"/>
              </w:rPr>
            </w:pPr>
            <w:r w:rsidRPr="00BE189A">
              <w:rPr>
                <w:rFonts w:eastAsia="Calibri"/>
              </w:rPr>
              <w:t>mm</w:t>
            </w:r>
          </w:p>
        </w:tc>
        <w:tc>
          <w:tcPr>
            <w:tcW w:w="426" w:type="dxa"/>
          </w:tcPr>
          <w:p w14:paraId="4145BAAB" w14:textId="77777777" w:rsidR="00BE189A" w:rsidRPr="00BE189A" w:rsidRDefault="00BE189A" w:rsidP="00BE189A">
            <w:pPr>
              <w:rPr>
                <w:rFonts w:eastAsia="Calibri"/>
              </w:rPr>
            </w:pPr>
          </w:p>
        </w:tc>
        <w:tc>
          <w:tcPr>
            <w:tcW w:w="1417" w:type="dxa"/>
          </w:tcPr>
          <w:p w14:paraId="2B1703CB" w14:textId="77777777" w:rsidR="00BE189A" w:rsidRPr="00BE189A" w:rsidRDefault="00BE189A" w:rsidP="00BE189A">
            <w:pPr>
              <w:rPr>
                <w:rFonts w:eastAsia="Calibri"/>
              </w:rPr>
            </w:pPr>
            <w:r w:rsidRPr="00BE189A">
              <w:rPr>
                <w:rFonts w:eastAsia="Calibri"/>
              </w:rPr>
              <w:t>2015</w:t>
            </w:r>
          </w:p>
        </w:tc>
        <w:tc>
          <w:tcPr>
            <w:tcW w:w="1701" w:type="dxa"/>
          </w:tcPr>
          <w:p w14:paraId="2CF95C23" w14:textId="77777777" w:rsidR="00BE189A" w:rsidRPr="00BE189A" w:rsidRDefault="00BE189A" w:rsidP="00BE189A">
            <w:pPr>
              <w:rPr>
                <w:rFonts w:eastAsia="Calibri"/>
              </w:rPr>
            </w:pPr>
            <w:r w:rsidRPr="00BE189A">
              <w:rPr>
                <w:rFonts w:eastAsia="Calibri"/>
              </w:rPr>
              <w:t>16.09 ± 0.50</w:t>
            </w:r>
          </w:p>
        </w:tc>
        <w:tc>
          <w:tcPr>
            <w:tcW w:w="1843" w:type="dxa"/>
          </w:tcPr>
          <w:p w14:paraId="755078F0" w14:textId="77777777" w:rsidR="00BE189A" w:rsidRPr="00BE189A" w:rsidRDefault="00BE189A" w:rsidP="00BE189A">
            <w:pPr>
              <w:rPr>
                <w:rFonts w:eastAsia="Calibri"/>
              </w:rPr>
            </w:pPr>
            <w:r w:rsidRPr="00BE189A">
              <w:rPr>
                <w:rFonts w:eastAsia="Calibri"/>
              </w:rPr>
              <w:t>15.61 ± 0.53</w:t>
            </w:r>
          </w:p>
        </w:tc>
        <w:tc>
          <w:tcPr>
            <w:tcW w:w="1559" w:type="dxa"/>
            <w:noWrap/>
            <w:hideMark/>
          </w:tcPr>
          <w:p w14:paraId="2B3C814E" w14:textId="77777777" w:rsidR="00BE189A" w:rsidRPr="00BE189A" w:rsidRDefault="00BE189A" w:rsidP="00BE189A">
            <w:pPr>
              <w:rPr>
                <w:rFonts w:eastAsia="Calibri"/>
              </w:rPr>
            </w:pPr>
            <w:r w:rsidRPr="00BE189A">
              <w:rPr>
                <w:rFonts w:eastAsia="Calibri"/>
              </w:rPr>
              <w:t>17.32 ± 0.47</w:t>
            </w:r>
          </w:p>
        </w:tc>
      </w:tr>
      <w:tr w:rsidR="00BE189A" w:rsidRPr="00BE189A" w14:paraId="09313655" w14:textId="77777777" w:rsidTr="00F05206">
        <w:trPr>
          <w:trHeight w:val="290"/>
        </w:trPr>
        <w:tc>
          <w:tcPr>
            <w:tcW w:w="2568" w:type="dxa"/>
            <w:noWrap/>
          </w:tcPr>
          <w:p w14:paraId="722712D0" w14:textId="77777777" w:rsidR="00BE189A" w:rsidRPr="00BE189A" w:rsidRDefault="00BE189A" w:rsidP="00BE189A">
            <w:pPr>
              <w:rPr>
                <w:rFonts w:eastAsia="Calibri"/>
              </w:rPr>
            </w:pPr>
          </w:p>
        </w:tc>
        <w:tc>
          <w:tcPr>
            <w:tcW w:w="651" w:type="dxa"/>
          </w:tcPr>
          <w:p w14:paraId="6009AC52" w14:textId="77777777" w:rsidR="00BE189A" w:rsidRPr="00BE189A" w:rsidRDefault="00BE189A" w:rsidP="00BE189A">
            <w:pPr>
              <w:rPr>
                <w:rFonts w:eastAsia="Calibri"/>
              </w:rPr>
            </w:pPr>
          </w:p>
        </w:tc>
        <w:tc>
          <w:tcPr>
            <w:tcW w:w="3018" w:type="dxa"/>
          </w:tcPr>
          <w:p w14:paraId="6E24C23E" w14:textId="77777777" w:rsidR="00BE189A" w:rsidRPr="00BE189A" w:rsidRDefault="00BE189A" w:rsidP="00BE189A">
            <w:pPr>
              <w:rPr>
                <w:rFonts w:eastAsia="Calibri"/>
              </w:rPr>
            </w:pPr>
          </w:p>
        </w:tc>
        <w:tc>
          <w:tcPr>
            <w:tcW w:w="426" w:type="dxa"/>
          </w:tcPr>
          <w:p w14:paraId="133CB96A" w14:textId="77777777" w:rsidR="00BE189A" w:rsidRPr="00BE189A" w:rsidRDefault="00BE189A" w:rsidP="00BE189A">
            <w:pPr>
              <w:rPr>
                <w:rFonts w:eastAsia="Calibri"/>
              </w:rPr>
            </w:pPr>
          </w:p>
        </w:tc>
        <w:tc>
          <w:tcPr>
            <w:tcW w:w="1417" w:type="dxa"/>
          </w:tcPr>
          <w:p w14:paraId="1BA1D8C6" w14:textId="77777777" w:rsidR="00BE189A" w:rsidRPr="00BE189A" w:rsidRDefault="00BE189A" w:rsidP="00BE189A">
            <w:pPr>
              <w:rPr>
                <w:rFonts w:eastAsia="Calibri"/>
              </w:rPr>
            </w:pPr>
            <w:r w:rsidRPr="00BE189A">
              <w:rPr>
                <w:rFonts w:eastAsia="Calibri"/>
              </w:rPr>
              <w:t>2022</w:t>
            </w:r>
          </w:p>
        </w:tc>
        <w:tc>
          <w:tcPr>
            <w:tcW w:w="1701" w:type="dxa"/>
          </w:tcPr>
          <w:p w14:paraId="2B05DF6D" w14:textId="77777777" w:rsidR="00BE189A" w:rsidRPr="00BE189A" w:rsidRDefault="00BE189A" w:rsidP="00BE189A">
            <w:pPr>
              <w:rPr>
                <w:rFonts w:eastAsia="Calibri"/>
              </w:rPr>
            </w:pPr>
            <w:r w:rsidRPr="00BE189A">
              <w:rPr>
                <w:rFonts w:eastAsia="Calibri"/>
              </w:rPr>
              <w:t>15.74 ± 0.15</w:t>
            </w:r>
          </w:p>
        </w:tc>
        <w:tc>
          <w:tcPr>
            <w:tcW w:w="1843" w:type="dxa"/>
          </w:tcPr>
          <w:p w14:paraId="1B59149E" w14:textId="77777777" w:rsidR="00BE189A" w:rsidRPr="00BE189A" w:rsidRDefault="00BE189A" w:rsidP="00BE189A">
            <w:pPr>
              <w:rPr>
                <w:rFonts w:eastAsia="Calibri"/>
              </w:rPr>
            </w:pPr>
            <w:r w:rsidRPr="00BE189A">
              <w:rPr>
                <w:rFonts w:eastAsia="Calibri"/>
              </w:rPr>
              <w:t>15.29 ± 0.37</w:t>
            </w:r>
          </w:p>
        </w:tc>
        <w:tc>
          <w:tcPr>
            <w:tcW w:w="1559" w:type="dxa"/>
            <w:noWrap/>
          </w:tcPr>
          <w:p w14:paraId="4378B7D5" w14:textId="77777777" w:rsidR="00BE189A" w:rsidRPr="00BE189A" w:rsidRDefault="00BE189A" w:rsidP="00BE189A">
            <w:pPr>
              <w:rPr>
                <w:rFonts w:eastAsia="Calibri"/>
              </w:rPr>
            </w:pPr>
            <w:r w:rsidRPr="00BE189A">
              <w:rPr>
                <w:rFonts w:eastAsia="Calibri"/>
              </w:rPr>
              <w:t>16.46 ± 0.38</w:t>
            </w:r>
          </w:p>
        </w:tc>
      </w:tr>
      <w:tr w:rsidR="00BE189A" w:rsidRPr="00BE189A" w14:paraId="505E8144" w14:textId="77777777" w:rsidTr="00F05206">
        <w:trPr>
          <w:trHeight w:val="290"/>
        </w:trPr>
        <w:tc>
          <w:tcPr>
            <w:tcW w:w="2568" w:type="dxa"/>
            <w:noWrap/>
          </w:tcPr>
          <w:p w14:paraId="3FFE0716" w14:textId="77777777" w:rsidR="00BE189A" w:rsidRPr="00BE189A" w:rsidRDefault="00BE189A" w:rsidP="00BE189A">
            <w:pPr>
              <w:rPr>
                <w:rFonts w:eastAsia="Calibri"/>
              </w:rPr>
            </w:pPr>
          </w:p>
        </w:tc>
        <w:tc>
          <w:tcPr>
            <w:tcW w:w="651" w:type="dxa"/>
          </w:tcPr>
          <w:p w14:paraId="0F62B747" w14:textId="77777777" w:rsidR="00BE189A" w:rsidRPr="00BE189A" w:rsidRDefault="00BE189A" w:rsidP="00BE189A">
            <w:pPr>
              <w:rPr>
                <w:rFonts w:eastAsia="Calibri"/>
              </w:rPr>
            </w:pPr>
          </w:p>
        </w:tc>
        <w:tc>
          <w:tcPr>
            <w:tcW w:w="3018" w:type="dxa"/>
          </w:tcPr>
          <w:p w14:paraId="591DE1ED" w14:textId="77777777" w:rsidR="00BE189A" w:rsidRPr="00BE189A" w:rsidRDefault="00BE189A" w:rsidP="00BE189A">
            <w:pPr>
              <w:rPr>
                <w:rFonts w:eastAsia="Calibri"/>
              </w:rPr>
            </w:pPr>
          </w:p>
        </w:tc>
        <w:tc>
          <w:tcPr>
            <w:tcW w:w="426" w:type="dxa"/>
          </w:tcPr>
          <w:p w14:paraId="6A7137B5" w14:textId="77777777" w:rsidR="00BE189A" w:rsidRPr="00BE189A" w:rsidRDefault="00BE189A" w:rsidP="00BE189A">
            <w:pPr>
              <w:rPr>
                <w:rFonts w:eastAsia="Calibri"/>
              </w:rPr>
            </w:pPr>
          </w:p>
        </w:tc>
        <w:tc>
          <w:tcPr>
            <w:tcW w:w="1417" w:type="dxa"/>
          </w:tcPr>
          <w:p w14:paraId="14730934" w14:textId="77777777" w:rsidR="00BE189A" w:rsidRPr="00BE189A" w:rsidRDefault="00BE189A" w:rsidP="00BE189A">
            <w:pPr>
              <w:rPr>
                <w:rFonts w:eastAsia="Calibri"/>
              </w:rPr>
            </w:pPr>
          </w:p>
        </w:tc>
        <w:tc>
          <w:tcPr>
            <w:tcW w:w="1701" w:type="dxa"/>
          </w:tcPr>
          <w:p w14:paraId="1C34B954" w14:textId="77777777" w:rsidR="00BE189A" w:rsidRPr="00BE189A" w:rsidRDefault="00BE189A" w:rsidP="00BE189A">
            <w:pPr>
              <w:rPr>
                <w:rFonts w:eastAsia="Calibri"/>
              </w:rPr>
            </w:pPr>
          </w:p>
        </w:tc>
        <w:tc>
          <w:tcPr>
            <w:tcW w:w="1843" w:type="dxa"/>
          </w:tcPr>
          <w:p w14:paraId="2DB69027" w14:textId="77777777" w:rsidR="00BE189A" w:rsidRPr="00BE189A" w:rsidRDefault="00BE189A" w:rsidP="00BE189A">
            <w:pPr>
              <w:rPr>
                <w:rFonts w:eastAsia="Calibri"/>
              </w:rPr>
            </w:pPr>
          </w:p>
        </w:tc>
        <w:tc>
          <w:tcPr>
            <w:tcW w:w="1559" w:type="dxa"/>
            <w:noWrap/>
          </w:tcPr>
          <w:p w14:paraId="4FC4EA54" w14:textId="77777777" w:rsidR="00BE189A" w:rsidRPr="00BE189A" w:rsidRDefault="00BE189A" w:rsidP="00BE189A">
            <w:pPr>
              <w:rPr>
                <w:rFonts w:eastAsia="Calibri"/>
              </w:rPr>
            </w:pPr>
          </w:p>
        </w:tc>
      </w:tr>
      <w:tr w:rsidR="00BE189A" w:rsidRPr="00BE189A" w14:paraId="198D68A0" w14:textId="77777777" w:rsidTr="00F05206">
        <w:trPr>
          <w:trHeight w:val="290"/>
        </w:trPr>
        <w:tc>
          <w:tcPr>
            <w:tcW w:w="2568" w:type="dxa"/>
            <w:noWrap/>
            <w:hideMark/>
          </w:tcPr>
          <w:p w14:paraId="5491E4FE" w14:textId="77777777" w:rsidR="00BE189A" w:rsidRPr="00BE189A" w:rsidRDefault="00BE189A" w:rsidP="00BE189A">
            <w:pPr>
              <w:rPr>
                <w:rFonts w:eastAsia="Calibri"/>
              </w:rPr>
            </w:pPr>
            <w:r w:rsidRPr="00BE189A">
              <w:rPr>
                <w:rFonts w:eastAsia="Calibri"/>
              </w:rPr>
              <w:t>CWM</w:t>
            </w:r>
          </w:p>
        </w:tc>
        <w:tc>
          <w:tcPr>
            <w:tcW w:w="651" w:type="dxa"/>
          </w:tcPr>
          <w:p w14:paraId="7C0AD590" w14:textId="77777777" w:rsidR="00BE189A" w:rsidRPr="00BE189A" w:rsidRDefault="00BE189A" w:rsidP="00BE189A">
            <w:pPr>
              <w:rPr>
                <w:rFonts w:eastAsia="Calibri"/>
              </w:rPr>
            </w:pPr>
          </w:p>
        </w:tc>
        <w:tc>
          <w:tcPr>
            <w:tcW w:w="3018" w:type="dxa"/>
          </w:tcPr>
          <w:p w14:paraId="46AFE7BA" w14:textId="77777777" w:rsidR="00BE189A" w:rsidRPr="00BE189A" w:rsidRDefault="00BE189A" w:rsidP="00BE189A">
            <w:pPr>
              <w:rPr>
                <w:rFonts w:eastAsia="Calibri"/>
              </w:rPr>
            </w:pPr>
            <w:r w:rsidRPr="00BE189A">
              <w:rPr>
                <w:rFonts w:eastAsia="Calibri"/>
              </w:rPr>
              <w:t>Fraction of body length</w:t>
            </w:r>
          </w:p>
        </w:tc>
        <w:tc>
          <w:tcPr>
            <w:tcW w:w="426" w:type="dxa"/>
          </w:tcPr>
          <w:p w14:paraId="6559B27E" w14:textId="77777777" w:rsidR="00BE189A" w:rsidRPr="00BE189A" w:rsidRDefault="00BE189A" w:rsidP="00BE189A">
            <w:pPr>
              <w:rPr>
                <w:rFonts w:eastAsia="Calibri"/>
              </w:rPr>
            </w:pPr>
          </w:p>
        </w:tc>
        <w:tc>
          <w:tcPr>
            <w:tcW w:w="1417" w:type="dxa"/>
          </w:tcPr>
          <w:p w14:paraId="3D218981" w14:textId="77777777" w:rsidR="00BE189A" w:rsidRPr="00BE189A" w:rsidRDefault="00BE189A" w:rsidP="00BE189A">
            <w:pPr>
              <w:rPr>
                <w:rFonts w:eastAsia="Calibri"/>
              </w:rPr>
            </w:pPr>
            <w:r w:rsidRPr="00BE189A">
              <w:rPr>
                <w:rFonts w:eastAsia="Calibri"/>
              </w:rPr>
              <w:t>2015</w:t>
            </w:r>
          </w:p>
        </w:tc>
        <w:tc>
          <w:tcPr>
            <w:tcW w:w="1701" w:type="dxa"/>
          </w:tcPr>
          <w:p w14:paraId="4AA4EBC2" w14:textId="77777777" w:rsidR="00BE189A" w:rsidRPr="00BE189A" w:rsidRDefault="00BE189A" w:rsidP="00BE189A">
            <w:pPr>
              <w:rPr>
                <w:rFonts w:eastAsia="Calibri"/>
              </w:rPr>
            </w:pPr>
            <w:r w:rsidRPr="00BE189A">
              <w:rPr>
                <w:rFonts w:eastAsia="Calibri"/>
              </w:rPr>
              <w:t>0.444 ± 0.013</w:t>
            </w:r>
          </w:p>
        </w:tc>
        <w:tc>
          <w:tcPr>
            <w:tcW w:w="1843" w:type="dxa"/>
          </w:tcPr>
          <w:p w14:paraId="33F55FC6" w14:textId="77777777" w:rsidR="00BE189A" w:rsidRPr="00BE189A" w:rsidRDefault="00BE189A" w:rsidP="00BE189A">
            <w:pPr>
              <w:rPr>
                <w:rFonts w:eastAsia="Calibri"/>
              </w:rPr>
            </w:pPr>
            <w:r w:rsidRPr="00BE189A">
              <w:rPr>
                <w:rFonts w:eastAsia="Calibri"/>
              </w:rPr>
              <w:t>0.458 ± 0.011</w:t>
            </w:r>
          </w:p>
        </w:tc>
        <w:tc>
          <w:tcPr>
            <w:tcW w:w="1559" w:type="dxa"/>
            <w:noWrap/>
            <w:hideMark/>
          </w:tcPr>
          <w:p w14:paraId="6767F0CA" w14:textId="77777777" w:rsidR="00BE189A" w:rsidRPr="00BE189A" w:rsidRDefault="00BE189A" w:rsidP="00BE189A">
            <w:pPr>
              <w:rPr>
                <w:rFonts w:eastAsia="Calibri"/>
              </w:rPr>
            </w:pPr>
            <w:r w:rsidRPr="00BE189A">
              <w:rPr>
                <w:rFonts w:eastAsia="Calibri"/>
              </w:rPr>
              <w:t>0.453 ± 0.007</w:t>
            </w:r>
          </w:p>
        </w:tc>
      </w:tr>
      <w:tr w:rsidR="00BE189A" w:rsidRPr="00BE189A" w14:paraId="4BB2CDBF" w14:textId="77777777" w:rsidTr="00F05206">
        <w:trPr>
          <w:trHeight w:val="290"/>
        </w:trPr>
        <w:tc>
          <w:tcPr>
            <w:tcW w:w="2568" w:type="dxa"/>
            <w:noWrap/>
          </w:tcPr>
          <w:p w14:paraId="60F38389" w14:textId="77777777" w:rsidR="00BE189A" w:rsidRPr="00BE189A" w:rsidRDefault="00BE189A" w:rsidP="00BE189A">
            <w:pPr>
              <w:rPr>
                <w:rFonts w:eastAsia="Calibri"/>
              </w:rPr>
            </w:pPr>
            <w:r w:rsidRPr="00BE189A">
              <w:rPr>
                <w:rFonts w:eastAsia="Calibri"/>
              </w:rPr>
              <w:t>antenna length</w:t>
            </w:r>
          </w:p>
        </w:tc>
        <w:tc>
          <w:tcPr>
            <w:tcW w:w="651" w:type="dxa"/>
          </w:tcPr>
          <w:p w14:paraId="790A0E8F" w14:textId="77777777" w:rsidR="00BE189A" w:rsidRPr="00BE189A" w:rsidRDefault="00BE189A" w:rsidP="00BE189A">
            <w:pPr>
              <w:rPr>
                <w:rFonts w:eastAsia="Calibri"/>
              </w:rPr>
            </w:pPr>
          </w:p>
        </w:tc>
        <w:tc>
          <w:tcPr>
            <w:tcW w:w="3018" w:type="dxa"/>
          </w:tcPr>
          <w:p w14:paraId="11DD8474" w14:textId="77777777" w:rsidR="00BE189A" w:rsidRPr="00BE189A" w:rsidRDefault="00BE189A" w:rsidP="00BE189A">
            <w:pPr>
              <w:rPr>
                <w:rFonts w:eastAsia="Calibri"/>
              </w:rPr>
            </w:pPr>
          </w:p>
        </w:tc>
        <w:tc>
          <w:tcPr>
            <w:tcW w:w="426" w:type="dxa"/>
          </w:tcPr>
          <w:p w14:paraId="7A2F1D65" w14:textId="77777777" w:rsidR="00BE189A" w:rsidRPr="00BE189A" w:rsidRDefault="00BE189A" w:rsidP="00BE189A">
            <w:pPr>
              <w:rPr>
                <w:rFonts w:eastAsia="Calibri"/>
              </w:rPr>
            </w:pPr>
          </w:p>
        </w:tc>
        <w:tc>
          <w:tcPr>
            <w:tcW w:w="1417" w:type="dxa"/>
          </w:tcPr>
          <w:p w14:paraId="7C87A1ED" w14:textId="77777777" w:rsidR="00BE189A" w:rsidRPr="00BE189A" w:rsidRDefault="00BE189A" w:rsidP="00BE189A">
            <w:pPr>
              <w:rPr>
                <w:rFonts w:eastAsia="Calibri"/>
              </w:rPr>
            </w:pPr>
            <w:r w:rsidRPr="00BE189A">
              <w:rPr>
                <w:rFonts w:eastAsia="Calibri"/>
              </w:rPr>
              <w:t>2022</w:t>
            </w:r>
          </w:p>
        </w:tc>
        <w:tc>
          <w:tcPr>
            <w:tcW w:w="1701" w:type="dxa"/>
          </w:tcPr>
          <w:p w14:paraId="7A5BF336" w14:textId="77777777" w:rsidR="00BE189A" w:rsidRPr="00BE189A" w:rsidRDefault="00BE189A" w:rsidP="00BE189A">
            <w:pPr>
              <w:rPr>
                <w:rFonts w:eastAsia="Calibri"/>
              </w:rPr>
            </w:pPr>
            <w:r w:rsidRPr="00BE189A">
              <w:rPr>
                <w:rFonts w:eastAsia="Calibri"/>
              </w:rPr>
              <w:t>0.446 ± 0.006</w:t>
            </w:r>
          </w:p>
        </w:tc>
        <w:tc>
          <w:tcPr>
            <w:tcW w:w="1843" w:type="dxa"/>
          </w:tcPr>
          <w:p w14:paraId="348E5109" w14:textId="77777777" w:rsidR="00BE189A" w:rsidRPr="00BE189A" w:rsidRDefault="00BE189A" w:rsidP="00BE189A">
            <w:pPr>
              <w:rPr>
                <w:rFonts w:eastAsia="Calibri"/>
              </w:rPr>
            </w:pPr>
            <w:r w:rsidRPr="00BE189A">
              <w:rPr>
                <w:rFonts w:eastAsia="Calibri"/>
              </w:rPr>
              <w:t>0.423 ± 0.005</w:t>
            </w:r>
          </w:p>
        </w:tc>
        <w:tc>
          <w:tcPr>
            <w:tcW w:w="1559" w:type="dxa"/>
            <w:noWrap/>
          </w:tcPr>
          <w:p w14:paraId="52C787D5" w14:textId="77777777" w:rsidR="00BE189A" w:rsidRPr="00BE189A" w:rsidRDefault="00BE189A" w:rsidP="00BE189A">
            <w:pPr>
              <w:rPr>
                <w:rFonts w:eastAsia="Calibri"/>
              </w:rPr>
            </w:pPr>
            <w:r w:rsidRPr="00BE189A">
              <w:rPr>
                <w:rFonts w:eastAsia="Calibri"/>
              </w:rPr>
              <w:t>0.445 ± 0.008</w:t>
            </w:r>
          </w:p>
        </w:tc>
      </w:tr>
      <w:tr w:rsidR="00BE189A" w:rsidRPr="00BE189A" w14:paraId="4521E455" w14:textId="77777777" w:rsidTr="00F05206">
        <w:trPr>
          <w:trHeight w:val="290"/>
        </w:trPr>
        <w:tc>
          <w:tcPr>
            <w:tcW w:w="2568" w:type="dxa"/>
            <w:noWrap/>
          </w:tcPr>
          <w:p w14:paraId="258BEA49" w14:textId="77777777" w:rsidR="00BE189A" w:rsidRPr="00BE189A" w:rsidRDefault="00BE189A" w:rsidP="00BE189A">
            <w:pPr>
              <w:rPr>
                <w:rFonts w:eastAsia="Calibri"/>
              </w:rPr>
            </w:pPr>
          </w:p>
        </w:tc>
        <w:tc>
          <w:tcPr>
            <w:tcW w:w="651" w:type="dxa"/>
          </w:tcPr>
          <w:p w14:paraId="03A7BA74" w14:textId="77777777" w:rsidR="00BE189A" w:rsidRPr="00BE189A" w:rsidRDefault="00BE189A" w:rsidP="00BE189A">
            <w:pPr>
              <w:rPr>
                <w:rFonts w:eastAsia="Calibri"/>
              </w:rPr>
            </w:pPr>
          </w:p>
        </w:tc>
        <w:tc>
          <w:tcPr>
            <w:tcW w:w="3018" w:type="dxa"/>
          </w:tcPr>
          <w:p w14:paraId="54A8B600" w14:textId="77777777" w:rsidR="00BE189A" w:rsidRPr="00BE189A" w:rsidRDefault="00BE189A" w:rsidP="00BE189A">
            <w:pPr>
              <w:rPr>
                <w:rFonts w:eastAsia="Calibri"/>
              </w:rPr>
            </w:pPr>
          </w:p>
        </w:tc>
        <w:tc>
          <w:tcPr>
            <w:tcW w:w="426" w:type="dxa"/>
          </w:tcPr>
          <w:p w14:paraId="675B113D" w14:textId="77777777" w:rsidR="00BE189A" w:rsidRPr="00BE189A" w:rsidRDefault="00BE189A" w:rsidP="00BE189A">
            <w:pPr>
              <w:rPr>
                <w:rFonts w:eastAsia="Calibri"/>
              </w:rPr>
            </w:pPr>
          </w:p>
        </w:tc>
        <w:tc>
          <w:tcPr>
            <w:tcW w:w="1417" w:type="dxa"/>
          </w:tcPr>
          <w:p w14:paraId="2BB138F0" w14:textId="77777777" w:rsidR="00BE189A" w:rsidRPr="00BE189A" w:rsidRDefault="00BE189A" w:rsidP="00BE189A">
            <w:pPr>
              <w:rPr>
                <w:rFonts w:eastAsia="Calibri"/>
              </w:rPr>
            </w:pPr>
          </w:p>
        </w:tc>
        <w:tc>
          <w:tcPr>
            <w:tcW w:w="1701" w:type="dxa"/>
          </w:tcPr>
          <w:p w14:paraId="48E2189E" w14:textId="77777777" w:rsidR="00BE189A" w:rsidRPr="00BE189A" w:rsidRDefault="00BE189A" w:rsidP="00BE189A">
            <w:pPr>
              <w:rPr>
                <w:rFonts w:eastAsia="Calibri"/>
              </w:rPr>
            </w:pPr>
          </w:p>
        </w:tc>
        <w:tc>
          <w:tcPr>
            <w:tcW w:w="1843" w:type="dxa"/>
          </w:tcPr>
          <w:p w14:paraId="24D73F8A" w14:textId="77777777" w:rsidR="00BE189A" w:rsidRPr="00BE189A" w:rsidRDefault="00BE189A" w:rsidP="00BE189A">
            <w:pPr>
              <w:rPr>
                <w:rFonts w:eastAsia="Calibri"/>
              </w:rPr>
            </w:pPr>
          </w:p>
        </w:tc>
        <w:tc>
          <w:tcPr>
            <w:tcW w:w="1559" w:type="dxa"/>
            <w:noWrap/>
          </w:tcPr>
          <w:p w14:paraId="70AD5850" w14:textId="77777777" w:rsidR="00BE189A" w:rsidRPr="00BE189A" w:rsidRDefault="00BE189A" w:rsidP="00BE189A">
            <w:pPr>
              <w:rPr>
                <w:rFonts w:eastAsia="Calibri"/>
              </w:rPr>
            </w:pPr>
          </w:p>
        </w:tc>
      </w:tr>
      <w:tr w:rsidR="00BE189A" w:rsidRPr="00BE189A" w14:paraId="2A91D93C" w14:textId="77777777" w:rsidTr="00F05206">
        <w:trPr>
          <w:trHeight w:val="290"/>
        </w:trPr>
        <w:tc>
          <w:tcPr>
            <w:tcW w:w="2568" w:type="dxa"/>
            <w:noWrap/>
            <w:hideMark/>
          </w:tcPr>
          <w:p w14:paraId="404160AE" w14:textId="77777777" w:rsidR="00BE189A" w:rsidRPr="00BE189A" w:rsidRDefault="00BE189A" w:rsidP="00BE189A">
            <w:pPr>
              <w:rPr>
                <w:rFonts w:eastAsia="Calibri"/>
              </w:rPr>
            </w:pPr>
            <w:r w:rsidRPr="00BE189A">
              <w:rPr>
                <w:rFonts w:eastAsia="Calibri"/>
              </w:rPr>
              <w:t xml:space="preserve">CWM </w:t>
            </w:r>
          </w:p>
        </w:tc>
        <w:tc>
          <w:tcPr>
            <w:tcW w:w="651" w:type="dxa"/>
          </w:tcPr>
          <w:p w14:paraId="2726B7D9" w14:textId="77777777" w:rsidR="00BE189A" w:rsidRPr="00BE189A" w:rsidRDefault="00BE189A" w:rsidP="00BE189A">
            <w:pPr>
              <w:rPr>
                <w:rFonts w:eastAsia="Calibri"/>
              </w:rPr>
            </w:pPr>
          </w:p>
        </w:tc>
        <w:tc>
          <w:tcPr>
            <w:tcW w:w="3018" w:type="dxa"/>
          </w:tcPr>
          <w:p w14:paraId="1367C1FF" w14:textId="77777777" w:rsidR="00BE189A" w:rsidRPr="00BE189A" w:rsidRDefault="00BE189A" w:rsidP="00BE189A">
            <w:pPr>
              <w:rPr>
                <w:rFonts w:eastAsia="Calibri"/>
              </w:rPr>
            </w:pPr>
            <w:r w:rsidRPr="00BE189A">
              <w:rPr>
                <w:rFonts w:eastAsia="Calibri"/>
              </w:rPr>
              <w:t>Fraction of body length</w:t>
            </w:r>
          </w:p>
        </w:tc>
        <w:tc>
          <w:tcPr>
            <w:tcW w:w="426" w:type="dxa"/>
          </w:tcPr>
          <w:p w14:paraId="0E8A1607" w14:textId="77777777" w:rsidR="00BE189A" w:rsidRPr="00BE189A" w:rsidRDefault="00BE189A" w:rsidP="00BE189A">
            <w:pPr>
              <w:rPr>
                <w:rFonts w:eastAsia="Calibri"/>
              </w:rPr>
            </w:pPr>
          </w:p>
        </w:tc>
        <w:tc>
          <w:tcPr>
            <w:tcW w:w="1417" w:type="dxa"/>
          </w:tcPr>
          <w:p w14:paraId="627BBB78" w14:textId="77777777" w:rsidR="00BE189A" w:rsidRPr="00BE189A" w:rsidRDefault="00BE189A" w:rsidP="00BE189A">
            <w:pPr>
              <w:rPr>
                <w:rFonts w:eastAsia="Calibri"/>
              </w:rPr>
            </w:pPr>
            <w:r w:rsidRPr="00BE189A">
              <w:rPr>
                <w:rFonts w:eastAsia="Calibri"/>
              </w:rPr>
              <w:t>2015</w:t>
            </w:r>
          </w:p>
        </w:tc>
        <w:tc>
          <w:tcPr>
            <w:tcW w:w="1701" w:type="dxa"/>
          </w:tcPr>
          <w:p w14:paraId="3FD3DBE3" w14:textId="77777777" w:rsidR="00BE189A" w:rsidRPr="00BE189A" w:rsidRDefault="00BE189A" w:rsidP="00BE189A">
            <w:pPr>
              <w:rPr>
                <w:rFonts w:eastAsia="Calibri"/>
              </w:rPr>
            </w:pPr>
            <w:r w:rsidRPr="00BE189A">
              <w:rPr>
                <w:rFonts w:eastAsia="Calibri"/>
              </w:rPr>
              <w:t>0.731 ± 0.014</w:t>
            </w:r>
          </w:p>
        </w:tc>
        <w:tc>
          <w:tcPr>
            <w:tcW w:w="1843" w:type="dxa"/>
          </w:tcPr>
          <w:p w14:paraId="3DA75F84" w14:textId="77777777" w:rsidR="00BE189A" w:rsidRPr="00BE189A" w:rsidRDefault="00BE189A" w:rsidP="00BE189A">
            <w:pPr>
              <w:rPr>
                <w:rFonts w:eastAsia="Calibri"/>
              </w:rPr>
            </w:pPr>
            <w:r w:rsidRPr="00BE189A">
              <w:rPr>
                <w:rFonts w:eastAsia="Calibri"/>
              </w:rPr>
              <w:t>0.752 ± 0.013</w:t>
            </w:r>
          </w:p>
        </w:tc>
        <w:tc>
          <w:tcPr>
            <w:tcW w:w="1559" w:type="dxa"/>
            <w:noWrap/>
            <w:hideMark/>
          </w:tcPr>
          <w:p w14:paraId="590832CD" w14:textId="77777777" w:rsidR="00BE189A" w:rsidRPr="00BE189A" w:rsidRDefault="00BE189A" w:rsidP="00BE189A">
            <w:pPr>
              <w:rPr>
                <w:rFonts w:eastAsia="Calibri"/>
              </w:rPr>
            </w:pPr>
            <w:r w:rsidRPr="00BE189A">
              <w:rPr>
                <w:rFonts w:eastAsia="Calibri"/>
              </w:rPr>
              <w:t>0.744 ± 0.013</w:t>
            </w:r>
          </w:p>
        </w:tc>
      </w:tr>
      <w:tr w:rsidR="00BE189A" w:rsidRPr="00BE189A" w14:paraId="3A91EE9E" w14:textId="77777777" w:rsidTr="00F05206">
        <w:trPr>
          <w:trHeight w:val="290"/>
        </w:trPr>
        <w:tc>
          <w:tcPr>
            <w:tcW w:w="2568" w:type="dxa"/>
            <w:noWrap/>
          </w:tcPr>
          <w:p w14:paraId="3847A8D1" w14:textId="77777777" w:rsidR="00BE189A" w:rsidRPr="00BE189A" w:rsidRDefault="00BE189A" w:rsidP="00BE189A">
            <w:pPr>
              <w:rPr>
                <w:rFonts w:eastAsia="Calibri"/>
              </w:rPr>
            </w:pPr>
            <w:r w:rsidRPr="00BE189A">
              <w:rPr>
                <w:rFonts w:eastAsia="Calibri"/>
              </w:rPr>
              <w:t>rear leg length</w:t>
            </w:r>
          </w:p>
        </w:tc>
        <w:tc>
          <w:tcPr>
            <w:tcW w:w="651" w:type="dxa"/>
          </w:tcPr>
          <w:p w14:paraId="3024217C" w14:textId="77777777" w:rsidR="00BE189A" w:rsidRPr="00BE189A" w:rsidRDefault="00BE189A" w:rsidP="00BE189A">
            <w:pPr>
              <w:rPr>
                <w:rFonts w:eastAsia="Calibri"/>
              </w:rPr>
            </w:pPr>
          </w:p>
        </w:tc>
        <w:tc>
          <w:tcPr>
            <w:tcW w:w="3018" w:type="dxa"/>
          </w:tcPr>
          <w:p w14:paraId="7525576D" w14:textId="77777777" w:rsidR="00BE189A" w:rsidRPr="00BE189A" w:rsidRDefault="00BE189A" w:rsidP="00BE189A">
            <w:pPr>
              <w:rPr>
                <w:rFonts w:eastAsia="Calibri"/>
              </w:rPr>
            </w:pPr>
          </w:p>
        </w:tc>
        <w:tc>
          <w:tcPr>
            <w:tcW w:w="426" w:type="dxa"/>
          </w:tcPr>
          <w:p w14:paraId="3497F872" w14:textId="77777777" w:rsidR="00BE189A" w:rsidRPr="00BE189A" w:rsidRDefault="00BE189A" w:rsidP="00BE189A">
            <w:pPr>
              <w:rPr>
                <w:rFonts w:eastAsia="Calibri"/>
              </w:rPr>
            </w:pPr>
          </w:p>
        </w:tc>
        <w:tc>
          <w:tcPr>
            <w:tcW w:w="1417" w:type="dxa"/>
          </w:tcPr>
          <w:p w14:paraId="4522ED07" w14:textId="77777777" w:rsidR="00BE189A" w:rsidRPr="00BE189A" w:rsidRDefault="00BE189A" w:rsidP="00BE189A">
            <w:pPr>
              <w:rPr>
                <w:rFonts w:eastAsia="Calibri"/>
              </w:rPr>
            </w:pPr>
            <w:r w:rsidRPr="00BE189A">
              <w:rPr>
                <w:rFonts w:eastAsia="Calibri"/>
              </w:rPr>
              <w:t>2022</w:t>
            </w:r>
          </w:p>
        </w:tc>
        <w:tc>
          <w:tcPr>
            <w:tcW w:w="1701" w:type="dxa"/>
          </w:tcPr>
          <w:p w14:paraId="67EC078C" w14:textId="77777777" w:rsidR="00BE189A" w:rsidRPr="00BE189A" w:rsidRDefault="00BE189A" w:rsidP="00BE189A">
            <w:pPr>
              <w:rPr>
                <w:rFonts w:eastAsia="Calibri"/>
              </w:rPr>
            </w:pPr>
            <w:r w:rsidRPr="00BE189A">
              <w:rPr>
                <w:rFonts w:eastAsia="Calibri"/>
              </w:rPr>
              <w:t>0.740 ± 0.006</w:t>
            </w:r>
          </w:p>
        </w:tc>
        <w:tc>
          <w:tcPr>
            <w:tcW w:w="1843" w:type="dxa"/>
          </w:tcPr>
          <w:p w14:paraId="64EA762D" w14:textId="77777777" w:rsidR="00BE189A" w:rsidRPr="00BE189A" w:rsidRDefault="00BE189A" w:rsidP="00BE189A">
            <w:pPr>
              <w:rPr>
                <w:rFonts w:eastAsia="Calibri"/>
              </w:rPr>
            </w:pPr>
            <w:r w:rsidRPr="00BE189A">
              <w:rPr>
                <w:rFonts w:eastAsia="Calibri"/>
              </w:rPr>
              <w:t>0.712 ± 0.008</w:t>
            </w:r>
          </w:p>
        </w:tc>
        <w:tc>
          <w:tcPr>
            <w:tcW w:w="1559" w:type="dxa"/>
            <w:noWrap/>
          </w:tcPr>
          <w:p w14:paraId="11C480E8" w14:textId="77777777" w:rsidR="00BE189A" w:rsidRPr="00BE189A" w:rsidRDefault="00BE189A" w:rsidP="00BE189A">
            <w:pPr>
              <w:rPr>
                <w:rFonts w:eastAsia="Calibri"/>
              </w:rPr>
            </w:pPr>
            <w:r w:rsidRPr="00BE189A">
              <w:rPr>
                <w:rFonts w:eastAsia="Calibri"/>
              </w:rPr>
              <w:t>0.739 ± 0.009</w:t>
            </w:r>
          </w:p>
        </w:tc>
      </w:tr>
      <w:tr w:rsidR="00BE189A" w:rsidRPr="00BE189A" w14:paraId="72DC764A" w14:textId="77777777" w:rsidTr="00F05206">
        <w:trPr>
          <w:trHeight w:val="290"/>
        </w:trPr>
        <w:tc>
          <w:tcPr>
            <w:tcW w:w="2568" w:type="dxa"/>
            <w:noWrap/>
          </w:tcPr>
          <w:p w14:paraId="0B7BEEEE" w14:textId="77777777" w:rsidR="00BE189A" w:rsidRPr="00BE189A" w:rsidRDefault="00BE189A" w:rsidP="00BE189A">
            <w:pPr>
              <w:rPr>
                <w:rFonts w:eastAsia="Calibri"/>
              </w:rPr>
            </w:pPr>
          </w:p>
        </w:tc>
        <w:tc>
          <w:tcPr>
            <w:tcW w:w="651" w:type="dxa"/>
          </w:tcPr>
          <w:p w14:paraId="2C89D789" w14:textId="77777777" w:rsidR="00BE189A" w:rsidRPr="00BE189A" w:rsidRDefault="00BE189A" w:rsidP="00BE189A">
            <w:pPr>
              <w:rPr>
                <w:rFonts w:eastAsia="Calibri"/>
              </w:rPr>
            </w:pPr>
          </w:p>
        </w:tc>
        <w:tc>
          <w:tcPr>
            <w:tcW w:w="3018" w:type="dxa"/>
          </w:tcPr>
          <w:p w14:paraId="3F1E69A7" w14:textId="77777777" w:rsidR="00BE189A" w:rsidRPr="00BE189A" w:rsidRDefault="00BE189A" w:rsidP="00BE189A">
            <w:pPr>
              <w:rPr>
                <w:rFonts w:eastAsia="Calibri"/>
              </w:rPr>
            </w:pPr>
          </w:p>
        </w:tc>
        <w:tc>
          <w:tcPr>
            <w:tcW w:w="426" w:type="dxa"/>
          </w:tcPr>
          <w:p w14:paraId="0CC7FF11" w14:textId="77777777" w:rsidR="00BE189A" w:rsidRPr="00BE189A" w:rsidRDefault="00BE189A" w:rsidP="00BE189A">
            <w:pPr>
              <w:rPr>
                <w:rFonts w:eastAsia="Calibri"/>
              </w:rPr>
            </w:pPr>
          </w:p>
        </w:tc>
        <w:tc>
          <w:tcPr>
            <w:tcW w:w="1417" w:type="dxa"/>
          </w:tcPr>
          <w:p w14:paraId="6F90E905" w14:textId="77777777" w:rsidR="00BE189A" w:rsidRPr="00BE189A" w:rsidRDefault="00BE189A" w:rsidP="00BE189A">
            <w:pPr>
              <w:rPr>
                <w:rFonts w:eastAsia="Calibri"/>
              </w:rPr>
            </w:pPr>
          </w:p>
        </w:tc>
        <w:tc>
          <w:tcPr>
            <w:tcW w:w="1701" w:type="dxa"/>
          </w:tcPr>
          <w:p w14:paraId="25484759" w14:textId="77777777" w:rsidR="00BE189A" w:rsidRPr="00BE189A" w:rsidRDefault="00BE189A" w:rsidP="00BE189A">
            <w:pPr>
              <w:rPr>
                <w:rFonts w:eastAsia="Calibri"/>
              </w:rPr>
            </w:pPr>
          </w:p>
        </w:tc>
        <w:tc>
          <w:tcPr>
            <w:tcW w:w="1843" w:type="dxa"/>
          </w:tcPr>
          <w:p w14:paraId="60E5F5C6" w14:textId="77777777" w:rsidR="00BE189A" w:rsidRPr="00BE189A" w:rsidRDefault="00BE189A" w:rsidP="00BE189A">
            <w:pPr>
              <w:rPr>
                <w:rFonts w:eastAsia="Calibri"/>
              </w:rPr>
            </w:pPr>
          </w:p>
        </w:tc>
        <w:tc>
          <w:tcPr>
            <w:tcW w:w="1559" w:type="dxa"/>
            <w:noWrap/>
          </w:tcPr>
          <w:p w14:paraId="7112A1F7" w14:textId="77777777" w:rsidR="00BE189A" w:rsidRPr="00BE189A" w:rsidRDefault="00BE189A" w:rsidP="00BE189A">
            <w:pPr>
              <w:rPr>
                <w:rFonts w:eastAsia="Calibri"/>
              </w:rPr>
            </w:pPr>
          </w:p>
        </w:tc>
      </w:tr>
      <w:tr w:rsidR="00BE189A" w:rsidRPr="00BE189A" w14:paraId="173F9F06" w14:textId="77777777" w:rsidTr="00F05206">
        <w:trPr>
          <w:trHeight w:val="290"/>
        </w:trPr>
        <w:tc>
          <w:tcPr>
            <w:tcW w:w="2568" w:type="dxa"/>
            <w:noWrap/>
            <w:hideMark/>
          </w:tcPr>
          <w:p w14:paraId="0EB2F4F0" w14:textId="77777777" w:rsidR="00BE189A" w:rsidRPr="00BE189A" w:rsidRDefault="00BE189A" w:rsidP="00BE189A">
            <w:pPr>
              <w:rPr>
                <w:rFonts w:eastAsia="Calibri"/>
              </w:rPr>
            </w:pPr>
            <w:r w:rsidRPr="00BE189A">
              <w:rPr>
                <w:rFonts w:eastAsia="Calibri"/>
              </w:rPr>
              <w:t xml:space="preserve">CWM eye </w:t>
            </w:r>
          </w:p>
        </w:tc>
        <w:tc>
          <w:tcPr>
            <w:tcW w:w="651" w:type="dxa"/>
          </w:tcPr>
          <w:p w14:paraId="026B5F00" w14:textId="77777777" w:rsidR="00BE189A" w:rsidRPr="00BE189A" w:rsidRDefault="00BE189A" w:rsidP="00BE189A">
            <w:pPr>
              <w:rPr>
                <w:rFonts w:eastAsia="Calibri"/>
              </w:rPr>
            </w:pPr>
          </w:p>
        </w:tc>
        <w:tc>
          <w:tcPr>
            <w:tcW w:w="3018" w:type="dxa"/>
          </w:tcPr>
          <w:p w14:paraId="6C28453C" w14:textId="77777777" w:rsidR="00BE189A" w:rsidRPr="00BE189A" w:rsidRDefault="00BE189A" w:rsidP="00BE189A">
            <w:pPr>
              <w:rPr>
                <w:rFonts w:eastAsia="Calibri"/>
              </w:rPr>
            </w:pPr>
            <w:r w:rsidRPr="00BE189A">
              <w:rPr>
                <w:rFonts w:eastAsia="Calibri"/>
              </w:rPr>
              <w:t>Fraction of body length</w:t>
            </w:r>
          </w:p>
        </w:tc>
        <w:tc>
          <w:tcPr>
            <w:tcW w:w="426" w:type="dxa"/>
          </w:tcPr>
          <w:p w14:paraId="5FF4FE84" w14:textId="77777777" w:rsidR="00BE189A" w:rsidRPr="00BE189A" w:rsidRDefault="00BE189A" w:rsidP="00BE189A">
            <w:pPr>
              <w:rPr>
                <w:rFonts w:eastAsia="Calibri"/>
              </w:rPr>
            </w:pPr>
          </w:p>
        </w:tc>
        <w:tc>
          <w:tcPr>
            <w:tcW w:w="1417" w:type="dxa"/>
          </w:tcPr>
          <w:p w14:paraId="54D4F820" w14:textId="77777777" w:rsidR="00BE189A" w:rsidRPr="00BE189A" w:rsidRDefault="00BE189A" w:rsidP="00BE189A">
            <w:pPr>
              <w:rPr>
                <w:rFonts w:eastAsia="Calibri"/>
              </w:rPr>
            </w:pPr>
            <w:r w:rsidRPr="00BE189A">
              <w:rPr>
                <w:rFonts w:eastAsia="Calibri"/>
              </w:rPr>
              <w:t>2015</w:t>
            </w:r>
          </w:p>
        </w:tc>
        <w:tc>
          <w:tcPr>
            <w:tcW w:w="1701" w:type="dxa"/>
          </w:tcPr>
          <w:p w14:paraId="093FCC3B" w14:textId="77777777" w:rsidR="00BE189A" w:rsidRPr="00BE189A" w:rsidRDefault="00BE189A" w:rsidP="00BE189A">
            <w:pPr>
              <w:rPr>
                <w:rFonts w:eastAsia="Calibri"/>
              </w:rPr>
            </w:pPr>
            <w:r w:rsidRPr="00BE189A">
              <w:rPr>
                <w:rFonts w:eastAsia="Calibri"/>
              </w:rPr>
              <w:t>0.046 ± 0.001</w:t>
            </w:r>
          </w:p>
        </w:tc>
        <w:tc>
          <w:tcPr>
            <w:tcW w:w="1843" w:type="dxa"/>
          </w:tcPr>
          <w:p w14:paraId="6F8A966C" w14:textId="77777777" w:rsidR="00BE189A" w:rsidRPr="00BE189A" w:rsidRDefault="00BE189A" w:rsidP="00BE189A">
            <w:pPr>
              <w:rPr>
                <w:rFonts w:eastAsia="Calibri"/>
              </w:rPr>
            </w:pPr>
            <w:r w:rsidRPr="00BE189A">
              <w:rPr>
                <w:rFonts w:eastAsia="Calibri"/>
              </w:rPr>
              <w:t>0.05 ± 0.001</w:t>
            </w:r>
          </w:p>
        </w:tc>
        <w:tc>
          <w:tcPr>
            <w:tcW w:w="1559" w:type="dxa"/>
            <w:noWrap/>
            <w:hideMark/>
          </w:tcPr>
          <w:p w14:paraId="32B9A6C5" w14:textId="77777777" w:rsidR="00BE189A" w:rsidRPr="00BE189A" w:rsidRDefault="00BE189A" w:rsidP="00BE189A">
            <w:pPr>
              <w:rPr>
                <w:rFonts w:eastAsia="Calibri"/>
              </w:rPr>
            </w:pPr>
            <w:r w:rsidRPr="00BE189A">
              <w:rPr>
                <w:rFonts w:eastAsia="Calibri"/>
              </w:rPr>
              <w:t>0.045 ± 0.001</w:t>
            </w:r>
          </w:p>
        </w:tc>
      </w:tr>
      <w:tr w:rsidR="00BE189A" w:rsidRPr="00BE189A" w14:paraId="16DF2556" w14:textId="77777777" w:rsidTr="00F05206">
        <w:trPr>
          <w:trHeight w:val="290"/>
        </w:trPr>
        <w:tc>
          <w:tcPr>
            <w:tcW w:w="2568" w:type="dxa"/>
            <w:noWrap/>
          </w:tcPr>
          <w:p w14:paraId="7EC45948" w14:textId="77777777" w:rsidR="00BE189A" w:rsidRPr="00BE189A" w:rsidRDefault="00BE189A" w:rsidP="00BE189A">
            <w:pPr>
              <w:rPr>
                <w:rFonts w:eastAsia="Calibri"/>
              </w:rPr>
            </w:pPr>
            <w:r w:rsidRPr="00BE189A">
              <w:rPr>
                <w:rFonts w:eastAsia="Calibri"/>
              </w:rPr>
              <w:t>length</w:t>
            </w:r>
          </w:p>
        </w:tc>
        <w:tc>
          <w:tcPr>
            <w:tcW w:w="651" w:type="dxa"/>
          </w:tcPr>
          <w:p w14:paraId="4DA21086" w14:textId="77777777" w:rsidR="00BE189A" w:rsidRPr="00BE189A" w:rsidRDefault="00BE189A" w:rsidP="00BE189A">
            <w:pPr>
              <w:rPr>
                <w:rFonts w:eastAsia="Calibri"/>
              </w:rPr>
            </w:pPr>
          </w:p>
        </w:tc>
        <w:tc>
          <w:tcPr>
            <w:tcW w:w="3018" w:type="dxa"/>
          </w:tcPr>
          <w:p w14:paraId="5D60B7C6" w14:textId="77777777" w:rsidR="00BE189A" w:rsidRPr="00BE189A" w:rsidRDefault="00BE189A" w:rsidP="00BE189A">
            <w:pPr>
              <w:rPr>
                <w:rFonts w:eastAsia="Calibri"/>
              </w:rPr>
            </w:pPr>
          </w:p>
        </w:tc>
        <w:tc>
          <w:tcPr>
            <w:tcW w:w="426" w:type="dxa"/>
          </w:tcPr>
          <w:p w14:paraId="627711A0" w14:textId="77777777" w:rsidR="00BE189A" w:rsidRPr="00BE189A" w:rsidRDefault="00BE189A" w:rsidP="00BE189A">
            <w:pPr>
              <w:rPr>
                <w:rFonts w:eastAsia="Calibri"/>
              </w:rPr>
            </w:pPr>
          </w:p>
        </w:tc>
        <w:tc>
          <w:tcPr>
            <w:tcW w:w="1417" w:type="dxa"/>
          </w:tcPr>
          <w:p w14:paraId="0CEC1A25" w14:textId="77777777" w:rsidR="00BE189A" w:rsidRPr="00BE189A" w:rsidRDefault="00BE189A" w:rsidP="00BE189A">
            <w:pPr>
              <w:rPr>
                <w:rFonts w:eastAsia="Calibri"/>
              </w:rPr>
            </w:pPr>
            <w:r w:rsidRPr="00BE189A">
              <w:rPr>
                <w:rFonts w:eastAsia="Calibri"/>
              </w:rPr>
              <w:t>2022</w:t>
            </w:r>
          </w:p>
        </w:tc>
        <w:tc>
          <w:tcPr>
            <w:tcW w:w="1701" w:type="dxa"/>
          </w:tcPr>
          <w:p w14:paraId="58B3A9F3" w14:textId="77777777" w:rsidR="00BE189A" w:rsidRPr="00BE189A" w:rsidRDefault="00BE189A" w:rsidP="00BE189A">
            <w:pPr>
              <w:rPr>
                <w:rFonts w:eastAsia="Calibri"/>
              </w:rPr>
            </w:pPr>
            <w:r w:rsidRPr="00BE189A">
              <w:rPr>
                <w:rFonts w:eastAsia="Calibri"/>
              </w:rPr>
              <w:t>0.047 ± 0.001</w:t>
            </w:r>
          </w:p>
        </w:tc>
        <w:tc>
          <w:tcPr>
            <w:tcW w:w="1843" w:type="dxa"/>
          </w:tcPr>
          <w:p w14:paraId="7F8BA511" w14:textId="77777777" w:rsidR="00BE189A" w:rsidRPr="00BE189A" w:rsidRDefault="00BE189A" w:rsidP="00BE189A">
            <w:pPr>
              <w:rPr>
                <w:rFonts w:eastAsia="Calibri"/>
              </w:rPr>
            </w:pPr>
            <w:r w:rsidRPr="00BE189A">
              <w:rPr>
                <w:rFonts w:eastAsia="Calibri"/>
              </w:rPr>
              <w:t>0.049 ± 0.001</w:t>
            </w:r>
          </w:p>
        </w:tc>
        <w:tc>
          <w:tcPr>
            <w:tcW w:w="1559" w:type="dxa"/>
            <w:noWrap/>
          </w:tcPr>
          <w:p w14:paraId="2B487C8E" w14:textId="77777777" w:rsidR="00BE189A" w:rsidRPr="00BE189A" w:rsidRDefault="00BE189A" w:rsidP="00BE189A">
            <w:pPr>
              <w:rPr>
                <w:rFonts w:eastAsia="Calibri"/>
              </w:rPr>
            </w:pPr>
            <w:r w:rsidRPr="00BE189A">
              <w:rPr>
                <w:rFonts w:eastAsia="Calibri"/>
              </w:rPr>
              <w:t>0.046 ± 0.001</w:t>
            </w:r>
          </w:p>
        </w:tc>
      </w:tr>
      <w:tr w:rsidR="00BE189A" w:rsidRPr="00BE189A" w14:paraId="740B6171" w14:textId="77777777" w:rsidTr="00F05206">
        <w:trPr>
          <w:trHeight w:val="290"/>
        </w:trPr>
        <w:tc>
          <w:tcPr>
            <w:tcW w:w="2568" w:type="dxa"/>
            <w:noWrap/>
          </w:tcPr>
          <w:p w14:paraId="09A80E3E" w14:textId="77777777" w:rsidR="00BE189A" w:rsidRPr="00BE189A" w:rsidRDefault="00BE189A" w:rsidP="00BE189A">
            <w:pPr>
              <w:rPr>
                <w:rFonts w:eastAsia="Calibri"/>
              </w:rPr>
            </w:pPr>
          </w:p>
        </w:tc>
        <w:tc>
          <w:tcPr>
            <w:tcW w:w="651" w:type="dxa"/>
          </w:tcPr>
          <w:p w14:paraId="0F370444" w14:textId="77777777" w:rsidR="00BE189A" w:rsidRPr="00BE189A" w:rsidRDefault="00BE189A" w:rsidP="00BE189A">
            <w:pPr>
              <w:rPr>
                <w:rFonts w:eastAsia="Calibri"/>
              </w:rPr>
            </w:pPr>
          </w:p>
        </w:tc>
        <w:tc>
          <w:tcPr>
            <w:tcW w:w="3018" w:type="dxa"/>
          </w:tcPr>
          <w:p w14:paraId="4CAB70D4" w14:textId="77777777" w:rsidR="00BE189A" w:rsidRPr="00BE189A" w:rsidRDefault="00BE189A" w:rsidP="00BE189A">
            <w:pPr>
              <w:rPr>
                <w:rFonts w:eastAsia="Calibri"/>
              </w:rPr>
            </w:pPr>
          </w:p>
        </w:tc>
        <w:tc>
          <w:tcPr>
            <w:tcW w:w="426" w:type="dxa"/>
          </w:tcPr>
          <w:p w14:paraId="681463D5" w14:textId="77777777" w:rsidR="00BE189A" w:rsidRPr="00BE189A" w:rsidRDefault="00BE189A" w:rsidP="00BE189A">
            <w:pPr>
              <w:rPr>
                <w:rFonts w:eastAsia="Calibri"/>
              </w:rPr>
            </w:pPr>
          </w:p>
        </w:tc>
        <w:tc>
          <w:tcPr>
            <w:tcW w:w="1417" w:type="dxa"/>
          </w:tcPr>
          <w:p w14:paraId="7146D504" w14:textId="77777777" w:rsidR="00BE189A" w:rsidRPr="00BE189A" w:rsidRDefault="00BE189A" w:rsidP="00BE189A">
            <w:pPr>
              <w:rPr>
                <w:rFonts w:eastAsia="Calibri"/>
              </w:rPr>
            </w:pPr>
          </w:p>
        </w:tc>
        <w:tc>
          <w:tcPr>
            <w:tcW w:w="1701" w:type="dxa"/>
          </w:tcPr>
          <w:p w14:paraId="4566F735" w14:textId="77777777" w:rsidR="00BE189A" w:rsidRPr="00BE189A" w:rsidRDefault="00BE189A" w:rsidP="00BE189A">
            <w:pPr>
              <w:rPr>
                <w:rFonts w:eastAsia="Calibri"/>
              </w:rPr>
            </w:pPr>
          </w:p>
        </w:tc>
        <w:tc>
          <w:tcPr>
            <w:tcW w:w="1843" w:type="dxa"/>
          </w:tcPr>
          <w:p w14:paraId="1A2696BB" w14:textId="77777777" w:rsidR="00BE189A" w:rsidRPr="00BE189A" w:rsidRDefault="00BE189A" w:rsidP="00BE189A">
            <w:pPr>
              <w:rPr>
                <w:rFonts w:eastAsia="Calibri"/>
              </w:rPr>
            </w:pPr>
          </w:p>
        </w:tc>
        <w:tc>
          <w:tcPr>
            <w:tcW w:w="1559" w:type="dxa"/>
            <w:noWrap/>
          </w:tcPr>
          <w:p w14:paraId="55713BAE" w14:textId="77777777" w:rsidR="00BE189A" w:rsidRPr="00BE189A" w:rsidRDefault="00BE189A" w:rsidP="00BE189A">
            <w:pPr>
              <w:rPr>
                <w:rFonts w:eastAsia="Calibri"/>
              </w:rPr>
            </w:pPr>
          </w:p>
        </w:tc>
      </w:tr>
      <w:tr w:rsidR="00BE189A" w:rsidRPr="00BE189A" w14:paraId="20A69B42" w14:textId="77777777" w:rsidTr="00F05206">
        <w:trPr>
          <w:trHeight w:val="290"/>
        </w:trPr>
        <w:tc>
          <w:tcPr>
            <w:tcW w:w="2568" w:type="dxa"/>
            <w:noWrap/>
            <w:hideMark/>
          </w:tcPr>
          <w:p w14:paraId="73A62715" w14:textId="77777777" w:rsidR="00BE189A" w:rsidRPr="00BE189A" w:rsidRDefault="00BE189A" w:rsidP="00BE189A">
            <w:pPr>
              <w:rPr>
                <w:rFonts w:eastAsia="Calibri"/>
              </w:rPr>
            </w:pPr>
            <w:r w:rsidRPr="00BE189A">
              <w:rPr>
                <w:rFonts w:eastAsia="Calibri"/>
              </w:rPr>
              <w:t xml:space="preserve">CWM eye </w:t>
            </w:r>
          </w:p>
        </w:tc>
        <w:tc>
          <w:tcPr>
            <w:tcW w:w="651" w:type="dxa"/>
          </w:tcPr>
          <w:p w14:paraId="4836345C" w14:textId="77777777" w:rsidR="00BE189A" w:rsidRPr="00BE189A" w:rsidRDefault="00BE189A" w:rsidP="00BE189A">
            <w:pPr>
              <w:rPr>
                <w:rFonts w:eastAsia="Calibri"/>
              </w:rPr>
            </w:pPr>
          </w:p>
        </w:tc>
        <w:tc>
          <w:tcPr>
            <w:tcW w:w="3018" w:type="dxa"/>
          </w:tcPr>
          <w:p w14:paraId="62837E45" w14:textId="77777777" w:rsidR="00BE189A" w:rsidRPr="00BE189A" w:rsidRDefault="00BE189A" w:rsidP="00BE189A">
            <w:pPr>
              <w:rPr>
                <w:rFonts w:eastAsia="Calibri"/>
              </w:rPr>
            </w:pPr>
            <w:r w:rsidRPr="00BE189A">
              <w:rPr>
                <w:rFonts w:eastAsia="Calibri"/>
              </w:rPr>
              <w:t>Fraction of body length</w:t>
            </w:r>
          </w:p>
        </w:tc>
        <w:tc>
          <w:tcPr>
            <w:tcW w:w="426" w:type="dxa"/>
          </w:tcPr>
          <w:p w14:paraId="698FF687" w14:textId="77777777" w:rsidR="00BE189A" w:rsidRPr="00BE189A" w:rsidRDefault="00BE189A" w:rsidP="00BE189A">
            <w:pPr>
              <w:rPr>
                <w:rFonts w:eastAsia="Calibri"/>
              </w:rPr>
            </w:pPr>
          </w:p>
        </w:tc>
        <w:tc>
          <w:tcPr>
            <w:tcW w:w="1417" w:type="dxa"/>
          </w:tcPr>
          <w:p w14:paraId="52F19499" w14:textId="77777777" w:rsidR="00BE189A" w:rsidRPr="00BE189A" w:rsidRDefault="00BE189A" w:rsidP="00BE189A">
            <w:pPr>
              <w:rPr>
                <w:rFonts w:eastAsia="Calibri"/>
              </w:rPr>
            </w:pPr>
            <w:r w:rsidRPr="00BE189A">
              <w:rPr>
                <w:rFonts w:eastAsia="Calibri"/>
              </w:rPr>
              <w:t>2015</w:t>
            </w:r>
          </w:p>
        </w:tc>
        <w:tc>
          <w:tcPr>
            <w:tcW w:w="1701" w:type="dxa"/>
          </w:tcPr>
          <w:p w14:paraId="18DE9F94" w14:textId="77777777" w:rsidR="00BE189A" w:rsidRPr="00BE189A" w:rsidRDefault="00BE189A" w:rsidP="00BE189A">
            <w:pPr>
              <w:rPr>
                <w:rFonts w:eastAsia="Calibri"/>
              </w:rPr>
            </w:pPr>
            <w:r w:rsidRPr="00BE189A">
              <w:rPr>
                <w:rFonts w:eastAsia="Calibri"/>
              </w:rPr>
              <w:t>0.052 ± 0.001</w:t>
            </w:r>
          </w:p>
        </w:tc>
        <w:tc>
          <w:tcPr>
            <w:tcW w:w="1843" w:type="dxa"/>
          </w:tcPr>
          <w:p w14:paraId="2F9CBD1E" w14:textId="77777777" w:rsidR="00BE189A" w:rsidRPr="00BE189A" w:rsidRDefault="00BE189A" w:rsidP="00BE189A">
            <w:pPr>
              <w:rPr>
                <w:rFonts w:eastAsia="Calibri"/>
              </w:rPr>
            </w:pPr>
            <w:r w:rsidRPr="00BE189A">
              <w:rPr>
                <w:rFonts w:eastAsia="Calibri"/>
              </w:rPr>
              <w:t>0.054 ± 0.001</w:t>
            </w:r>
          </w:p>
        </w:tc>
        <w:tc>
          <w:tcPr>
            <w:tcW w:w="1559" w:type="dxa"/>
            <w:noWrap/>
            <w:hideMark/>
          </w:tcPr>
          <w:p w14:paraId="2B100543" w14:textId="77777777" w:rsidR="00BE189A" w:rsidRPr="00BE189A" w:rsidRDefault="00BE189A" w:rsidP="00BE189A">
            <w:pPr>
              <w:rPr>
                <w:rFonts w:eastAsia="Calibri"/>
              </w:rPr>
            </w:pPr>
            <w:r w:rsidRPr="00BE189A">
              <w:rPr>
                <w:rFonts w:eastAsia="Calibri"/>
              </w:rPr>
              <w:t>0.051 ± 0.001</w:t>
            </w:r>
          </w:p>
        </w:tc>
      </w:tr>
      <w:tr w:rsidR="00BE189A" w:rsidRPr="00BE189A" w14:paraId="7BC629AF" w14:textId="77777777" w:rsidTr="00F05206">
        <w:trPr>
          <w:trHeight w:val="290"/>
        </w:trPr>
        <w:tc>
          <w:tcPr>
            <w:tcW w:w="2568" w:type="dxa"/>
            <w:noWrap/>
          </w:tcPr>
          <w:p w14:paraId="329EE421" w14:textId="77777777" w:rsidR="00BE189A" w:rsidRPr="00BE189A" w:rsidRDefault="00BE189A" w:rsidP="00BE189A">
            <w:pPr>
              <w:rPr>
                <w:rFonts w:eastAsia="Calibri"/>
              </w:rPr>
            </w:pPr>
            <w:r w:rsidRPr="00BE189A">
              <w:rPr>
                <w:rFonts w:eastAsia="Calibri"/>
              </w:rPr>
              <w:t>protrusion</w:t>
            </w:r>
          </w:p>
        </w:tc>
        <w:tc>
          <w:tcPr>
            <w:tcW w:w="651" w:type="dxa"/>
          </w:tcPr>
          <w:p w14:paraId="14A2A5D3" w14:textId="77777777" w:rsidR="00BE189A" w:rsidRPr="00BE189A" w:rsidRDefault="00BE189A" w:rsidP="00BE189A">
            <w:pPr>
              <w:rPr>
                <w:rFonts w:eastAsia="Calibri"/>
              </w:rPr>
            </w:pPr>
          </w:p>
        </w:tc>
        <w:tc>
          <w:tcPr>
            <w:tcW w:w="3018" w:type="dxa"/>
          </w:tcPr>
          <w:p w14:paraId="3EC04F57" w14:textId="77777777" w:rsidR="00BE189A" w:rsidRPr="00BE189A" w:rsidRDefault="00BE189A" w:rsidP="00BE189A">
            <w:pPr>
              <w:rPr>
                <w:rFonts w:eastAsia="Calibri"/>
              </w:rPr>
            </w:pPr>
          </w:p>
        </w:tc>
        <w:tc>
          <w:tcPr>
            <w:tcW w:w="426" w:type="dxa"/>
          </w:tcPr>
          <w:p w14:paraId="72B0A594" w14:textId="77777777" w:rsidR="00BE189A" w:rsidRPr="00BE189A" w:rsidRDefault="00BE189A" w:rsidP="00BE189A">
            <w:pPr>
              <w:rPr>
                <w:rFonts w:eastAsia="Calibri"/>
              </w:rPr>
            </w:pPr>
          </w:p>
        </w:tc>
        <w:tc>
          <w:tcPr>
            <w:tcW w:w="1417" w:type="dxa"/>
          </w:tcPr>
          <w:p w14:paraId="7DCD0AF5" w14:textId="77777777" w:rsidR="00BE189A" w:rsidRPr="00BE189A" w:rsidRDefault="00BE189A" w:rsidP="00BE189A">
            <w:pPr>
              <w:rPr>
                <w:rFonts w:eastAsia="Calibri"/>
              </w:rPr>
            </w:pPr>
            <w:r w:rsidRPr="00BE189A">
              <w:rPr>
                <w:rFonts w:eastAsia="Calibri"/>
              </w:rPr>
              <w:t>2022</w:t>
            </w:r>
          </w:p>
        </w:tc>
        <w:tc>
          <w:tcPr>
            <w:tcW w:w="1701" w:type="dxa"/>
          </w:tcPr>
          <w:p w14:paraId="3E2A644C" w14:textId="77777777" w:rsidR="00BE189A" w:rsidRPr="00BE189A" w:rsidRDefault="00BE189A" w:rsidP="00BE189A">
            <w:pPr>
              <w:rPr>
                <w:rFonts w:eastAsia="Calibri"/>
              </w:rPr>
            </w:pPr>
            <w:r w:rsidRPr="00BE189A">
              <w:rPr>
                <w:rFonts w:eastAsia="Calibri"/>
              </w:rPr>
              <w:t>0.052 ± 0.000</w:t>
            </w:r>
          </w:p>
        </w:tc>
        <w:tc>
          <w:tcPr>
            <w:tcW w:w="1843" w:type="dxa"/>
          </w:tcPr>
          <w:p w14:paraId="7B5684DB" w14:textId="77777777" w:rsidR="00BE189A" w:rsidRPr="00BE189A" w:rsidRDefault="00BE189A" w:rsidP="00BE189A">
            <w:pPr>
              <w:rPr>
                <w:rFonts w:eastAsia="Calibri"/>
              </w:rPr>
            </w:pPr>
            <w:r w:rsidRPr="00BE189A">
              <w:rPr>
                <w:rFonts w:eastAsia="Calibri"/>
              </w:rPr>
              <w:t>0.053 ± 0.001</w:t>
            </w:r>
          </w:p>
        </w:tc>
        <w:tc>
          <w:tcPr>
            <w:tcW w:w="1559" w:type="dxa"/>
            <w:noWrap/>
          </w:tcPr>
          <w:p w14:paraId="4133D02D" w14:textId="77777777" w:rsidR="00BE189A" w:rsidRPr="00BE189A" w:rsidRDefault="00BE189A" w:rsidP="00BE189A">
            <w:pPr>
              <w:rPr>
                <w:rFonts w:eastAsia="Calibri"/>
              </w:rPr>
            </w:pPr>
            <w:r w:rsidRPr="00BE189A">
              <w:rPr>
                <w:rFonts w:eastAsia="Calibri"/>
              </w:rPr>
              <w:t>0.052 ± 0.001</w:t>
            </w:r>
          </w:p>
        </w:tc>
      </w:tr>
      <w:tr w:rsidR="00BE189A" w:rsidRPr="00BE189A" w14:paraId="322C87A0" w14:textId="77777777" w:rsidTr="00F05206">
        <w:trPr>
          <w:trHeight w:val="290"/>
        </w:trPr>
        <w:tc>
          <w:tcPr>
            <w:tcW w:w="2568" w:type="dxa"/>
            <w:noWrap/>
          </w:tcPr>
          <w:p w14:paraId="7C3A0885" w14:textId="77777777" w:rsidR="00BE189A" w:rsidRPr="00BE189A" w:rsidRDefault="00BE189A" w:rsidP="00BE189A">
            <w:pPr>
              <w:rPr>
                <w:rFonts w:eastAsia="Calibri"/>
              </w:rPr>
            </w:pPr>
          </w:p>
        </w:tc>
        <w:tc>
          <w:tcPr>
            <w:tcW w:w="651" w:type="dxa"/>
          </w:tcPr>
          <w:p w14:paraId="5965D086" w14:textId="77777777" w:rsidR="00BE189A" w:rsidRPr="00BE189A" w:rsidRDefault="00BE189A" w:rsidP="00BE189A">
            <w:pPr>
              <w:rPr>
                <w:rFonts w:eastAsia="Calibri"/>
              </w:rPr>
            </w:pPr>
          </w:p>
        </w:tc>
        <w:tc>
          <w:tcPr>
            <w:tcW w:w="3018" w:type="dxa"/>
          </w:tcPr>
          <w:p w14:paraId="31FD8869" w14:textId="77777777" w:rsidR="00BE189A" w:rsidRPr="00BE189A" w:rsidRDefault="00BE189A" w:rsidP="00BE189A">
            <w:pPr>
              <w:rPr>
                <w:rFonts w:eastAsia="Calibri"/>
              </w:rPr>
            </w:pPr>
          </w:p>
        </w:tc>
        <w:tc>
          <w:tcPr>
            <w:tcW w:w="426" w:type="dxa"/>
          </w:tcPr>
          <w:p w14:paraId="6666F4EA" w14:textId="77777777" w:rsidR="00BE189A" w:rsidRPr="00BE189A" w:rsidRDefault="00BE189A" w:rsidP="00BE189A">
            <w:pPr>
              <w:rPr>
                <w:rFonts w:eastAsia="Calibri"/>
              </w:rPr>
            </w:pPr>
          </w:p>
        </w:tc>
        <w:tc>
          <w:tcPr>
            <w:tcW w:w="1417" w:type="dxa"/>
          </w:tcPr>
          <w:p w14:paraId="16CEADDF" w14:textId="77777777" w:rsidR="00BE189A" w:rsidRPr="00BE189A" w:rsidRDefault="00BE189A" w:rsidP="00BE189A">
            <w:pPr>
              <w:rPr>
                <w:rFonts w:eastAsia="Calibri"/>
              </w:rPr>
            </w:pPr>
          </w:p>
        </w:tc>
        <w:tc>
          <w:tcPr>
            <w:tcW w:w="1701" w:type="dxa"/>
          </w:tcPr>
          <w:p w14:paraId="11F0F6F7" w14:textId="77777777" w:rsidR="00BE189A" w:rsidRPr="00BE189A" w:rsidRDefault="00BE189A" w:rsidP="00BE189A">
            <w:pPr>
              <w:rPr>
                <w:rFonts w:eastAsia="Calibri"/>
              </w:rPr>
            </w:pPr>
          </w:p>
        </w:tc>
        <w:tc>
          <w:tcPr>
            <w:tcW w:w="1843" w:type="dxa"/>
          </w:tcPr>
          <w:p w14:paraId="643F28FC" w14:textId="77777777" w:rsidR="00BE189A" w:rsidRPr="00BE189A" w:rsidRDefault="00BE189A" w:rsidP="00BE189A">
            <w:pPr>
              <w:rPr>
                <w:rFonts w:eastAsia="Calibri"/>
              </w:rPr>
            </w:pPr>
          </w:p>
        </w:tc>
        <w:tc>
          <w:tcPr>
            <w:tcW w:w="1559" w:type="dxa"/>
            <w:noWrap/>
          </w:tcPr>
          <w:p w14:paraId="661441C8" w14:textId="77777777" w:rsidR="00BE189A" w:rsidRPr="00BE189A" w:rsidRDefault="00BE189A" w:rsidP="00BE189A">
            <w:pPr>
              <w:rPr>
                <w:rFonts w:eastAsia="Calibri"/>
              </w:rPr>
            </w:pPr>
          </w:p>
        </w:tc>
      </w:tr>
      <w:tr w:rsidR="00BE189A" w:rsidRPr="00BE189A" w14:paraId="56451EEC" w14:textId="77777777" w:rsidTr="00F05206">
        <w:trPr>
          <w:trHeight w:val="290"/>
        </w:trPr>
        <w:tc>
          <w:tcPr>
            <w:tcW w:w="2568" w:type="dxa"/>
            <w:noWrap/>
            <w:hideMark/>
          </w:tcPr>
          <w:p w14:paraId="715BC32A" w14:textId="77777777" w:rsidR="00BE189A" w:rsidRPr="00BE189A" w:rsidRDefault="00BE189A" w:rsidP="00BE189A">
            <w:pPr>
              <w:rPr>
                <w:rFonts w:eastAsia="Calibri"/>
              </w:rPr>
            </w:pPr>
            <w:r w:rsidRPr="00BE189A">
              <w:rPr>
                <w:rFonts w:eastAsia="Calibri"/>
              </w:rPr>
              <w:t xml:space="preserve">CWM </w:t>
            </w:r>
          </w:p>
        </w:tc>
        <w:tc>
          <w:tcPr>
            <w:tcW w:w="651" w:type="dxa"/>
          </w:tcPr>
          <w:p w14:paraId="685B0B61" w14:textId="77777777" w:rsidR="00BE189A" w:rsidRPr="00BE189A" w:rsidRDefault="00BE189A" w:rsidP="00BE189A">
            <w:pPr>
              <w:rPr>
                <w:rFonts w:eastAsia="Calibri"/>
              </w:rPr>
            </w:pPr>
          </w:p>
        </w:tc>
        <w:tc>
          <w:tcPr>
            <w:tcW w:w="3018" w:type="dxa"/>
          </w:tcPr>
          <w:p w14:paraId="07D08273" w14:textId="77777777" w:rsidR="00BE189A" w:rsidRPr="00BE189A" w:rsidRDefault="00BE189A" w:rsidP="00BE189A">
            <w:pPr>
              <w:rPr>
                <w:rFonts w:eastAsia="Calibri"/>
              </w:rPr>
            </w:pPr>
            <w:r w:rsidRPr="00BE189A">
              <w:rPr>
                <w:rFonts w:eastAsia="Calibri"/>
              </w:rPr>
              <w:t>Fraction of body length</w:t>
            </w:r>
          </w:p>
        </w:tc>
        <w:tc>
          <w:tcPr>
            <w:tcW w:w="426" w:type="dxa"/>
          </w:tcPr>
          <w:p w14:paraId="65293311" w14:textId="77777777" w:rsidR="00BE189A" w:rsidRPr="00BE189A" w:rsidRDefault="00BE189A" w:rsidP="00BE189A">
            <w:pPr>
              <w:rPr>
                <w:rFonts w:eastAsia="Calibri"/>
              </w:rPr>
            </w:pPr>
          </w:p>
        </w:tc>
        <w:tc>
          <w:tcPr>
            <w:tcW w:w="1417" w:type="dxa"/>
          </w:tcPr>
          <w:p w14:paraId="78990357" w14:textId="77777777" w:rsidR="00BE189A" w:rsidRPr="00BE189A" w:rsidRDefault="00BE189A" w:rsidP="00BE189A">
            <w:pPr>
              <w:rPr>
                <w:rFonts w:eastAsia="Calibri"/>
              </w:rPr>
            </w:pPr>
            <w:r w:rsidRPr="00BE189A">
              <w:rPr>
                <w:rFonts w:eastAsia="Calibri"/>
              </w:rPr>
              <w:t>2015</w:t>
            </w:r>
          </w:p>
        </w:tc>
        <w:tc>
          <w:tcPr>
            <w:tcW w:w="1701" w:type="dxa"/>
          </w:tcPr>
          <w:p w14:paraId="21221D97" w14:textId="77777777" w:rsidR="00BE189A" w:rsidRPr="00BE189A" w:rsidRDefault="00BE189A" w:rsidP="00BE189A">
            <w:pPr>
              <w:rPr>
                <w:rFonts w:eastAsia="Calibri"/>
              </w:rPr>
            </w:pPr>
            <w:r w:rsidRPr="00BE189A">
              <w:rPr>
                <w:rFonts w:eastAsia="Calibri"/>
              </w:rPr>
              <w:t>0.263 ± 0.002</w:t>
            </w:r>
          </w:p>
        </w:tc>
        <w:tc>
          <w:tcPr>
            <w:tcW w:w="1843" w:type="dxa"/>
          </w:tcPr>
          <w:p w14:paraId="34D5DC6F" w14:textId="77777777" w:rsidR="00BE189A" w:rsidRPr="00BE189A" w:rsidRDefault="00BE189A" w:rsidP="00BE189A">
            <w:pPr>
              <w:rPr>
                <w:rFonts w:eastAsia="Calibri"/>
              </w:rPr>
            </w:pPr>
            <w:r w:rsidRPr="00BE189A">
              <w:rPr>
                <w:rFonts w:eastAsia="Calibri"/>
              </w:rPr>
              <w:t>0.265 ± 0.002</w:t>
            </w:r>
          </w:p>
        </w:tc>
        <w:tc>
          <w:tcPr>
            <w:tcW w:w="1559" w:type="dxa"/>
            <w:noWrap/>
            <w:hideMark/>
          </w:tcPr>
          <w:p w14:paraId="0B76591B" w14:textId="77777777" w:rsidR="00BE189A" w:rsidRPr="00BE189A" w:rsidRDefault="00BE189A" w:rsidP="00BE189A">
            <w:pPr>
              <w:rPr>
                <w:rFonts w:eastAsia="Calibri"/>
              </w:rPr>
            </w:pPr>
            <w:r w:rsidRPr="00BE189A">
              <w:rPr>
                <w:rFonts w:eastAsia="Calibri"/>
              </w:rPr>
              <w:t>0.262 ± 0.003</w:t>
            </w:r>
          </w:p>
        </w:tc>
      </w:tr>
      <w:tr w:rsidR="00BE189A" w:rsidRPr="00BE189A" w14:paraId="1353D733" w14:textId="77777777" w:rsidTr="00F05206">
        <w:trPr>
          <w:trHeight w:val="290"/>
        </w:trPr>
        <w:tc>
          <w:tcPr>
            <w:tcW w:w="2568" w:type="dxa"/>
            <w:tcBorders>
              <w:bottom w:val="single" w:sz="4" w:space="0" w:color="auto"/>
            </w:tcBorders>
            <w:noWrap/>
          </w:tcPr>
          <w:p w14:paraId="34C033D4" w14:textId="77777777" w:rsidR="00BE189A" w:rsidRPr="00BE189A" w:rsidRDefault="00BE189A" w:rsidP="00BE189A">
            <w:pPr>
              <w:rPr>
                <w:rFonts w:eastAsia="Calibri"/>
              </w:rPr>
            </w:pPr>
            <w:r w:rsidRPr="00BE189A">
              <w:rPr>
                <w:rFonts w:eastAsia="Calibri"/>
              </w:rPr>
              <w:t>pronotum width</w:t>
            </w:r>
          </w:p>
        </w:tc>
        <w:tc>
          <w:tcPr>
            <w:tcW w:w="651" w:type="dxa"/>
            <w:tcBorders>
              <w:bottom w:val="single" w:sz="4" w:space="0" w:color="auto"/>
            </w:tcBorders>
          </w:tcPr>
          <w:p w14:paraId="4C911BAA" w14:textId="77777777" w:rsidR="00BE189A" w:rsidRPr="00BE189A" w:rsidRDefault="00BE189A" w:rsidP="00BE189A">
            <w:pPr>
              <w:rPr>
                <w:rFonts w:eastAsia="Calibri"/>
              </w:rPr>
            </w:pPr>
          </w:p>
        </w:tc>
        <w:tc>
          <w:tcPr>
            <w:tcW w:w="3018" w:type="dxa"/>
            <w:tcBorders>
              <w:bottom w:val="single" w:sz="4" w:space="0" w:color="auto"/>
            </w:tcBorders>
          </w:tcPr>
          <w:p w14:paraId="75DF25D1" w14:textId="77777777" w:rsidR="00BE189A" w:rsidRPr="00BE189A" w:rsidRDefault="00BE189A" w:rsidP="00BE189A">
            <w:pPr>
              <w:rPr>
                <w:rFonts w:eastAsia="Calibri"/>
              </w:rPr>
            </w:pPr>
          </w:p>
        </w:tc>
        <w:tc>
          <w:tcPr>
            <w:tcW w:w="426" w:type="dxa"/>
            <w:tcBorders>
              <w:bottom w:val="single" w:sz="4" w:space="0" w:color="auto"/>
            </w:tcBorders>
          </w:tcPr>
          <w:p w14:paraId="0CBAB3B2" w14:textId="77777777" w:rsidR="00BE189A" w:rsidRPr="00BE189A" w:rsidRDefault="00BE189A" w:rsidP="00BE189A">
            <w:pPr>
              <w:rPr>
                <w:rFonts w:eastAsia="Calibri"/>
              </w:rPr>
            </w:pPr>
          </w:p>
        </w:tc>
        <w:tc>
          <w:tcPr>
            <w:tcW w:w="1417" w:type="dxa"/>
            <w:tcBorders>
              <w:bottom w:val="single" w:sz="4" w:space="0" w:color="auto"/>
            </w:tcBorders>
          </w:tcPr>
          <w:p w14:paraId="718C756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47FC92E" w14:textId="77777777" w:rsidR="00BE189A" w:rsidRPr="00BE189A" w:rsidRDefault="00BE189A" w:rsidP="00BE189A">
            <w:pPr>
              <w:rPr>
                <w:rFonts w:eastAsia="Calibri"/>
              </w:rPr>
            </w:pPr>
            <w:r w:rsidRPr="00BE189A">
              <w:rPr>
                <w:rFonts w:eastAsia="Calibri"/>
              </w:rPr>
              <w:t>0.265 ± 0.001</w:t>
            </w:r>
          </w:p>
        </w:tc>
        <w:tc>
          <w:tcPr>
            <w:tcW w:w="1843" w:type="dxa"/>
            <w:tcBorders>
              <w:bottom w:val="single" w:sz="4" w:space="0" w:color="auto"/>
            </w:tcBorders>
          </w:tcPr>
          <w:p w14:paraId="2555B35E" w14:textId="77777777" w:rsidR="00BE189A" w:rsidRPr="00BE189A" w:rsidRDefault="00BE189A" w:rsidP="00BE189A">
            <w:pPr>
              <w:rPr>
                <w:rFonts w:eastAsia="Calibri"/>
              </w:rPr>
            </w:pPr>
            <w:r w:rsidRPr="00BE189A">
              <w:rPr>
                <w:rFonts w:eastAsia="Calibri"/>
              </w:rPr>
              <w:t>0.268 ± 0.002</w:t>
            </w:r>
          </w:p>
        </w:tc>
        <w:tc>
          <w:tcPr>
            <w:tcW w:w="1559" w:type="dxa"/>
            <w:tcBorders>
              <w:bottom w:val="single" w:sz="4" w:space="0" w:color="auto"/>
            </w:tcBorders>
            <w:noWrap/>
          </w:tcPr>
          <w:p w14:paraId="63CEE5D4" w14:textId="77777777" w:rsidR="00BE189A" w:rsidRPr="00BE189A" w:rsidRDefault="00BE189A" w:rsidP="00BE189A">
            <w:pPr>
              <w:rPr>
                <w:rFonts w:eastAsia="Calibri"/>
              </w:rPr>
            </w:pPr>
            <w:r w:rsidRPr="00BE189A">
              <w:rPr>
                <w:rFonts w:eastAsia="Calibri"/>
              </w:rPr>
              <w:t>0.264 ± 0.001</w:t>
            </w:r>
          </w:p>
        </w:tc>
      </w:tr>
    </w:tbl>
    <w:p w14:paraId="1273898F" w14:textId="77777777" w:rsidR="00BE189A" w:rsidRPr="00BE189A" w:rsidRDefault="00BE189A" w:rsidP="00BE189A">
      <w:pPr>
        <w:ind w:left="10080" w:firstLine="720"/>
        <w:rPr>
          <w:rFonts w:eastAsia="Calibri" w:cs="Times New Roman"/>
        </w:rPr>
      </w:pPr>
    </w:p>
    <w:p w14:paraId="7570F81B" w14:textId="77777777" w:rsidR="00BE189A" w:rsidRPr="00BE189A" w:rsidRDefault="00BE189A" w:rsidP="00BE189A">
      <w:pPr>
        <w:ind w:left="10800" w:firstLine="720"/>
        <w:rPr>
          <w:rFonts w:eastAsia="Calibri" w:cs="Times New Roman"/>
        </w:rPr>
      </w:pPr>
      <w:r w:rsidRPr="00BE189A">
        <w:rPr>
          <w:rFonts w:eastAsia="Calibri" w:cs="Times New Roman"/>
        </w:rPr>
        <w:t>Continued</w:t>
      </w:r>
    </w:p>
    <w:p w14:paraId="100DA23E" w14:textId="77777777" w:rsidR="00BE189A" w:rsidRPr="00BE189A" w:rsidRDefault="00BE189A" w:rsidP="00BE189A">
      <w:pPr>
        <w:rPr>
          <w:rFonts w:eastAsia="Calibri" w:cs="Times New Roman"/>
        </w:rPr>
      </w:pPr>
    </w:p>
    <w:p w14:paraId="7615EC14" w14:textId="77777777" w:rsidR="00BE189A" w:rsidRPr="00BE189A" w:rsidRDefault="00BE189A" w:rsidP="00BE189A">
      <w:pPr>
        <w:rPr>
          <w:rFonts w:eastAsia="Calibri" w:cs="Times New Roman"/>
        </w:rPr>
      </w:pPr>
      <w:r w:rsidRPr="00BE189A">
        <w:rPr>
          <w:rFonts w:eastAsia="Calibri" w:cs="Times New Roman"/>
        </w:rPr>
        <w:lastRenderedPageBreak/>
        <w:t xml:space="preserve">Table 2.4 Continued </w:t>
      </w:r>
    </w:p>
    <w:p w14:paraId="420EA703"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21EBBF4" w14:textId="77777777" w:rsidTr="00F05206">
        <w:trPr>
          <w:trHeight w:val="290"/>
        </w:trPr>
        <w:tc>
          <w:tcPr>
            <w:tcW w:w="2568" w:type="dxa"/>
            <w:tcBorders>
              <w:top w:val="single" w:sz="4" w:space="0" w:color="auto"/>
              <w:bottom w:val="single" w:sz="4" w:space="0" w:color="auto"/>
            </w:tcBorders>
            <w:noWrap/>
          </w:tcPr>
          <w:p w14:paraId="4729FFB9"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314429AF"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EFFF15F"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BDB9856"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26FF862"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6C98729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2F71AE8D"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37423602" w14:textId="77777777" w:rsidR="00BE189A" w:rsidRPr="00BE189A" w:rsidRDefault="00BE189A" w:rsidP="00BE189A">
            <w:pPr>
              <w:rPr>
                <w:rFonts w:eastAsia="Calibri"/>
              </w:rPr>
            </w:pPr>
            <w:r w:rsidRPr="00BE189A">
              <w:rPr>
                <w:rFonts w:eastAsia="Calibri"/>
              </w:rPr>
              <w:t>Forest</w:t>
            </w:r>
          </w:p>
        </w:tc>
      </w:tr>
      <w:tr w:rsidR="00BE189A" w:rsidRPr="00BE189A" w14:paraId="799C9028" w14:textId="77777777" w:rsidTr="00F05206">
        <w:trPr>
          <w:trHeight w:val="290"/>
        </w:trPr>
        <w:tc>
          <w:tcPr>
            <w:tcW w:w="2568" w:type="dxa"/>
            <w:tcBorders>
              <w:top w:val="single" w:sz="4" w:space="0" w:color="auto"/>
            </w:tcBorders>
            <w:noWrap/>
          </w:tcPr>
          <w:p w14:paraId="701D2F38" w14:textId="77777777" w:rsidR="00BE189A" w:rsidRPr="00BE189A" w:rsidRDefault="00BE189A" w:rsidP="00BE189A">
            <w:pPr>
              <w:rPr>
                <w:rFonts w:eastAsia="Calibri"/>
              </w:rPr>
            </w:pPr>
            <w:r w:rsidRPr="00BE189A">
              <w:rPr>
                <w:rFonts w:eastAsia="Calibri"/>
              </w:rPr>
              <w:t xml:space="preserve">CWM  </w:t>
            </w:r>
          </w:p>
        </w:tc>
        <w:tc>
          <w:tcPr>
            <w:tcW w:w="651" w:type="dxa"/>
            <w:tcBorders>
              <w:top w:val="single" w:sz="4" w:space="0" w:color="auto"/>
            </w:tcBorders>
          </w:tcPr>
          <w:p w14:paraId="2AA95E4D" w14:textId="77777777" w:rsidR="00BE189A" w:rsidRPr="00BE189A" w:rsidRDefault="00BE189A" w:rsidP="00BE189A">
            <w:pPr>
              <w:rPr>
                <w:rFonts w:eastAsia="Calibri"/>
              </w:rPr>
            </w:pPr>
          </w:p>
        </w:tc>
        <w:tc>
          <w:tcPr>
            <w:tcW w:w="3018" w:type="dxa"/>
            <w:tcBorders>
              <w:top w:val="single" w:sz="4" w:space="0" w:color="auto"/>
            </w:tcBorders>
          </w:tcPr>
          <w:p w14:paraId="3E936A31" w14:textId="77777777" w:rsidR="00BE189A" w:rsidRPr="00BE189A" w:rsidRDefault="00BE189A" w:rsidP="00BE189A">
            <w:pPr>
              <w:rPr>
                <w:rFonts w:eastAsia="Calibri"/>
              </w:rPr>
            </w:pPr>
            <w:r w:rsidRPr="00BE189A">
              <w:rPr>
                <w:rFonts w:eastAsia="Calibri"/>
              </w:rPr>
              <w:t>Fraction of body length</w:t>
            </w:r>
          </w:p>
        </w:tc>
        <w:tc>
          <w:tcPr>
            <w:tcW w:w="426" w:type="dxa"/>
            <w:tcBorders>
              <w:top w:val="single" w:sz="4" w:space="0" w:color="auto"/>
            </w:tcBorders>
          </w:tcPr>
          <w:p w14:paraId="385DB8D0" w14:textId="77777777" w:rsidR="00BE189A" w:rsidRPr="00BE189A" w:rsidRDefault="00BE189A" w:rsidP="00BE189A">
            <w:pPr>
              <w:rPr>
                <w:rFonts w:eastAsia="Calibri"/>
              </w:rPr>
            </w:pPr>
          </w:p>
        </w:tc>
        <w:tc>
          <w:tcPr>
            <w:tcW w:w="1417" w:type="dxa"/>
            <w:tcBorders>
              <w:top w:val="single" w:sz="4" w:space="0" w:color="auto"/>
            </w:tcBorders>
          </w:tcPr>
          <w:p w14:paraId="7E87C353"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395D3719" w14:textId="77777777" w:rsidR="00BE189A" w:rsidRPr="00BE189A" w:rsidRDefault="00BE189A" w:rsidP="00BE189A">
            <w:pPr>
              <w:rPr>
                <w:rFonts w:eastAsia="Calibri"/>
              </w:rPr>
            </w:pPr>
            <w:r w:rsidRPr="00BE189A">
              <w:rPr>
                <w:rFonts w:eastAsia="Calibri"/>
              </w:rPr>
              <w:t>0.349 ± 0.006</w:t>
            </w:r>
          </w:p>
        </w:tc>
        <w:tc>
          <w:tcPr>
            <w:tcW w:w="1843" w:type="dxa"/>
            <w:tcBorders>
              <w:top w:val="single" w:sz="4" w:space="0" w:color="auto"/>
            </w:tcBorders>
          </w:tcPr>
          <w:p w14:paraId="48177BF2" w14:textId="77777777" w:rsidR="00BE189A" w:rsidRPr="00BE189A" w:rsidRDefault="00BE189A" w:rsidP="00BE189A">
            <w:pPr>
              <w:rPr>
                <w:rFonts w:eastAsia="Calibri"/>
              </w:rPr>
            </w:pPr>
            <w:r w:rsidRPr="00BE189A">
              <w:rPr>
                <w:rFonts w:eastAsia="Calibri"/>
              </w:rPr>
              <w:t>0.351 ± 0.005</w:t>
            </w:r>
          </w:p>
        </w:tc>
        <w:tc>
          <w:tcPr>
            <w:tcW w:w="1559" w:type="dxa"/>
            <w:tcBorders>
              <w:top w:val="single" w:sz="4" w:space="0" w:color="auto"/>
            </w:tcBorders>
            <w:noWrap/>
          </w:tcPr>
          <w:p w14:paraId="47FABFCA" w14:textId="77777777" w:rsidR="00BE189A" w:rsidRPr="00BE189A" w:rsidRDefault="00BE189A" w:rsidP="00BE189A">
            <w:pPr>
              <w:rPr>
                <w:rFonts w:eastAsia="Calibri"/>
              </w:rPr>
            </w:pPr>
            <w:r w:rsidRPr="00BE189A">
              <w:rPr>
                <w:rFonts w:eastAsia="Calibri"/>
              </w:rPr>
              <w:t>0.353 ± 0.004</w:t>
            </w:r>
          </w:p>
        </w:tc>
      </w:tr>
      <w:tr w:rsidR="00BE189A" w:rsidRPr="00BE189A" w14:paraId="6D07BCD3" w14:textId="77777777" w:rsidTr="00F05206">
        <w:trPr>
          <w:trHeight w:val="290"/>
        </w:trPr>
        <w:tc>
          <w:tcPr>
            <w:tcW w:w="2568" w:type="dxa"/>
            <w:noWrap/>
          </w:tcPr>
          <w:p w14:paraId="06533E54" w14:textId="77777777" w:rsidR="00BE189A" w:rsidRPr="00BE189A" w:rsidRDefault="00BE189A" w:rsidP="00BE189A">
            <w:pPr>
              <w:rPr>
                <w:rFonts w:eastAsia="Calibri"/>
              </w:rPr>
            </w:pPr>
            <w:r w:rsidRPr="00BE189A">
              <w:rPr>
                <w:rFonts w:eastAsia="Calibri"/>
              </w:rPr>
              <w:t>abdomen width</w:t>
            </w:r>
          </w:p>
        </w:tc>
        <w:tc>
          <w:tcPr>
            <w:tcW w:w="651" w:type="dxa"/>
          </w:tcPr>
          <w:p w14:paraId="428AD04B" w14:textId="77777777" w:rsidR="00BE189A" w:rsidRPr="00BE189A" w:rsidRDefault="00BE189A" w:rsidP="00BE189A">
            <w:pPr>
              <w:rPr>
                <w:rFonts w:eastAsia="Calibri"/>
              </w:rPr>
            </w:pPr>
          </w:p>
        </w:tc>
        <w:tc>
          <w:tcPr>
            <w:tcW w:w="3018" w:type="dxa"/>
          </w:tcPr>
          <w:p w14:paraId="6265946D" w14:textId="77777777" w:rsidR="00BE189A" w:rsidRPr="00BE189A" w:rsidRDefault="00BE189A" w:rsidP="00BE189A">
            <w:pPr>
              <w:rPr>
                <w:rFonts w:eastAsia="Calibri"/>
              </w:rPr>
            </w:pPr>
          </w:p>
        </w:tc>
        <w:tc>
          <w:tcPr>
            <w:tcW w:w="426" w:type="dxa"/>
          </w:tcPr>
          <w:p w14:paraId="6DFC08DD" w14:textId="77777777" w:rsidR="00BE189A" w:rsidRPr="00BE189A" w:rsidRDefault="00BE189A" w:rsidP="00BE189A">
            <w:pPr>
              <w:rPr>
                <w:rFonts w:eastAsia="Calibri"/>
              </w:rPr>
            </w:pPr>
          </w:p>
        </w:tc>
        <w:tc>
          <w:tcPr>
            <w:tcW w:w="1417" w:type="dxa"/>
          </w:tcPr>
          <w:p w14:paraId="78ECFC5E" w14:textId="77777777" w:rsidR="00BE189A" w:rsidRPr="00BE189A" w:rsidRDefault="00BE189A" w:rsidP="00BE189A">
            <w:pPr>
              <w:rPr>
                <w:rFonts w:eastAsia="Calibri"/>
              </w:rPr>
            </w:pPr>
            <w:r w:rsidRPr="00BE189A">
              <w:rPr>
                <w:rFonts w:eastAsia="Calibri"/>
              </w:rPr>
              <w:t>2022</w:t>
            </w:r>
          </w:p>
        </w:tc>
        <w:tc>
          <w:tcPr>
            <w:tcW w:w="1701" w:type="dxa"/>
          </w:tcPr>
          <w:p w14:paraId="369AAC8B" w14:textId="77777777" w:rsidR="00BE189A" w:rsidRPr="00BE189A" w:rsidRDefault="00BE189A" w:rsidP="00BE189A">
            <w:pPr>
              <w:rPr>
                <w:rFonts w:eastAsia="Calibri"/>
              </w:rPr>
            </w:pPr>
            <w:r w:rsidRPr="00BE189A">
              <w:rPr>
                <w:rFonts w:eastAsia="Calibri"/>
              </w:rPr>
              <w:t>0.357 ± 0.003</w:t>
            </w:r>
          </w:p>
        </w:tc>
        <w:tc>
          <w:tcPr>
            <w:tcW w:w="1843" w:type="dxa"/>
          </w:tcPr>
          <w:p w14:paraId="66DA16DA" w14:textId="77777777" w:rsidR="00BE189A" w:rsidRPr="00BE189A" w:rsidRDefault="00BE189A" w:rsidP="00BE189A">
            <w:pPr>
              <w:rPr>
                <w:rFonts w:eastAsia="Calibri"/>
              </w:rPr>
            </w:pPr>
            <w:r w:rsidRPr="00BE189A">
              <w:rPr>
                <w:rFonts w:eastAsia="Calibri"/>
              </w:rPr>
              <w:t>0.349 ± 0.003</w:t>
            </w:r>
          </w:p>
        </w:tc>
        <w:tc>
          <w:tcPr>
            <w:tcW w:w="1559" w:type="dxa"/>
            <w:noWrap/>
          </w:tcPr>
          <w:p w14:paraId="57AB988A" w14:textId="77777777" w:rsidR="00BE189A" w:rsidRPr="00BE189A" w:rsidRDefault="00BE189A" w:rsidP="00BE189A">
            <w:pPr>
              <w:rPr>
                <w:rFonts w:eastAsia="Calibri"/>
              </w:rPr>
            </w:pPr>
            <w:r w:rsidRPr="00BE189A">
              <w:rPr>
                <w:rFonts w:eastAsia="Calibri"/>
              </w:rPr>
              <w:t>0.354 ± 0.003</w:t>
            </w:r>
          </w:p>
        </w:tc>
      </w:tr>
      <w:tr w:rsidR="00BE189A" w:rsidRPr="00BE189A" w14:paraId="4E465D4A" w14:textId="77777777" w:rsidTr="00F05206">
        <w:trPr>
          <w:trHeight w:val="290"/>
        </w:trPr>
        <w:tc>
          <w:tcPr>
            <w:tcW w:w="2568" w:type="dxa"/>
            <w:noWrap/>
          </w:tcPr>
          <w:p w14:paraId="5CE3CA8F" w14:textId="77777777" w:rsidR="00BE189A" w:rsidRPr="00BE189A" w:rsidRDefault="00BE189A" w:rsidP="00BE189A">
            <w:pPr>
              <w:rPr>
                <w:rFonts w:eastAsia="Calibri"/>
              </w:rPr>
            </w:pPr>
          </w:p>
        </w:tc>
        <w:tc>
          <w:tcPr>
            <w:tcW w:w="651" w:type="dxa"/>
          </w:tcPr>
          <w:p w14:paraId="29DEBCF9" w14:textId="77777777" w:rsidR="00BE189A" w:rsidRPr="00BE189A" w:rsidRDefault="00BE189A" w:rsidP="00BE189A">
            <w:pPr>
              <w:rPr>
                <w:rFonts w:eastAsia="Calibri"/>
              </w:rPr>
            </w:pPr>
          </w:p>
        </w:tc>
        <w:tc>
          <w:tcPr>
            <w:tcW w:w="3018" w:type="dxa"/>
          </w:tcPr>
          <w:p w14:paraId="61045AF2" w14:textId="77777777" w:rsidR="00BE189A" w:rsidRPr="00BE189A" w:rsidRDefault="00BE189A" w:rsidP="00BE189A">
            <w:pPr>
              <w:rPr>
                <w:rFonts w:eastAsia="Calibri"/>
              </w:rPr>
            </w:pPr>
          </w:p>
        </w:tc>
        <w:tc>
          <w:tcPr>
            <w:tcW w:w="426" w:type="dxa"/>
          </w:tcPr>
          <w:p w14:paraId="7F21E27B" w14:textId="77777777" w:rsidR="00BE189A" w:rsidRPr="00BE189A" w:rsidRDefault="00BE189A" w:rsidP="00BE189A">
            <w:pPr>
              <w:rPr>
                <w:rFonts w:eastAsia="Calibri"/>
              </w:rPr>
            </w:pPr>
          </w:p>
        </w:tc>
        <w:tc>
          <w:tcPr>
            <w:tcW w:w="1417" w:type="dxa"/>
          </w:tcPr>
          <w:p w14:paraId="51FA9074" w14:textId="77777777" w:rsidR="00BE189A" w:rsidRPr="00BE189A" w:rsidRDefault="00BE189A" w:rsidP="00BE189A">
            <w:pPr>
              <w:rPr>
                <w:rFonts w:eastAsia="Calibri"/>
              </w:rPr>
            </w:pPr>
          </w:p>
        </w:tc>
        <w:tc>
          <w:tcPr>
            <w:tcW w:w="1701" w:type="dxa"/>
          </w:tcPr>
          <w:p w14:paraId="14849114" w14:textId="77777777" w:rsidR="00BE189A" w:rsidRPr="00BE189A" w:rsidRDefault="00BE189A" w:rsidP="00BE189A">
            <w:pPr>
              <w:rPr>
                <w:rFonts w:eastAsia="Calibri"/>
              </w:rPr>
            </w:pPr>
          </w:p>
        </w:tc>
        <w:tc>
          <w:tcPr>
            <w:tcW w:w="1843" w:type="dxa"/>
          </w:tcPr>
          <w:p w14:paraId="3CBE6510" w14:textId="77777777" w:rsidR="00BE189A" w:rsidRPr="00BE189A" w:rsidRDefault="00BE189A" w:rsidP="00BE189A">
            <w:pPr>
              <w:rPr>
                <w:rFonts w:eastAsia="Calibri"/>
              </w:rPr>
            </w:pPr>
          </w:p>
        </w:tc>
        <w:tc>
          <w:tcPr>
            <w:tcW w:w="1559" w:type="dxa"/>
            <w:noWrap/>
          </w:tcPr>
          <w:p w14:paraId="6F37E483" w14:textId="77777777" w:rsidR="00BE189A" w:rsidRPr="00BE189A" w:rsidRDefault="00BE189A" w:rsidP="00BE189A">
            <w:pPr>
              <w:rPr>
                <w:rFonts w:eastAsia="Calibri"/>
              </w:rPr>
            </w:pPr>
          </w:p>
        </w:tc>
      </w:tr>
      <w:tr w:rsidR="00BE189A" w:rsidRPr="00BE189A" w14:paraId="7FD6B1A5" w14:textId="77777777" w:rsidTr="00F05206">
        <w:trPr>
          <w:trHeight w:val="290"/>
        </w:trPr>
        <w:tc>
          <w:tcPr>
            <w:tcW w:w="2568" w:type="dxa"/>
            <w:noWrap/>
            <w:hideMark/>
          </w:tcPr>
          <w:p w14:paraId="7C75C8B4" w14:textId="77777777" w:rsidR="00BE189A" w:rsidRPr="00BE189A" w:rsidRDefault="00BE189A" w:rsidP="00BE189A">
            <w:pPr>
              <w:rPr>
                <w:rFonts w:eastAsia="Calibri"/>
              </w:rPr>
            </w:pPr>
            <w:r w:rsidRPr="00BE189A">
              <w:rPr>
                <w:rFonts w:eastAsia="Calibri"/>
              </w:rPr>
              <w:t xml:space="preserve">CWM rear </w:t>
            </w:r>
          </w:p>
        </w:tc>
        <w:tc>
          <w:tcPr>
            <w:tcW w:w="651" w:type="dxa"/>
          </w:tcPr>
          <w:p w14:paraId="4DA1A603" w14:textId="77777777" w:rsidR="00BE189A" w:rsidRPr="00BE189A" w:rsidRDefault="00BE189A" w:rsidP="00BE189A">
            <w:pPr>
              <w:rPr>
                <w:rFonts w:eastAsia="Calibri"/>
              </w:rPr>
            </w:pPr>
          </w:p>
        </w:tc>
        <w:tc>
          <w:tcPr>
            <w:tcW w:w="3018" w:type="dxa"/>
          </w:tcPr>
          <w:p w14:paraId="4D6AAE69" w14:textId="77777777" w:rsidR="00BE189A" w:rsidRPr="00BE189A" w:rsidRDefault="00BE189A" w:rsidP="00BE189A">
            <w:pPr>
              <w:rPr>
                <w:rFonts w:eastAsia="Calibri"/>
              </w:rPr>
            </w:pPr>
            <w:r w:rsidRPr="00BE189A">
              <w:rPr>
                <w:rFonts w:eastAsia="Calibri"/>
              </w:rPr>
              <w:t>Fraction of body length</w:t>
            </w:r>
          </w:p>
        </w:tc>
        <w:tc>
          <w:tcPr>
            <w:tcW w:w="426" w:type="dxa"/>
          </w:tcPr>
          <w:p w14:paraId="10B1CC83" w14:textId="77777777" w:rsidR="00BE189A" w:rsidRPr="00BE189A" w:rsidRDefault="00BE189A" w:rsidP="00BE189A">
            <w:pPr>
              <w:rPr>
                <w:rFonts w:eastAsia="Calibri"/>
              </w:rPr>
            </w:pPr>
          </w:p>
        </w:tc>
        <w:tc>
          <w:tcPr>
            <w:tcW w:w="1417" w:type="dxa"/>
          </w:tcPr>
          <w:p w14:paraId="0FFF7351" w14:textId="77777777" w:rsidR="00BE189A" w:rsidRPr="00BE189A" w:rsidRDefault="00BE189A" w:rsidP="00BE189A">
            <w:pPr>
              <w:rPr>
                <w:rFonts w:eastAsia="Calibri"/>
              </w:rPr>
            </w:pPr>
            <w:r w:rsidRPr="00BE189A">
              <w:rPr>
                <w:rFonts w:eastAsia="Calibri"/>
              </w:rPr>
              <w:t>2015</w:t>
            </w:r>
          </w:p>
        </w:tc>
        <w:tc>
          <w:tcPr>
            <w:tcW w:w="1701" w:type="dxa"/>
          </w:tcPr>
          <w:p w14:paraId="55F7A6F8" w14:textId="77777777" w:rsidR="00BE189A" w:rsidRPr="00BE189A" w:rsidRDefault="00BE189A" w:rsidP="00BE189A">
            <w:pPr>
              <w:rPr>
                <w:rFonts w:eastAsia="Calibri"/>
              </w:rPr>
            </w:pPr>
            <w:r w:rsidRPr="00BE189A">
              <w:rPr>
                <w:rFonts w:eastAsia="Calibri"/>
              </w:rPr>
              <w:t>0.103 ± 0.003</w:t>
            </w:r>
          </w:p>
        </w:tc>
        <w:tc>
          <w:tcPr>
            <w:tcW w:w="1843" w:type="dxa"/>
          </w:tcPr>
          <w:p w14:paraId="18CD48F2" w14:textId="77777777" w:rsidR="00BE189A" w:rsidRPr="00BE189A" w:rsidRDefault="00BE189A" w:rsidP="00BE189A">
            <w:pPr>
              <w:rPr>
                <w:rFonts w:eastAsia="Calibri"/>
              </w:rPr>
            </w:pPr>
            <w:r w:rsidRPr="00BE189A">
              <w:rPr>
                <w:rFonts w:eastAsia="Calibri"/>
              </w:rPr>
              <w:t>0.113 ± 0.003</w:t>
            </w:r>
          </w:p>
        </w:tc>
        <w:tc>
          <w:tcPr>
            <w:tcW w:w="1559" w:type="dxa"/>
            <w:noWrap/>
            <w:hideMark/>
          </w:tcPr>
          <w:p w14:paraId="16741F05" w14:textId="77777777" w:rsidR="00BE189A" w:rsidRPr="00BE189A" w:rsidRDefault="00BE189A" w:rsidP="00BE189A">
            <w:pPr>
              <w:rPr>
                <w:rFonts w:eastAsia="Calibri"/>
              </w:rPr>
            </w:pPr>
            <w:r w:rsidRPr="00BE189A">
              <w:rPr>
                <w:rFonts w:eastAsia="Calibri"/>
              </w:rPr>
              <w:t>0.098 ± 0.002</w:t>
            </w:r>
          </w:p>
        </w:tc>
      </w:tr>
      <w:tr w:rsidR="00BE189A" w:rsidRPr="00BE189A" w14:paraId="383BDFA3" w14:textId="77777777" w:rsidTr="00F05206">
        <w:trPr>
          <w:trHeight w:val="290"/>
        </w:trPr>
        <w:tc>
          <w:tcPr>
            <w:tcW w:w="2568" w:type="dxa"/>
            <w:noWrap/>
          </w:tcPr>
          <w:p w14:paraId="6A69F4EF" w14:textId="77777777" w:rsidR="00BE189A" w:rsidRPr="00BE189A" w:rsidRDefault="00BE189A" w:rsidP="00BE189A">
            <w:pPr>
              <w:rPr>
                <w:rFonts w:eastAsia="Calibri"/>
              </w:rPr>
            </w:pPr>
            <w:r w:rsidRPr="00BE189A">
              <w:rPr>
                <w:rFonts w:eastAsia="Calibri"/>
              </w:rPr>
              <w:t>trochanter length</w:t>
            </w:r>
          </w:p>
        </w:tc>
        <w:tc>
          <w:tcPr>
            <w:tcW w:w="651" w:type="dxa"/>
          </w:tcPr>
          <w:p w14:paraId="7DE66789" w14:textId="77777777" w:rsidR="00BE189A" w:rsidRPr="00BE189A" w:rsidRDefault="00BE189A" w:rsidP="00BE189A">
            <w:pPr>
              <w:rPr>
                <w:rFonts w:eastAsia="Calibri"/>
              </w:rPr>
            </w:pPr>
          </w:p>
        </w:tc>
        <w:tc>
          <w:tcPr>
            <w:tcW w:w="3018" w:type="dxa"/>
          </w:tcPr>
          <w:p w14:paraId="0B1EF67F" w14:textId="77777777" w:rsidR="00BE189A" w:rsidRPr="00BE189A" w:rsidRDefault="00BE189A" w:rsidP="00BE189A">
            <w:pPr>
              <w:rPr>
                <w:rFonts w:eastAsia="Calibri"/>
              </w:rPr>
            </w:pPr>
          </w:p>
        </w:tc>
        <w:tc>
          <w:tcPr>
            <w:tcW w:w="426" w:type="dxa"/>
          </w:tcPr>
          <w:p w14:paraId="3DE32633" w14:textId="77777777" w:rsidR="00BE189A" w:rsidRPr="00BE189A" w:rsidRDefault="00BE189A" w:rsidP="00BE189A">
            <w:pPr>
              <w:rPr>
                <w:rFonts w:eastAsia="Calibri"/>
              </w:rPr>
            </w:pPr>
          </w:p>
        </w:tc>
        <w:tc>
          <w:tcPr>
            <w:tcW w:w="1417" w:type="dxa"/>
          </w:tcPr>
          <w:p w14:paraId="4E3D57FB" w14:textId="77777777" w:rsidR="00BE189A" w:rsidRPr="00BE189A" w:rsidRDefault="00BE189A" w:rsidP="00BE189A">
            <w:pPr>
              <w:rPr>
                <w:rFonts w:eastAsia="Calibri"/>
              </w:rPr>
            </w:pPr>
            <w:r w:rsidRPr="00BE189A">
              <w:rPr>
                <w:rFonts w:eastAsia="Calibri"/>
              </w:rPr>
              <w:t>2022</w:t>
            </w:r>
          </w:p>
        </w:tc>
        <w:tc>
          <w:tcPr>
            <w:tcW w:w="1701" w:type="dxa"/>
          </w:tcPr>
          <w:p w14:paraId="22650FC7" w14:textId="77777777" w:rsidR="00BE189A" w:rsidRPr="00BE189A" w:rsidRDefault="00BE189A" w:rsidP="00BE189A">
            <w:pPr>
              <w:rPr>
                <w:rFonts w:eastAsia="Calibri"/>
              </w:rPr>
            </w:pPr>
            <w:r w:rsidRPr="00BE189A">
              <w:rPr>
                <w:rFonts w:eastAsia="Calibri"/>
              </w:rPr>
              <w:t>0.103 ± 0.002</w:t>
            </w:r>
          </w:p>
        </w:tc>
        <w:tc>
          <w:tcPr>
            <w:tcW w:w="1843" w:type="dxa"/>
          </w:tcPr>
          <w:p w14:paraId="1A1B05BC" w14:textId="77777777" w:rsidR="00BE189A" w:rsidRPr="00BE189A" w:rsidRDefault="00BE189A" w:rsidP="00BE189A">
            <w:pPr>
              <w:rPr>
                <w:rFonts w:eastAsia="Calibri"/>
              </w:rPr>
            </w:pPr>
            <w:r w:rsidRPr="00BE189A">
              <w:rPr>
                <w:rFonts w:eastAsia="Calibri"/>
              </w:rPr>
              <w:t>0.109 ± 0.003</w:t>
            </w:r>
          </w:p>
        </w:tc>
        <w:tc>
          <w:tcPr>
            <w:tcW w:w="1559" w:type="dxa"/>
            <w:noWrap/>
          </w:tcPr>
          <w:p w14:paraId="19B7B8DE" w14:textId="77777777" w:rsidR="00BE189A" w:rsidRPr="00BE189A" w:rsidRDefault="00BE189A" w:rsidP="00BE189A">
            <w:pPr>
              <w:rPr>
                <w:rFonts w:eastAsia="Calibri"/>
              </w:rPr>
            </w:pPr>
            <w:r w:rsidRPr="00BE189A">
              <w:rPr>
                <w:rFonts w:eastAsia="Calibri"/>
              </w:rPr>
              <w:t>0.102 ± 0.002</w:t>
            </w:r>
          </w:p>
        </w:tc>
      </w:tr>
      <w:tr w:rsidR="00BE189A" w:rsidRPr="00BE189A" w14:paraId="4F004AB6" w14:textId="77777777" w:rsidTr="00F05206">
        <w:trPr>
          <w:trHeight w:val="290"/>
        </w:trPr>
        <w:tc>
          <w:tcPr>
            <w:tcW w:w="2568" w:type="dxa"/>
            <w:noWrap/>
          </w:tcPr>
          <w:p w14:paraId="6BFF3286" w14:textId="77777777" w:rsidR="00BE189A" w:rsidRPr="00BE189A" w:rsidRDefault="00BE189A" w:rsidP="00BE189A">
            <w:pPr>
              <w:rPr>
                <w:rFonts w:eastAsia="Calibri"/>
              </w:rPr>
            </w:pPr>
          </w:p>
        </w:tc>
        <w:tc>
          <w:tcPr>
            <w:tcW w:w="651" w:type="dxa"/>
          </w:tcPr>
          <w:p w14:paraId="3842355E" w14:textId="77777777" w:rsidR="00BE189A" w:rsidRPr="00BE189A" w:rsidRDefault="00BE189A" w:rsidP="00BE189A">
            <w:pPr>
              <w:rPr>
                <w:rFonts w:eastAsia="Calibri"/>
              </w:rPr>
            </w:pPr>
          </w:p>
        </w:tc>
        <w:tc>
          <w:tcPr>
            <w:tcW w:w="3018" w:type="dxa"/>
          </w:tcPr>
          <w:p w14:paraId="5F062632" w14:textId="77777777" w:rsidR="00BE189A" w:rsidRPr="00BE189A" w:rsidRDefault="00BE189A" w:rsidP="00BE189A">
            <w:pPr>
              <w:rPr>
                <w:rFonts w:eastAsia="Calibri"/>
              </w:rPr>
            </w:pPr>
          </w:p>
        </w:tc>
        <w:tc>
          <w:tcPr>
            <w:tcW w:w="426" w:type="dxa"/>
          </w:tcPr>
          <w:p w14:paraId="09F43E35" w14:textId="77777777" w:rsidR="00BE189A" w:rsidRPr="00BE189A" w:rsidRDefault="00BE189A" w:rsidP="00BE189A">
            <w:pPr>
              <w:rPr>
                <w:rFonts w:eastAsia="Calibri"/>
              </w:rPr>
            </w:pPr>
          </w:p>
        </w:tc>
        <w:tc>
          <w:tcPr>
            <w:tcW w:w="1417" w:type="dxa"/>
          </w:tcPr>
          <w:p w14:paraId="7A033C42" w14:textId="77777777" w:rsidR="00BE189A" w:rsidRPr="00BE189A" w:rsidRDefault="00BE189A" w:rsidP="00BE189A">
            <w:pPr>
              <w:rPr>
                <w:rFonts w:eastAsia="Calibri"/>
              </w:rPr>
            </w:pPr>
          </w:p>
        </w:tc>
        <w:tc>
          <w:tcPr>
            <w:tcW w:w="1701" w:type="dxa"/>
          </w:tcPr>
          <w:p w14:paraId="692BBB57" w14:textId="77777777" w:rsidR="00BE189A" w:rsidRPr="00BE189A" w:rsidRDefault="00BE189A" w:rsidP="00BE189A">
            <w:pPr>
              <w:rPr>
                <w:rFonts w:eastAsia="Calibri"/>
              </w:rPr>
            </w:pPr>
          </w:p>
        </w:tc>
        <w:tc>
          <w:tcPr>
            <w:tcW w:w="1843" w:type="dxa"/>
          </w:tcPr>
          <w:p w14:paraId="4DBEF31D" w14:textId="77777777" w:rsidR="00BE189A" w:rsidRPr="00BE189A" w:rsidRDefault="00BE189A" w:rsidP="00BE189A">
            <w:pPr>
              <w:rPr>
                <w:rFonts w:eastAsia="Calibri"/>
              </w:rPr>
            </w:pPr>
          </w:p>
        </w:tc>
        <w:tc>
          <w:tcPr>
            <w:tcW w:w="1559" w:type="dxa"/>
            <w:noWrap/>
          </w:tcPr>
          <w:p w14:paraId="318178B3" w14:textId="77777777" w:rsidR="00BE189A" w:rsidRPr="00BE189A" w:rsidRDefault="00BE189A" w:rsidP="00BE189A">
            <w:pPr>
              <w:rPr>
                <w:rFonts w:eastAsia="Calibri"/>
              </w:rPr>
            </w:pPr>
          </w:p>
        </w:tc>
      </w:tr>
      <w:tr w:rsidR="00BE189A" w:rsidRPr="00BE189A" w14:paraId="0FDFB294" w14:textId="77777777" w:rsidTr="00F05206">
        <w:trPr>
          <w:trHeight w:val="290"/>
        </w:trPr>
        <w:tc>
          <w:tcPr>
            <w:tcW w:w="2568" w:type="dxa"/>
            <w:noWrap/>
            <w:hideMark/>
          </w:tcPr>
          <w:p w14:paraId="593F003B" w14:textId="77777777" w:rsidR="00BE189A" w:rsidRPr="00BE189A" w:rsidRDefault="00BE189A" w:rsidP="00BE189A">
            <w:pPr>
              <w:rPr>
                <w:rFonts w:eastAsia="Calibri"/>
              </w:rPr>
            </w:pPr>
            <w:r w:rsidRPr="00BE189A">
              <w:rPr>
                <w:rFonts w:eastAsia="Calibri"/>
              </w:rPr>
              <w:t>CWM Water affinity</w:t>
            </w:r>
          </w:p>
          <w:p w14:paraId="60F8C8A6" w14:textId="77777777" w:rsidR="00BE189A" w:rsidRPr="00BE189A" w:rsidRDefault="00BE189A" w:rsidP="00BE189A">
            <w:pPr>
              <w:rPr>
                <w:rFonts w:eastAsia="Calibri"/>
              </w:rPr>
            </w:pPr>
          </w:p>
        </w:tc>
        <w:tc>
          <w:tcPr>
            <w:tcW w:w="651" w:type="dxa"/>
          </w:tcPr>
          <w:p w14:paraId="433673C1" w14:textId="77777777" w:rsidR="00BE189A" w:rsidRPr="00BE189A" w:rsidRDefault="00BE189A" w:rsidP="00BE189A">
            <w:pPr>
              <w:rPr>
                <w:rFonts w:eastAsia="Calibri"/>
              </w:rPr>
            </w:pPr>
          </w:p>
        </w:tc>
        <w:tc>
          <w:tcPr>
            <w:tcW w:w="3018" w:type="dxa"/>
          </w:tcPr>
          <w:p w14:paraId="1B0378B9" w14:textId="77777777" w:rsidR="00BE189A" w:rsidRPr="00BE189A" w:rsidRDefault="00BE189A" w:rsidP="00BE189A">
            <w:pPr>
              <w:rPr>
                <w:rFonts w:eastAsia="Calibri"/>
              </w:rPr>
            </w:pPr>
            <w:r w:rsidRPr="00BE189A">
              <w:rPr>
                <w:rFonts w:eastAsia="Calibri"/>
              </w:rPr>
              <w:t>0, 0.5, or 1</w:t>
            </w:r>
          </w:p>
        </w:tc>
        <w:tc>
          <w:tcPr>
            <w:tcW w:w="426" w:type="dxa"/>
          </w:tcPr>
          <w:p w14:paraId="6F3B213A" w14:textId="77777777" w:rsidR="00BE189A" w:rsidRPr="00BE189A" w:rsidRDefault="00BE189A" w:rsidP="00BE189A">
            <w:pPr>
              <w:rPr>
                <w:rFonts w:eastAsia="Calibri"/>
              </w:rPr>
            </w:pPr>
          </w:p>
        </w:tc>
        <w:tc>
          <w:tcPr>
            <w:tcW w:w="1417" w:type="dxa"/>
          </w:tcPr>
          <w:p w14:paraId="4A76ADF9" w14:textId="77777777" w:rsidR="00BE189A" w:rsidRPr="00BE189A" w:rsidRDefault="00BE189A" w:rsidP="00BE189A">
            <w:pPr>
              <w:rPr>
                <w:rFonts w:eastAsia="Calibri"/>
              </w:rPr>
            </w:pPr>
            <w:r w:rsidRPr="00BE189A">
              <w:rPr>
                <w:rFonts w:eastAsia="Calibri"/>
              </w:rPr>
              <w:t>2015</w:t>
            </w:r>
          </w:p>
        </w:tc>
        <w:tc>
          <w:tcPr>
            <w:tcW w:w="1701" w:type="dxa"/>
          </w:tcPr>
          <w:p w14:paraId="45FD05B2" w14:textId="77777777" w:rsidR="00BE189A" w:rsidRPr="00BE189A" w:rsidRDefault="00BE189A" w:rsidP="00BE189A">
            <w:pPr>
              <w:rPr>
                <w:rFonts w:eastAsia="Calibri"/>
              </w:rPr>
            </w:pPr>
            <w:r w:rsidRPr="00BE189A">
              <w:rPr>
                <w:rFonts w:eastAsia="Calibri"/>
              </w:rPr>
              <w:t>0.71 ± 0.03</w:t>
            </w:r>
          </w:p>
        </w:tc>
        <w:tc>
          <w:tcPr>
            <w:tcW w:w="1843" w:type="dxa"/>
          </w:tcPr>
          <w:p w14:paraId="16D04825" w14:textId="77777777" w:rsidR="00BE189A" w:rsidRPr="00BE189A" w:rsidRDefault="00BE189A" w:rsidP="00BE189A">
            <w:pPr>
              <w:rPr>
                <w:rFonts w:eastAsia="Calibri"/>
              </w:rPr>
            </w:pPr>
            <w:r w:rsidRPr="00BE189A">
              <w:rPr>
                <w:rFonts w:eastAsia="Calibri"/>
              </w:rPr>
              <w:t>0.80 ± 0.05</w:t>
            </w:r>
          </w:p>
        </w:tc>
        <w:tc>
          <w:tcPr>
            <w:tcW w:w="1559" w:type="dxa"/>
            <w:noWrap/>
            <w:hideMark/>
          </w:tcPr>
          <w:p w14:paraId="4F6C7C0C" w14:textId="77777777" w:rsidR="00BE189A" w:rsidRPr="00BE189A" w:rsidRDefault="00BE189A" w:rsidP="00BE189A">
            <w:pPr>
              <w:rPr>
                <w:rFonts w:eastAsia="Calibri"/>
              </w:rPr>
            </w:pPr>
            <w:r w:rsidRPr="00BE189A">
              <w:rPr>
                <w:rFonts w:eastAsia="Calibri"/>
              </w:rPr>
              <w:t>0.79 ± 0.03</w:t>
            </w:r>
          </w:p>
        </w:tc>
      </w:tr>
      <w:tr w:rsidR="00BE189A" w:rsidRPr="00BE189A" w14:paraId="1CE29DF5" w14:textId="77777777" w:rsidTr="00F05206">
        <w:trPr>
          <w:trHeight w:val="290"/>
        </w:trPr>
        <w:tc>
          <w:tcPr>
            <w:tcW w:w="2568" w:type="dxa"/>
            <w:noWrap/>
          </w:tcPr>
          <w:p w14:paraId="13D27F8E" w14:textId="77777777" w:rsidR="00BE189A" w:rsidRPr="00BE189A" w:rsidRDefault="00BE189A" w:rsidP="00BE189A">
            <w:pPr>
              <w:rPr>
                <w:rFonts w:eastAsia="Calibri"/>
              </w:rPr>
            </w:pPr>
          </w:p>
        </w:tc>
        <w:tc>
          <w:tcPr>
            <w:tcW w:w="651" w:type="dxa"/>
          </w:tcPr>
          <w:p w14:paraId="0D742F60" w14:textId="77777777" w:rsidR="00BE189A" w:rsidRPr="00BE189A" w:rsidRDefault="00BE189A" w:rsidP="00BE189A">
            <w:pPr>
              <w:rPr>
                <w:rFonts w:eastAsia="Calibri"/>
              </w:rPr>
            </w:pPr>
          </w:p>
        </w:tc>
        <w:tc>
          <w:tcPr>
            <w:tcW w:w="3018" w:type="dxa"/>
          </w:tcPr>
          <w:p w14:paraId="3D4A1F9C" w14:textId="77777777" w:rsidR="00BE189A" w:rsidRPr="00BE189A" w:rsidRDefault="00BE189A" w:rsidP="00BE189A">
            <w:pPr>
              <w:rPr>
                <w:rFonts w:eastAsia="Calibri"/>
              </w:rPr>
            </w:pPr>
          </w:p>
        </w:tc>
        <w:tc>
          <w:tcPr>
            <w:tcW w:w="426" w:type="dxa"/>
          </w:tcPr>
          <w:p w14:paraId="5FAB842E" w14:textId="77777777" w:rsidR="00BE189A" w:rsidRPr="00BE189A" w:rsidRDefault="00BE189A" w:rsidP="00BE189A">
            <w:pPr>
              <w:rPr>
                <w:rFonts w:eastAsia="Calibri"/>
              </w:rPr>
            </w:pPr>
          </w:p>
        </w:tc>
        <w:tc>
          <w:tcPr>
            <w:tcW w:w="1417" w:type="dxa"/>
          </w:tcPr>
          <w:p w14:paraId="51FAB0C0" w14:textId="77777777" w:rsidR="00BE189A" w:rsidRPr="00BE189A" w:rsidRDefault="00BE189A" w:rsidP="00BE189A">
            <w:pPr>
              <w:rPr>
                <w:rFonts w:eastAsia="Calibri"/>
              </w:rPr>
            </w:pPr>
            <w:r w:rsidRPr="00BE189A">
              <w:rPr>
                <w:rFonts w:eastAsia="Calibri"/>
              </w:rPr>
              <w:t>2022</w:t>
            </w:r>
          </w:p>
        </w:tc>
        <w:tc>
          <w:tcPr>
            <w:tcW w:w="1701" w:type="dxa"/>
          </w:tcPr>
          <w:p w14:paraId="195BA000" w14:textId="77777777" w:rsidR="00BE189A" w:rsidRPr="00BE189A" w:rsidRDefault="00BE189A" w:rsidP="00BE189A">
            <w:pPr>
              <w:rPr>
                <w:rFonts w:eastAsia="Calibri"/>
              </w:rPr>
            </w:pPr>
            <w:r w:rsidRPr="00BE189A">
              <w:rPr>
                <w:rFonts w:eastAsia="Calibri"/>
              </w:rPr>
              <w:t>0.81 ± 0.03</w:t>
            </w:r>
          </w:p>
        </w:tc>
        <w:tc>
          <w:tcPr>
            <w:tcW w:w="1843" w:type="dxa"/>
          </w:tcPr>
          <w:p w14:paraId="6B15E934" w14:textId="77777777" w:rsidR="00BE189A" w:rsidRPr="00BE189A" w:rsidRDefault="00BE189A" w:rsidP="00BE189A">
            <w:pPr>
              <w:rPr>
                <w:rFonts w:eastAsia="Calibri"/>
              </w:rPr>
            </w:pPr>
            <w:r w:rsidRPr="00BE189A">
              <w:rPr>
                <w:rFonts w:eastAsia="Calibri"/>
              </w:rPr>
              <w:t>0.76 ± 0.03</w:t>
            </w:r>
          </w:p>
        </w:tc>
        <w:tc>
          <w:tcPr>
            <w:tcW w:w="1559" w:type="dxa"/>
            <w:noWrap/>
          </w:tcPr>
          <w:p w14:paraId="42A05B7D" w14:textId="77777777" w:rsidR="00BE189A" w:rsidRPr="00BE189A" w:rsidRDefault="00BE189A" w:rsidP="00BE189A">
            <w:pPr>
              <w:rPr>
                <w:rFonts w:eastAsia="Calibri"/>
              </w:rPr>
            </w:pPr>
            <w:r w:rsidRPr="00BE189A">
              <w:rPr>
                <w:rFonts w:eastAsia="Calibri"/>
              </w:rPr>
              <w:t>0.74 ± 0.03</w:t>
            </w:r>
          </w:p>
        </w:tc>
      </w:tr>
      <w:tr w:rsidR="00BE189A" w:rsidRPr="00BE189A" w14:paraId="14EF6FFF" w14:textId="77777777" w:rsidTr="00F05206">
        <w:trPr>
          <w:trHeight w:val="290"/>
        </w:trPr>
        <w:tc>
          <w:tcPr>
            <w:tcW w:w="2568" w:type="dxa"/>
            <w:noWrap/>
          </w:tcPr>
          <w:p w14:paraId="3CD287C9" w14:textId="77777777" w:rsidR="00BE189A" w:rsidRPr="00BE189A" w:rsidRDefault="00BE189A" w:rsidP="00BE189A">
            <w:pPr>
              <w:rPr>
                <w:rFonts w:eastAsia="Calibri"/>
              </w:rPr>
            </w:pPr>
          </w:p>
        </w:tc>
        <w:tc>
          <w:tcPr>
            <w:tcW w:w="651" w:type="dxa"/>
          </w:tcPr>
          <w:p w14:paraId="73B0044E" w14:textId="77777777" w:rsidR="00BE189A" w:rsidRPr="00BE189A" w:rsidRDefault="00BE189A" w:rsidP="00BE189A">
            <w:pPr>
              <w:rPr>
                <w:rFonts w:eastAsia="Calibri"/>
              </w:rPr>
            </w:pPr>
          </w:p>
        </w:tc>
        <w:tc>
          <w:tcPr>
            <w:tcW w:w="3018" w:type="dxa"/>
          </w:tcPr>
          <w:p w14:paraId="42A21FD1" w14:textId="77777777" w:rsidR="00BE189A" w:rsidRPr="00BE189A" w:rsidRDefault="00BE189A" w:rsidP="00BE189A">
            <w:pPr>
              <w:rPr>
                <w:rFonts w:eastAsia="Calibri"/>
              </w:rPr>
            </w:pPr>
          </w:p>
        </w:tc>
        <w:tc>
          <w:tcPr>
            <w:tcW w:w="426" w:type="dxa"/>
          </w:tcPr>
          <w:p w14:paraId="60AB7BF3" w14:textId="77777777" w:rsidR="00BE189A" w:rsidRPr="00BE189A" w:rsidRDefault="00BE189A" w:rsidP="00BE189A">
            <w:pPr>
              <w:rPr>
                <w:rFonts w:eastAsia="Calibri"/>
              </w:rPr>
            </w:pPr>
          </w:p>
        </w:tc>
        <w:tc>
          <w:tcPr>
            <w:tcW w:w="1417" w:type="dxa"/>
          </w:tcPr>
          <w:p w14:paraId="2DBF101D" w14:textId="77777777" w:rsidR="00BE189A" w:rsidRPr="00BE189A" w:rsidRDefault="00BE189A" w:rsidP="00BE189A">
            <w:pPr>
              <w:rPr>
                <w:rFonts w:eastAsia="Calibri"/>
              </w:rPr>
            </w:pPr>
          </w:p>
        </w:tc>
        <w:tc>
          <w:tcPr>
            <w:tcW w:w="1701" w:type="dxa"/>
          </w:tcPr>
          <w:p w14:paraId="15DA0586" w14:textId="77777777" w:rsidR="00BE189A" w:rsidRPr="00BE189A" w:rsidRDefault="00BE189A" w:rsidP="00BE189A">
            <w:pPr>
              <w:rPr>
                <w:rFonts w:eastAsia="Calibri"/>
              </w:rPr>
            </w:pPr>
          </w:p>
        </w:tc>
        <w:tc>
          <w:tcPr>
            <w:tcW w:w="1843" w:type="dxa"/>
          </w:tcPr>
          <w:p w14:paraId="6812A91D" w14:textId="77777777" w:rsidR="00BE189A" w:rsidRPr="00BE189A" w:rsidRDefault="00BE189A" w:rsidP="00BE189A">
            <w:pPr>
              <w:rPr>
                <w:rFonts w:eastAsia="Calibri"/>
              </w:rPr>
            </w:pPr>
          </w:p>
        </w:tc>
        <w:tc>
          <w:tcPr>
            <w:tcW w:w="1559" w:type="dxa"/>
            <w:noWrap/>
          </w:tcPr>
          <w:p w14:paraId="2EEEA9A8" w14:textId="77777777" w:rsidR="00BE189A" w:rsidRPr="00BE189A" w:rsidRDefault="00BE189A" w:rsidP="00BE189A">
            <w:pPr>
              <w:rPr>
                <w:rFonts w:eastAsia="Calibri"/>
              </w:rPr>
            </w:pPr>
          </w:p>
        </w:tc>
      </w:tr>
      <w:tr w:rsidR="00BE189A" w:rsidRPr="00BE189A" w14:paraId="05F1BF89" w14:textId="77777777" w:rsidTr="00F05206">
        <w:trPr>
          <w:trHeight w:val="290"/>
        </w:trPr>
        <w:tc>
          <w:tcPr>
            <w:tcW w:w="2568" w:type="dxa"/>
            <w:noWrap/>
            <w:hideMark/>
          </w:tcPr>
          <w:p w14:paraId="40A83492" w14:textId="77777777" w:rsidR="00BE189A" w:rsidRPr="00BE189A" w:rsidRDefault="00BE189A" w:rsidP="00BE189A">
            <w:pPr>
              <w:rPr>
                <w:rFonts w:eastAsia="Calibri"/>
              </w:rPr>
            </w:pPr>
            <w:r w:rsidRPr="00BE189A">
              <w:rPr>
                <w:rFonts w:eastAsia="Calibri"/>
              </w:rPr>
              <w:t>CWM Flight capability</w:t>
            </w:r>
          </w:p>
          <w:p w14:paraId="0FF5A1F4" w14:textId="77777777" w:rsidR="00BE189A" w:rsidRPr="00BE189A" w:rsidRDefault="00BE189A" w:rsidP="00BE189A">
            <w:pPr>
              <w:rPr>
                <w:rFonts w:eastAsia="Calibri"/>
              </w:rPr>
            </w:pPr>
          </w:p>
        </w:tc>
        <w:tc>
          <w:tcPr>
            <w:tcW w:w="651" w:type="dxa"/>
          </w:tcPr>
          <w:p w14:paraId="5D52CA1B" w14:textId="77777777" w:rsidR="00BE189A" w:rsidRPr="00BE189A" w:rsidRDefault="00BE189A" w:rsidP="00BE189A">
            <w:pPr>
              <w:rPr>
                <w:rFonts w:eastAsia="Calibri"/>
              </w:rPr>
            </w:pPr>
          </w:p>
        </w:tc>
        <w:tc>
          <w:tcPr>
            <w:tcW w:w="3018" w:type="dxa"/>
          </w:tcPr>
          <w:p w14:paraId="4C205E0D" w14:textId="77777777" w:rsidR="00BE189A" w:rsidRPr="00BE189A" w:rsidRDefault="00BE189A" w:rsidP="00BE189A">
            <w:pPr>
              <w:rPr>
                <w:rFonts w:eastAsia="Calibri"/>
              </w:rPr>
            </w:pPr>
            <w:r w:rsidRPr="00BE189A">
              <w:rPr>
                <w:rFonts w:eastAsia="Calibri"/>
              </w:rPr>
              <w:t>0, 0.5, or 1</w:t>
            </w:r>
          </w:p>
        </w:tc>
        <w:tc>
          <w:tcPr>
            <w:tcW w:w="426" w:type="dxa"/>
          </w:tcPr>
          <w:p w14:paraId="10C4F650" w14:textId="77777777" w:rsidR="00BE189A" w:rsidRPr="00BE189A" w:rsidRDefault="00BE189A" w:rsidP="00BE189A">
            <w:pPr>
              <w:rPr>
                <w:rFonts w:eastAsia="Calibri"/>
              </w:rPr>
            </w:pPr>
          </w:p>
        </w:tc>
        <w:tc>
          <w:tcPr>
            <w:tcW w:w="1417" w:type="dxa"/>
          </w:tcPr>
          <w:p w14:paraId="6F2A0984" w14:textId="77777777" w:rsidR="00BE189A" w:rsidRPr="00BE189A" w:rsidRDefault="00BE189A" w:rsidP="00BE189A">
            <w:pPr>
              <w:rPr>
                <w:rFonts w:eastAsia="Calibri"/>
              </w:rPr>
            </w:pPr>
            <w:r w:rsidRPr="00BE189A">
              <w:rPr>
                <w:rFonts w:eastAsia="Calibri"/>
              </w:rPr>
              <w:t>2015</w:t>
            </w:r>
          </w:p>
        </w:tc>
        <w:tc>
          <w:tcPr>
            <w:tcW w:w="1701" w:type="dxa"/>
          </w:tcPr>
          <w:p w14:paraId="3ABBFE78" w14:textId="77777777" w:rsidR="00BE189A" w:rsidRPr="00BE189A" w:rsidRDefault="00BE189A" w:rsidP="00BE189A">
            <w:pPr>
              <w:rPr>
                <w:rFonts w:eastAsia="Calibri"/>
              </w:rPr>
            </w:pPr>
            <w:r w:rsidRPr="00BE189A">
              <w:rPr>
                <w:rFonts w:eastAsia="Calibri"/>
              </w:rPr>
              <w:t>0.08 ± 0.04</w:t>
            </w:r>
          </w:p>
        </w:tc>
        <w:tc>
          <w:tcPr>
            <w:tcW w:w="1843" w:type="dxa"/>
          </w:tcPr>
          <w:p w14:paraId="591E22A0" w14:textId="77777777" w:rsidR="00BE189A" w:rsidRPr="00BE189A" w:rsidRDefault="00BE189A" w:rsidP="00BE189A">
            <w:pPr>
              <w:rPr>
                <w:rFonts w:eastAsia="Calibri"/>
              </w:rPr>
            </w:pPr>
            <w:r w:rsidRPr="00BE189A">
              <w:rPr>
                <w:rFonts w:eastAsia="Calibri"/>
              </w:rPr>
              <w:t>0.30 ± 0.07</w:t>
            </w:r>
          </w:p>
        </w:tc>
        <w:tc>
          <w:tcPr>
            <w:tcW w:w="1559" w:type="dxa"/>
            <w:noWrap/>
            <w:hideMark/>
          </w:tcPr>
          <w:p w14:paraId="74233694" w14:textId="77777777" w:rsidR="00BE189A" w:rsidRPr="00BE189A" w:rsidRDefault="00BE189A" w:rsidP="00BE189A">
            <w:pPr>
              <w:rPr>
                <w:rFonts w:eastAsia="Calibri"/>
              </w:rPr>
            </w:pPr>
            <w:r w:rsidRPr="00BE189A">
              <w:rPr>
                <w:rFonts w:eastAsia="Calibri"/>
              </w:rPr>
              <w:t>0.08 ± 0.04</w:t>
            </w:r>
          </w:p>
        </w:tc>
      </w:tr>
      <w:tr w:rsidR="00BE189A" w:rsidRPr="00BE189A" w14:paraId="73C87BCC" w14:textId="77777777" w:rsidTr="00F05206">
        <w:trPr>
          <w:trHeight w:val="290"/>
        </w:trPr>
        <w:tc>
          <w:tcPr>
            <w:tcW w:w="2568" w:type="dxa"/>
            <w:tcBorders>
              <w:bottom w:val="single" w:sz="4" w:space="0" w:color="auto"/>
            </w:tcBorders>
            <w:noWrap/>
          </w:tcPr>
          <w:p w14:paraId="264D904F" w14:textId="77777777" w:rsidR="00BE189A" w:rsidRPr="00BE189A" w:rsidRDefault="00BE189A" w:rsidP="00BE189A">
            <w:pPr>
              <w:rPr>
                <w:rFonts w:eastAsia="Calibri"/>
              </w:rPr>
            </w:pPr>
          </w:p>
        </w:tc>
        <w:tc>
          <w:tcPr>
            <w:tcW w:w="651" w:type="dxa"/>
            <w:tcBorders>
              <w:bottom w:val="single" w:sz="4" w:space="0" w:color="auto"/>
            </w:tcBorders>
          </w:tcPr>
          <w:p w14:paraId="08A6009E" w14:textId="77777777" w:rsidR="00BE189A" w:rsidRPr="00BE189A" w:rsidRDefault="00BE189A" w:rsidP="00BE189A">
            <w:pPr>
              <w:rPr>
                <w:rFonts w:eastAsia="Calibri"/>
              </w:rPr>
            </w:pPr>
          </w:p>
        </w:tc>
        <w:tc>
          <w:tcPr>
            <w:tcW w:w="3018" w:type="dxa"/>
            <w:tcBorders>
              <w:bottom w:val="single" w:sz="4" w:space="0" w:color="auto"/>
            </w:tcBorders>
          </w:tcPr>
          <w:p w14:paraId="63725FAC" w14:textId="77777777" w:rsidR="00BE189A" w:rsidRPr="00BE189A" w:rsidRDefault="00BE189A" w:rsidP="00BE189A">
            <w:pPr>
              <w:rPr>
                <w:rFonts w:eastAsia="Calibri"/>
              </w:rPr>
            </w:pPr>
          </w:p>
        </w:tc>
        <w:tc>
          <w:tcPr>
            <w:tcW w:w="426" w:type="dxa"/>
            <w:tcBorders>
              <w:bottom w:val="single" w:sz="4" w:space="0" w:color="auto"/>
            </w:tcBorders>
          </w:tcPr>
          <w:p w14:paraId="35CD451E" w14:textId="77777777" w:rsidR="00BE189A" w:rsidRPr="00BE189A" w:rsidRDefault="00BE189A" w:rsidP="00BE189A">
            <w:pPr>
              <w:rPr>
                <w:rFonts w:eastAsia="Calibri"/>
              </w:rPr>
            </w:pPr>
          </w:p>
        </w:tc>
        <w:tc>
          <w:tcPr>
            <w:tcW w:w="1417" w:type="dxa"/>
            <w:tcBorders>
              <w:bottom w:val="single" w:sz="4" w:space="0" w:color="auto"/>
            </w:tcBorders>
          </w:tcPr>
          <w:p w14:paraId="1EE15E8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46F31CBB" w14:textId="77777777" w:rsidR="00BE189A" w:rsidRPr="00BE189A" w:rsidRDefault="00BE189A" w:rsidP="00BE189A">
            <w:pPr>
              <w:rPr>
                <w:rFonts w:eastAsia="Calibri"/>
              </w:rPr>
            </w:pPr>
            <w:r w:rsidRPr="00BE189A">
              <w:rPr>
                <w:rFonts w:eastAsia="Calibri"/>
              </w:rPr>
              <w:t>0.09 ± 0.03</w:t>
            </w:r>
          </w:p>
        </w:tc>
        <w:tc>
          <w:tcPr>
            <w:tcW w:w="1843" w:type="dxa"/>
            <w:tcBorders>
              <w:bottom w:val="single" w:sz="4" w:space="0" w:color="auto"/>
            </w:tcBorders>
          </w:tcPr>
          <w:p w14:paraId="77A20FAA" w14:textId="77777777" w:rsidR="00BE189A" w:rsidRPr="00BE189A" w:rsidRDefault="00BE189A" w:rsidP="00BE189A">
            <w:pPr>
              <w:rPr>
                <w:rFonts w:eastAsia="Calibri"/>
              </w:rPr>
            </w:pPr>
            <w:r w:rsidRPr="00BE189A">
              <w:rPr>
                <w:rFonts w:eastAsia="Calibri"/>
              </w:rPr>
              <w:t>0.08 ± 0.04</w:t>
            </w:r>
          </w:p>
        </w:tc>
        <w:tc>
          <w:tcPr>
            <w:tcW w:w="1559" w:type="dxa"/>
            <w:tcBorders>
              <w:bottom w:val="single" w:sz="4" w:space="0" w:color="auto"/>
            </w:tcBorders>
            <w:noWrap/>
          </w:tcPr>
          <w:p w14:paraId="1F3FF5E1" w14:textId="77777777" w:rsidR="00BE189A" w:rsidRPr="00BE189A" w:rsidRDefault="00BE189A" w:rsidP="00BE189A">
            <w:pPr>
              <w:rPr>
                <w:rFonts w:eastAsia="Calibri"/>
              </w:rPr>
            </w:pPr>
            <w:r w:rsidRPr="00BE189A">
              <w:rPr>
                <w:rFonts w:eastAsia="Calibri"/>
              </w:rPr>
              <w:t>0.05 ± 0.01</w:t>
            </w:r>
          </w:p>
        </w:tc>
      </w:tr>
    </w:tbl>
    <w:p w14:paraId="6D4230C0" w14:textId="77777777" w:rsidR="00BE189A" w:rsidRPr="00BE189A" w:rsidRDefault="00BE189A" w:rsidP="00BE189A">
      <w:pPr>
        <w:rPr>
          <w:rFonts w:eastAsia="Calibri" w:cs="Times New Roman"/>
        </w:rPr>
      </w:pPr>
    </w:p>
    <w:p w14:paraId="1F552878" w14:textId="77777777" w:rsidR="00BE189A" w:rsidRPr="00BE189A" w:rsidRDefault="00BE189A" w:rsidP="00BE189A">
      <w:pPr>
        <w:rPr>
          <w:rFonts w:eastAsia="Calibri" w:cs="Times New Roman"/>
        </w:rPr>
      </w:pPr>
    </w:p>
    <w:p w14:paraId="20FE3AAB" w14:textId="77777777" w:rsidR="00BE189A" w:rsidRPr="00BE189A" w:rsidRDefault="00BE189A" w:rsidP="00BE189A">
      <w:pPr>
        <w:rPr>
          <w:rFonts w:eastAsia="Calibri" w:cs="Times New Roman"/>
        </w:rPr>
      </w:pPr>
    </w:p>
    <w:p w14:paraId="541D7901"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p>
    <w:p w14:paraId="09B7EEC3" w14:textId="77777777" w:rsidR="00BE189A" w:rsidRPr="00BE189A" w:rsidRDefault="00BE189A" w:rsidP="00BE189A">
      <w:pPr>
        <w:rPr>
          <w:rFonts w:eastAsia="Calibri" w:cs="Times New Roman"/>
        </w:rPr>
      </w:pPr>
    </w:p>
    <w:p w14:paraId="704F68AF" w14:textId="77777777" w:rsidR="00BE189A" w:rsidRPr="00BE189A" w:rsidRDefault="00BE189A" w:rsidP="00BE189A">
      <w:pPr>
        <w:spacing w:line="480" w:lineRule="auto"/>
        <w:rPr>
          <w:rFonts w:eastAsia="Calibri" w:cs="Times New Roman"/>
        </w:rPr>
      </w:pPr>
      <w:r w:rsidRPr="00BE189A">
        <w:rPr>
          <w:rFonts w:eastAsia="Calibri" w:cs="Times New Roman"/>
        </w:rPr>
        <w:tab/>
        <w:t>The taxonomic and functional composition of ground beetle communities differed among forest management treatments. Ground beetle communities in salvaged plots were taxonomically distinct from undisturbed forest, and taxonomic composition changed over time from 2015 to 2022 (Treatment: F=1.7, p=0.019; Year: F=3.8, p&lt;0.001; Fig. 2.5A). Functional composition showed an interaction between treatment and year, whereby salvaged plots differed from windthrow and undisturbed forest in 2015, but these differences were not detected in 2022 (Treatment: F=1.6, p=0.001; Treatment*Year interaction: F=1.3, p=0.046; Fig. 2.5B). Neither treatment groups nor years differed significantly in dispersion from their spatial medians (p&gt;0.10 in all cases).</w:t>
      </w:r>
    </w:p>
    <w:p w14:paraId="316FE41B" w14:textId="77777777" w:rsidR="00BE189A" w:rsidRPr="00BE189A" w:rsidRDefault="00BE189A" w:rsidP="00BE189A">
      <w:pPr>
        <w:spacing w:line="480" w:lineRule="auto"/>
        <w:rPr>
          <w:rFonts w:eastAsia="Calibri" w:cs="Times New Roman"/>
        </w:rPr>
      </w:pPr>
    </w:p>
    <w:p w14:paraId="2C8EB441" w14:textId="77777777" w:rsidR="00BE189A" w:rsidRPr="00BE189A" w:rsidRDefault="00BE189A" w:rsidP="00BE189A">
      <w:pPr>
        <w:spacing w:line="480" w:lineRule="auto"/>
        <w:rPr>
          <w:rFonts w:eastAsia="Calibri" w:cs="Times New Roman"/>
          <w:b/>
          <w:bCs/>
          <w:iCs/>
          <w:szCs w:val="18"/>
        </w:rPr>
      </w:pPr>
      <w:r w:rsidRPr="00BE189A">
        <w:rPr>
          <w:rFonts w:eastAsia="Calibri" w:cs="Times New Roman"/>
          <w:noProof/>
        </w:rPr>
        <w:lastRenderedPageBreak/>
        <w:drawing>
          <wp:inline distT="0" distB="0" distL="0" distR="0" wp14:anchorId="637B5DB6" wp14:editId="1DDE5757">
            <wp:extent cx="4807390" cy="6419364"/>
            <wp:effectExtent l="0" t="0" r="0" b="635"/>
            <wp:doc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pic:cNvPicPr/>
                  </pic:nvPicPr>
                  <pic:blipFill>
                    <a:blip r:embed="rId29">
                      <a:extLst>
                        <a:ext uri="{96DAC541-7B7A-43D3-8B79-37D633B846F1}">
                          <asvg:svgBlip xmlns:asvg="http://schemas.microsoft.com/office/drawing/2016/SVG/main" r:embed="rId30"/>
                        </a:ext>
                      </a:extLst>
                    </a:blip>
                    <a:stretch>
                      <a:fillRect/>
                    </a:stretch>
                  </pic:blipFill>
                  <pic:spPr>
                    <a:xfrm>
                      <a:off x="0" y="0"/>
                      <a:ext cx="4814083" cy="6428301"/>
                    </a:xfrm>
                    <a:prstGeom prst="rect">
                      <a:avLst/>
                    </a:prstGeom>
                  </pic:spPr>
                </pic:pic>
              </a:graphicData>
            </a:graphic>
          </wp:inline>
        </w:drawing>
      </w:r>
      <w:bookmarkStart w:id="95" w:name="_Toc213432491"/>
    </w:p>
    <w:p w14:paraId="79A5F049" w14:textId="77777777" w:rsidR="00BE189A" w:rsidRPr="00BE189A" w:rsidRDefault="00BE189A" w:rsidP="00BE189A">
      <w:pPr>
        <w:rPr>
          <w:rFonts w:eastAsia="Calibri" w:cs="Times New Roman"/>
          <w:iCs/>
          <w:szCs w:val="18"/>
        </w:rPr>
      </w:pPr>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Pr="00BE189A">
        <w:rPr>
          <w:rFonts w:eastAsia="Calibri" w:cs="Times New Roman"/>
          <w:b/>
          <w:bCs/>
          <w:iCs/>
          <w:noProof/>
          <w:szCs w:val="18"/>
        </w:rPr>
        <w:t>5</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N</w:t>
      </w:r>
      <w:commentRangeStart w:id="96"/>
      <w:r w:rsidRPr="00BE189A">
        <w:rPr>
          <w:rFonts w:eastAsia="Calibri" w:cs="Times New Roman"/>
          <w:iCs/>
          <w:szCs w:val="18"/>
        </w:rPr>
        <w:t>onmetric multidimensional scaling (NMDS) ordinations of ground beetle communities in taxo</w:t>
      </w:r>
      <w:commentRangeEnd w:id="96"/>
      <w:r w:rsidRPr="00BE189A">
        <w:rPr>
          <w:rFonts w:eastAsia="Calibri" w:cs="Times New Roman"/>
          <w:kern w:val="2"/>
          <w:sz w:val="16"/>
          <w:szCs w:val="16"/>
          <w14:ligatures w14:val="standardContextual"/>
        </w:rPr>
        <w:commentReference w:id="96"/>
      </w:r>
      <w:r w:rsidRPr="00BE189A">
        <w:rPr>
          <w:rFonts w:eastAsia="Calibri" w:cs="Times New Roman"/>
          <w:iCs/>
          <w:szCs w:val="18"/>
        </w:rPr>
        <w:t xml:space="preserve">nomic space (A) and functional trait space (B). Each point is a plot </w:t>
      </w:r>
      <w:proofErr w:type="gramStart"/>
      <w:r w:rsidRPr="00BE189A">
        <w:rPr>
          <w:rFonts w:eastAsia="Calibri" w:cs="Times New Roman"/>
          <w:iCs/>
          <w:szCs w:val="18"/>
        </w:rPr>
        <w:t>in a given year</w:t>
      </w:r>
      <w:proofErr w:type="gramEnd"/>
      <w:r w:rsidRPr="00BE189A">
        <w:rPr>
          <w:rFonts w:eastAsia="Calibri" w:cs="Times New Roman"/>
          <w:iCs/>
          <w:szCs w:val="18"/>
        </w:rPr>
        <w:t>; shape of the point indicates the year the community was sampled, while color indicates the forest management treatment. The NMDS ordinations resulted in stress values of 0.224 for taxonomic beta-diversity and 0.181 for functional beta-diversity.</w:t>
      </w:r>
      <w:bookmarkEnd w:id="95"/>
    </w:p>
    <w:p w14:paraId="6E001614"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145BFD52" w14:textId="77777777" w:rsidR="00BE189A" w:rsidRPr="00BE189A" w:rsidRDefault="00BE189A" w:rsidP="00BE189A">
      <w:pPr>
        <w:spacing w:line="480" w:lineRule="auto"/>
        <w:rPr>
          <w:rFonts w:eastAsia="Calibri" w:cs="Times New Roman"/>
        </w:rPr>
      </w:pPr>
      <w:r w:rsidRPr="00BE189A">
        <w:rPr>
          <w:rFonts w:eastAsia="Calibri" w:cs="Times New Roman"/>
        </w:rPr>
        <w:lastRenderedPageBreak/>
        <w:tab/>
        <w:t>The forest floor environment changed among the forest management treatments over time (</w:t>
      </w:r>
      <w:r w:rsidRPr="00BE189A">
        <w:rPr>
          <w:rFonts w:eastAsia="Calibri" w:cs="Times New Roman"/>
          <w:highlight w:val="yellow"/>
        </w:rPr>
        <w:t>Table 2.5</w:t>
      </w:r>
      <w:r w:rsidRPr="00BE189A">
        <w:rPr>
          <w:rFonts w:eastAsia="Calibri" w:cs="Times New Roman"/>
        </w:rPr>
        <w:t>). In 2015, canopy openness was higher in salvaged plots than windthrow or undisturbed forest. By 2022, canopy openness in salvaged plots had decreased from its 2015 level, but remained higher, on average, than in forest plots. In 2015, percentage cover of understory vegetation was higher in salvaged plots than windthrow, and windthrow had higher vegetation cover than forest, but these differences became less pronounced by 2022. Meanwhile, percentage cover of leaf litter showed the opposite pattern. In 2015, salvaged plots had the lowest leaf litter cover, followed by windthrow plots and then forest with the highest leaf litter cover. By 2022, these differences had largely</w:t>
      </w:r>
      <w:commentRangeStart w:id="97"/>
      <w:commentRangeStart w:id="98"/>
      <w:r w:rsidRPr="00BE189A">
        <w:rPr>
          <w:rFonts w:eastAsia="Calibri" w:cs="Times New Roman"/>
        </w:rPr>
        <w:t xml:space="preserve"> disappeared</w:t>
      </w:r>
      <w:commentRangeEnd w:id="97"/>
      <w:r w:rsidRPr="00BE189A">
        <w:rPr>
          <w:rFonts w:eastAsia="Calibri" w:cs="Times New Roman"/>
          <w:kern w:val="2"/>
          <w:sz w:val="16"/>
          <w:szCs w:val="16"/>
          <w14:ligatures w14:val="standardContextual"/>
        </w:rPr>
        <w:commentReference w:id="97"/>
      </w:r>
      <w:commentRangeEnd w:id="98"/>
      <w:r w:rsidRPr="00BE189A">
        <w:rPr>
          <w:rFonts w:eastAsia="Aptos" w:cs="Times New Roman"/>
          <w:kern w:val="2"/>
          <w:sz w:val="16"/>
          <w:szCs w:val="16"/>
          <w14:ligatures w14:val="standardContextual"/>
        </w:rPr>
        <w:commentReference w:id="98"/>
      </w:r>
      <w:r w:rsidRPr="00BE189A">
        <w:rPr>
          <w:rFonts w:eastAsia="Calibri" w:cs="Times New Roman"/>
        </w:rPr>
        <w:t>. Soil moisture was similar among forest management treatments, both in 2015 and in 2022.</w:t>
      </w:r>
    </w:p>
    <w:p w14:paraId="2811F69A" w14:textId="77777777" w:rsidR="00BE189A" w:rsidRPr="00BE189A" w:rsidRDefault="00BE189A" w:rsidP="00BE189A">
      <w:pPr>
        <w:spacing w:line="480" w:lineRule="auto"/>
        <w:rPr>
          <w:rFonts w:eastAsia="Calibri" w:cs="Times New Roman"/>
        </w:rPr>
      </w:pPr>
    </w:p>
    <w:p w14:paraId="542E342E"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0B94B86F" w14:textId="77777777" w:rsidR="00BE189A" w:rsidRPr="00BE189A" w:rsidRDefault="00BE189A" w:rsidP="00BE189A">
      <w:pPr>
        <w:spacing w:after="200"/>
        <w:rPr>
          <w:rFonts w:eastAsia="Calibri" w:cs="Times New Roman"/>
          <w:iCs/>
          <w:szCs w:val="18"/>
        </w:rPr>
      </w:pPr>
      <w:bookmarkStart w:id="99" w:name="_Toc213432441"/>
      <w:commentRangeStart w:id="100"/>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6</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w:t>
      </w:r>
      <w:commentRangeEnd w:id="100"/>
      <w:r w:rsidRPr="00BE189A">
        <w:rPr>
          <w:rFonts w:eastAsia="Calibri" w:cs="Times New Roman"/>
          <w:kern w:val="2"/>
          <w:sz w:val="16"/>
          <w:szCs w:val="16"/>
          <w14:ligatures w14:val="standardContextual"/>
        </w:rPr>
        <w:commentReference w:id="100"/>
      </w:r>
      <w:r w:rsidRPr="00BE189A">
        <w:rPr>
          <w:rFonts w:eastAsia="Calibri" w:cs="Times New Roman"/>
          <w:iCs/>
          <w:szCs w:val="18"/>
        </w:rPr>
        <w:t xml:space="preserve">Main effects of forest management treatments (windthrow, salvaged, undisturbed forest) and year (2015, 2022) on environmental variables in the understory at </w:t>
      </w:r>
      <w:proofErr w:type="spellStart"/>
      <w:r w:rsidRPr="00BE189A">
        <w:rPr>
          <w:rFonts w:eastAsia="Calibri" w:cs="Times New Roman"/>
          <w:iCs/>
          <w:szCs w:val="18"/>
        </w:rPr>
        <w:t>Powdermill</w:t>
      </w:r>
      <w:proofErr w:type="spellEnd"/>
      <w:r w:rsidRPr="00BE189A">
        <w:rPr>
          <w:rFonts w:eastAsia="Calibri" w:cs="Times New Roman"/>
          <w:iCs/>
          <w:szCs w:val="18"/>
        </w:rPr>
        <w:t xml:space="preserve"> Nature Reserve, Rector, Westmoreland County, Pennsylvania, USA. All models were linear mixed-effects models with transect included as a random effect (LMM). Dashes indicate that the p-value is above 0.10. Patterns with a p-value below 0.05 are bolded.</w:t>
      </w:r>
      <w:bookmarkEnd w:id="99"/>
    </w:p>
    <w:p w14:paraId="63742721" w14:textId="77777777" w:rsidR="00BE189A" w:rsidRPr="00BE189A" w:rsidRDefault="00BE189A" w:rsidP="00BE189A">
      <w:pPr>
        <w:rPr>
          <w:rFonts w:eastAsia="Calibri" w:cs="Times New Roman"/>
        </w:rPr>
      </w:pPr>
    </w:p>
    <w:tbl>
      <w:tblPr>
        <w:tblStyle w:val="Aaronsinsectlabels14"/>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BE189A" w:rsidRPr="00BE189A" w14:paraId="382F539D" w14:textId="77777777" w:rsidTr="00F05206">
        <w:trPr>
          <w:trHeight w:val="333"/>
        </w:trPr>
        <w:tc>
          <w:tcPr>
            <w:tcW w:w="2268" w:type="dxa"/>
            <w:tcBorders>
              <w:top w:val="single" w:sz="4" w:space="0" w:color="auto"/>
              <w:bottom w:val="nil"/>
            </w:tcBorders>
          </w:tcPr>
          <w:p w14:paraId="7A0E0EA7" w14:textId="77777777" w:rsidR="00BE189A" w:rsidRPr="00BE189A" w:rsidRDefault="00BE189A" w:rsidP="00BE189A">
            <w:pPr>
              <w:rPr>
                <w:rFonts w:eastAsia="Calibri"/>
              </w:rPr>
            </w:pPr>
            <w:r w:rsidRPr="00BE189A">
              <w:rPr>
                <w:rFonts w:eastAsia="Calibri"/>
              </w:rPr>
              <w:t>Response variable</w:t>
            </w:r>
          </w:p>
        </w:tc>
        <w:tc>
          <w:tcPr>
            <w:tcW w:w="284" w:type="dxa"/>
            <w:tcBorders>
              <w:top w:val="single" w:sz="4" w:space="0" w:color="auto"/>
              <w:bottom w:val="nil"/>
            </w:tcBorders>
          </w:tcPr>
          <w:p w14:paraId="08550B91" w14:textId="77777777" w:rsidR="00BE189A" w:rsidRPr="00BE189A" w:rsidRDefault="00BE189A" w:rsidP="00BE189A">
            <w:pPr>
              <w:rPr>
                <w:rFonts w:eastAsia="Calibri"/>
              </w:rPr>
            </w:pPr>
          </w:p>
        </w:tc>
        <w:tc>
          <w:tcPr>
            <w:tcW w:w="992" w:type="dxa"/>
            <w:tcBorders>
              <w:top w:val="single" w:sz="4" w:space="0" w:color="auto"/>
              <w:bottom w:val="nil"/>
            </w:tcBorders>
          </w:tcPr>
          <w:p w14:paraId="41A9668F" w14:textId="77777777" w:rsidR="00BE189A" w:rsidRPr="00BE189A" w:rsidRDefault="00BE189A" w:rsidP="00BE189A">
            <w:pPr>
              <w:rPr>
                <w:rFonts w:eastAsia="Calibri"/>
              </w:rPr>
            </w:pPr>
            <w:r w:rsidRPr="00BE189A">
              <w:rPr>
                <w:rFonts w:eastAsia="Calibri"/>
              </w:rPr>
              <w:t xml:space="preserve">Model </w:t>
            </w:r>
          </w:p>
          <w:p w14:paraId="1AD04E39" w14:textId="77777777" w:rsidR="00BE189A" w:rsidRPr="00BE189A" w:rsidRDefault="00BE189A" w:rsidP="00BE189A">
            <w:pPr>
              <w:rPr>
                <w:rFonts w:eastAsia="Calibri"/>
              </w:rPr>
            </w:pPr>
            <w:r w:rsidRPr="00BE189A">
              <w:rPr>
                <w:rFonts w:eastAsia="Calibri"/>
              </w:rPr>
              <w:t>type</w:t>
            </w:r>
          </w:p>
        </w:tc>
        <w:tc>
          <w:tcPr>
            <w:tcW w:w="2977" w:type="dxa"/>
            <w:gridSpan w:val="2"/>
            <w:tcBorders>
              <w:top w:val="single" w:sz="4" w:space="0" w:color="auto"/>
              <w:bottom w:val="nil"/>
            </w:tcBorders>
          </w:tcPr>
          <w:p w14:paraId="4455A51E" w14:textId="77777777" w:rsidR="00BE189A" w:rsidRPr="00BE189A" w:rsidRDefault="00BE189A" w:rsidP="00BE189A">
            <w:pPr>
              <w:rPr>
                <w:rFonts w:eastAsia="Calibri"/>
              </w:rPr>
            </w:pPr>
            <w:r w:rsidRPr="00BE189A">
              <w:rPr>
                <w:rFonts w:eastAsia="Calibri"/>
              </w:rPr>
              <w:t xml:space="preserve">Treatment </w:t>
            </w:r>
          </w:p>
          <w:p w14:paraId="24AC4385" w14:textId="77777777" w:rsidR="00BE189A" w:rsidRPr="00BE189A" w:rsidRDefault="00BE189A" w:rsidP="00BE189A">
            <w:pPr>
              <w:rPr>
                <w:rFonts w:eastAsia="Calibri"/>
              </w:rPr>
            </w:pPr>
            <w:r w:rsidRPr="00BE189A">
              <w:rPr>
                <w:rFonts w:eastAsia="Calibri"/>
              </w:rPr>
              <w:t>(Windthrow, Salvaged, Forest)</w:t>
            </w:r>
          </w:p>
        </w:tc>
        <w:tc>
          <w:tcPr>
            <w:tcW w:w="3260" w:type="dxa"/>
            <w:gridSpan w:val="2"/>
            <w:tcBorders>
              <w:top w:val="single" w:sz="4" w:space="0" w:color="auto"/>
              <w:bottom w:val="nil"/>
            </w:tcBorders>
          </w:tcPr>
          <w:p w14:paraId="7FA71410" w14:textId="77777777" w:rsidR="00BE189A" w:rsidRPr="00BE189A" w:rsidRDefault="00BE189A" w:rsidP="00BE189A">
            <w:pPr>
              <w:rPr>
                <w:rFonts w:eastAsia="Calibri"/>
              </w:rPr>
            </w:pPr>
            <w:r w:rsidRPr="00BE189A">
              <w:rPr>
                <w:rFonts w:eastAsia="Calibri"/>
              </w:rPr>
              <w:t>Year (2015, 2022)</w:t>
            </w:r>
          </w:p>
        </w:tc>
        <w:tc>
          <w:tcPr>
            <w:tcW w:w="3073" w:type="dxa"/>
            <w:gridSpan w:val="2"/>
            <w:tcBorders>
              <w:top w:val="single" w:sz="4" w:space="0" w:color="auto"/>
              <w:bottom w:val="nil"/>
            </w:tcBorders>
          </w:tcPr>
          <w:p w14:paraId="47B9A658" w14:textId="77777777" w:rsidR="00BE189A" w:rsidRPr="00BE189A" w:rsidRDefault="00BE189A" w:rsidP="00BE189A">
            <w:pPr>
              <w:rPr>
                <w:rFonts w:eastAsia="Calibri"/>
              </w:rPr>
            </w:pPr>
            <w:r w:rsidRPr="00BE189A">
              <w:rPr>
                <w:rFonts w:eastAsia="Calibri"/>
              </w:rPr>
              <w:t>Treatment*Year interaction</w:t>
            </w:r>
          </w:p>
        </w:tc>
      </w:tr>
      <w:tr w:rsidR="00BE189A" w:rsidRPr="00BE189A" w14:paraId="798C60ED" w14:textId="77777777" w:rsidTr="00F05206">
        <w:trPr>
          <w:trHeight w:val="333"/>
        </w:trPr>
        <w:tc>
          <w:tcPr>
            <w:tcW w:w="2268" w:type="dxa"/>
            <w:tcBorders>
              <w:top w:val="nil"/>
              <w:bottom w:val="nil"/>
            </w:tcBorders>
          </w:tcPr>
          <w:p w14:paraId="0AA7791E" w14:textId="77777777" w:rsidR="00BE189A" w:rsidRPr="00BE189A" w:rsidRDefault="00BE189A" w:rsidP="00BE189A">
            <w:pPr>
              <w:rPr>
                <w:rFonts w:eastAsia="Calibri"/>
              </w:rPr>
            </w:pPr>
          </w:p>
        </w:tc>
        <w:tc>
          <w:tcPr>
            <w:tcW w:w="284" w:type="dxa"/>
            <w:tcBorders>
              <w:top w:val="nil"/>
              <w:bottom w:val="nil"/>
            </w:tcBorders>
          </w:tcPr>
          <w:p w14:paraId="55DE2786" w14:textId="77777777" w:rsidR="00BE189A" w:rsidRPr="00BE189A" w:rsidRDefault="00BE189A" w:rsidP="00BE189A">
            <w:pPr>
              <w:rPr>
                <w:rFonts w:eastAsia="Calibri"/>
              </w:rPr>
            </w:pPr>
          </w:p>
        </w:tc>
        <w:tc>
          <w:tcPr>
            <w:tcW w:w="992" w:type="dxa"/>
            <w:tcBorders>
              <w:top w:val="nil"/>
              <w:bottom w:val="nil"/>
            </w:tcBorders>
          </w:tcPr>
          <w:p w14:paraId="469F1F4A" w14:textId="77777777" w:rsidR="00BE189A" w:rsidRPr="00BE189A" w:rsidRDefault="00BE189A" w:rsidP="00BE189A">
            <w:pPr>
              <w:rPr>
                <w:rFonts w:eastAsia="Calibri"/>
              </w:rPr>
            </w:pPr>
          </w:p>
        </w:tc>
        <w:tc>
          <w:tcPr>
            <w:tcW w:w="2977" w:type="dxa"/>
            <w:gridSpan w:val="2"/>
            <w:tcBorders>
              <w:top w:val="nil"/>
              <w:bottom w:val="nil"/>
            </w:tcBorders>
          </w:tcPr>
          <w:p w14:paraId="61802B07" w14:textId="77777777" w:rsidR="00BE189A" w:rsidRPr="00BE189A" w:rsidRDefault="00BE189A" w:rsidP="00BE189A">
            <w:pPr>
              <w:rPr>
                <w:rFonts w:eastAsia="Calibri"/>
              </w:rPr>
            </w:pPr>
          </w:p>
        </w:tc>
        <w:tc>
          <w:tcPr>
            <w:tcW w:w="3260" w:type="dxa"/>
            <w:gridSpan w:val="2"/>
            <w:tcBorders>
              <w:top w:val="nil"/>
              <w:bottom w:val="nil"/>
            </w:tcBorders>
          </w:tcPr>
          <w:p w14:paraId="0CFFA0E2" w14:textId="77777777" w:rsidR="00BE189A" w:rsidRPr="00BE189A" w:rsidRDefault="00BE189A" w:rsidP="00BE189A">
            <w:pPr>
              <w:rPr>
                <w:rFonts w:eastAsia="Calibri"/>
              </w:rPr>
            </w:pPr>
          </w:p>
        </w:tc>
        <w:tc>
          <w:tcPr>
            <w:tcW w:w="1559" w:type="dxa"/>
            <w:tcBorders>
              <w:top w:val="nil"/>
              <w:bottom w:val="nil"/>
            </w:tcBorders>
          </w:tcPr>
          <w:p w14:paraId="45CBC2D0" w14:textId="77777777" w:rsidR="00BE189A" w:rsidRPr="00BE189A" w:rsidRDefault="00BE189A" w:rsidP="00BE189A">
            <w:pPr>
              <w:rPr>
                <w:rFonts w:eastAsia="Calibri"/>
              </w:rPr>
            </w:pPr>
          </w:p>
        </w:tc>
        <w:tc>
          <w:tcPr>
            <w:tcW w:w="1514" w:type="dxa"/>
            <w:tcBorders>
              <w:top w:val="nil"/>
              <w:bottom w:val="nil"/>
            </w:tcBorders>
          </w:tcPr>
          <w:p w14:paraId="34FD6EB2" w14:textId="77777777" w:rsidR="00BE189A" w:rsidRPr="00BE189A" w:rsidRDefault="00BE189A" w:rsidP="00BE189A">
            <w:pPr>
              <w:rPr>
                <w:rFonts w:eastAsia="Calibri"/>
              </w:rPr>
            </w:pPr>
          </w:p>
        </w:tc>
      </w:tr>
      <w:tr w:rsidR="00BE189A" w:rsidRPr="00BE189A" w14:paraId="0BF2A816" w14:textId="77777777" w:rsidTr="00F05206">
        <w:trPr>
          <w:trHeight w:val="333"/>
        </w:trPr>
        <w:tc>
          <w:tcPr>
            <w:tcW w:w="2268" w:type="dxa"/>
            <w:tcBorders>
              <w:top w:val="nil"/>
              <w:bottom w:val="single" w:sz="4" w:space="0" w:color="auto"/>
            </w:tcBorders>
          </w:tcPr>
          <w:p w14:paraId="196F6221" w14:textId="77777777" w:rsidR="00BE189A" w:rsidRPr="00BE189A" w:rsidRDefault="00BE189A" w:rsidP="00BE189A">
            <w:pPr>
              <w:rPr>
                <w:rFonts w:eastAsia="Calibri"/>
              </w:rPr>
            </w:pPr>
          </w:p>
        </w:tc>
        <w:tc>
          <w:tcPr>
            <w:tcW w:w="284" w:type="dxa"/>
            <w:tcBorders>
              <w:top w:val="nil"/>
              <w:bottom w:val="single" w:sz="4" w:space="0" w:color="auto"/>
            </w:tcBorders>
          </w:tcPr>
          <w:p w14:paraId="6114538B" w14:textId="77777777" w:rsidR="00BE189A" w:rsidRPr="00BE189A" w:rsidRDefault="00BE189A" w:rsidP="00BE189A">
            <w:pPr>
              <w:rPr>
                <w:rFonts w:eastAsia="Calibri"/>
              </w:rPr>
            </w:pPr>
          </w:p>
        </w:tc>
        <w:tc>
          <w:tcPr>
            <w:tcW w:w="992" w:type="dxa"/>
            <w:tcBorders>
              <w:top w:val="nil"/>
              <w:bottom w:val="single" w:sz="4" w:space="0" w:color="auto"/>
            </w:tcBorders>
          </w:tcPr>
          <w:p w14:paraId="63D5E73E" w14:textId="77777777" w:rsidR="00BE189A" w:rsidRPr="00BE189A" w:rsidRDefault="00BE189A" w:rsidP="00BE189A">
            <w:pPr>
              <w:rPr>
                <w:rFonts w:eastAsia="Calibri"/>
              </w:rPr>
            </w:pPr>
          </w:p>
        </w:tc>
        <w:tc>
          <w:tcPr>
            <w:tcW w:w="1134" w:type="dxa"/>
            <w:tcBorders>
              <w:top w:val="nil"/>
              <w:bottom w:val="single" w:sz="4" w:space="0" w:color="auto"/>
            </w:tcBorders>
          </w:tcPr>
          <w:p w14:paraId="20151702" w14:textId="77777777" w:rsidR="00BE189A" w:rsidRPr="00BE189A" w:rsidRDefault="00BE189A" w:rsidP="00BE189A">
            <w:pPr>
              <w:rPr>
                <w:rFonts w:eastAsia="Calibri"/>
              </w:rPr>
            </w:pPr>
            <w:r w:rsidRPr="00BE189A">
              <w:rPr>
                <w:rFonts w:eastAsia="Calibri"/>
              </w:rPr>
              <w:t>Statistic</w:t>
            </w:r>
          </w:p>
        </w:tc>
        <w:tc>
          <w:tcPr>
            <w:tcW w:w="1843" w:type="dxa"/>
            <w:tcBorders>
              <w:top w:val="nil"/>
              <w:bottom w:val="single" w:sz="4" w:space="0" w:color="auto"/>
            </w:tcBorders>
          </w:tcPr>
          <w:p w14:paraId="6420674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A2676BE" w14:textId="77777777" w:rsidR="00BE189A" w:rsidRPr="00BE189A" w:rsidRDefault="00BE189A" w:rsidP="00BE189A">
            <w:pPr>
              <w:rPr>
                <w:rFonts w:eastAsia="Calibri"/>
              </w:rPr>
            </w:pPr>
            <w:r w:rsidRPr="00BE189A">
              <w:rPr>
                <w:rFonts w:eastAsia="Calibri"/>
              </w:rPr>
              <w:t>Statistic</w:t>
            </w:r>
          </w:p>
        </w:tc>
        <w:tc>
          <w:tcPr>
            <w:tcW w:w="1701" w:type="dxa"/>
            <w:tcBorders>
              <w:top w:val="nil"/>
              <w:bottom w:val="single" w:sz="4" w:space="0" w:color="auto"/>
            </w:tcBorders>
          </w:tcPr>
          <w:p w14:paraId="40A6251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0EA1443" w14:textId="77777777" w:rsidR="00BE189A" w:rsidRPr="00BE189A" w:rsidRDefault="00BE189A" w:rsidP="00BE189A">
            <w:pPr>
              <w:rPr>
                <w:rFonts w:eastAsia="Calibri"/>
              </w:rPr>
            </w:pPr>
            <w:r w:rsidRPr="00BE189A">
              <w:rPr>
                <w:rFonts w:eastAsia="Calibri"/>
              </w:rPr>
              <w:t>Statistic</w:t>
            </w:r>
          </w:p>
        </w:tc>
        <w:tc>
          <w:tcPr>
            <w:tcW w:w="1514" w:type="dxa"/>
            <w:tcBorders>
              <w:top w:val="nil"/>
              <w:bottom w:val="single" w:sz="4" w:space="0" w:color="auto"/>
            </w:tcBorders>
          </w:tcPr>
          <w:p w14:paraId="6F18228F" w14:textId="77777777" w:rsidR="00BE189A" w:rsidRPr="00BE189A" w:rsidRDefault="00BE189A" w:rsidP="00BE189A">
            <w:pPr>
              <w:rPr>
                <w:rFonts w:eastAsia="Calibri"/>
              </w:rPr>
            </w:pPr>
            <w:r w:rsidRPr="00BE189A">
              <w:rPr>
                <w:rFonts w:eastAsia="Calibri"/>
              </w:rPr>
              <w:t>p</w:t>
            </w:r>
          </w:p>
        </w:tc>
      </w:tr>
      <w:tr w:rsidR="00BE189A" w:rsidRPr="00BE189A" w14:paraId="6EBF21A4" w14:textId="77777777" w:rsidTr="00F05206">
        <w:trPr>
          <w:trHeight w:val="275"/>
        </w:trPr>
        <w:tc>
          <w:tcPr>
            <w:tcW w:w="2268" w:type="dxa"/>
            <w:tcBorders>
              <w:top w:val="single" w:sz="4" w:space="0" w:color="auto"/>
              <w:bottom w:val="nil"/>
            </w:tcBorders>
          </w:tcPr>
          <w:p w14:paraId="77270943" w14:textId="77777777" w:rsidR="00BE189A" w:rsidRPr="00BE189A" w:rsidRDefault="00BE189A" w:rsidP="00BE189A">
            <w:pPr>
              <w:rPr>
                <w:rFonts w:eastAsia="Calibri"/>
              </w:rPr>
            </w:pPr>
            <w:r w:rsidRPr="00BE189A">
              <w:rPr>
                <w:rFonts w:eastAsia="Calibri"/>
              </w:rPr>
              <w:t>Canopy openness</w:t>
            </w:r>
          </w:p>
        </w:tc>
        <w:tc>
          <w:tcPr>
            <w:tcW w:w="284" w:type="dxa"/>
            <w:tcBorders>
              <w:top w:val="single" w:sz="4" w:space="0" w:color="auto"/>
              <w:bottom w:val="nil"/>
            </w:tcBorders>
          </w:tcPr>
          <w:p w14:paraId="2F9B552A" w14:textId="77777777" w:rsidR="00BE189A" w:rsidRPr="00BE189A" w:rsidRDefault="00BE189A" w:rsidP="00BE189A">
            <w:pPr>
              <w:rPr>
                <w:rFonts w:eastAsia="Calibri"/>
              </w:rPr>
            </w:pPr>
          </w:p>
        </w:tc>
        <w:tc>
          <w:tcPr>
            <w:tcW w:w="992" w:type="dxa"/>
            <w:tcBorders>
              <w:top w:val="single" w:sz="4" w:space="0" w:color="auto"/>
              <w:bottom w:val="nil"/>
            </w:tcBorders>
          </w:tcPr>
          <w:p w14:paraId="751EEF9E" w14:textId="77777777" w:rsidR="00BE189A" w:rsidRPr="00BE189A" w:rsidRDefault="00BE189A" w:rsidP="00BE189A">
            <w:pPr>
              <w:rPr>
                <w:rFonts w:eastAsia="Calibri"/>
              </w:rPr>
            </w:pPr>
            <w:r w:rsidRPr="00BE189A">
              <w:rPr>
                <w:rFonts w:eastAsia="Calibri"/>
              </w:rPr>
              <w:t>LMM*</w:t>
            </w:r>
          </w:p>
        </w:tc>
        <w:tc>
          <w:tcPr>
            <w:tcW w:w="1134" w:type="dxa"/>
            <w:tcBorders>
              <w:top w:val="single" w:sz="4" w:space="0" w:color="auto"/>
              <w:bottom w:val="nil"/>
            </w:tcBorders>
          </w:tcPr>
          <w:p w14:paraId="3EDB658D" w14:textId="77777777" w:rsidR="00BE189A" w:rsidRPr="00BE189A" w:rsidRDefault="00BE189A" w:rsidP="00BE189A">
            <w:pPr>
              <w:rPr>
                <w:rFonts w:eastAsia="Calibri"/>
                <w:b/>
                <w:bCs/>
              </w:rPr>
            </w:pPr>
            <w:r w:rsidRPr="00BE189A">
              <w:rPr>
                <w:rFonts w:eastAsia="Calibri"/>
                <w:b/>
                <w:bCs/>
              </w:rPr>
              <w:t>F=47.2</w:t>
            </w:r>
          </w:p>
        </w:tc>
        <w:tc>
          <w:tcPr>
            <w:tcW w:w="1843" w:type="dxa"/>
            <w:tcBorders>
              <w:top w:val="single" w:sz="4" w:space="0" w:color="auto"/>
              <w:bottom w:val="nil"/>
            </w:tcBorders>
          </w:tcPr>
          <w:p w14:paraId="01D3B475" w14:textId="77777777" w:rsidR="00BE189A" w:rsidRPr="00BE189A" w:rsidRDefault="00BE189A" w:rsidP="00BE189A">
            <w:pPr>
              <w:rPr>
                <w:rFonts w:eastAsia="Calibri"/>
                <w:b/>
                <w:bCs/>
              </w:rPr>
            </w:pPr>
            <w:r w:rsidRPr="00BE189A">
              <w:rPr>
                <w:rFonts w:eastAsia="Calibri"/>
                <w:b/>
                <w:bCs/>
              </w:rPr>
              <w:t>&lt;0.001</w:t>
            </w:r>
          </w:p>
        </w:tc>
        <w:tc>
          <w:tcPr>
            <w:tcW w:w="1559" w:type="dxa"/>
            <w:tcBorders>
              <w:top w:val="single" w:sz="4" w:space="0" w:color="auto"/>
              <w:bottom w:val="nil"/>
            </w:tcBorders>
          </w:tcPr>
          <w:p w14:paraId="31BEA500" w14:textId="77777777" w:rsidR="00BE189A" w:rsidRPr="00BE189A" w:rsidRDefault="00BE189A" w:rsidP="00BE189A">
            <w:pPr>
              <w:rPr>
                <w:rFonts w:eastAsia="Calibri"/>
              </w:rPr>
            </w:pPr>
            <w:r w:rsidRPr="00BE189A">
              <w:rPr>
                <w:rFonts w:eastAsia="Calibri"/>
                <w:b/>
                <w:bCs/>
              </w:rPr>
              <w:t>F=45.9</w:t>
            </w:r>
          </w:p>
        </w:tc>
        <w:tc>
          <w:tcPr>
            <w:tcW w:w="1701" w:type="dxa"/>
            <w:tcBorders>
              <w:top w:val="single" w:sz="4" w:space="0" w:color="auto"/>
              <w:bottom w:val="nil"/>
            </w:tcBorders>
          </w:tcPr>
          <w:p w14:paraId="79CCC931" w14:textId="77777777" w:rsidR="00BE189A" w:rsidRPr="00BE189A" w:rsidRDefault="00BE189A" w:rsidP="00BE189A">
            <w:pPr>
              <w:rPr>
                <w:rFonts w:eastAsia="Calibri"/>
              </w:rPr>
            </w:pPr>
            <w:r w:rsidRPr="00BE189A">
              <w:rPr>
                <w:rFonts w:eastAsia="Calibri"/>
                <w:b/>
                <w:bCs/>
              </w:rPr>
              <w:t>&lt;0.001</w:t>
            </w:r>
          </w:p>
        </w:tc>
        <w:tc>
          <w:tcPr>
            <w:tcW w:w="1559" w:type="dxa"/>
            <w:tcBorders>
              <w:top w:val="single" w:sz="4" w:space="0" w:color="auto"/>
              <w:bottom w:val="nil"/>
            </w:tcBorders>
          </w:tcPr>
          <w:p w14:paraId="404F45A0" w14:textId="77777777" w:rsidR="00BE189A" w:rsidRPr="00BE189A" w:rsidRDefault="00BE189A" w:rsidP="00BE189A">
            <w:pPr>
              <w:rPr>
                <w:rFonts w:eastAsia="Calibri"/>
                <w:b/>
                <w:bCs/>
              </w:rPr>
            </w:pPr>
            <w:r w:rsidRPr="00BE189A">
              <w:rPr>
                <w:rFonts w:eastAsia="Calibri"/>
                <w:b/>
                <w:bCs/>
              </w:rPr>
              <w:t>F=19.9</w:t>
            </w:r>
          </w:p>
        </w:tc>
        <w:tc>
          <w:tcPr>
            <w:tcW w:w="1514" w:type="dxa"/>
            <w:tcBorders>
              <w:top w:val="single" w:sz="4" w:space="0" w:color="auto"/>
              <w:bottom w:val="nil"/>
            </w:tcBorders>
          </w:tcPr>
          <w:p w14:paraId="3C2EE976" w14:textId="77777777" w:rsidR="00BE189A" w:rsidRPr="00BE189A" w:rsidRDefault="00BE189A" w:rsidP="00BE189A">
            <w:pPr>
              <w:rPr>
                <w:rFonts w:eastAsia="Calibri"/>
                <w:b/>
                <w:bCs/>
              </w:rPr>
            </w:pPr>
            <w:r w:rsidRPr="00BE189A">
              <w:rPr>
                <w:rFonts w:eastAsia="Calibri"/>
                <w:b/>
                <w:bCs/>
              </w:rPr>
              <w:t>&lt;0.001</w:t>
            </w:r>
          </w:p>
        </w:tc>
      </w:tr>
      <w:tr w:rsidR="00BE189A" w:rsidRPr="00BE189A" w14:paraId="6FA671AE" w14:textId="77777777" w:rsidTr="00F05206">
        <w:trPr>
          <w:trHeight w:val="275"/>
        </w:trPr>
        <w:tc>
          <w:tcPr>
            <w:tcW w:w="2268" w:type="dxa"/>
            <w:tcBorders>
              <w:top w:val="nil"/>
              <w:bottom w:val="nil"/>
            </w:tcBorders>
          </w:tcPr>
          <w:p w14:paraId="357A7F40" w14:textId="77777777" w:rsidR="00BE189A" w:rsidRPr="00BE189A" w:rsidRDefault="00BE189A" w:rsidP="00BE189A">
            <w:pPr>
              <w:rPr>
                <w:rFonts w:eastAsia="Calibri"/>
              </w:rPr>
            </w:pPr>
          </w:p>
        </w:tc>
        <w:tc>
          <w:tcPr>
            <w:tcW w:w="284" w:type="dxa"/>
            <w:tcBorders>
              <w:top w:val="nil"/>
              <w:bottom w:val="nil"/>
            </w:tcBorders>
          </w:tcPr>
          <w:p w14:paraId="377078AB" w14:textId="77777777" w:rsidR="00BE189A" w:rsidRPr="00BE189A" w:rsidRDefault="00BE189A" w:rsidP="00BE189A">
            <w:pPr>
              <w:rPr>
                <w:rFonts w:eastAsia="Calibri"/>
              </w:rPr>
            </w:pPr>
          </w:p>
        </w:tc>
        <w:tc>
          <w:tcPr>
            <w:tcW w:w="992" w:type="dxa"/>
            <w:tcBorders>
              <w:top w:val="nil"/>
              <w:bottom w:val="nil"/>
            </w:tcBorders>
          </w:tcPr>
          <w:p w14:paraId="70D1F75C" w14:textId="77777777" w:rsidR="00BE189A" w:rsidRPr="00BE189A" w:rsidRDefault="00BE189A" w:rsidP="00BE189A">
            <w:pPr>
              <w:rPr>
                <w:rFonts w:eastAsia="Calibri"/>
              </w:rPr>
            </w:pPr>
          </w:p>
        </w:tc>
        <w:tc>
          <w:tcPr>
            <w:tcW w:w="1134" w:type="dxa"/>
            <w:tcBorders>
              <w:top w:val="nil"/>
              <w:bottom w:val="nil"/>
            </w:tcBorders>
          </w:tcPr>
          <w:p w14:paraId="420B69F3" w14:textId="77777777" w:rsidR="00BE189A" w:rsidRPr="00BE189A" w:rsidRDefault="00BE189A" w:rsidP="00BE189A">
            <w:pPr>
              <w:rPr>
                <w:rFonts w:eastAsia="Calibri"/>
                <w:b/>
                <w:bCs/>
              </w:rPr>
            </w:pPr>
          </w:p>
        </w:tc>
        <w:tc>
          <w:tcPr>
            <w:tcW w:w="1843" w:type="dxa"/>
            <w:tcBorders>
              <w:top w:val="nil"/>
              <w:bottom w:val="nil"/>
            </w:tcBorders>
          </w:tcPr>
          <w:p w14:paraId="4AEC6DE9" w14:textId="77777777" w:rsidR="00BE189A" w:rsidRPr="00BE189A" w:rsidRDefault="00BE189A" w:rsidP="00BE189A">
            <w:pPr>
              <w:rPr>
                <w:rFonts w:eastAsia="Calibri"/>
                <w:b/>
                <w:bCs/>
              </w:rPr>
            </w:pPr>
          </w:p>
        </w:tc>
        <w:tc>
          <w:tcPr>
            <w:tcW w:w="1559" w:type="dxa"/>
            <w:tcBorders>
              <w:top w:val="nil"/>
              <w:bottom w:val="nil"/>
            </w:tcBorders>
          </w:tcPr>
          <w:p w14:paraId="6B416D4B" w14:textId="77777777" w:rsidR="00BE189A" w:rsidRPr="00BE189A" w:rsidRDefault="00BE189A" w:rsidP="00BE189A">
            <w:pPr>
              <w:rPr>
                <w:rFonts w:eastAsia="Calibri"/>
                <w:b/>
                <w:bCs/>
              </w:rPr>
            </w:pPr>
          </w:p>
        </w:tc>
        <w:tc>
          <w:tcPr>
            <w:tcW w:w="1701" w:type="dxa"/>
            <w:tcBorders>
              <w:top w:val="nil"/>
              <w:bottom w:val="nil"/>
            </w:tcBorders>
          </w:tcPr>
          <w:p w14:paraId="480AB46E" w14:textId="77777777" w:rsidR="00BE189A" w:rsidRPr="00BE189A" w:rsidRDefault="00BE189A" w:rsidP="00BE189A">
            <w:pPr>
              <w:rPr>
                <w:rFonts w:eastAsia="Calibri"/>
                <w:b/>
                <w:bCs/>
              </w:rPr>
            </w:pPr>
          </w:p>
        </w:tc>
        <w:tc>
          <w:tcPr>
            <w:tcW w:w="1559" w:type="dxa"/>
            <w:tcBorders>
              <w:top w:val="nil"/>
              <w:bottom w:val="nil"/>
            </w:tcBorders>
          </w:tcPr>
          <w:p w14:paraId="5DB8C63D" w14:textId="77777777" w:rsidR="00BE189A" w:rsidRPr="00BE189A" w:rsidRDefault="00BE189A" w:rsidP="00BE189A">
            <w:pPr>
              <w:rPr>
                <w:rFonts w:eastAsia="Calibri"/>
                <w:b/>
                <w:bCs/>
              </w:rPr>
            </w:pPr>
          </w:p>
        </w:tc>
        <w:tc>
          <w:tcPr>
            <w:tcW w:w="1514" w:type="dxa"/>
            <w:tcBorders>
              <w:top w:val="nil"/>
              <w:bottom w:val="nil"/>
            </w:tcBorders>
          </w:tcPr>
          <w:p w14:paraId="1499E9AE" w14:textId="77777777" w:rsidR="00BE189A" w:rsidRPr="00BE189A" w:rsidRDefault="00BE189A" w:rsidP="00BE189A">
            <w:pPr>
              <w:rPr>
                <w:rFonts w:eastAsia="Calibri"/>
                <w:b/>
                <w:bCs/>
              </w:rPr>
            </w:pPr>
          </w:p>
        </w:tc>
      </w:tr>
      <w:tr w:rsidR="00BE189A" w:rsidRPr="00BE189A" w14:paraId="401D00A7" w14:textId="77777777" w:rsidTr="00F05206">
        <w:trPr>
          <w:trHeight w:val="828"/>
        </w:trPr>
        <w:tc>
          <w:tcPr>
            <w:tcW w:w="2268" w:type="dxa"/>
            <w:tcBorders>
              <w:top w:val="nil"/>
              <w:bottom w:val="nil"/>
            </w:tcBorders>
          </w:tcPr>
          <w:p w14:paraId="5F640643" w14:textId="77777777" w:rsidR="00BE189A" w:rsidRPr="00BE189A" w:rsidRDefault="00BE189A" w:rsidP="00BE189A">
            <w:pPr>
              <w:rPr>
                <w:rFonts w:eastAsia="Calibri"/>
              </w:rPr>
            </w:pPr>
            <w:r w:rsidRPr="00BE189A">
              <w:rPr>
                <w:rFonts w:eastAsia="Calibri"/>
              </w:rPr>
              <w:t>Vegetation percentage cover</w:t>
            </w:r>
          </w:p>
          <w:p w14:paraId="1B512178" w14:textId="77777777" w:rsidR="00BE189A" w:rsidRPr="00BE189A" w:rsidRDefault="00BE189A" w:rsidP="00BE189A">
            <w:pPr>
              <w:rPr>
                <w:rFonts w:eastAsia="Calibri"/>
              </w:rPr>
            </w:pPr>
          </w:p>
        </w:tc>
        <w:tc>
          <w:tcPr>
            <w:tcW w:w="284" w:type="dxa"/>
            <w:tcBorders>
              <w:top w:val="nil"/>
              <w:bottom w:val="nil"/>
            </w:tcBorders>
          </w:tcPr>
          <w:p w14:paraId="127DA601" w14:textId="77777777" w:rsidR="00BE189A" w:rsidRPr="00BE189A" w:rsidRDefault="00BE189A" w:rsidP="00BE189A">
            <w:pPr>
              <w:rPr>
                <w:rFonts w:eastAsia="Calibri"/>
              </w:rPr>
            </w:pPr>
          </w:p>
        </w:tc>
        <w:tc>
          <w:tcPr>
            <w:tcW w:w="992" w:type="dxa"/>
            <w:tcBorders>
              <w:top w:val="nil"/>
              <w:bottom w:val="nil"/>
            </w:tcBorders>
          </w:tcPr>
          <w:p w14:paraId="79562AAF"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79B06FDC" w14:textId="77777777" w:rsidR="00BE189A" w:rsidRPr="00BE189A" w:rsidRDefault="00BE189A" w:rsidP="00BE189A">
            <w:pPr>
              <w:rPr>
                <w:rFonts w:eastAsia="Calibri"/>
                <w:b/>
                <w:bCs/>
              </w:rPr>
            </w:pPr>
            <w:r w:rsidRPr="00BE189A">
              <w:rPr>
                <w:rFonts w:eastAsia="Calibri"/>
                <w:b/>
                <w:bCs/>
              </w:rPr>
              <w:t>F=15.6</w:t>
            </w:r>
          </w:p>
        </w:tc>
        <w:tc>
          <w:tcPr>
            <w:tcW w:w="1843" w:type="dxa"/>
            <w:tcBorders>
              <w:top w:val="nil"/>
              <w:bottom w:val="nil"/>
            </w:tcBorders>
          </w:tcPr>
          <w:p w14:paraId="00C04788"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6B84E294" w14:textId="77777777" w:rsidR="00BE189A" w:rsidRPr="00BE189A" w:rsidRDefault="00BE189A" w:rsidP="00BE189A">
            <w:pPr>
              <w:rPr>
                <w:rFonts w:eastAsia="Calibri"/>
              </w:rPr>
            </w:pPr>
            <w:r w:rsidRPr="00BE189A">
              <w:rPr>
                <w:rFonts w:eastAsia="Calibri"/>
              </w:rPr>
              <w:t>F=0.7</w:t>
            </w:r>
          </w:p>
        </w:tc>
        <w:tc>
          <w:tcPr>
            <w:tcW w:w="1701" w:type="dxa"/>
            <w:tcBorders>
              <w:top w:val="nil"/>
              <w:bottom w:val="nil"/>
            </w:tcBorders>
          </w:tcPr>
          <w:p w14:paraId="63F52E1E"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4FF71EEC" w14:textId="77777777" w:rsidR="00BE189A" w:rsidRPr="00BE189A" w:rsidRDefault="00BE189A" w:rsidP="00BE189A">
            <w:pPr>
              <w:rPr>
                <w:rFonts w:eastAsia="Calibri"/>
                <w:b/>
                <w:bCs/>
              </w:rPr>
            </w:pPr>
            <w:r w:rsidRPr="00BE189A">
              <w:rPr>
                <w:rFonts w:eastAsia="Calibri"/>
                <w:b/>
                <w:bCs/>
              </w:rPr>
              <w:t>F=5.7</w:t>
            </w:r>
          </w:p>
        </w:tc>
        <w:tc>
          <w:tcPr>
            <w:tcW w:w="1514" w:type="dxa"/>
            <w:tcBorders>
              <w:top w:val="nil"/>
              <w:bottom w:val="nil"/>
            </w:tcBorders>
          </w:tcPr>
          <w:p w14:paraId="566A1E66" w14:textId="77777777" w:rsidR="00BE189A" w:rsidRPr="00BE189A" w:rsidRDefault="00BE189A" w:rsidP="00BE189A">
            <w:pPr>
              <w:rPr>
                <w:rFonts w:eastAsia="Calibri"/>
                <w:b/>
                <w:bCs/>
              </w:rPr>
            </w:pPr>
            <w:r w:rsidRPr="00BE189A">
              <w:rPr>
                <w:rFonts w:eastAsia="Calibri"/>
                <w:b/>
                <w:bCs/>
              </w:rPr>
              <w:t>0.007</w:t>
            </w:r>
          </w:p>
        </w:tc>
      </w:tr>
      <w:tr w:rsidR="00BE189A" w:rsidRPr="00BE189A" w14:paraId="234B53FF" w14:textId="77777777" w:rsidTr="00F05206">
        <w:trPr>
          <w:trHeight w:val="552"/>
        </w:trPr>
        <w:tc>
          <w:tcPr>
            <w:tcW w:w="2268" w:type="dxa"/>
            <w:tcBorders>
              <w:top w:val="nil"/>
              <w:bottom w:val="nil"/>
            </w:tcBorders>
          </w:tcPr>
          <w:p w14:paraId="33AED917" w14:textId="77777777" w:rsidR="00BE189A" w:rsidRPr="00BE189A" w:rsidRDefault="00BE189A" w:rsidP="00BE189A">
            <w:pPr>
              <w:rPr>
                <w:rFonts w:eastAsia="Calibri"/>
              </w:rPr>
            </w:pPr>
            <w:r w:rsidRPr="00BE189A">
              <w:rPr>
                <w:rFonts w:eastAsia="Calibri"/>
              </w:rPr>
              <w:t>Leaf litter percentage cover</w:t>
            </w:r>
          </w:p>
        </w:tc>
        <w:tc>
          <w:tcPr>
            <w:tcW w:w="284" w:type="dxa"/>
            <w:tcBorders>
              <w:top w:val="nil"/>
              <w:bottom w:val="nil"/>
            </w:tcBorders>
          </w:tcPr>
          <w:p w14:paraId="55CB19B3" w14:textId="77777777" w:rsidR="00BE189A" w:rsidRPr="00BE189A" w:rsidRDefault="00BE189A" w:rsidP="00BE189A">
            <w:pPr>
              <w:rPr>
                <w:rFonts w:eastAsia="Calibri"/>
              </w:rPr>
            </w:pPr>
          </w:p>
        </w:tc>
        <w:tc>
          <w:tcPr>
            <w:tcW w:w="992" w:type="dxa"/>
            <w:tcBorders>
              <w:top w:val="nil"/>
              <w:bottom w:val="nil"/>
            </w:tcBorders>
          </w:tcPr>
          <w:p w14:paraId="6BA5D9C4"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54A02A10" w14:textId="77777777" w:rsidR="00BE189A" w:rsidRPr="00BE189A" w:rsidRDefault="00BE189A" w:rsidP="00BE189A">
            <w:pPr>
              <w:rPr>
                <w:rFonts w:eastAsia="Calibri"/>
                <w:b/>
                <w:bCs/>
              </w:rPr>
            </w:pPr>
            <w:r w:rsidRPr="00BE189A">
              <w:rPr>
                <w:rFonts w:eastAsia="Calibri"/>
                <w:b/>
                <w:bCs/>
              </w:rPr>
              <w:t xml:space="preserve">F=20.0 </w:t>
            </w:r>
          </w:p>
        </w:tc>
        <w:tc>
          <w:tcPr>
            <w:tcW w:w="1843" w:type="dxa"/>
            <w:tcBorders>
              <w:top w:val="nil"/>
              <w:bottom w:val="nil"/>
            </w:tcBorders>
          </w:tcPr>
          <w:p w14:paraId="1F7A9D61"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3DF4457D" w14:textId="77777777" w:rsidR="00BE189A" w:rsidRPr="00BE189A" w:rsidRDefault="00BE189A" w:rsidP="00BE189A">
            <w:pPr>
              <w:rPr>
                <w:rFonts w:eastAsia="Calibri"/>
              </w:rPr>
            </w:pPr>
            <w:r w:rsidRPr="00BE189A">
              <w:rPr>
                <w:rFonts w:eastAsia="Calibri"/>
              </w:rPr>
              <w:t xml:space="preserve">F= 0.8 </w:t>
            </w:r>
          </w:p>
        </w:tc>
        <w:tc>
          <w:tcPr>
            <w:tcW w:w="1701" w:type="dxa"/>
            <w:tcBorders>
              <w:top w:val="nil"/>
              <w:bottom w:val="nil"/>
            </w:tcBorders>
          </w:tcPr>
          <w:p w14:paraId="5F1AAF8A"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1DCD26E3" w14:textId="77777777" w:rsidR="00BE189A" w:rsidRPr="00BE189A" w:rsidRDefault="00BE189A" w:rsidP="00BE189A">
            <w:pPr>
              <w:rPr>
                <w:rFonts w:eastAsia="Calibri"/>
                <w:b/>
                <w:bCs/>
              </w:rPr>
            </w:pPr>
            <w:r w:rsidRPr="00BE189A">
              <w:rPr>
                <w:rFonts w:eastAsia="Calibri"/>
                <w:b/>
                <w:bCs/>
              </w:rPr>
              <w:t>F=8.8</w:t>
            </w:r>
          </w:p>
        </w:tc>
        <w:tc>
          <w:tcPr>
            <w:tcW w:w="1514" w:type="dxa"/>
            <w:tcBorders>
              <w:top w:val="nil"/>
              <w:bottom w:val="nil"/>
            </w:tcBorders>
          </w:tcPr>
          <w:p w14:paraId="62599F90" w14:textId="77777777" w:rsidR="00BE189A" w:rsidRPr="00BE189A" w:rsidRDefault="00BE189A" w:rsidP="00BE189A">
            <w:pPr>
              <w:rPr>
                <w:rFonts w:eastAsia="Calibri"/>
                <w:b/>
                <w:bCs/>
              </w:rPr>
            </w:pPr>
            <w:r w:rsidRPr="00BE189A">
              <w:rPr>
                <w:rFonts w:eastAsia="Calibri"/>
                <w:b/>
                <w:bCs/>
              </w:rPr>
              <w:t>0.001</w:t>
            </w:r>
          </w:p>
        </w:tc>
      </w:tr>
      <w:tr w:rsidR="00BE189A" w:rsidRPr="00BE189A" w14:paraId="7A8F24AF" w14:textId="77777777" w:rsidTr="00F05206">
        <w:trPr>
          <w:trHeight w:val="275"/>
        </w:trPr>
        <w:tc>
          <w:tcPr>
            <w:tcW w:w="2268" w:type="dxa"/>
            <w:tcBorders>
              <w:top w:val="nil"/>
              <w:bottom w:val="nil"/>
            </w:tcBorders>
          </w:tcPr>
          <w:p w14:paraId="1BE21AB5" w14:textId="77777777" w:rsidR="00BE189A" w:rsidRPr="00BE189A" w:rsidRDefault="00BE189A" w:rsidP="00BE189A">
            <w:pPr>
              <w:rPr>
                <w:rFonts w:eastAsia="Calibri"/>
              </w:rPr>
            </w:pPr>
          </w:p>
        </w:tc>
        <w:tc>
          <w:tcPr>
            <w:tcW w:w="284" w:type="dxa"/>
            <w:tcBorders>
              <w:top w:val="nil"/>
              <w:bottom w:val="nil"/>
            </w:tcBorders>
          </w:tcPr>
          <w:p w14:paraId="4C2746A7" w14:textId="77777777" w:rsidR="00BE189A" w:rsidRPr="00BE189A" w:rsidRDefault="00BE189A" w:rsidP="00BE189A">
            <w:pPr>
              <w:rPr>
                <w:rFonts w:eastAsia="Calibri"/>
              </w:rPr>
            </w:pPr>
          </w:p>
        </w:tc>
        <w:tc>
          <w:tcPr>
            <w:tcW w:w="992" w:type="dxa"/>
            <w:tcBorders>
              <w:top w:val="nil"/>
              <w:bottom w:val="nil"/>
            </w:tcBorders>
          </w:tcPr>
          <w:p w14:paraId="19CE57A7" w14:textId="77777777" w:rsidR="00BE189A" w:rsidRPr="00BE189A" w:rsidRDefault="00BE189A" w:rsidP="00BE189A">
            <w:pPr>
              <w:rPr>
                <w:rFonts w:eastAsia="Calibri"/>
              </w:rPr>
            </w:pPr>
          </w:p>
        </w:tc>
        <w:tc>
          <w:tcPr>
            <w:tcW w:w="1134" w:type="dxa"/>
            <w:tcBorders>
              <w:top w:val="nil"/>
              <w:bottom w:val="nil"/>
            </w:tcBorders>
          </w:tcPr>
          <w:p w14:paraId="1C055320" w14:textId="77777777" w:rsidR="00BE189A" w:rsidRPr="00BE189A" w:rsidRDefault="00BE189A" w:rsidP="00BE189A">
            <w:pPr>
              <w:rPr>
                <w:rFonts w:eastAsia="Calibri"/>
                <w:b/>
                <w:bCs/>
              </w:rPr>
            </w:pPr>
          </w:p>
        </w:tc>
        <w:tc>
          <w:tcPr>
            <w:tcW w:w="1843" w:type="dxa"/>
            <w:tcBorders>
              <w:top w:val="nil"/>
              <w:bottom w:val="nil"/>
            </w:tcBorders>
          </w:tcPr>
          <w:p w14:paraId="1352A19C" w14:textId="77777777" w:rsidR="00BE189A" w:rsidRPr="00BE189A" w:rsidRDefault="00BE189A" w:rsidP="00BE189A">
            <w:pPr>
              <w:rPr>
                <w:rFonts w:eastAsia="Calibri"/>
                <w:b/>
                <w:bCs/>
              </w:rPr>
            </w:pPr>
          </w:p>
        </w:tc>
        <w:tc>
          <w:tcPr>
            <w:tcW w:w="1559" w:type="dxa"/>
            <w:tcBorders>
              <w:top w:val="nil"/>
              <w:bottom w:val="nil"/>
            </w:tcBorders>
          </w:tcPr>
          <w:p w14:paraId="640E8CE0" w14:textId="77777777" w:rsidR="00BE189A" w:rsidRPr="00BE189A" w:rsidRDefault="00BE189A" w:rsidP="00BE189A">
            <w:pPr>
              <w:rPr>
                <w:rFonts w:eastAsia="Calibri"/>
                <w:b/>
                <w:bCs/>
              </w:rPr>
            </w:pPr>
          </w:p>
        </w:tc>
        <w:tc>
          <w:tcPr>
            <w:tcW w:w="1701" w:type="dxa"/>
            <w:tcBorders>
              <w:top w:val="nil"/>
              <w:bottom w:val="nil"/>
            </w:tcBorders>
          </w:tcPr>
          <w:p w14:paraId="1D3F57DA" w14:textId="77777777" w:rsidR="00BE189A" w:rsidRPr="00BE189A" w:rsidRDefault="00BE189A" w:rsidP="00BE189A">
            <w:pPr>
              <w:rPr>
                <w:rFonts w:eastAsia="Calibri"/>
                <w:b/>
                <w:bCs/>
              </w:rPr>
            </w:pPr>
          </w:p>
        </w:tc>
        <w:tc>
          <w:tcPr>
            <w:tcW w:w="1559" w:type="dxa"/>
            <w:tcBorders>
              <w:top w:val="nil"/>
              <w:bottom w:val="nil"/>
            </w:tcBorders>
          </w:tcPr>
          <w:p w14:paraId="2219FDF2" w14:textId="77777777" w:rsidR="00BE189A" w:rsidRPr="00BE189A" w:rsidRDefault="00BE189A" w:rsidP="00BE189A">
            <w:pPr>
              <w:rPr>
                <w:rFonts w:eastAsia="Calibri"/>
                <w:b/>
                <w:bCs/>
              </w:rPr>
            </w:pPr>
          </w:p>
        </w:tc>
        <w:tc>
          <w:tcPr>
            <w:tcW w:w="1514" w:type="dxa"/>
            <w:tcBorders>
              <w:top w:val="nil"/>
              <w:bottom w:val="nil"/>
            </w:tcBorders>
          </w:tcPr>
          <w:p w14:paraId="5A2FE5C9" w14:textId="77777777" w:rsidR="00BE189A" w:rsidRPr="00BE189A" w:rsidRDefault="00BE189A" w:rsidP="00BE189A">
            <w:pPr>
              <w:rPr>
                <w:rFonts w:eastAsia="Calibri"/>
                <w:b/>
                <w:bCs/>
              </w:rPr>
            </w:pPr>
          </w:p>
        </w:tc>
      </w:tr>
      <w:tr w:rsidR="00BE189A" w:rsidRPr="00BE189A" w14:paraId="225DE9E7" w14:textId="77777777" w:rsidTr="00F05206">
        <w:trPr>
          <w:trHeight w:val="275"/>
        </w:trPr>
        <w:tc>
          <w:tcPr>
            <w:tcW w:w="2268" w:type="dxa"/>
            <w:tcBorders>
              <w:top w:val="nil"/>
              <w:bottom w:val="nil"/>
            </w:tcBorders>
          </w:tcPr>
          <w:p w14:paraId="607F5784" w14:textId="77777777" w:rsidR="00BE189A" w:rsidRPr="00BE189A" w:rsidRDefault="00BE189A" w:rsidP="00BE189A">
            <w:pPr>
              <w:rPr>
                <w:rFonts w:eastAsia="Calibri"/>
              </w:rPr>
            </w:pPr>
            <w:r w:rsidRPr="00BE189A">
              <w:rPr>
                <w:rFonts w:eastAsia="Calibri"/>
              </w:rPr>
              <w:t>Soil moisture (2015)</w:t>
            </w:r>
          </w:p>
        </w:tc>
        <w:tc>
          <w:tcPr>
            <w:tcW w:w="284" w:type="dxa"/>
            <w:tcBorders>
              <w:top w:val="nil"/>
              <w:bottom w:val="nil"/>
            </w:tcBorders>
          </w:tcPr>
          <w:p w14:paraId="104D4C3B" w14:textId="77777777" w:rsidR="00BE189A" w:rsidRPr="00BE189A" w:rsidRDefault="00BE189A" w:rsidP="00BE189A">
            <w:pPr>
              <w:rPr>
                <w:rFonts w:eastAsia="Calibri"/>
              </w:rPr>
            </w:pPr>
          </w:p>
        </w:tc>
        <w:tc>
          <w:tcPr>
            <w:tcW w:w="992" w:type="dxa"/>
            <w:tcBorders>
              <w:top w:val="nil"/>
              <w:bottom w:val="nil"/>
            </w:tcBorders>
          </w:tcPr>
          <w:p w14:paraId="00722EC8"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37795CBD" w14:textId="77777777" w:rsidR="00BE189A" w:rsidRPr="00BE189A" w:rsidRDefault="00BE189A" w:rsidP="00BE189A">
            <w:pPr>
              <w:rPr>
                <w:rFonts w:eastAsia="Calibri"/>
              </w:rPr>
            </w:pPr>
            <w:r w:rsidRPr="00BE189A">
              <w:rPr>
                <w:rFonts w:eastAsia="Calibri"/>
              </w:rPr>
              <w:t xml:space="preserve">F=0.08 </w:t>
            </w:r>
          </w:p>
        </w:tc>
        <w:tc>
          <w:tcPr>
            <w:tcW w:w="1843" w:type="dxa"/>
            <w:tcBorders>
              <w:top w:val="nil"/>
              <w:bottom w:val="nil"/>
            </w:tcBorders>
          </w:tcPr>
          <w:p w14:paraId="45E78D56"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5F25F6E7"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nil"/>
            </w:tcBorders>
          </w:tcPr>
          <w:p w14:paraId="4E7DF3E1"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nil"/>
            </w:tcBorders>
          </w:tcPr>
          <w:p w14:paraId="5101D129"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nil"/>
            </w:tcBorders>
          </w:tcPr>
          <w:p w14:paraId="4DC1E43D" w14:textId="77777777" w:rsidR="00BE189A" w:rsidRPr="00BE189A" w:rsidRDefault="00BE189A" w:rsidP="00BE189A">
            <w:pPr>
              <w:rPr>
                <w:rFonts w:eastAsia="Calibri"/>
              </w:rPr>
            </w:pPr>
            <w:r w:rsidRPr="00BE189A">
              <w:rPr>
                <w:rFonts w:eastAsia="Calibri"/>
              </w:rPr>
              <w:t>Not tested</w:t>
            </w:r>
          </w:p>
        </w:tc>
      </w:tr>
      <w:tr w:rsidR="00BE189A" w:rsidRPr="00BE189A" w14:paraId="0BB2B404" w14:textId="77777777" w:rsidTr="00F05206">
        <w:trPr>
          <w:trHeight w:val="275"/>
        </w:trPr>
        <w:tc>
          <w:tcPr>
            <w:tcW w:w="2268" w:type="dxa"/>
            <w:tcBorders>
              <w:top w:val="nil"/>
              <w:bottom w:val="single" w:sz="4" w:space="0" w:color="auto"/>
            </w:tcBorders>
          </w:tcPr>
          <w:p w14:paraId="07E3126C" w14:textId="77777777" w:rsidR="00BE189A" w:rsidRPr="00BE189A" w:rsidRDefault="00BE189A" w:rsidP="00BE189A">
            <w:pPr>
              <w:rPr>
                <w:rFonts w:eastAsia="Calibri"/>
              </w:rPr>
            </w:pPr>
            <w:r w:rsidRPr="00BE189A">
              <w:rPr>
                <w:rFonts w:eastAsia="Calibri"/>
              </w:rPr>
              <w:t>Soil moisture (2022)</w:t>
            </w:r>
          </w:p>
        </w:tc>
        <w:tc>
          <w:tcPr>
            <w:tcW w:w="284" w:type="dxa"/>
            <w:tcBorders>
              <w:top w:val="nil"/>
              <w:bottom w:val="single" w:sz="4" w:space="0" w:color="auto"/>
            </w:tcBorders>
          </w:tcPr>
          <w:p w14:paraId="2D4661FF" w14:textId="77777777" w:rsidR="00BE189A" w:rsidRPr="00BE189A" w:rsidRDefault="00BE189A" w:rsidP="00BE189A">
            <w:pPr>
              <w:rPr>
                <w:rFonts w:eastAsia="Calibri"/>
              </w:rPr>
            </w:pPr>
          </w:p>
        </w:tc>
        <w:tc>
          <w:tcPr>
            <w:tcW w:w="992" w:type="dxa"/>
            <w:tcBorders>
              <w:top w:val="nil"/>
              <w:bottom w:val="single" w:sz="4" w:space="0" w:color="auto"/>
            </w:tcBorders>
          </w:tcPr>
          <w:p w14:paraId="002A4649" w14:textId="77777777" w:rsidR="00BE189A" w:rsidRPr="00BE189A" w:rsidRDefault="00BE189A" w:rsidP="00BE189A">
            <w:pPr>
              <w:rPr>
                <w:rFonts w:eastAsia="Calibri"/>
              </w:rPr>
            </w:pPr>
            <w:r w:rsidRPr="00BE189A">
              <w:rPr>
                <w:rFonts w:eastAsia="Calibri"/>
              </w:rPr>
              <w:t>LMM</w:t>
            </w:r>
          </w:p>
        </w:tc>
        <w:tc>
          <w:tcPr>
            <w:tcW w:w="1134" w:type="dxa"/>
            <w:tcBorders>
              <w:top w:val="nil"/>
              <w:bottom w:val="single" w:sz="4" w:space="0" w:color="auto"/>
            </w:tcBorders>
          </w:tcPr>
          <w:p w14:paraId="70D71F68" w14:textId="77777777" w:rsidR="00BE189A" w:rsidRPr="00BE189A" w:rsidRDefault="00BE189A" w:rsidP="00BE189A">
            <w:pPr>
              <w:rPr>
                <w:rFonts w:eastAsia="Calibri"/>
              </w:rPr>
            </w:pPr>
            <w:r w:rsidRPr="00BE189A">
              <w:rPr>
                <w:rFonts w:eastAsia="Calibri"/>
              </w:rPr>
              <w:t xml:space="preserve">F=0.2 </w:t>
            </w:r>
          </w:p>
        </w:tc>
        <w:tc>
          <w:tcPr>
            <w:tcW w:w="1843" w:type="dxa"/>
            <w:tcBorders>
              <w:top w:val="nil"/>
              <w:bottom w:val="single" w:sz="4" w:space="0" w:color="auto"/>
            </w:tcBorders>
          </w:tcPr>
          <w:p w14:paraId="07DCBE2A" w14:textId="77777777" w:rsidR="00BE189A" w:rsidRPr="00BE189A" w:rsidRDefault="00BE189A" w:rsidP="00BE189A">
            <w:pPr>
              <w:rPr>
                <w:rFonts w:eastAsia="Calibri"/>
              </w:rPr>
            </w:pPr>
            <w:r w:rsidRPr="00BE189A">
              <w:rPr>
                <w:rFonts w:eastAsia="Calibri"/>
              </w:rPr>
              <w:t>-</w:t>
            </w:r>
          </w:p>
        </w:tc>
        <w:tc>
          <w:tcPr>
            <w:tcW w:w="1559" w:type="dxa"/>
            <w:tcBorders>
              <w:top w:val="nil"/>
              <w:bottom w:val="single" w:sz="4" w:space="0" w:color="auto"/>
            </w:tcBorders>
          </w:tcPr>
          <w:p w14:paraId="3A7809FB"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single" w:sz="4" w:space="0" w:color="auto"/>
            </w:tcBorders>
          </w:tcPr>
          <w:p w14:paraId="2A23A8EB"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single" w:sz="4" w:space="0" w:color="auto"/>
            </w:tcBorders>
          </w:tcPr>
          <w:p w14:paraId="351404D5"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single" w:sz="4" w:space="0" w:color="auto"/>
            </w:tcBorders>
          </w:tcPr>
          <w:p w14:paraId="5C0A2177" w14:textId="77777777" w:rsidR="00BE189A" w:rsidRPr="00BE189A" w:rsidRDefault="00BE189A" w:rsidP="00BE189A">
            <w:pPr>
              <w:rPr>
                <w:rFonts w:eastAsia="Calibri"/>
              </w:rPr>
            </w:pPr>
            <w:r w:rsidRPr="00BE189A">
              <w:rPr>
                <w:rFonts w:eastAsia="Calibri"/>
              </w:rPr>
              <w:t>Not tested</w:t>
            </w:r>
          </w:p>
        </w:tc>
      </w:tr>
    </w:tbl>
    <w:p w14:paraId="61B0B280"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52BCC96B" w14:textId="77777777" w:rsidR="00BE189A" w:rsidRPr="00BE189A" w:rsidRDefault="00BE189A" w:rsidP="00BE189A">
      <w:pPr>
        <w:rPr>
          <w:rFonts w:eastAsia="Calibri" w:cs="Times New Roman"/>
        </w:rPr>
      </w:pPr>
    </w:p>
    <w:p w14:paraId="2F87DD72" w14:textId="77777777" w:rsidR="00BE189A" w:rsidRPr="00BE189A" w:rsidRDefault="00BE189A" w:rsidP="00BE189A">
      <w:pPr>
        <w:rPr>
          <w:rFonts w:eastAsia="Calibri" w:cs="Times New Roman"/>
        </w:rPr>
      </w:pPr>
    </w:p>
    <w:p w14:paraId="0A473483" w14:textId="77777777" w:rsidR="00BE189A" w:rsidRPr="00BE189A" w:rsidRDefault="00BE189A" w:rsidP="00BE189A">
      <w:pPr>
        <w:rPr>
          <w:rFonts w:eastAsia="Calibri" w:cs="Times New Roman"/>
        </w:rPr>
      </w:pPr>
    </w:p>
    <w:p w14:paraId="68B62DC0" w14:textId="77777777" w:rsidR="00BE189A" w:rsidRPr="00BE189A" w:rsidRDefault="00BE189A" w:rsidP="00BE189A">
      <w:pPr>
        <w:rPr>
          <w:rFonts w:eastAsia="Calibri" w:cs="Times New Roman"/>
        </w:rPr>
      </w:pPr>
    </w:p>
    <w:p w14:paraId="30060661" w14:textId="77777777" w:rsidR="00BE189A" w:rsidRPr="00BE189A" w:rsidRDefault="00BE189A" w:rsidP="00BE189A">
      <w:pPr>
        <w:rPr>
          <w:rFonts w:eastAsia="Calibri" w:cs="Times New Roman"/>
        </w:rPr>
      </w:pPr>
    </w:p>
    <w:p w14:paraId="722F72BB" w14:textId="77777777" w:rsidR="00BE189A" w:rsidRPr="00BE189A" w:rsidRDefault="00BE189A" w:rsidP="00BE189A">
      <w:pPr>
        <w:rPr>
          <w:rFonts w:eastAsia="Calibri" w:cs="Times New Roman"/>
        </w:rPr>
      </w:pPr>
    </w:p>
    <w:p w14:paraId="21515251" w14:textId="77777777" w:rsidR="00BE189A" w:rsidRPr="00BE189A" w:rsidRDefault="00BE189A" w:rsidP="00BE189A">
      <w:pPr>
        <w:rPr>
          <w:rFonts w:eastAsia="Calibri" w:cs="Times New Roman"/>
        </w:rPr>
      </w:pPr>
    </w:p>
    <w:p w14:paraId="47CFB3EF" w14:textId="77777777" w:rsidR="00BE189A" w:rsidRPr="00BE189A" w:rsidRDefault="00BE189A" w:rsidP="00BE189A">
      <w:pPr>
        <w:rPr>
          <w:rFonts w:eastAsia="Calibri" w:cs="Times New Roman"/>
        </w:rPr>
      </w:pPr>
    </w:p>
    <w:p w14:paraId="0636AEBF" w14:textId="77777777" w:rsidR="00BE189A" w:rsidRPr="00BE189A" w:rsidRDefault="00BE189A" w:rsidP="00BE189A">
      <w:pPr>
        <w:rPr>
          <w:rFonts w:eastAsia="Calibri" w:cs="Times New Roman"/>
        </w:rPr>
      </w:pPr>
    </w:p>
    <w:p w14:paraId="7ADA7D78" w14:textId="77777777" w:rsidR="00BE189A" w:rsidRPr="00BE189A" w:rsidRDefault="00BE189A" w:rsidP="00BE189A">
      <w:pPr>
        <w:spacing w:after="200"/>
        <w:rPr>
          <w:rFonts w:eastAsia="Calibri" w:cs="Times New Roman"/>
          <w:iCs/>
          <w:szCs w:val="18"/>
        </w:rPr>
      </w:pPr>
      <w:bookmarkStart w:id="101" w:name="_Toc213432442"/>
      <w:r w:rsidRPr="00BE189A">
        <w:rPr>
          <w:rFonts w:eastAsia="Calibri" w:cs="Times New Roman"/>
          <w:b/>
          <w:bCs/>
          <w:iCs/>
          <w:szCs w:val="18"/>
        </w:rPr>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Pr="00BE189A">
        <w:rPr>
          <w:rFonts w:eastAsia="Calibri" w:cs="Times New Roman"/>
          <w:b/>
          <w:bCs/>
          <w:iCs/>
          <w:noProof/>
          <w:szCs w:val="18"/>
        </w:rPr>
        <w:t>2</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Pr="00BE189A">
        <w:rPr>
          <w:rFonts w:eastAsia="Calibri" w:cs="Times New Roman"/>
          <w:b/>
          <w:bCs/>
          <w:iCs/>
          <w:noProof/>
          <w:szCs w:val="18"/>
        </w:rPr>
        <w:t>7</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environmental variables in the understory.</w:t>
      </w:r>
      <w:bookmarkEnd w:id="101"/>
    </w:p>
    <w:p w14:paraId="2B0C6B9E" w14:textId="77777777" w:rsidR="00BE189A" w:rsidRPr="00BE189A" w:rsidRDefault="00BE189A" w:rsidP="00BE189A">
      <w:pPr>
        <w:rPr>
          <w:rFonts w:eastAsia="Calibri" w:cs="Times New Roman"/>
        </w:rPr>
      </w:pPr>
    </w:p>
    <w:tbl>
      <w:tblPr>
        <w:tblStyle w:val="Aaronsinsectlabels14"/>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BE189A" w:rsidRPr="00BE189A" w14:paraId="58A42724" w14:textId="77777777" w:rsidTr="00F05206">
        <w:trPr>
          <w:trHeight w:val="290"/>
        </w:trPr>
        <w:tc>
          <w:tcPr>
            <w:tcW w:w="3096" w:type="dxa"/>
            <w:tcBorders>
              <w:top w:val="single" w:sz="4" w:space="0" w:color="auto"/>
            </w:tcBorders>
            <w:noWrap/>
          </w:tcPr>
          <w:p w14:paraId="16894C2A" w14:textId="77777777" w:rsidR="00BE189A" w:rsidRPr="00BE189A" w:rsidRDefault="00BE189A" w:rsidP="00BE189A">
            <w:pPr>
              <w:rPr>
                <w:rFonts w:eastAsia="Calibri"/>
              </w:rPr>
            </w:pPr>
          </w:p>
        </w:tc>
        <w:tc>
          <w:tcPr>
            <w:tcW w:w="1157" w:type="dxa"/>
            <w:tcBorders>
              <w:top w:val="single" w:sz="4" w:space="0" w:color="auto"/>
            </w:tcBorders>
          </w:tcPr>
          <w:p w14:paraId="2C3BB0D7" w14:textId="77777777" w:rsidR="00BE189A" w:rsidRPr="00BE189A" w:rsidRDefault="00BE189A" w:rsidP="00BE189A">
            <w:pPr>
              <w:rPr>
                <w:rFonts w:eastAsia="Calibri"/>
              </w:rPr>
            </w:pPr>
          </w:p>
        </w:tc>
        <w:tc>
          <w:tcPr>
            <w:tcW w:w="1612" w:type="dxa"/>
            <w:tcBorders>
              <w:top w:val="single" w:sz="4" w:space="0" w:color="auto"/>
            </w:tcBorders>
          </w:tcPr>
          <w:p w14:paraId="08FBE9D2" w14:textId="77777777" w:rsidR="00BE189A" w:rsidRPr="00BE189A" w:rsidRDefault="00BE189A" w:rsidP="00BE189A">
            <w:pPr>
              <w:rPr>
                <w:rFonts w:eastAsia="Calibri"/>
              </w:rPr>
            </w:pPr>
            <w:r w:rsidRPr="00BE189A">
              <w:rPr>
                <w:rFonts w:eastAsia="Calibri"/>
              </w:rPr>
              <w:t>Unit</w:t>
            </w:r>
          </w:p>
        </w:tc>
        <w:tc>
          <w:tcPr>
            <w:tcW w:w="528" w:type="dxa"/>
            <w:tcBorders>
              <w:top w:val="single" w:sz="4" w:space="0" w:color="auto"/>
            </w:tcBorders>
          </w:tcPr>
          <w:p w14:paraId="4345DC3B"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6A1E8D16" w14:textId="77777777" w:rsidR="00BE189A" w:rsidRPr="00BE189A" w:rsidRDefault="00BE189A" w:rsidP="00BE189A">
            <w:pPr>
              <w:rPr>
                <w:rFonts w:eastAsia="Calibri"/>
              </w:rPr>
            </w:pPr>
            <w:r w:rsidRPr="00BE189A">
              <w:rPr>
                <w:rFonts w:eastAsia="Calibri"/>
              </w:rPr>
              <w:t>Year</w:t>
            </w:r>
          </w:p>
        </w:tc>
        <w:tc>
          <w:tcPr>
            <w:tcW w:w="1843" w:type="dxa"/>
            <w:tcBorders>
              <w:top w:val="single" w:sz="4" w:space="0" w:color="auto"/>
              <w:left w:val="nil"/>
              <w:bottom w:val="nil"/>
              <w:right w:val="nil"/>
            </w:tcBorders>
            <w:noWrap/>
          </w:tcPr>
          <w:p w14:paraId="3117740A" w14:textId="77777777" w:rsidR="00BE189A" w:rsidRPr="00BE189A" w:rsidRDefault="00BE189A" w:rsidP="00BE189A">
            <w:pPr>
              <w:rPr>
                <w:rFonts w:eastAsia="Calibri"/>
              </w:rPr>
            </w:pPr>
            <w:r w:rsidRPr="00BE189A">
              <w:rPr>
                <w:rFonts w:eastAsia="Calibri"/>
              </w:rPr>
              <w:t>Forest</w:t>
            </w:r>
          </w:p>
        </w:tc>
        <w:tc>
          <w:tcPr>
            <w:tcW w:w="1701" w:type="dxa"/>
            <w:tcBorders>
              <w:top w:val="single" w:sz="4" w:space="0" w:color="auto"/>
              <w:left w:val="nil"/>
              <w:bottom w:val="nil"/>
              <w:right w:val="nil"/>
            </w:tcBorders>
            <w:noWrap/>
          </w:tcPr>
          <w:p w14:paraId="6BCB5E73" w14:textId="77777777" w:rsidR="00BE189A" w:rsidRPr="00BE189A" w:rsidRDefault="00BE189A" w:rsidP="00BE189A">
            <w:pPr>
              <w:rPr>
                <w:rFonts w:eastAsia="Calibri"/>
              </w:rPr>
            </w:pPr>
            <w:r w:rsidRPr="00BE189A">
              <w:rPr>
                <w:rFonts w:eastAsia="Calibri"/>
              </w:rPr>
              <w:t>Salvaged</w:t>
            </w:r>
          </w:p>
        </w:tc>
        <w:tc>
          <w:tcPr>
            <w:tcW w:w="1701" w:type="dxa"/>
            <w:tcBorders>
              <w:top w:val="single" w:sz="4" w:space="0" w:color="auto"/>
              <w:left w:val="nil"/>
              <w:bottom w:val="nil"/>
              <w:right w:val="nil"/>
            </w:tcBorders>
            <w:noWrap/>
          </w:tcPr>
          <w:p w14:paraId="73F3522B" w14:textId="77777777" w:rsidR="00BE189A" w:rsidRPr="00BE189A" w:rsidRDefault="00BE189A" w:rsidP="00BE189A">
            <w:pPr>
              <w:rPr>
                <w:rFonts w:eastAsia="Calibri"/>
              </w:rPr>
            </w:pPr>
            <w:r w:rsidRPr="00BE189A">
              <w:rPr>
                <w:rFonts w:eastAsia="Calibri"/>
              </w:rPr>
              <w:t>Windthrow</w:t>
            </w:r>
          </w:p>
        </w:tc>
      </w:tr>
      <w:tr w:rsidR="00BE189A" w:rsidRPr="00BE189A" w14:paraId="548A4549" w14:textId="77777777" w:rsidTr="00F05206">
        <w:trPr>
          <w:trHeight w:val="290"/>
        </w:trPr>
        <w:tc>
          <w:tcPr>
            <w:tcW w:w="3096" w:type="dxa"/>
            <w:tcBorders>
              <w:top w:val="single" w:sz="4" w:space="0" w:color="auto"/>
            </w:tcBorders>
            <w:noWrap/>
          </w:tcPr>
          <w:p w14:paraId="2C7E8318" w14:textId="77777777" w:rsidR="00BE189A" w:rsidRPr="00BE189A" w:rsidRDefault="00BE189A" w:rsidP="00BE189A">
            <w:pPr>
              <w:rPr>
                <w:rFonts w:eastAsia="Calibri"/>
              </w:rPr>
            </w:pPr>
            <w:r w:rsidRPr="00BE189A">
              <w:rPr>
                <w:rFonts w:eastAsia="Calibri"/>
              </w:rPr>
              <w:t>Canopy openness</w:t>
            </w:r>
          </w:p>
        </w:tc>
        <w:tc>
          <w:tcPr>
            <w:tcW w:w="1157" w:type="dxa"/>
            <w:tcBorders>
              <w:top w:val="single" w:sz="4" w:space="0" w:color="auto"/>
            </w:tcBorders>
          </w:tcPr>
          <w:p w14:paraId="0C780298" w14:textId="77777777" w:rsidR="00BE189A" w:rsidRPr="00BE189A" w:rsidRDefault="00BE189A" w:rsidP="00BE189A">
            <w:pPr>
              <w:rPr>
                <w:rFonts w:eastAsia="Calibri"/>
              </w:rPr>
            </w:pPr>
          </w:p>
        </w:tc>
        <w:tc>
          <w:tcPr>
            <w:tcW w:w="1612" w:type="dxa"/>
            <w:tcBorders>
              <w:top w:val="single" w:sz="4" w:space="0" w:color="auto"/>
            </w:tcBorders>
          </w:tcPr>
          <w:p w14:paraId="730830A5" w14:textId="77777777" w:rsidR="00BE189A" w:rsidRPr="00BE189A" w:rsidRDefault="00BE189A" w:rsidP="00BE189A">
            <w:pPr>
              <w:rPr>
                <w:rFonts w:eastAsia="Calibri"/>
              </w:rPr>
            </w:pPr>
            <w:r w:rsidRPr="00BE189A">
              <w:rPr>
                <w:rFonts w:eastAsia="Calibri"/>
              </w:rPr>
              <w:t>0-100%</w:t>
            </w:r>
          </w:p>
        </w:tc>
        <w:tc>
          <w:tcPr>
            <w:tcW w:w="528" w:type="dxa"/>
            <w:tcBorders>
              <w:top w:val="single" w:sz="4" w:space="0" w:color="auto"/>
            </w:tcBorders>
          </w:tcPr>
          <w:p w14:paraId="1C3F2952"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3E210089" w14:textId="77777777" w:rsidR="00BE189A" w:rsidRPr="00BE189A" w:rsidRDefault="00BE189A" w:rsidP="00BE189A">
            <w:pPr>
              <w:rPr>
                <w:rFonts w:eastAsia="Calibri"/>
              </w:rPr>
            </w:pPr>
            <w:r w:rsidRPr="00BE189A">
              <w:rPr>
                <w:rFonts w:eastAsia="Calibri"/>
              </w:rPr>
              <w:t>2015</w:t>
            </w:r>
          </w:p>
        </w:tc>
        <w:tc>
          <w:tcPr>
            <w:tcW w:w="1843" w:type="dxa"/>
            <w:tcBorders>
              <w:top w:val="single" w:sz="4" w:space="0" w:color="auto"/>
              <w:left w:val="nil"/>
              <w:bottom w:val="nil"/>
              <w:right w:val="nil"/>
            </w:tcBorders>
            <w:noWrap/>
          </w:tcPr>
          <w:p w14:paraId="131E6821" w14:textId="77777777" w:rsidR="00BE189A" w:rsidRPr="00BE189A" w:rsidRDefault="00BE189A" w:rsidP="00BE189A">
            <w:pPr>
              <w:rPr>
                <w:rFonts w:eastAsia="Calibri"/>
              </w:rPr>
            </w:pPr>
            <w:r w:rsidRPr="00BE189A">
              <w:rPr>
                <w:rFonts w:eastAsia="Calibri"/>
              </w:rPr>
              <w:t>9.1 ± 0.4</w:t>
            </w:r>
          </w:p>
        </w:tc>
        <w:tc>
          <w:tcPr>
            <w:tcW w:w="1701" w:type="dxa"/>
            <w:tcBorders>
              <w:top w:val="single" w:sz="4" w:space="0" w:color="auto"/>
              <w:left w:val="nil"/>
              <w:bottom w:val="nil"/>
              <w:right w:val="nil"/>
            </w:tcBorders>
            <w:noWrap/>
          </w:tcPr>
          <w:p w14:paraId="108D8418" w14:textId="77777777" w:rsidR="00BE189A" w:rsidRPr="00BE189A" w:rsidRDefault="00BE189A" w:rsidP="00BE189A">
            <w:pPr>
              <w:rPr>
                <w:rFonts w:eastAsia="Calibri"/>
              </w:rPr>
            </w:pPr>
            <w:r w:rsidRPr="00BE189A">
              <w:rPr>
                <w:rFonts w:eastAsia="Calibri"/>
              </w:rPr>
              <w:t>82.3 ± 3.4</w:t>
            </w:r>
          </w:p>
        </w:tc>
        <w:tc>
          <w:tcPr>
            <w:tcW w:w="1701" w:type="dxa"/>
            <w:tcBorders>
              <w:top w:val="single" w:sz="4" w:space="0" w:color="auto"/>
              <w:left w:val="nil"/>
              <w:bottom w:val="nil"/>
              <w:right w:val="nil"/>
            </w:tcBorders>
            <w:noWrap/>
          </w:tcPr>
          <w:p w14:paraId="201158D9" w14:textId="77777777" w:rsidR="00BE189A" w:rsidRPr="00BE189A" w:rsidRDefault="00BE189A" w:rsidP="00BE189A">
            <w:pPr>
              <w:rPr>
                <w:rFonts w:eastAsia="Calibri"/>
              </w:rPr>
            </w:pPr>
            <w:r w:rsidRPr="00BE189A">
              <w:rPr>
                <w:rFonts w:eastAsia="Calibri"/>
              </w:rPr>
              <w:t>13.7 ± 2.5</w:t>
            </w:r>
          </w:p>
        </w:tc>
      </w:tr>
      <w:tr w:rsidR="00BE189A" w:rsidRPr="00BE189A" w14:paraId="2053785E" w14:textId="77777777" w:rsidTr="00F05206">
        <w:trPr>
          <w:trHeight w:val="290"/>
        </w:trPr>
        <w:tc>
          <w:tcPr>
            <w:tcW w:w="3096" w:type="dxa"/>
            <w:noWrap/>
          </w:tcPr>
          <w:p w14:paraId="5790F429" w14:textId="77777777" w:rsidR="00BE189A" w:rsidRPr="00BE189A" w:rsidRDefault="00BE189A" w:rsidP="00BE189A">
            <w:pPr>
              <w:rPr>
                <w:rFonts w:eastAsia="Calibri"/>
              </w:rPr>
            </w:pPr>
          </w:p>
        </w:tc>
        <w:tc>
          <w:tcPr>
            <w:tcW w:w="1157" w:type="dxa"/>
          </w:tcPr>
          <w:p w14:paraId="6EF39F49" w14:textId="77777777" w:rsidR="00BE189A" w:rsidRPr="00BE189A" w:rsidRDefault="00BE189A" w:rsidP="00BE189A">
            <w:pPr>
              <w:rPr>
                <w:rFonts w:eastAsia="Calibri"/>
              </w:rPr>
            </w:pPr>
          </w:p>
        </w:tc>
        <w:tc>
          <w:tcPr>
            <w:tcW w:w="1612" w:type="dxa"/>
          </w:tcPr>
          <w:p w14:paraId="13329DEC" w14:textId="77777777" w:rsidR="00BE189A" w:rsidRPr="00BE189A" w:rsidRDefault="00BE189A" w:rsidP="00BE189A">
            <w:pPr>
              <w:rPr>
                <w:rFonts w:eastAsia="Calibri"/>
              </w:rPr>
            </w:pPr>
          </w:p>
        </w:tc>
        <w:tc>
          <w:tcPr>
            <w:tcW w:w="528" w:type="dxa"/>
          </w:tcPr>
          <w:p w14:paraId="17E11784" w14:textId="77777777" w:rsidR="00BE189A" w:rsidRPr="00BE189A" w:rsidRDefault="00BE189A" w:rsidP="00BE189A">
            <w:pPr>
              <w:rPr>
                <w:rFonts w:eastAsia="Calibri"/>
              </w:rPr>
            </w:pPr>
          </w:p>
        </w:tc>
        <w:tc>
          <w:tcPr>
            <w:tcW w:w="1276" w:type="dxa"/>
            <w:tcBorders>
              <w:top w:val="nil"/>
              <w:left w:val="nil"/>
              <w:bottom w:val="nil"/>
              <w:right w:val="nil"/>
            </w:tcBorders>
          </w:tcPr>
          <w:p w14:paraId="314FDFF2"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04F1B35" w14:textId="77777777" w:rsidR="00BE189A" w:rsidRPr="00BE189A" w:rsidRDefault="00BE189A" w:rsidP="00BE189A">
            <w:pPr>
              <w:rPr>
                <w:rFonts w:eastAsia="Calibri"/>
              </w:rPr>
            </w:pPr>
            <w:r w:rsidRPr="00BE189A">
              <w:rPr>
                <w:rFonts w:eastAsia="Calibri"/>
              </w:rPr>
              <w:t>7.7 ± 0.5</w:t>
            </w:r>
          </w:p>
        </w:tc>
        <w:tc>
          <w:tcPr>
            <w:tcW w:w="1701" w:type="dxa"/>
            <w:tcBorders>
              <w:top w:val="nil"/>
              <w:left w:val="nil"/>
              <w:bottom w:val="nil"/>
              <w:right w:val="nil"/>
            </w:tcBorders>
            <w:noWrap/>
          </w:tcPr>
          <w:p w14:paraId="55D3A75B" w14:textId="77777777" w:rsidR="00BE189A" w:rsidRPr="00BE189A" w:rsidRDefault="00BE189A" w:rsidP="00BE189A">
            <w:pPr>
              <w:rPr>
                <w:rFonts w:eastAsia="Calibri"/>
              </w:rPr>
            </w:pPr>
            <w:r w:rsidRPr="00BE189A">
              <w:rPr>
                <w:rFonts w:eastAsia="Calibri"/>
              </w:rPr>
              <w:t>19.7 ± 10.8</w:t>
            </w:r>
          </w:p>
        </w:tc>
        <w:tc>
          <w:tcPr>
            <w:tcW w:w="1701" w:type="dxa"/>
            <w:tcBorders>
              <w:top w:val="nil"/>
              <w:left w:val="nil"/>
              <w:bottom w:val="nil"/>
              <w:right w:val="nil"/>
            </w:tcBorders>
            <w:noWrap/>
          </w:tcPr>
          <w:p w14:paraId="33C82580" w14:textId="77777777" w:rsidR="00BE189A" w:rsidRPr="00BE189A" w:rsidRDefault="00BE189A" w:rsidP="00BE189A">
            <w:pPr>
              <w:rPr>
                <w:rFonts w:eastAsia="Calibri"/>
              </w:rPr>
            </w:pPr>
            <w:r w:rsidRPr="00BE189A">
              <w:rPr>
                <w:rFonts w:eastAsia="Calibri"/>
              </w:rPr>
              <w:t>9.1 ± 1.3</w:t>
            </w:r>
          </w:p>
        </w:tc>
      </w:tr>
      <w:tr w:rsidR="00BE189A" w:rsidRPr="00BE189A" w14:paraId="026C86C7" w14:textId="77777777" w:rsidTr="00F05206">
        <w:trPr>
          <w:trHeight w:val="290"/>
        </w:trPr>
        <w:tc>
          <w:tcPr>
            <w:tcW w:w="3096" w:type="dxa"/>
            <w:noWrap/>
          </w:tcPr>
          <w:p w14:paraId="3D3D71F6" w14:textId="77777777" w:rsidR="00BE189A" w:rsidRPr="00BE189A" w:rsidRDefault="00BE189A" w:rsidP="00BE189A">
            <w:pPr>
              <w:rPr>
                <w:rFonts w:eastAsia="Calibri"/>
              </w:rPr>
            </w:pPr>
          </w:p>
        </w:tc>
        <w:tc>
          <w:tcPr>
            <w:tcW w:w="1157" w:type="dxa"/>
          </w:tcPr>
          <w:p w14:paraId="7949AC9A" w14:textId="77777777" w:rsidR="00BE189A" w:rsidRPr="00BE189A" w:rsidRDefault="00BE189A" w:rsidP="00BE189A">
            <w:pPr>
              <w:rPr>
                <w:rFonts w:eastAsia="Calibri"/>
              </w:rPr>
            </w:pPr>
          </w:p>
        </w:tc>
        <w:tc>
          <w:tcPr>
            <w:tcW w:w="1612" w:type="dxa"/>
          </w:tcPr>
          <w:p w14:paraId="1A6F7FAB" w14:textId="77777777" w:rsidR="00BE189A" w:rsidRPr="00BE189A" w:rsidRDefault="00BE189A" w:rsidP="00BE189A">
            <w:pPr>
              <w:rPr>
                <w:rFonts w:eastAsia="Calibri"/>
              </w:rPr>
            </w:pPr>
          </w:p>
        </w:tc>
        <w:tc>
          <w:tcPr>
            <w:tcW w:w="528" w:type="dxa"/>
          </w:tcPr>
          <w:p w14:paraId="42817001" w14:textId="77777777" w:rsidR="00BE189A" w:rsidRPr="00BE189A" w:rsidRDefault="00BE189A" w:rsidP="00BE189A">
            <w:pPr>
              <w:rPr>
                <w:rFonts w:eastAsia="Calibri"/>
              </w:rPr>
            </w:pPr>
          </w:p>
        </w:tc>
        <w:tc>
          <w:tcPr>
            <w:tcW w:w="1276" w:type="dxa"/>
            <w:tcBorders>
              <w:top w:val="nil"/>
              <w:left w:val="nil"/>
              <w:bottom w:val="nil"/>
              <w:right w:val="nil"/>
            </w:tcBorders>
          </w:tcPr>
          <w:p w14:paraId="7AB2A8A2" w14:textId="77777777" w:rsidR="00BE189A" w:rsidRPr="00BE189A" w:rsidRDefault="00BE189A" w:rsidP="00BE189A">
            <w:pPr>
              <w:rPr>
                <w:rFonts w:eastAsia="Calibri"/>
              </w:rPr>
            </w:pPr>
          </w:p>
        </w:tc>
        <w:tc>
          <w:tcPr>
            <w:tcW w:w="1843" w:type="dxa"/>
            <w:tcBorders>
              <w:top w:val="nil"/>
              <w:left w:val="nil"/>
              <w:bottom w:val="nil"/>
              <w:right w:val="nil"/>
            </w:tcBorders>
            <w:noWrap/>
          </w:tcPr>
          <w:p w14:paraId="32FC39A0" w14:textId="77777777" w:rsidR="00BE189A" w:rsidRPr="00BE189A" w:rsidRDefault="00BE189A" w:rsidP="00BE189A">
            <w:pPr>
              <w:rPr>
                <w:rFonts w:eastAsia="Calibri"/>
              </w:rPr>
            </w:pPr>
          </w:p>
        </w:tc>
        <w:tc>
          <w:tcPr>
            <w:tcW w:w="1701" w:type="dxa"/>
            <w:tcBorders>
              <w:top w:val="nil"/>
              <w:left w:val="nil"/>
              <w:bottom w:val="nil"/>
              <w:right w:val="nil"/>
            </w:tcBorders>
            <w:noWrap/>
          </w:tcPr>
          <w:p w14:paraId="113B82D3" w14:textId="77777777" w:rsidR="00BE189A" w:rsidRPr="00BE189A" w:rsidRDefault="00BE189A" w:rsidP="00BE189A">
            <w:pPr>
              <w:rPr>
                <w:rFonts w:eastAsia="Calibri"/>
              </w:rPr>
            </w:pPr>
          </w:p>
        </w:tc>
        <w:tc>
          <w:tcPr>
            <w:tcW w:w="1701" w:type="dxa"/>
            <w:tcBorders>
              <w:top w:val="nil"/>
              <w:left w:val="nil"/>
              <w:bottom w:val="nil"/>
              <w:right w:val="nil"/>
            </w:tcBorders>
            <w:noWrap/>
          </w:tcPr>
          <w:p w14:paraId="33168802" w14:textId="77777777" w:rsidR="00BE189A" w:rsidRPr="00BE189A" w:rsidRDefault="00BE189A" w:rsidP="00BE189A">
            <w:pPr>
              <w:rPr>
                <w:rFonts w:eastAsia="Calibri"/>
              </w:rPr>
            </w:pPr>
          </w:p>
        </w:tc>
      </w:tr>
      <w:tr w:rsidR="00BE189A" w:rsidRPr="00BE189A" w14:paraId="30586775" w14:textId="77777777" w:rsidTr="00F05206">
        <w:trPr>
          <w:trHeight w:val="290"/>
        </w:trPr>
        <w:tc>
          <w:tcPr>
            <w:tcW w:w="3096" w:type="dxa"/>
            <w:noWrap/>
          </w:tcPr>
          <w:p w14:paraId="187B2FCD" w14:textId="77777777" w:rsidR="00BE189A" w:rsidRPr="00BE189A" w:rsidRDefault="00BE189A" w:rsidP="00BE189A">
            <w:pPr>
              <w:rPr>
                <w:rFonts w:eastAsia="Calibri"/>
              </w:rPr>
            </w:pPr>
            <w:r w:rsidRPr="00BE189A">
              <w:rPr>
                <w:rFonts w:eastAsia="Calibri"/>
              </w:rPr>
              <w:t xml:space="preserve">Ground-level vegetation </w:t>
            </w:r>
          </w:p>
        </w:tc>
        <w:tc>
          <w:tcPr>
            <w:tcW w:w="1157" w:type="dxa"/>
          </w:tcPr>
          <w:p w14:paraId="48E58518" w14:textId="77777777" w:rsidR="00BE189A" w:rsidRPr="00BE189A" w:rsidRDefault="00BE189A" w:rsidP="00BE189A">
            <w:pPr>
              <w:rPr>
                <w:rFonts w:eastAsia="Calibri"/>
              </w:rPr>
            </w:pPr>
          </w:p>
        </w:tc>
        <w:tc>
          <w:tcPr>
            <w:tcW w:w="1612" w:type="dxa"/>
          </w:tcPr>
          <w:p w14:paraId="282FCE59" w14:textId="77777777" w:rsidR="00BE189A" w:rsidRPr="00BE189A" w:rsidRDefault="00BE189A" w:rsidP="00BE189A">
            <w:pPr>
              <w:rPr>
                <w:rFonts w:eastAsia="Calibri"/>
              </w:rPr>
            </w:pPr>
            <w:r w:rsidRPr="00BE189A">
              <w:rPr>
                <w:rFonts w:eastAsia="Calibri"/>
              </w:rPr>
              <w:t>0-100%</w:t>
            </w:r>
          </w:p>
        </w:tc>
        <w:tc>
          <w:tcPr>
            <w:tcW w:w="528" w:type="dxa"/>
          </w:tcPr>
          <w:p w14:paraId="4D0C03FF" w14:textId="77777777" w:rsidR="00BE189A" w:rsidRPr="00BE189A" w:rsidRDefault="00BE189A" w:rsidP="00BE189A">
            <w:pPr>
              <w:rPr>
                <w:rFonts w:eastAsia="Calibri"/>
              </w:rPr>
            </w:pPr>
          </w:p>
        </w:tc>
        <w:tc>
          <w:tcPr>
            <w:tcW w:w="1276" w:type="dxa"/>
            <w:tcBorders>
              <w:top w:val="nil"/>
              <w:left w:val="nil"/>
              <w:bottom w:val="nil"/>
              <w:right w:val="nil"/>
            </w:tcBorders>
          </w:tcPr>
          <w:p w14:paraId="61023B68"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2DADE298" w14:textId="77777777" w:rsidR="00BE189A" w:rsidRPr="00BE189A" w:rsidRDefault="00BE189A" w:rsidP="00BE189A">
            <w:pPr>
              <w:rPr>
                <w:rFonts w:eastAsia="Calibri"/>
              </w:rPr>
            </w:pPr>
            <w:r w:rsidRPr="00BE189A">
              <w:rPr>
                <w:rFonts w:eastAsia="Calibri"/>
              </w:rPr>
              <w:t>21.6 ± 2.8</w:t>
            </w:r>
          </w:p>
        </w:tc>
        <w:tc>
          <w:tcPr>
            <w:tcW w:w="1701" w:type="dxa"/>
            <w:tcBorders>
              <w:top w:val="nil"/>
              <w:left w:val="nil"/>
              <w:bottom w:val="nil"/>
              <w:right w:val="nil"/>
            </w:tcBorders>
            <w:noWrap/>
          </w:tcPr>
          <w:p w14:paraId="02DAA495" w14:textId="77777777" w:rsidR="00BE189A" w:rsidRPr="00BE189A" w:rsidRDefault="00BE189A" w:rsidP="00BE189A">
            <w:pPr>
              <w:rPr>
                <w:rFonts w:eastAsia="Calibri"/>
              </w:rPr>
            </w:pPr>
            <w:r w:rsidRPr="00BE189A">
              <w:rPr>
                <w:rFonts w:eastAsia="Calibri"/>
              </w:rPr>
              <w:t>73.0 ± 6.0</w:t>
            </w:r>
          </w:p>
        </w:tc>
        <w:tc>
          <w:tcPr>
            <w:tcW w:w="1701" w:type="dxa"/>
            <w:tcBorders>
              <w:top w:val="nil"/>
              <w:left w:val="nil"/>
              <w:bottom w:val="nil"/>
              <w:right w:val="nil"/>
            </w:tcBorders>
            <w:noWrap/>
          </w:tcPr>
          <w:p w14:paraId="18E8A6EC" w14:textId="77777777" w:rsidR="00BE189A" w:rsidRPr="00BE189A" w:rsidRDefault="00BE189A" w:rsidP="00BE189A">
            <w:pPr>
              <w:rPr>
                <w:rFonts w:eastAsia="Calibri"/>
              </w:rPr>
            </w:pPr>
            <w:r w:rsidRPr="00BE189A">
              <w:rPr>
                <w:rFonts w:eastAsia="Calibri"/>
              </w:rPr>
              <w:t>42.1 ± 10.4</w:t>
            </w:r>
          </w:p>
        </w:tc>
      </w:tr>
      <w:tr w:rsidR="00BE189A" w:rsidRPr="00BE189A" w14:paraId="69301E7C" w14:textId="77777777" w:rsidTr="00F05206">
        <w:trPr>
          <w:trHeight w:val="290"/>
        </w:trPr>
        <w:tc>
          <w:tcPr>
            <w:tcW w:w="3096" w:type="dxa"/>
            <w:noWrap/>
          </w:tcPr>
          <w:p w14:paraId="4A85B511" w14:textId="77777777" w:rsidR="00BE189A" w:rsidRPr="00BE189A" w:rsidRDefault="00BE189A" w:rsidP="00BE189A">
            <w:pPr>
              <w:rPr>
                <w:rFonts w:eastAsia="Calibri"/>
              </w:rPr>
            </w:pPr>
            <w:r w:rsidRPr="00BE189A">
              <w:rPr>
                <w:rFonts w:eastAsia="Calibri"/>
              </w:rPr>
              <w:t>percentage cover</w:t>
            </w:r>
          </w:p>
        </w:tc>
        <w:tc>
          <w:tcPr>
            <w:tcW w:w="1157" w:type="dxa"/>
          </w:tcPr>
          <w:p w14:paraId="0680248C" w14:textId="77777777" w:rsidR="00BE189A" w:rsidRPr="00BE189A" w:rsidRDefault="00BE189A" w:rsidP="00BE189A">
            <w:pPr>
              <w:rPr>
                <w:rFonts w:eastAsia="Calibri"/>
              </w:rPr>
            </w:pPr>
          </w:p>
        </w:tc>
        <w:tc>
          <w:tcPr>
            <w:tcW w:w="1612" w:type="dxa"/>
          </w:tcPr>
          <w:p w14:paraId="7D06BA64" w14:textId="77777777" w:rsidR="00BE189A" w:rsidRPr="00BE189A" w:rsidRDefault="00BE189A" w:rsidP="00BE189A">
            <w:pPr>
              <w:rPr>
                <w:rFonts w:eastAsia="Calibri"/>
              </w:rPr>
            </w:pPr>
          </w:p>
        </w:tc>
        <w:tc>
          <w:tcPr>
            <w:tcW w:w="528" w:type="dxa"/>
          </w:tcPr>
          <w:p w14:paraId="06297CA0" w14:textId="77777777" w:rsidR="00BE189A" w:rsidRPr="00BE189A" w:rsidRDefault="00BE189A" w:rsidP="00BE189A">
            <w:pPr>
              <w:rPr>
                <w:rFonts w:eastAsia="Calibri"/>
              </w:rPr>
            </w:pPr>
          </w:p>
        </w:tc>
        <w:tc>
          <w:tcPr>
            <w:tcW w:w="1276" w:type="dxa"/>
            <w:tcBorders>
              <w:top w:val="nil"/>
              <w:left w:val="nil"/>
              <w:bottom w:val="nil"/>
              <w:right w:val="nil"/>
            </w:tcBorders>
          </w:tcPr>
          <w:p w14:paraId="009EC7FE"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66B01C9" w14:textId="77777777" w:rsidR="00BE189A" w:rsidRPr="00BE189A" w:rsidRDefault="00BE189A" w:rsidP="00BE189A">
            <w:pPr>
              <w:rPr>
                <w:rFonts w:eastAsia="Calibri"/>
              </w:rPr>
            </w:pPr>
            <w:r w:rsidRPr="00BE189A">
              <w:rPr>
                <w:rFonts w:eastAsia="Calibri"/>
              </w:rPr>
              <w:t>35.1 ± 4.2</w:t>
            </w:r>
          </w:p>
        </w:tc>
        <w:tc>
          <w:tcPr>
            <w:tcW w:w="1701" w:type="dxa"/>
            <w:tcBorders>
              <w:top w:val="nil"/>
              <w:left w:val="nil"/>
              <w:bottom w:val="nil"/>
              <w:right w:val="nil"/>
            </w:tcBorders>
            <w:noWrap/>
          </w:tcPr>
          <w:p w14:paraId="323063CC" w14:textId="77777777" w:rsidR="00BE189A" w:rsidRPr="00BE189A" w:rsidRDefault="00BE189A" w:rsidP="00BE189A">
            <w:pPr>
              <w:rPr>
                <w:rFonts w:eastAsia="Calibri"/>
              </w:rPr>
            </w:pPr>
            <w:r w:rsidRPr="00BE189A">
              <w:rPr>
                <w:rFonts w:eastAsia="Calibri"/>
              </w:rPr>
              <w:t>47.7 ± 11.3</w:t>
            </w:r>
          </w:p>
        </w:tc>
        <w:tc>
          <w:tcPr>
            <w:tcW w:w="1701" w:type="dxa"/>
            <w:tcBorders>
              <w:top w:val="nil"/>
              <w:left w:val="nil"/>
              <w:bottom w:val="nil"/>
              <w:right w:val="nil"/>
            </w:tcBorders>
            <w:noWrap/>
          </w:tcPr>
          <w:p w14:paraId="05715E02" w14:textId="77777777" w:rsidR="00BE189A" w:rsidRPr="00BE189A" w:rsidRDefault="00BE189A" w:rsidP="00BE189A">
            <w:pPr>
              <w:rPr>
                <w:rFonts w:eastAsia="Calibri"/>
              </w:rPr>
            </w:pPr>
            <w:r w:rsidRPr="00BE189A">
              <w:rPr>
                <w:rFonts w:eastAsia="Calibri"/>
              </w:rPr>
              <w:t>41.9 ± 6.7</w:t>
            </w:r>
          </w:p>
        </w:tc>
      </w:tr>
      <w:tr w:rsidR="00BE189A" w:rsidRPr="00BE189A" w14:paraId="1004DFE9" w14:textId="77777777" w:rsidTr="00F05206">
        <w:trPr>
          <w:trHeight w:val="290"/>
        </w:trPr>
        <w:tc>
          <w:tcPr>
            <w:tcW w:w="3096" w:type="dxa"/>
            <w:noWrap/>
          </w:tcPr>
          <w:p w14:paraId="760E57E1" w14:textId="77777777" w:rsidR="00BE189A" w:rsidRPr="00BE189A" w:rsidRDefault="00BE189A" w:rsidP="00BE189A">
            <w:pPr>
              <w:rPr>
                <w:rFonts w:eastAsia="Calibri"/>
              </w:rPr>
            </w:pPr>
          </w:p>
        </w:tc>
        <w:tc>
          <w:tcPr>
            <w:tcW w:w="1157" w:type="dxa"/>
          </w:tcPr>
          <w:p w14:paraId="1F4E54F7" w14:textId="77777777" w:rsidR="00BE189A" w:rsidRPr="00BE189A" w:rsidRDefault="00BE189A" w:rsidP="00BE189A">
            <w:pPr>
              <w:rPr>
                <w:rFonts w:eastAsia="Calibri"/>
              </w:rPr>
            </w:pPr>
          </w:p>
        </w:tc>
        <w:tc>
          <w:tcPr>
            <w:tcW w:w="1612" w:type="dxa"/>
          </w:tcPr>
          <w:p w14:paraId="1B1E55E2" w14:textId="77777777" w:rsidR="00BE189A" w:rsidRPr="00BE189A" w:rsidRDefault="00BE189A" w:rsidP="00BE189A">
            <w:pPr>
              <w:rPr>
                <w:rFonts w:eastAsia="Calibri"/>
              </w:rPr>
            </w:pPr>
          </w:p>
        </w:tc>
        <w:tc>
          <w:tcPr>
            <w:tcW w:w="528" w:type="dxa"/>
          </w:tcPr>
          <w:p w14:paraId="75D183E2" w14:textId="77777777" w:rsidR="00BE189A" w:rsidRPr="00BE189A" w:rsidRDefault="00BE189A" w:rsidP="00BE189A">
            <w:pPr>
              <w:rPr>
                <w:rFonts w:eastAsia="Calibri"/>
              </w:rPr>
            </w:pPr>
          </w:p>
        </w:tc>
        <w:tc>
          <w:tcPr>
            <w:tcW w:w="1276" w:type="dxa"/>
            <w:tcBorders>
              <w:top w:val="nil"/>
              <w:left w:val="nil"/>
              <w:bottom w:val="nil"/>
              <w:right w:val="nil"/>
            </w:tcBorders>
          </w:tcPr>
          <w:p w14:paraId="01BD6B91" w14:textId="77777777" w:rsidR="00BE189A" w:rsidRPr="00BE189A" w:rsidRDefault="00BE189A" w:rsidP="00BE189A">
            <w:pPr>
              <w:rPr>
                <w:rFonts w:eastAsia="Calibri"/>
              </w:rPr>
            </w:pPr>
          </w:p>
        </w:tc>
        <w:tc>
          <w:tcPr>
            <w:tcW w:w="1843" w:type="dxa"/>
            <w:tcBorders>
              <w:top w:val="nil"/>
              <w:left w:val="nil"/>
              <w:bottom w:val="nil"/>
              <w:right w:val="nil"/>
            </w:tcBorders>
            <w:noWrap/>
          </w:tcPr>
          <w:p w14:paraId="5AD453E5" w14:textId="77777777" w:rsidR="00BE189A" w:rsidRPr="00BE189A" w:rsidRDefault="00BE189A" w:rsidP="00BE189A">
            <w:pPr>
              <w:rPr>
                <w:rFonts w:eastAsia="Calibri"/>
              </w:rPr>
            </w:pPr>
          </w:p>
        </w:tc>
        <w:tc>
          <w:tcPr>
            <w:tcW w:w="1701" w:type="dxa"/>
            <w:tcBorders>
              <w:top w:val="nil"/>
              <w:left w:val="nil"/>
              <w:bottom w:val="nil"/>
              <w:right w:val="nil"/>
            </w:tcBorders>
            <w:noWrap/>
          </w:tcPr>
          <w:p w14:paraId="1EA35735" w14:textId="77777777" w:rsidR="00BE189A" w:rsidRPr="00BE189A" w:rsidRDefault="00BE189A" w:rsidP="00BE189A">
            <w:pPr>
              <w:rPr>
                <w:rFonts w:eastAsia="Calibri"/>
              </w:rPr>
            </w:pPr>
          </w:p>
        </w:tc>
        <w:tc>
          <w:tcPr>
            <w:tcW w:w="1701" w:type="dxa"/>
            <w:tcBorders>
              <w:top w:val="nil"/>
              <w:left w:val="nil"/>
              <w:bottom w:val="nil"/>
              <w:right w:val="nil"/>
            </w:tcBorders>
            <w:noWrap/>
          </w:tcPr>
          <w:p w14:paraId="7B553CA7" w14:textId="77777777" w:rsidR="00BE189A" w:rsidRPr="00BE189A" w:rsidRDefault="00BE189A" w:rsidP="00BE189A">
            <w:pPr>
              <w:rPr>
                <w:rFonts w:eastAsia="Calibri"/>
              </w:rPr>
            </w:pPr>
          </w:p>
        </w:tc>
      </w:tr>
      <w:tr w:rsidR="00BE189A" w:rsidRPr="00BE189A" w14:paraId="33449415" w14:textId="77777777" w:rsidTr="00F05206">
        <w:trPr>
          <w:trHeight w:val="290"/>
        </w:trPr>
        <w:tc>
          <w:tcPr>
            <w:tcW w:w="3096" w:type="dxa"/>
            <w:noWrap/>
          </w:tcPr>
          <w:p w14:paraId="260EB042" w14:textId="77777777" w:rsidR="00BE189A" w:rsidRPr="00BE189A" w:rsidRDefault="00BE189A" w:rsidP="00BE189A">
            <w:pPr>
              <w:rPr>
                <w:rFonts w:eastAsia="Calibri"/>
              </w:rPr>
            </w:pPr>
            <w:r w:rsidRPr="00BE189A">
              <w:rPr>
                <w:rFonts w:eastAsia="Calibri"/>
              </w:rPr>
              <w:t>Leaf litter percentage cover</w:t>
            </w:r>
          </w:p>
        </w:tc>
        <w:tc>
          <w:tcPr>
            <w:tcW w:w="1157" w:type="dxa"/>
          </w:tcPr>
          <w:p w14:paraId="1C8C99D0" w14:textId="77777777" w:rsidR="00BE189A" w:rsidRPr="00BE189A" w:rsidRDefault="00BE189A" w:rsidP="00BE189A">
            <w:pPr>
              <w:rPr>
                <w:rFonts w:eastAsia="Calibri"/>
              </w:rPr>
            </w:pPr>
          </w:p>
        </w:tc>
        <w:tc>
          <w:tcPr>
            <w:tcW w:w="1612" w:type="dxa"/>
          </w:tcPr>
          <w:p w14:paraId="58F57F20" w14:textId="77777777" w:rsidR="00BE189A" w:rsidRPr="00BE189A" w:rsidRDefault="00BE189A" w:rsidP="00BE189A">
            <w:pPr>
              <w:rPr>
                <w:rFonts w:eastAsia="Calibri"/>
              </w:rPr>
            </w:pPr>
            <w:r w:rsidRPr="00BE189A">
              <w:rPr>
                <w:rFonts w:eastAsia="Calibri"/>
              </w:rPr>
              <w:t>0-100%</w:t>
            </w:r>
          </w:p>
        </w:tc>
        <w:tc>
          <w:tcPr>
            <w:tcW w:w="528" w:type="dxa"/>
          </w:tcPr>
          <w:p w14:paraId="5D1AE22A" w14:textId="77777777" w:rsidR="00BE189A" w:rsidRPr="00BE189A" w:rsidRDefault="00BE189A" w:rsidP="00BE189A">
            <w:pPr>
              <w:rPr>
                <w:rFonts w:eastAsia="Calibri"/>
              </w:rPr>
            </w:pPr>
          </w:p>
        </w:tc>
        <w:tc>
          <w:tcPr>
            <w:tcW w:w="1276" w:type="dxa"/>
            <w:tcBorders>
              <w:top w:val="nil"/>
              <w:left w:val="nil"/>
              <w:bottom w:val="nil"/>
              <w:right w:val="nil"/>
            </w:tcBorders>
          </w:tcPr>
          <w:p w14:paraId="6B63428B"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59FCADCE" w14:textId="77777777" w:rsidR="00BE189A" w:rsidRPr="00BE189A" w:rsidRDefault="00BE189A" w:rsidP="00BE189A">
            <w:pPr>
              <w:rPr>
                <w:rFonts w:eastAsia="Calibri"/>
              </w:rPr>
            </w:pPr>
            <w:r w:rsidRPr="00BE189A">
              <w:rPr>
                <w:rFonts w:eastAsia="Calibri"/>
              </w:rPr>
              <w:t>61.2 ± 3.6</w:t>
            </w:r>
          </w:p>
        </w:tc>
        <w:tc>
          <w:tcPr>
            <w:tcW w:w="1701" w:type="dxa"/>
            <w:tcBorders>
              <w:top w:val="nil"/>
              <w:left w:val="nil"/>
              <w:bottom w:val="nil"/>
              <w:right w:val="nil"/>
            </w:tcBorders>
            <w:noWrap/>
          </w:tcPr>
          <w:p w14:paraId="4DA49379" w14:textId="77777777" w:rsidR="00BE189A" w:rsidRPr="00BE189A" w:rsidRDefault="00BE189A" w:rsidP="00BE189A">
            <w:pPr>
              <w:rPr>
                <w:rFonts w:eastAsia="Calibri"/>
              </w:rPr>
            </w:pPr>
            <w:r w:rsidRPr="00BE189A">
              <w:rPr>
                <w:rFonts w:eastAsia="Calibri"/>
              </w:rPr>
              <w:t>5.2 ± 3.5</w:t>
            </w:r>
          </w:p>
        </w:tc>
        <w:tc>
          <w:tcPr>
            <w:tcW w:w="1701" w:type="dxa"/>
            <w:tcBorders>
              <w:top w:val="nil"/>
              <w:left w:val="nil"/>
              <w:bottom w:val="nil"/>
              <w:right w:val="nil"/>
            </w:tcBorders>
            <w:noWrap/>
          </w:tcPr>
          <w:p w14:paraId="3DBA686B" w14:textId="77777777" w:rsidR="00BE189A" w:rsidRPr="00BE189A" w:rsidRDefault="00BE189A" w:rsidP="00BE189A">
            <w:pPr>
              <w:rPr>
                <w:rFonts w:eastAsia="Calibri"/>
              </w:rPr>
            </w:pPr>
            <w:r w:rsidRPr="00BE189A">
              <w:rPr>
                <w:rFonts w:eastAsia="Calibri"/>
              </w:rPr>
              <w:t>35.4 ± 7.3</w:t>
            </w:r>
          </w:p>
        </w:tc>
      </w:tr>
      <w:tr w:rsidR="00BE189A" w:rsidRPr="00BE189A" w14:paraId="130E47B7" w14:textId="77777777" w:rsidTr="00F05206">
        <w:trPr>
          <w:trHeight w:val="290"/>
        </w:trPr>
        <w:tc>
          <w:tcPr>
            <w:tcW w:w="3096" w:type="dxa"/>
            <w:noWrap/>
          </w:tcPr>
          <w:p w14:paraId="68F1C0D8" w14:textId="77777777" w:rsidR="00BE189A" w:rsidRPr="00BE189A" w:rsidRDefault="00BE189A" w:rsidP="00BE189A">
            <w:pPr>
              <w:rPr>
                <w:rFonts w:eastAsia="Calibri"/>
              </w:rPr>
            </w:pPr>
          </w:p>
        </w:tc>
        <w:tc>
          <w:tcPr>
            <w:tcW w:w="1157" w:type="dxa"/>
          </w:tcPr>
          <w:p w14:paraId="1D8008CB" w14:textId="77777777" w:rsidR="00BE189A" w:rsidRPr="00BE189A" w:rsidRDefault="00BE189A" w:rsidP="00BE189A">
            <w:pPr>
              <w:rPr>
                <w:rFonts w:eastAsia="Calibri"/>
              </w:rPr>
            </w:pPr>
          </w:p>
        </w:tc>
        <w:tc>
          <w:tcPr>
            <w:tcW w:w="1612" w:type="dxa"/>
          </w:tcPr>
          <w:p w14:paraId="53DE23EB" w14:textId="77777777" w:rsidR="00BE189A" w:rsidRPr="00BE189A" w:rsidRDefault="00BE189A" w:rsidP="00BE189A">
            <w:pPr>
              <w:rPr>
                <w:rFonts w:eastAsia="Calibri"/>
              </w:rPr>
            </w:pPr>
          </w:p>
        </w:tc>
        <w:tc>
          <w:tcPr>
            <w:tcW w:w="528" w:type="dxa"/>
          </w:tcPr>
          <w:p w14:paraId="0C14D5DA" w14:textId="77777777" w:rsidR="00BE189A" w:rsidRPr="00BE189A" w:rsidRDefault="00BE189A" w:rsidP="00BE189A">
            <w:pPr>
              <w:rPr>
                <w:rFonts w:eastAsia="Calibri"/>
              </w:rPr>
            </w:pPr>
          </w:p>
        </w:tc>
        <w:tc>
          <w:tcPr>
            <w:tcW w:w="1276" w:type="dxa"/>
            <w:tcBorders>
              <w:top w:val="nil"/>
              <w:left w:val="nil"/>
              <w:bottom w:val="nil"/>
              <w:right w:val="nil"/>
            </w:tcBorders>
          </w:tcPr>
          <w:p w14:paraId="165CB9C1"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7E4EE55F" w14:textId="77777777" w:rsidR="00BE189A" w:rsidRPr="00BE189A" w:rsidRDefault="00BE189A" w:rsidP="00BE189A">
            <w:pPr>
              <w:rPr>
                <w:rFonts w:eastAsia="Calibri"/>
              </w:rPr>
            </w:pPr>
            <w:r w:rsidRPr="00BE189A">
              <w:rPr>
                <w:rFonts w:eastAsia="Calibri"/>
              </w:rPr>
              <w:t>43.1 ± 4.5</w:t>
            </w:r>
          </w:p>
        </w:tc>
        <w:tc>
          <w:tcPr>
            <w:tcW w:w="1701" w:type="dxa"/>
            <w:tcBorders>
              <w:top w:val="nil"/>
              <w:left w:val="nil"/>
              <w:bottom w:val="nil"/>
              <w:right w:val="nil"/>
            </w:tcBorders>
            <w:noWrap/>
          </w:tcPr>
          <w:p w14:paraId="33C2598F" w14:textId="77777777" w:rsidR="00BE189A" w:rsidRPr="00BE189A" w:rsidRDefault="00BE189A" w:rsidP="00BE189A">
            <w:pPr>
              <w:rPr>
                <w:rFonts w:eastAsia="Calibri"/>
              </w:rPr>
            </w:pPr>
            <w:r w:rsidRPr="00BE189A">
              <w:rPr>
                <w:rFonts w:eastAsia="Calibri"/>
              </w:rPr>
              <w:t>31.5 ± 9.5</w:t>
            </w:r>
          </w:p>
        </w:tc>
        <w:tc>
          <w:tcPr>
            <w:tcW w:w="1701" w:type="dxa"/>
            <w:tcBorders>
              <w:top w:val="nil"/>
              <w:left w:val="nil"/>
              <w:bottom w:val="nil"/>
              <w:right w:val="nil"/>
            </w:tcBorders>
            <w:noWrap/>
          </w:tcPr>
          <w:p w14:paraId="41F29A17" w14:textId="77777777" w:rsidR="00BE189A" w:rsidRPr="00BE189A" w:rsidRDefault="00BE189A" w:rsidP="00BE189A">
            <w:pPr>
              <w:rPr>
                <w:rFonts w:eastAsia="Calibri"/>
              </w:rPr>
            </w:pPr>
            <w:r w:rsidRPr="00BE189A">
              <w:rPr>
                <w:rFonts w:eastAsia="Calibri"/>
              </w:rPr>
              <w:t>39.6 ± 5.8</w:t>
            </w:r>
          </w:p>
        </w:tc>
      </w:tr>
      <w:tr w:rsidR="00BE189A" w:rsidRPr="00BE189A" w14:paraId="2EB0D378" w14:textId="77777777" w:rsidTr="00F05206">
        <w:trPr>
          <w:trHeight w:val="290"/>
        </w:trPr>
        <w:tc>
          <w:tcPr>
            <w:tcW w:w="3096" w:type="dxa"/>
            <w:noWrap/>
          </w:tcPr>
          <w:p w14:paraId="25E1E56A" w14:textId="77777777" w:rsidR="00BE189A" w:rsidRPr="00BE189A" w:rsidRDefault="00BE189A" w:rsidP="00BE189A">
            <w:pPr>
              <w:rPr>
                <w:rFonts w:eastAsia="Calibri"/>
              </w:rPr>
            </w:pPr>
          </w:p>
        </w:tc>
        <w:tc>
          <w:tcPr>
            <w:tcW w:w="1157" w:type="dxa"/>
          </w:tcPr>
          <w:p w14:paraId="662AD43E" w14:textId="77777777" w:rsidR="00BE189A" w:rsidRPr="00BE189A" w:rsidRDefault="00BE189A" w:rsidP="00BE189A">
            <w:pPr>
              <w:rPr>
                <w:rFonts w:eastAsia="Calibri"/>
              </w:rPr>
            </w:pPr>
          </w:p>
        </w:tc>
        <w:tc>
          <w:tcPr>
            <w:tcW w:w="1612" w:type="dxa"/>
          </w:tcPr>
          <w:p w14:paraId="141D4C55" w14:textId="77777777" w:rsidR="00BE189A" w:rsidRPr="00BE189A" w:rsidRDefault="00BE189A" w:rsidP="00BE189A">
            <w:pPr>
              <w:rPr>
                <w:rFonts w:eastAsia="Calibri"/>
              </w:rPr>
            </w:pPr>
          </w:p>
        </w:tc>
        <w:tc>
          <w:tcPr>
            <w:tcW w:w="528" w:type="dxa"/>
          </w:tcPr>
          <w:p w14:paraId="43060B61" w14:textId="77777777" w:rsidR="00BE189A" w:rsidRPr="00BE189A" w:rsidRDefault="00BE189A" w:rsidP="00BE189A">
            <w:pPr>
              <w:rPr>
                <w:rFonts w:eastAsia="Calibri"/>
              </w:rPr>
            </w:pPr>
          </w:p>
        </w:tc>
        <w:tc>
          <w:tcPr>
            <w:tcW w:w="1276" w:type="dxa"/>
            <w:tcBorders>
              <w:left w:val="nil"/>
              <w:right w:val="nil"/>
            </w:tcBorders>
          </w:tcPr>
          <w:p w14:paraId="59EF7269" w14:textId="77777777" w:rsidR="00BE189A" w:rsidRPr="00BE189A" w:rsidRDefault="00BE189A" w:rsidP="00BE189A">
            <w:pPr>
              <w:rPr>
                <w:rFonts w:eastAsia="Calibri"/>
              </w:rPr>
            </w:pPr>
          </w:p>
        </w:tc>
        <w:tc>
          <w:tcPr>
            <w:tcW w:w="1843" w:type="dxa"/>
            <w:tcBorders>
              <w:left w:val="nil"/>
              <w:right w:val="nil"/>
            </w:tcBorders>
            <w:noWrap/>
          </w:tcPr>
          <w:p w14:paraId="52050EBE" w14:textId="77777777" w:rsidR="00BE189A" w:rsidRPr="00BE189A" w:rsidRDefault="00BE189A" w:rsidP="00BE189A">
            <w:pPr>
              <w:rPr>
                <w:rFonts w:eastAsia="Calibri"/>
              </w:rPr>
            </w:pPr>
          </w:p>
        </w:tc>
        <w:tc>
          <w:tcPr>
            <w:tcW w:w="1701" w:type="dxa"/>
            <w:tcBorders>
              <w:left w:val="nil"/>
              <w:right w:val="nil"/>
            </w:tcBorders>
            <w:noWrap/>
          </w:tcPr>
          <w:p w14:paraId="27137EBE" w14:textId="77777777" w:rsidR="00BE189A" w:rsidRPr="00BE189A" w:rsidRDefault="00BE189A" w:rsidP="00BE189A">
            <w:pPr>
              <w:rPr>
                <w:rFonts w:eastAsia="Calibri"/>
              </w:rPr>
            </w:pPr>
          </w:p>
        </w:tc>
        <w:tc>
          <w:tcPr>
            <w:tcW w:w="1701" w:type="dxa"/>
            <w:tcBorders>
              <w:left w:val="nil"/>
              <w:right w:val="nil"/>
            </w:tcBorders>
            <w:noWrap/>
          </w:tcPr>
          <w:p w14:paraId="31F21232" w14:textId="77777777" w:rsidR="00BE189A" w:rsidRPr="00BE189A" w:rsidRDefault="00BE189A" w:rsidP="00BE189A">
            <w:pPr>
              <w:rPr>
                <w:rFonts w:eastAsia="Calibri"/>
              </w:rPr>
            </w:pPr>
          </w:p>
        </w:tc>
      </w:tr>
      <w:tr w:rsidR="00BE189A" w:rsidRPr="00BE189A" w14:paraId="322DBCD4" w14:textId="77777777" w:rsidTr="00F05206">
        <w:trPr>
          <w:trHeight w:val="290"/>
        </w:trPr>
        <w:tc>
          <w:tcPr>
            <w:tcW w:w="3096" w:type="dxa"/>
            <w:noWrap/>
          </w:tcPr>
          <w:p w14:paraId="50AD6B20" w14:textId="77777777" w:rsidR="00BE189A" w:rsidRPr="00BE189A" w:rsidRDefault="00BE189A" w:rsidP="00BE189A">
            <w:pPr>
              <w:rPr>
                <w:rFonts w:eastAsia="Calibri"/>
              </w:rPr>
            </w:pPr>
            <w:r w:rsidRPr="00BE189A">
              <w:rPr>
                <w:rFonts w:eastAsia="Calibri"/>
              </w:rPr>
              <w:t>Soil moisture</w:t>
            </w:r>
            <w:r w:rsidRPr="00BE189A">
              <w:rPr>
                <w:rFonts w:eastAsia="Calibri"/>
                <w:vertAlign w:val="superscript"/>
              </w:rPr>
              <w:t>$</w:t>
            </w:r>
          </w:p>
        </w:tc>
        <w:tc>
          <w:tcPr>
            <w:tcW w:w="1157" w:type="dxa"/>
          </w:tcPr>
          <w:p w14:paraId="27F37DDF" w14:textId="77777777" w:rsidR="00BE189A" w:rsidRPr="00BE189A" w:rsidRDefault="00BE189A" w:rsidP="00BE189A">
            <w:pPr>
              <w:rPr>
                <w:rFonts w:eastAsia="Calibri"/>
              </w:rPr>
            </w:pPr>
          </w:p>
        </w:tc>
        <w:tc>
          <w:tcPr>
            <w:tcW w:w="1612" w:type="dxa"/>
          </w:tcPr>
          <w:p w14:paraId="4330A648" w14:textId="77777777" w:rsidR="00BE189A" w:rsidRPr="00BE189A" w:rsidRDefault="00BE189A" w:rsidP="00BE189A">
            <w:pPr>
              <w:rPr>
                <w:rFonts w:eastAsia="Calibri"/>
              </w:rPr>
            </w:pPr>
            <w:commentRangeStart w:id="102"/>
            <w:r w:rsidRPr="00BE189A">
              <w:rPr>
                <w:rFonts w:eastAsia="Calibri"/>
              </w:rPr>
              <w:t>0-1.129</w:t>
            </w:r>
            <w:commentRangeEnd w:id="102"/>
            <w:r w:rsidRPr="00BE189A">
              <w:rPr>
                <w:rFonts w:eastAsia="Calibri"/>
              </w:rPr>
              <w:commentReference w:id="102"/>
            </w:r>
          </w:p>
        </w:tc>
        <w:tc>
          <w:tcPr>
            <w:tcW w:w="528" w:type="dxa"/>
          </w:tcPr>
          <w:p w14:paraId="3C6802EE" w14:textId="77777777" w:rsidR="00BE189A" w:rsidRPr="00BE189A" w:rsidRDefault="00BE189A" w:rsidP="00BE189A">
            <w:pPr>
              <w:rPr>
                <w:rFonts w:eastAsia="Calibri"/>
              </w:rPr>
            </w:pPr>
          </w:p>
        </w:tc>
        <w:tc>
          <w:tcPr>
            <w:tcW w:w="1276" w:type="dxa"/>
            <w:tcBorders>
              <w:left w:val="nil"/>
              <w:right w:val="nil"/>
            </w:tcBorders>
          </w:tcPr>
          <w:p w14:paraId="7D453814" w14:textId="77777777" w:rsidR="00BE189A" w:rsidRPr="00BE189A" w:rsidRDefault="00BE189A" w:rsidP="00BE189A">
            <w:pPr>
              <w:rPr>
                <w:rFonts w:eastAsia="Calibri"/>
              </w:rPr>
            </w:pPr>
            <w:r w:rsidRPr="00BE189A">
              <w:rPr>
                <w:rFonts w:eastAsia="Calibri"/>
              </w:rPr>
              <w:t>2015</w:t>
            </w:r>
          </w:p>
        </w:tc>
        <w:tc>
          <w:tcPr>
            <w:tcW w:w="1843" w:type="dxa"/>
            <w:tcBorders>
              <w:left w:val="nil"/>
              <w:right w:val="nil"/>
            </w:tcBorders>
            <w:noWrap/>
          </w:tcPr>
          <w:p w14:paraId="63854C60" w14:textId="77777777" w:rsidR="00BE189A" w:rsidRPr="00BE189A" w:rsidRDefault="00BE189A" w:rsidP="00BE189A">
            <w:pPr>
              <w:rPr>
                <w:rFonts w:eastAsia="Calibri"/>
              </w:rPr>
            </w:pPr>
            <w:r w:rsidRPr="00BE189A">
              <w:rPr>
                <w:rFonts w:eastAsia="Calibri"/>
              </w:rPr>
              <w:t>0.59 ± 0.04</w:t>
            </w:r>
          </w:p>
        </w:tc>
        <w:tc>
          <w:tcPr>
            <w:tcW w:w="1701" w:type="dxa"/>
            <w:tcBorders>
              <w:left w:val="nil"/>
              <w:right w:val="nil"/>
            </w:tcBorders>
            <w:noWrap/>
          </w:tcPr>
          <w:p w14:paraId="0BCFFB7C" w14:textId="77777777" w:rsidR="00BE189A" w:rsidRPr="00BE189A" w:rsidRDefault="00BE189A" w:rsidP="00BE189A">
            <w:pPr>
              <w:rPr>
                <w:rFonts w:eastAsia="Calibri"/>
              </w:rPr>
            </w:pPr>
            <w:r w:rsidRPr="00BE189A">
              <w:rPr>
                <w:rFonts w:eastAsia="Calibri"/>
              </w:rPr>
              <w:t>0.61 ± 0.07</w:t>
            </w:r>
          </w:p>
        </w:tc>
        <w:tc>
          <w:tcPr>
            <w:tcW w:w="1701" w:type="dxa"/>
            <w:tcBorders>
              <w:left w:val="nil"/>
              <w:right w:val="nil"/>
            </w:tcBorders>
            <w:noWrap/>
          </w:tcPr>
          <w:p w14:paraId="44EF7A25" w14:textId="77777777" w:rsidR="00BE189A" w:rsidRPr="00BE189A" w:rsidRDefault="00BE189A" w:rsidP="00BE189A">
            <w:pPr>
              <w:rPr>
                <w:rFonts w:eastAsia="Calibri"/>
              </w:rPr>
            </w:pPr>
            <w:r w:rsidRPr="00BE189A">
              <w:rPr>
                <w:rFonts w:eastAsia="Calibri"/>
              </w:rPr>
              <w:t>0.60 ± 0.04</w:t>
            </w:r>
          </w:p>
        </w:tc>
      </w:tr>
      <w:tr w:rsidR="00BE189A" w:rsidRPr="00BE189A" w14:paraId="01C6F44C" w14:textId="77777777" w:rsidTr="00F05206">
        <w:trPr>
          <w:trHeight w:val="290"/>
        </w:trPr>
        <w:tc>
          <w:tcPr>
            <w:tcW w:w="3096" w:type="dxa"/>
            <w:tcBorders>
              <w:bottom w:val="single" w:sz="4" w:space="0" w:color="auto"/>
            </w:tcBorders>
            <w:noWrap/>
          </w:tcPr>
          <w:p w14:paraId="1FB1CD43" w14:textId="77777777" w:rsidR="00BE189A" w:rsidRPr="00BE189A" w:rsidRDefault="00BE189A" w:rsidP="00BE189A">
            <w:pPr>
              <w:rPr>
                <w:rFonts w:eastAsia="Calibri"/>
              </w:rPr>
            </w:pPr>
          </w:p>
        </w:tc>
        <w:tc>
          <w:tcPr>
            <w:tcW w:w="1157" w:type="dxa"/>
            <w:tcBorders>
              <w:bottom w:val="single" w:sz="4" w:space="0" w:color="auto"/>
            </w:tcBorders>
          </w:tcPr>
          <w:p w14:paraId="031C3851" w14:textId="77777777" w:rsidR="00BE189A" w:rsidRPr="00BE189A" w:rsidRDefault="00BE189A" w:rsidP="00BE189A">
            <w:pPr>
              <w:rPr>
                <w:rFonts w:eastAsia="Calibri"/>
              </w:rPr>
            </w:pPr>
          </w:p>
        </w:tc>
        <w:tc>
          <w:tcPr>
            <w:tcW w:w="1612" w:type="dxa"/>
            <w:tcBorders>
              <w:bottom w:val="single" w:sz="4" w:space="0" w:color="auto"/>
            </w:tcBorders>
          </w:tcPr>
          <w:p w14:paraId="6CA93F02" w14:textId="77777777" w:rsidR="00BE189A" w:rsidRPr="00BE189A" w:rsidRDefault="00BE189A" w:rsidP="00BE189A">
            <w:pPr>
              <w:rPr>
                <w:rFonts w:eastAsia="Calibri"/>
              </w:rPr>
            </w:pPr>
            <w:r w:rsidRPr="00BE189A">
              <w:rPr>
                <w:rFonts w:eastAsia="Calibri"/>
              </w:rPr>
              <w:t>0-100%</w:t>
            </w:r>
          </w:p>
        </w:tc>
        <w:tc>
          <w:tcPr>
            <w:tcW w:w="528" w:type="dxa"/>
            <w:tcBorders>
              <w:bottom w:val="single" w:sz="4" w:space="0" w:color="auto"/>
            </w:tcBorders>
          </w:tcPr>
          <w:p w14:paraId="33E329CA" w14:textId="77777777" w:rsidR="00BE189A" w:rsidRPr="00BE189A" w:rsidRDefault="00BE189A" w:rsidP="00BE189A">
            <w:pPr>
              <w:rPr>
                <w:rFonts w:eastAsia="Calibri"/>
              </w:rPr>
            </w:pPr>
          </w:p>
        </w:tc>
        <w:tc>
          <w:tcPr>
            <w:tcW w:w="1276" w:type="dxa"/>
            <w:tcBorders>
              <w:left w:val="nil"/>
              <w:bottom w:val="single" w:sz="4" w:space="0" w:color="auto"/>
              <w:right w:val="nil"/>
            </w:tcBorders>
          </w:tcPr>
          <w:p w14:paraId="2CC6F0BE" w14:textId="77777777" w:rsidR="00BE189A" w:rsidRPr="00BE189A" w:rsidRDefault="00BE189A" w:rsidP="00BE189A">
            <w:pPr>
              <w:rPr>
                <w:rFonts w:eastAsia="Calibri"/>
              </w:rPr>
            </w:pPr>
            <w:r w:rsidRPr="00BE189A">
              <w:rPr>
                <w:rFonts w:eastAsia="Calibri"/>
              </w:rPr>
              <w:t>2022</w:t>
            </w:r>
          </w:p>
        </w:tc>
        <w:tc>
          <w:tcPr>
            <w:tcW w:w="1843" w:type="dxa"/>
            <w:tcBorders>
              <w:left w:val="nil"/>
              <w:bottom w:val="single" w:sz="4" w:space="0" w:color="auto"/>
              <w:right w:val="nil"/>
            </w:tcBorders>
            <w:noWrap/>
          </w:tcPr>
          <w:p w14:paraId="670E7200" w14:textId="77777777" w:rsidR="00BE189A" w:rsidRPr="00BE189A" w:rsidRDefault="00BE189A" w:rsidP="00BE189A">
            <w:pPr>
              <w:rPr>
                <w:rFonts w:eastAsia="Calibri"/>
              </w:rPr>
            </w:pPr>
            <w:r w:rsidRPr="00BE189A">
              <w:rPr>
                <w:rFonts w:eastAsia="Calibri"/>
              </w:rPr>
              <w:t>44.8 ± 3.5</w:t>
            </w:r>
          </w:p>
        </w:tc>
        <w:tc>
          <w:tcPr>
            <w:tcW w:w="1701" w:type="dxa"/>
            <w:tcBorders>
              <w:left w:val="nil"/>
              <w:bottom w:val="single" w:sz="4" w:space="0" w:color="auto"/>
              <w:right w:val="nil"/>
            </w:tcBorders>
            <w:noWrap/>
          </w:tcPr>
          <w:p w14:paraId="3038670E" w14:textId="77777777" w:rsidR="00BE189A" w:rsidRPr="00BE189A" w:rsidRDefault="00BE189A" w:rsidP="00BE189A">
            <w:pPr>
              <w:rPr>
                <w:rFonts w:eastAsia="Calibri"/>
              </w:rPr>
            </w:pPr>
            <w:r w:rsidRPr="00BE189A">
              <w:rPr>
                <w:rFonts w:eastAsia="Calibri"/>
              </w:rPr>
              <w:t>47.6 ± 2.5</w:t>
            </w:r>
          </w:p>
        </w:tc>
        <w:tc>
          <w:tcPr>
            <w:tcW w:w="1701" w:type="dxa"/>
            <w:tcBorders>
              <w:left w:val="nil"/>
              <w:bottom w:val="single" w:sz="4" w:space="0" w:color="auto"/>
              <w:right w:val="nil"/>
            </w:tcBorders>
            <w:noWrap/>
          </w:tcPr>
          <w:p w14:paraId="7ED663FE" w14:textId="77777777" w:rsidR="00BE189A" w:rsidRPr="00BE189A" w:rsidRDefault="00BE189A" w:rsidP="00BE189A">
            <w:pPr>
              <w:rPr>
                <w:rFonts w:eastAsia="Calibri"/>
              </w:rPr>
            </w:pPr>
            <w:r w:rsidRPr="00BE189A">
              <w:rPr>
                <w:rFonts w:eastAsia="Calibri"/>
              </w:rPr>
              <w:t>48.7 ± 7.4</w:t>
            </w:r>
          </w:p>
        </w:tc>
      </w:tr>
    </w:tbl>
    <w:p w14:paraId="4896C62D"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r w:rsidRPr="00BE189A">
        <w:rPr>
          <w:rFonts w:eastAsia="Calibri" w:cs="Times New Roman"/>
        </w:rPr>
        <w:t>$: A different soil sensor was used in 2022 than was used in 2015, so readings are only comparable between treatments within a year.</w:t>
      </w:r>
    </w:p>
    <w:p w14:paraId="5B3D7986" w14:textId="77777777" w:rsidR="00BE189A" w:rsidRPr="00BE189A" w:rsidRDefault="00BE189A" w:rsidP="00BE189A">
      <w:pPr>
        <w:spacing w:line="480" w:lineRule="auto"/>
        <w:rPr>
          <w:rFonts w:eastAsia="Calibri" w:cs="Times New Roman"/>
          <w:b/>
          <w:bCs/>
        </w:rPr>
      </w:pPr>
      <w:r w:rsidRPr="00BE189A">
        <w:rPr>
          <w:rFonts w:eastAsia="Calibri" w:cs="Times New Roman"/>
          <w:b/>
          <w:bCs/>
        </w:rPr>
        <w:lastRenderedPageBreak/>
        <w:t>Discussion</w:t>
      </w:r>
      <w:bookmarkStart w:id="103" w:name="discussion"/>
      <w:bookmarkEnd w:id="103"/>
    </w:p>
    <w:p w14:paraId="606BFDF7"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BE189A">
        <w:rPr>
          <w:rFonts w:eastAsia="Calibri" w:cs="Times New Roman"/>
        </w:rPr>
        <w:fldChar w:fldCharType="begin"/>
      </w:r>
      <w:r w:rsidRPr="00BE189A">
        <w:rPr>
          <w:rFonts w:eastAsia="Calibri" w:cs="Times New Roman"/>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(Koivula and Spence 2006, Gandhi et al. 2008)</w:t>
      </w:r>
      <w:r w:rsidRPr="00BE189A">
        <w:rPr>
          <w:rFonts w:eastAsia="Calibri" w:cs="Times New Roman"/>
        </w:rPr>
        <w:fldChar w:fldCharType="end"/>
      </w:r>
      <w:r w:rsidRPr="00BE189A">
        <w:rPr>
          <w:rFonts w:eastAsia="Calibri" w:cs="Times New Roman"/>
        </w:rPr>
        <w:t xml:space="preserve">. Salvage-logging, which removed all standing and downed trees, supported ground beetle communities that were distinct in species and trait composition, compared to windthrow and undisturbed forest which were more </w:t>
      </w:r>
      <w:proofErr w:type="gramStart"/>
      <w:r w:rsidRPr="00BE189A">
        <w:rPr>
          <w:rFonts w:eastAsia="Calibri" w:cs="Times New Roman"/>
        </w:rPr>
        <w:t>similar to</w:t>
      </w:r>
      <w:proofErr w:type="gramEnd"/>
      <w:r w:rsidRPr="00BE189A">
        <w:rPr>
          <w:rFonts w:eastAsia="Calibri" w:cs="Times New Roman"/>
        </w:rPr>
        <w:t xml:space="preserve">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29FAE95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BE189A">
        <w:rPr>
          <w:rFonts w:eastAsia="Calibri" w:cs="Times New Roman"/>
        </w:rPr>
        <w:fldChar w:fldCharType="begin"/>
      </w:r>
      <w:r w:rsidRPr="00BE189A">
        <w:rPr>
          <w:rFonts w:eastAsia="Calibri" w:cs="Times New Roman"/>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 Sklodowski and Garbalinska 2011, Barber and Widick 2017)</w:t>
      </w:r>
      <w:r w:rsidRPr="00BE189A">
        <w:rPr>
          <w:rFonts w:eastAsia="Calibri" w:cs="Times New Roman"/>
        </w:rPr>
        <w:fldChar w:fldCharType="end"/>
      </w:r>
      <w:r w:rsidRPr="00BE189A">
        <w:rPr>
          <w:rFonts w:eastAsia="Calibri" w:cs="Times New Roman"/>
        </w:rPr>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BE189A">
        <w:rPr>
          <w:rFonts w:eastAsia="Calibri" w:cs="Times New Roman"/>
        </w:rPr>
        <w:fldChar w:fldCharType="begin"/>
      </w:r>
      <w:r w:rsidRPr="00BE189A">
        <w:rPr>
          <w:rFonts w:eastAsia="Calibri" w:cs="Times New Roman"/>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Pr="00BE189A">
        <w:rPr>
          <w:rFonts w:eastAsia="Calibri" w:cs="Times New Roman"/>
        </w:rPr>
        <w:t>(Urbanovicova et al. 2014, Wermelinger et al. 2017)</w:t>
      </w:r>
      <w:r w:rsidRPr="00BE189A">
        <w:rPr>
          <w:rFonts w:eastAsia="Calibri" w:cs="Times New Roman"/>
        </w:rPr>
        <w:fldChar w:fldCharType="end"/>
      </w:r>
      <w:commentRangeStart w:id="104"/>
      <w:r w:rsidRPr="00BE189A">
        <w:rPr>
          <w:rFonts w:eastAsia="Calibri" w:cs="Times New Roman"/>
        </w:rPr>
        <w:t xml:space="preserve">. </w:t>
      </w:r>
      <w:commentRangeEnd w:id="104"/>
      <w:r w:rsidRPr="00BE189A">
        <w:rPr>
          <w:rFonts w:eastAsia="Calibri" w:cs="Times New Roman"/>
        </w:rPr>
        <w:commentReference w:id="104"/>
      </w:r>
      <w:r w:rsidRPr="00BE189A">
        <w:rPr>
          <w:rFonts w:eastAsia="Calibri" w:cs="Times New Roman"/>
        </w:rPr>
        <w:t xml:space="preserve">Some of these </w:t>
      </w:r>
      <w:r w:rsidRPr="00BE189A">
        <w:rPr>
          <w:rFonts w:eastAsia="Calibri" w:cs="Times New Roman"/>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 many of the same species found in undisturbed forest </w:t>
      </w:r>
      <w:r w:rsidRPr="00BE189A">
        <w:rPr>
          <w:rFonts w:eastAsia="Calibri" w:cs="Times New Roman"/>
        </w:rPr>
        <w:fldChar w:fldCharType="begin"/>
      </w:r>
      <w:r w:rsidRPr="00BE189A">
        <w:rPr>
          <w:rFonts w:eastAsia="Calibri" w:cs="Times New Roman"/>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w:t>
      </w:r>
      <w:r w:rsidRPr="00BE189A">
        <w:rPr>
          <w:rFonts w:eastAsia="Calibri" w:cs="Times New Roman"/>
        </w:rPr>
        <w:fldChar w:fldCharType="end"/>
      </w:r>
      <w:r w:rsidRPr="00BE189A">
        <w:rPr>
          <w:rFonts w:eastAsia="Calibri" w:cs="Times New Roman"/>
        </w:rPr>
        <w:t xml:space="preserve">. Similarly, our study documented the persistence of forest-specialists in unsalvaged windthrows rather than a pronounced influx of generalists or open-habitat species. </w:t>
      </w:r>
    </w:p>
    <w:p w14:paraId="19D664B5"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BE189A">
        <w:rPr>
          <w:rFonts w:eastAsia="Calibri" w:cs="Times New Roman"/>
        </w:rPr>
        <w:fldChar w:fldCharType="begin"/>
      </w:r>
      <w:r w:rsidRPr="00BE189A">
        <w:rPr>
          <w:rFonts w:eastAsia="Calibri" w:cs="Times New Roman"/>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 Niemelä et al. 2007, Silverman et al. 2008, Gandhi et al. 2008)</w:t>
      </w:r>
      <w:r w:rsidRPr="00BE189A">
        <w:rPr>
          <w:rFonts w:eastAsia="Calibri" w:cs="Times New Roman"/>
        </w:rPr>
        <w:fldChar w:fldCharType="end"/>
      </w:r>
      <w:r w:rsidRPr="00BE189A">
        <w:rPr>
          <w:rFonts w:eastAsia="Calibri" w:cs="Times New Roman"/>
        </w:rPr>
        <w:t xml:space="preserve">. We observed an influx of habitat generalists such as </w:t>
      </w:r>
      <w:r w:rsidRPr="00BE189A">
        <w:rPr>
          <w:rFonts w:eastAsia="Calibri" w:cs="Times New Roman"/>
          <w:i/>
          <w:iCs/>
        </w:rPr>
        <w:t xml:space="preserve">C. </w:t>
      </w:r>
      <w:proofErr w:type="spellStart"/>
      <w:r w:rsidRPr="00BE189A">
        <w:rPr>
          <w:rFonts w:eastAsia="Calibri" w:cs="Times New Roman"/>
          <w:i/>
          <w:iCs/>
        </w:rPr>
        <w:t>emarginatus</w:t>
      </w:r>
      <w:proofErr w:type="spellEnd"/>
      <w:r w:rsidRPr="00BE189A">
        <w:rPr>
          <w:rFonts w:eastAsia="Calibri" w:cs="Times New Roman"/>
        </w:rPr>
        <w:t xml:space="preserve">, but open-habitat specialists from the genera </w:t>
      </w:r>
      <w:r w:rsidRPr="00BE189A">
        <w:rPr>
          <w:rFonts w:eastAsia="Calibri" w:cs="Times New Roman"/>
          <w:i/>
          <w:iCs/>
        </w:rPr>
        <w:t>Amara</w:t>
      </w:r>
      <w:r w:rsidRPr="00BE189A">
        <w:rPr>
          <w:rFonts w:eastAsia="Calibri" w:cs="Times New Roman"/>
        </w:rPr>
        <w:t xml:space="preserve"> and </w:t>
      </w:r>
      <w:proofErr w:type="spellStart"/>
      <w:r w:rsidRPr="00BE189A">
        <w:rPr>
          <w:rFonts w:eastAsia="Calibri" w:cs="Times New Roman"/>
          <w:i/>
          <w:iCs/>
        </w:rPr>
        <w:t>Harpalus</w:t>
      </w:r>
      <w:proofErr w:type="spellEnd"/>
      <w:r w:rsidRPr="00BE189A">
        <w:rPr>
          <w:rFonts w:eastAsia="Calibri" w:cs="Times New Roman"/>
        </w:rPr>
        <w:t xml:space="preserve"> were not present, in contrast to other studies </w:t>
      </w:r>
      <w:r w:rsidRPr="00BE189A">
        <w:rPr>
          <w:rFonts w:eastAsia="Calibri" w:cs="Times New Roman"/>
        </w:rPr>
        <w:fldChar w:fldCharType="begin"/>
      </w:r>
      <w:r w:rsidRPr="00BE189A">
        <w:rPr>
          <w:rFonts w:eastAsia="Calibri" w:cs="Times New Roman"/>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 Silverman et al. 2008, Riley and Browne 2011)</w:t>
      </w:r>
      <w:r w:rsidRPr="00BE189A">
        <w:rPr>
          <w:rFonts w:eastAsia="Calibri" w:cs="Times New Roman"/>
        </w:rPr>
        <w:fldChar w:fldCharType="end"/>
      </w:r>
      <w:r w:rsidRPr="00BE189A">
        <w:rPr>
          <w:rFonts w:eastAsia="Calibri" w:cs="Times New Roman"/>
        </w:rPr>
        <w:t xml:space="preserve">. This finding may reflect the surrounding landscape, which is mostly forested and likely </w:t>
      </w:r>
      <w:proofErr w:type="gramStart"/>
      <w:r w:rsidRPr="00BE189A">
        <w:rPr>
          <w:rFonts w:eastAsia="Calibri" w:cs="Times New Roman"/>
        </w:rPr>
        <w:t>did not support</w:t>
      </w:r>
      <w:proofErr w:type="gramEnd"/>
      <w:r w:rsidRPr="00BE189A">
        <w:rPr>
          <w:rFonts w:eastAsia="Calibri" w:cs="Times New Roman"/>
        </w:rPr>
        <w:t xml:space="preserve"> source populations of open-habitat species. We also found some forest-specialists, such as </w:t>
      </w:r>
      <w:r w:rsidRPr="00BE189A">
        <w:rPr>
          <w:rFonts w:eastAsia="Calibri" w:cs="Times New Roman"/>
          <w:i/>
          <w:iCs/>
        </w:rPr>
        <w:t xml:space="preserve">P. </w:t>
      </w:r>
      <w:proofErr w:type="spellStart"/>
      <w:r w:rsidRPr="00BE189A">
        <w:rPr>
          <w:rFonts w:eastAsia="Calibri" w:cs="Times New Roman"/>
          <w:i/>
          <w:iCs/>
        </w:rPr>
        <w:t>moestus</w:t>
      </w:r>
      <w:proofErr w:type="spellEnd"/>
      <w:r w:rsidRPr="00BE189A">
        <w:rPr>
          <w:rFonts w:eastAsia="Calibri" w:cs="Times New Roman"/>
        </w:rPr>
        <w:t xml:space="preserve">, thrived initially in salvage-logged habitat, which may indicate their ability to tolerate altered abiotic conditions </w:t>
      </w:r>
      <w:r w:rsidRPr="00BE189A">
        <w:rPr>
          <w:rFonts w:eastAsia="Calibri" w:cs="Times New Roman"/>
        </w:rPr>
        <w:fldChar w:fldCharType="begin"/>
      </w:r>
      <w:r w:rsidRPr="00BE189A">
        <w:rPr>
          <w:rFonts w:eastAsia="Calibri" w:cs="Times New Roman"/>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(Riley and Browne 2011)</w:t>
      </w:r>
      <w:r w:rsidRPr="00BE189A">
        <w:rPr>
          <w:rFonts w:eastAsia="Calibri" w:cs="Times New Roman"/>
        </w:rPr>
        <w:fldChar w:fldCharType="end"/>
      </w:r>
      <w:r w:rsidRPr="00BE189A">
        <w:rPr>
          <w:rFonts w:eastAsia="Calibri" w:cs="Times New Roman"/>
        </w:rPr>
        <w:t xml:space="preserve">, adopt new food sources </w:t>
      </w:r>
      <w:r w:rsidRPr="00BE189A">
        <w:rPr>
          <w:rFonts w:eastAsia="Calibri" w:cs="Times New Roman"/>
        </w:rPr>
        <w:fldChar w:fldCharType="begin"/>
      </w:r>
      <w:r w:rsidRPr="00BE189A">
        <w:rPr>
          <w:rFonts w:eastAsia="Calibri" w:cs="Times New Roman"/>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w:t>
      </w:r>
      <w:r w:rsidRPr="00BE189A">
        <w:rPr>
          <w:rFonts w:eastAsia="Calibri" w:cs="Times New Roman"/>
        </w:rPr>
        <w:fldChar w:fldCharType="end"/>
      </w:r>
      <w:r w:rsidRPr="00BE189A">
        <w:rPr>
          <w:rFonts w:eastAsia="Calibri" w:cs="Times New Roman"/>
        </w:rPr>
        <w:t xml:space="preserve">, utilize any rapidly decomposing </w:t>
      </w:r>
      <w:r w:rsidRPr="00BE189A">
        <w:rPr>
          <w:rFonts w:eastAsia="Calibri" w:cs="Times New Roman"/>
        </w:rPr>
        <w:lastRenderedPageBreak/>
        <w:t xml:space="preserve">branches left by salvaging </w:t>
      </w:r>
      <w:r w:rsidRPr="00BE189A">
        <w:rPr>
          <w:rFonts w:eastAsia="Calibri" w:cs="Times New Roman"/>
        </w:rPr>
        <w:fldChar w:fldCharType="begin"/>
      </w:r>
      <w:r w:rsidRPr="00BE189A">
        <w:rPr>
          <w:rFonts w:eastAsia="Calibri" w:cs="Times New Roman"/>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Pr="00BE189A">
        <w:rPr>
          <w:rFonts w:eastAsia="Calibri" w:cs="Times New Roman"/>
        </w:rPr>
        <w:t>(Hamilton 1884, Thorn et al. 2014)</w:t>
      </w:r>
      <w:r w:rsidRPr="00BE189A">
        <w:rPr>
          <w:rFonts w:eastAsia="Calibri" w:cs="Times New Roman"/>
        </w:rPr>
        <w:fldChar w:fldCharType="end"/>
      </w:r>
      <w:r w:rsidRPr="00BE189A">
        <w:rPr>
          <w:rFonts w:eastAsia="Calibri" w:cs="Times New Roman"/>
        </w:rPr>
        <w:t xml:space="preserve">, or move between salvaged and unsalvaged habitat during different times of the year </w:t>
      </w:r>
      <w:r w:rsidRPr="00BE189A">
        <w:rPr>
          <w:rFonts w:eastAsia="Calibri" w:cs="Times New Roman"/>
        </w:rPr>
        <w:fldChar w:fldCharType="begin"/>
      </w:r>
      <w:r w:rsidRPr="00BE189A">
        <w:rPr>
          <w:rFonts w:eastAsia="Calibri" w:cs="Times New Roman"/>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BE189A">
        <w:rPr>
          <w:rFonts w:eastAsia="Calibri" w:cs="Times New Roman"/>
        </w:rPr>
        <w:fldChar w:fldCharType="separate"/>
      </w:r>
      <w:r w:rsidRPr="00BE189A">
        <w:rPr>
          <w:rFonts w:eastAsia="Calibri" w:cs="Times New Roman"/>
        </w:rPr>
        <w:t>(Ohwaki et al. 2015)</w:t>
      </w:r>
      <w:r w:rsidRPr="00BE189A">
        <w:rPr>
          <w:rFonts w:eastAsia="Calibri" w:cs="Times New Roman"/>
        </w:rPr>
        <w:fldChar w:fldCharType="end"/>
      </w:r>
      <w:r w:rsidRPr="00BE189A">
        <w:rPr>
          <w:rFonts w:eastAsia="Calibri" w:cs="Times New Roman"/>
        </w:rPr>
        <w:t xml:space="preserve">. However, salvaged habitat after nine years supported mostly habitat-generalists such as </w:t>
      </w:r>
      <w:r w:rsidRPr="00BE189A">
        <w:rPr>
          <w:rFonts w:eastAsia="Calibri" w:cs="Times New Roman"/>
          <w:i/>
          <w:iCs/>
        </w:rPr>
        <w:t xml:space="preserve">P. </w:t>
      </w:r>
      <w:proofErr w:type="spellStart"/>
      <w:r w:rsidRPr="00BE189A">
        <w:rPr>
          <w:rFonts w:eastAsia="Calibri" w:cs="Times New Roman"/>
          <w:i/>
          <w:iCs/>
        </w:rPr>
        <w:t>stygicus</w:t>
      </w:r>
      <w:proofErr w:type="spellEnd"/>
      <w:r w:rsidRPr="00BE189A">
        <w:rPr>
          <w:rFonts w:eastAsia="Calibri" w:cs="Times New Roman"/>
        </w:rPr>
        <w:t xml:space="preserve">, suggesting that logging may have reduced the woody debris resources necessary for certain species </w:t>
      </w:r>
      <w:r w:rsidRPr="00BE189A">
        <w:rPr>
          <w:rFonts w:eastAsia="Calibri" w:cs="Times New Roman"/>
        </w:rPr>
        <w:fldChar w:fldCharType="begin"/>
      </w:r>
      <w:r w:rsidRPr="00BE189A">
        <w:rPr>
          <w:rFonts w:eastAsia="Calibri" w:cs="Times New Roman"/>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Pr="00BE189A">
        <w:rPr>
          <w:rFonts w:eastAsia="Calibri" w:cs="Times New Roman"/>
        </w:rPr>
        <w:t>(Gore and Patterson III 1986, Larochelle and Larivière 2003, Pearce et al. 2003)</w:t>
      </w:r>
      <w:r w:rsidRPr="00BE189A">
        <w:rPr>
          <w:rFonts w:eastAsia="Calibri" w:cs="Times New Roman"/>
        </w:rPr>
        <w:fldChar w:fldCharType="end"/>
      </w:r>
      <w:r w:rsidRPr="00BE189A">
        <w:rPr>
          <w:rFonts w:eastAsia="Calibri" w:cs="Times New Roman"/>
        </w:rPr>
        <w:t>.</w:t>
      </w:r>
    </w:p>
    <w:p w14:paraId="50E22CC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BE189A">
        <w:rPr>
          <w:rFonts w:eastAsia="Calibri" w:cs="Times New Roman"/>
        </w:rPr>
        <w:fldChar w:fldCharType="begin"/>
      </w:r>
      <w:r w:rsidRPr="00BE189A">
        <w:rPr>
          <w:rFonts w:eastAsia="Calibri" w:cs="Times New Roman"/>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 Nardi et al. 2022)</w:t>
      </w:r>
      <w:r w:rsidRPr="00BE189A">
        <w:rPr>
          <w:rFonts w:eastAsia="Calibri" w:cs="Times New Roman"/>
        </w:rPr>
        <w:fldChar w:fldCharType="end"/>
      </w:r>
      <w:r w:rsidRPr="00BE189A">
        <w:rPr>
          <w:rFonts w:eastAsia="Calibri" w:cs="Times New Roman"/>
        </w:rPr>
        <w:t xml:space="preserve">.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w:t>
      </w:r>
      <w:r w:rsidRPr="00BE189A">
        <w:rPr>
          <w:rFonts w:eastAsia="Calibri" w:cs="Times New Roman"/>
        </w:rPr>
        <w:fldChar w:fldCharType="begin"/>
      </w:r>
      <w:r w:rsidRPr="00BE189A">
        <w:rPr>
          <w:rFonts w:eastAsia="Calibri" w:cs="Times New Roman"/>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w:t>
      </w:r>
      <w:r w:rsidRPr="00BE189A">
        <w:rPr>
          <w:rFonts w:eastAsia="Calibri" w:cs="Times New Roman"/>
        </w:rPr>
        <w:fldChar w:fldCharType="end"/>
      </w:r>
      <w:r w:rsidRPr="00BE189A">
        <w:rPr>
          <w:rFonts w:eastAsia="Calibri" w:cs="Times New Roman"/>
        </w:rPr>
        <w:t xml:space="preserve">, temperature extremes </w:t>
      </w:r>
      <w:r w:rsidRPr="00BE189A">
        <w:rPr>
          <w:rFonts w:eastAsia="Calibri" w:cs="Times New Roman"/>
        </w:rPr>
        <w:fldChar w:fldCharType="begin"/>
      </w:r>
      <w:r w:rsidRPr="00BE189A">
        <w:rPr>
          <w:rFonts w:eastAsia="Calibri" w:cs="Times New Roman"/>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(Urbanovicova et al. 2014)</w:t>
      </w:r>
      <w:r w:rsidRPr="00BE189A">
        <w:rPr>
          <w:rFonts w:eastAsia="Calibri" w:cs="Times New Roman"/>
        </w:rPr>
        <w:fldChar w:fldCharType="end"/>
      </w:r>
      <w:r w:rsidRPr="00BE189A">
        <w:rPr>
          <w:rFonts w:eastAsia="Calibri" w:cs="Times New Roman"/>
        </w:rPr>
        <w:t xml:space="preserve">, altered vegetation </w:t>
      </w:r>
      <w:r w:rsidRPr="00BE189A">
        <w:rPr>
          <w:rFonts w:eastAsia="Calibri" w:cs="Times New Roman"/>
        </w:rPr>
        <w:fldChar w:fldCharType="begin"/>
      </w:r>
      <w:r w:rsidRPr="00BE189A">
        <w:rPr>
          <w:rFonts w:eastAsia="Calibri" w:cs="Times New Roman"/>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Pr="00BE189A">
        <w:rPr>
          <w:rFonts w:eastAsia="Calibri" w:cs="Times New Roman"/>
        </w:rPr>
        <w:t>(Spicer et al. 2023)</w:t>
      </w:r>
      <w:r w:rsidRPr="00BE189A">
        <w:rPr>
          <w:rFonts w:eastAsia="Calibri" w:cs="Times New Roman"/>
        </w:rPr>
        <w:fldChar w:fldCharType="end"/>
      </w:r>
      <w:r w:rsidRPr="00BE189A">
        <w:rPr>
          <w:rFonts w:eastAsia="Calibri" w:cs="Times New Roman"/>
        </w:rPr>
        <w:t xml:space="preserve">, and changes in prey types </w:t>
      </w:r>
      <w:r w:rsidRPr="00BE189A">
        <w:rPr>
          <w:rFonts w:eastAsia="Calibri" w:cs="Times New Roman"/>
        </w:rPr>
        <w:fldChar w:fldCharType="begin"/>
      </w:r>
      <w:r w:rsidRPr="00BE189A">
        <w:rPr>
          <w:rFonts w:eastAsia="Calibri" w:cs="Times New Roman"/>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Pr="00BE189A">
        <w:rPr>
          <w:rFonts w:eastAsia="Calibri" w:cs="Times New Roman"/>
        </w:rPr>
        <w:t>(Wermelinger et al. 2017)</w:t>
      </w:r>
      <w:r w:rsidRPr="00BE189A">
        <w:rPr>
          <w:rFonts w:eastAsia="Calibri" w:cs="Times New Roman"/>
        </w:rPr>
        <w:fldChar w:fldCharType="end"/>
      </w:r>
      <w:r w:rsidRPr="00BE189A">
        <w:rPr>
          <w:rFonts w:eastAsia="Calibri" w:cs="Times New Roman"/>
        </w:rPr>
        <w:t xml:space="preserve"> can act as filters that select for a different suite of functional traits </w:t>
      </w:r>
      <w:r w:rsidRPr="00BE189A">
        <w:rPr>
          <w:rFonts w:eastAsia="Calibri" w:cs="Times New Roman"/>
        </w:rPr>
        <w:fldChar w:fldCharType="begin"/>
      </w:r>
      <w:r w:rsidRPr="00BE189A">
        <w:rPr>
          <w:rFonts w:eastAsia="Calibri" w:cs="Times New Roman"/>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Inward et al. 2011, Ng et al. 2018, Sultaire et al. 2021)</w:t>
      </w:r>
      <w:r w:rsidRPr="00BE189A">
        <w:rPr>
          <w:rFonts w:eastAsia="Calibri" w:cs="Times New Roman"/>
        </w:rPr>
        <w:fldChar w:fldCharType="end"/>
      </w:r>
      <w:r w:rsidRPr="00BE189A">
        <w:rPr>
          <w:rFonts w:eastAsia="Calibri" w:cs="Times New Roman"/>
        </w:rPr>
        <w:t xml:space="preserve">. Species common in salvaged forests had proportionally longer eyes and rear trochanters in both years, and were more flight capable in 2015, partially supporting our hypothesis. Larger eye size can relate to </w:t>
      </w:r>
      <w:r w:rsidRPr="00BE189A">
        <w:rPr>
          <w:rFonts w:eastAsia="Calibri" w:cs="Times New Roman"/>
        </w:rPr>
        <w:lastRenderedPageBreak/>
        <w:t xml:space="preserve">open habitat preference, diurnal activity, and visual-hunting strategy </w:t>
      </w:r>
      <w:r w:rsidRPr="00BE189A">
        <w:rPr>
          <w:rFonts w:eastAsia="Calibri" w:cs="Times New Roman"/>
        </w:rPr>
        <w:fldChar w:fldCharType="begin"/>
      </w:r>
      <w:r w:rsidRPr="00BE189A">
        <w:rPr>
          <w:rFonts w:eastAsia="Calibri" w:cs="Times New Roman"/>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Ribera et al. 1999, Talarico et al. 2007)</w:t>
      </w:r>
      <w:r w:rsidRPr="00BE189A">
        <w:rPr>
          <w:rFonts w:eastAsia="Calibri" w:cs="Times New Roman"/>
        </w:rPr>
        <w:fldChar w:fldCharType="end"/>
      </w:r>
      <w:r w:rsidRPr="00BE189A">
        <w:rPr>
          <w:rFonts w:eastAsia="Calibri" w:cs="Times New Roman"/>
        </w:rPr>
        <w:t xml:space="preserve">. Species with larger rear trochanters can expand crevices between layers of substrate, whereas species with shorter rear trochanters tend to walk or run on the surface </w:t>
      </w:r>
      <w:r w:rsidRPr="00BE189A">
        <w:rPr>
          <w:rFonts w:eastAsia="Calibri" w:cs="Times New Roman"/>
        </w:rPr>
        <w:fldChar w:fldCharType="begin"/>
      </w:r>
      <w:r w:rsidRPr="00BE189A">
        <w:rPr>
          <w:rFonts w:eastAsia="Calibri" w:cs="Times New Roman"/>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BE189A">
        <w:rPr>
          <w:rFonts w:eastAsia="Calibri" w:cs="Times New Roman"/>
        </w:rPr>
        <w:fldChar w:fldCharType="separate"/>
      </w:r>
      <w:r w:rsidRPr="00BE189A">
        <w:rPr>
          <w:rFonts w:eastAsia="Calibri" w:cs="Times New Roman"/>
        </w:rPr>
        <w:t>(Evans 1977, Forsythe 1981)</w:t>
      </w:r>
      <w:r w:rsidRPr="00BE189A">
        <w:rPr>
          <w:rFonts w:eastAsia="Calibri" w:cs="Times New Roman"/>
        </w:rPr>
        <w:fldChar w:fldCharType="end"/>
      </w:r>
      <w:r w:rsidRPr="00BE189A">
        <w:rPr>
          <w:rFonts w:eastAsia="Calibri" w:cs="Times New Roman"/>
        </w:rPr>
        <w:t>. Further research could investigate why salvage-logging favore</w:t>
      </w:r>
      <w:commentRangeStart w:id="105"/>
      <w:r w:rsidRPr="00BE189A">
        <w:rPr>
          <w:rFonts w:eastAsia="Calibri" w:cs="Times New Roman"/>
        </w:rPr>
        <w:t>d species with longer trochanters,</w:t>
      </w:r>
      <w:commentRangeEnd w:id="105"/>
      <w:r w:rsidRPr="00BE189A">
        <w:rPr>
          <w:rFonts w:eastAsia="Calibri" w:cs="Times New Roman"/>
          <w:kern w:val="2"/>
          <w:sz w:val="16"/>
          <w:szCs w:val="16"/>
          <w14:ligatures w14:val="standardContextual"/>
        </w:rPr>
        <w:commentReference w:id="105"/>
      </w:r>
      <w:r w:rsidRPr="00BE189A">
        <w:rPr>
          <w:rFonts w:eastAsia="Calibri" w:cs="Times New Roman"/>
        </w:rPr>
        <w:t xml:space="preserve"> even though salvag</w:t>
      </w:r>
      <w:commentRangeStart w:id="106"/>
      <w:r w:rsidRPr="00BE189A">
        <w:rPr>
          <w:rFonts w:eastAsia="Calibri" w:cs="Times New Roman"/>
        </w:rPr>
        <w:t xml:space="preserve">ed forest tended to have lower leaf litter cover </w:t>
      </w:r>
      <w:commentRangeEnd w:id="106"/>
      <w:r w:rsidRPr="00BE189A">
        <w:rPr>
          <w:rFonts w:eastAsia="Calibri" w:cs="Times New Roman"/>
          <w:kern w:val="2"/>
          <w:sz w:val="16"/>
          <w:szCs w:val="16"/>
          <w14:ligatures w14:val="standardContextual"/>
        </w:rPr>
        <w:commentReference w:id="106"/>
      </w:r>
      <w:r w:rsidRPr="00BE189A">
        <w:rPr>
          <w:rFonts w:eastAsia="Calibri" w:cs="Times New Roman"/>
        </w:rPr>
        <w:t xml:space="preserve">and higher vegetation cover. The abundance of flight-capable species often increases in the first few years after disturbance, then decreases over time with forest regeneration </w:t>
      </w:r>
      <w:r w:rsidRPr="00BE189A">
        <w:rPr>
          <w:rFonts w:eastAsia="Calibri" w:cs="Times New Roman"/>
        </w:rPr>
        <w:fldChar w:fldCharType="begin"/>
      </w:r>
      <w:r w:rsidRPr="00BE189A">
        <w:rPr>
          <w:rFonts w:eastAsia="Calibri" w:cs="Times New Roman"/>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Riley and Browne 2011)</w:t>
      </w:r>
      <w:r w:rsidRPr="00BE189A">
        <w:rPr>
          <w:rFonts w:eastAsia="Calibri" w:cs="Times New Roman"/>
        </w:rPr>
        <w:fldChar w:fldCharType="end"/>
      </w:r>
      <w:r w:rsidRPr="00BE189A">
        <w:rPr>
          <w:rFonts w:eastAsia="Calibri" w:cs="Times New Roman"/>
        </w:rPr>
        <w:t xml:space="preserve">. We found that salvage-logging favored flight capable species in 2015, but not in 2022, which may reflect the rapid tree regeneration occurring in salvaged forest </w:t>
      </w:r>
      <w:r w:rsidRPr="00BE189A">
        <w:rPr>
          <w:rFonts w:eastAsia="Calibri" w:cs="Times New Roman"/>
        </w:rPr>
        <w:fldChar w:fldCharType="begin"/>
      </w:r>
      <w:r w:rsidRPr="00BE189A">
        <w:rPr>
          <w:rFonts w:eastAsia="Calibri" w:cs="Times New Roman"/>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BE189A">
        <w:rPr>
          <w:rFonts w:eastAsia="Calibri" w:cs="Times New Roman"/>
        </w:rPr>
        <w:fldChar w:fldCharType="separate"/>
      </w:r>
      <w:r w:rsidRPr="00BE189A">
        <w:rPr>
          <w:rFonts w:eastAsia="Calibri" w:cs="Times New Roman"/>
        </w:rPr>
        <w:t>(Curtze et al. 2018)</w:t>
      </w:r>
      <w:r w:rsidRPr="00BE189A">
        <w:rPr>
          <w:rFonts w:eastAsia="Calibri" w:cs="Times New Roman"/>
        </w:rPr>
        <w:fldChar w:fldCharType="end"/>
      </w:r>
      <w:r w:rsidRPr="00BE189A">
        <w:rPr>
          <w:rFonts w:eastAsia="Calibri" w:cs="Times New Roman"/>
        </w:rPr>
        <w:t xml:space="preserve">. Finally, species common in undisturbed forest tended to have longer bodies, which may reflect that larger forest-specialists can decline in disturbed forests </w:t>
      </w:r>
      <w:r w:rsidRPr="00BE189A">
        <w:rPr>
          <w:rFonts w:eastAsia="Calibri" w:cs="Times New Roman"/>
        </w:rPr>
        <w:fldChar w:fldCharType="begin"/>
      </w:r>
      <w:r w:rsidRPr="00BE189A">
        <w:rPr>
          <w:rFonts w:eastAsia="Calibri" w:cs="Times New Roman"/>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w:t>
      </w:r>
      <w:r w:rsidRPr="00BE189A">
        <w:rPr>
          <w:rFonts w:eastAsia="Calibri" w:cs="Times New Roman"/>
        </w:rPr>
        <w:fldChar w:fldCharType="end"/>
      </w:r>
      <w:r w:rsidRPr="00BE189A">
        <w:rPr>
          <w:rFonts w:eastAsia="Calibri" w:cs="Times New Roman"/>
        </w:rPr>
        <w:t>.</w:t>
      </w:r>
    </w:p>
    <w:p w14:paraId="0FDC8A8A"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The process of salvage-logging following a natural disturbance such as wind can alter important biological legacies that shape short- and long-term recovery in forests. These legacies include the size-distribution of tree seedlings </w:t>
      </w:r>
      <w:r w:rsidRPr="00BE189A">
        <w:rPr>
          <w:rFonts w:eastAsia="Calibri" w:cs="Times New Roman"/>
        </w:rPr>
        <w:fldChar w:fldCharType="begin"/>
      </w:r>
      <w:r w:rsidRPr="00BE189A">
        <w:rPr>
          <w:rFonts w:eastAsia="Calibri" w:cs="Times New Roman"/>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(Slyder et al. 2020)</w:t>
      </w:r>
      <w:r w:rsidRPr="00BE189A">
        <w:rPr>
          <w:rFonts w:eastAsia="Calibri" w:cs="Times New Roman"/>
        </w:rPr>
        <w:fldChar w:fldCharType="end"/>
      </w:r>
      <w:r w:rsidRPr="00BE189A">
        <w:rPr>
          <w:rFonts w:eastAsia="Calibri" w:cs="Times New Roman"/>
        </w:rPr>
        <w:t xml:space="preserve">, the size, age, and microclimate around downed woody debris </w:t>
      </w:r>
      <w:r w:rsidRPr="00BE189A">
        <w:rPr>
          <w:rFonts w:eastAsia="Calibri" w:cs="Times New Roman"/>
        </w:rPr>
        <w:fldChar w:fldCharType="begin"/>
      </w:r>
      <w:r w:rsidRPr="00BE189A">
        <w:rPr>
          <w:rFonts w:eastAsia="Calibri" w:cs="Times New Roman"/>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2014)</w:t>
      </w:r>
      <w:r w:rsidRPr="00BE189A">
        <w:rPr>
          <w:rFonts w:eastAsia="Calibri" w:cs="Times New Roman"/>
        </w:rPr>
        <w:fldChar w:fldCharType="end"/>
      </w:r>
      <w:r w:rsidRPr="00BE189A">
        <w:rPr>
          <w:rFonts w:eastAsia="Calibri" w:cs="Times New Roman"/>
        </w:rPr>
        <w:t xml:space="preserve">, and the abundance and richness of herbaceous plants in the understory </w:t>
      </w:r>
      <w:r w:rsidRPr="00BE189A">
        <w:rPr>
          <w:rFonts w:eastAsia="Calibri" w:cs="Times New Roman"/>
        </w:rPr>
        <w:fldChar w:fldCharType="begin"/>
      </w:r>
      <w:r w:rsidRPr="00BE189A">
        <w:rPr>
          <w:rFonts w:eastAsia="Calibri" w:cs="Times New Roman"/>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Pr="00BE189A">
        <w:rPr>
          <w:rFonts w:eastAsia="Calibri" w:cs="Times New Roman"/>
        </w:rPr>
        <w:t>(Elliott et al. 2002, Spicer et al. 2023)</w:t>
      </w:r>
      <w:r w:rsidRPr="00BE189A">
        <w:rPr>
          <w:rFonts w:eastAsia="Calibri" w:cs="Times New Roman"/>
        </w:rPr>
        <w:fldChar w:fldCharType="end"/>
      </w:r>
      <w:r w:rsidRPr="00BE189A">
        <w:rPr>
          <w:rFonts w:eastAsia="Calibri" w:cs="Times New Roman"/>
        </w:rPr>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BE189A">
        <w:rPr>
          <w:rFonts w:eastAsia="Calibri" w:cs="Times New Roman"/>
        </w:rPr>
        <w:fldChar w:fldCharType="begin"/>
      </w:r>
      <w:r w:rsidRPr="00BE189A">
        <w:rPr>
          <w:rFonts w:eastAsia="Calibri" w:cs="Times New Roman"/>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Pr="00BE189A">
        <w:rPr>
          <w:rFonts w:eastAsia="Calibri" w:cs="Times New Roman"/>
        </w:rPr>
        <w:t>(Sultaire et al. 2021)</w:t>
      </w:r>
      <w:r w:rsidRPr="00BE189A">
        <w:rPr>
          <w:rFonts w:eastAsia="Calibri" w:cs="Times New Roman"/>
        </w:rPr>
        <w:fldChar w:fldCharType="end"/>
      </w:r>
      <w:r w:rsidRPr="00BE189A">
        <w:rPr>
          <w:rFonts w:eastAsia="Calibri" w:cs="Times New Roman"/>
        </w:rPr>
        <w:t xml:space="preserve">. Furthermore, we saw larger differences </w:t>
      </w:r>
      <w:r w:rsidRPr="00BE189A">
        <w:rPr>
          <w:rFonts w:eastAsia="Calibri" w:cs="Times New Roman"/>
        </w:rPr>
        <w:lastRenderedPageBreak/>
        <w:t xml:space="preserve">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w:t>
      </w:r>
      <w:proofErr w:type="gramStart"/>
      <w:r w:rsidRPr="00BE189A">
        <w:rPr>
          <w:rFonts w:eastAsia="Calibri" w:cs="Times New Roman"/>
        </w:rPr>
        <w:t>ground beetle</w:t>
      </w:r>
      <w:proofErr w:type="gramEnd"/>
      <w:r w:rsidRPr="00BE189A">
        <w:rPr>
          <w:rFonts w:eastAsia="Calibri" w:cs="Times New Roman"/>
        </w:rPr>
        <w:t xml:space="preserve"> biodiversity in the long term.</w:t>
      </w:r>
    </w:p>
    <w:p w14:paraId="1ABB851C" w14:textId="77777777" w:rsidR="00BE189A" w:rsidRPr="00BE189A" w:rsidRDefault="00BE189A" w:rsidP="00BE189A">
      <w:pPr>
        <w:spacing w:line="480" w:lineRule="auto"/>
        <w:ind w:firstLine="720"/>
        <w:rPr>
          <w:rFonts w:eastAsia="Calibri" w:cs="Times New Roman"/>
        </w:rPr>
      </w:pPr>
    </w:p>
    <w:p w14:paraId="26EE46C2" w14:textId="77777777" w:rsidR="00BE189A" w:rsidRPr="00BE189A" w:rsidRDefault="00BE189A" w:rsidP="00BE189A">
      <w:pPr>
        <w:rPr>
          <w:rFonts w:eastAsia="Calibri" w:cs="Times New Roman"/>
          <w:b/>
          <w:bCs/>
        </w:rPr>
      </w:pPr>
      <w:r w:rsidRPr="00BE189A">
        <w:rPr>
          <w:rFonts w:eastAsia="Calibri" w:cs="Times New Roman"/>
          <w:b/>
          <w:bCs/>
        </w:rPr>
        <w:t>References</w:t>
      </w:r>
    </w:p>
    <w:p w14:paraId="1E1D542D" w14:textId="77777777" w:rsidR="00BE189A" w:rsidRPr="00BE189A" w:rsidRDefault="00BE189A" w:rsidP="00BE189A">
      <w:pPr>
        <w:rPr>
          <w:rFonts w:eastAsia="Calibri" w:cs="Times New Roman"/>
        </w:rPr>
      </w:pPr>
    </w:p>
    <w:commentRangeStart w:id="107"/>
    <w:p w14:paraId="6632F1B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Calibri" w:cs="Times New Roman"/>
          <w:kern w:val="2"/>
        </w:rPr>
        <w:fldChar w:fldCharType="begin"/>
      </w:r>
      <w:r w:rsidRPr="00BE189A">
        <w:rPr>
          <w:rFonts w:eastAsia="Calibri" w:cs="Times New Roman"/>
          <w:kern w:val="2"/>
        </w:rPr>
        <w:instrText xml:space="preserve"> ADDIN ZOTERO_BIBL {"uncited":[],"omitted":[],"custom":[]} CSL_BIBLIOGRAPHY </w:instrText>
      </w:r>
      <w:r w:rsidRPr="00BE189A">
        <w:rPr>
          <w:rFonts w:eastAsia="Calibri" w:cs="Times New Roman"/>
          <w:kern w:val="2"/>
        </w:rPr>
        <w:fldChar w:fldCharType="separate"/>
      </w:r>
      <w:r w:rsidRPr="00BE189A">
        <w:rPr>
          <w:rFonts w:eastAsia="Aptos" w:cs="Times New Roman"/>
          <w:kern w:val="2"/>
          <w:sz w:val="20"/>
          <w:szCs w:val="20"/>
          <w14:ligatures w14:val="standardContextual"/>
        </w:rPr>
        <w:t>Barber, N. A., and W. L. Widick. 2017. Localized Effects of Tornado Damage on Ground Beetle Communities and Vegetation in a Forested Preserve. Natural Areas Journal 37:489–496.</w:t>
      </w:r>
    </w:p>
    <w:p w14:paraId="4B6F5870"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09A0968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Bates, D., M. Mächler, B. Bolker, and S. Walker. 2015. Fitting Linear Mixed-Effects Models Using </w:t>
      </w:r>
      <w:r w:rsidRPr="00BE189A">
        <w:rPr>
          <w:rFonts w:eastAsia="Aptos" w:cs="Times New Roman"/>
          <w:b/>
          <w:bCs/>
          <w:kern w:val="2"/>
          <w:sz w:val="20"/>
          <w:szCs w:val="20"/>
          <w14:ligatures w14:val="standardContextual"/>
        </w:rPr>
        <w:t>lme4</w:t>
      </w:r>
      <w:r w:rsidRPr="00BE189A">
        <w:rPr>
          <w:rFonts w:eastAsia="Aptos" w:cs="Times New Roman"/>
          <w:kern w:val="2"/>
          <w:sz w:val="20"/>
          <w:szCs w:val="20"/>
          <w14:ligatures w14:val="standardContextual"/>
        </w:rPr>
        <w:t>. Journal of Statistical Software 67.</w:t>
      </w:r>
    </w:p>
    <w:p w14:paraId="70BCA59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Bauer, T., and M. Kredler. 1993. Morphology of the compound eyes as an indicator of life-style in carabid beetles. Canadian Journal of Zoology 71:799–810.</w:t>
      </w:r>
    </w:p>
    <w:p w14:paraId="10289FAB"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2010. Illustrated identification guide to adults and larvae of northeastern North American ground beetles: Coleoptera : Carabidae. Pensoft, Sofia.</w:t>
      </w:r>
    </w:p>
    <w:p w14:paraId="01821D7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2012. Catalogue of Geadephaga (Coleoptera: Adephaga) of America, north of Mexico. ZooKeys 245:1–1722.</w:t>
      </w:r>
    </w:p>
    <w:p w14:paraId="77B2315A"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and P. Messer. 2010. Redescription of Stenolophus thoracicus Casey (Coleoptera, Carabidae, Harpalini), a valid species. ZooKeys 53:25–31.</w:t>
      </w:r>
    </w:p>
    <w:p w14:paraId="0A1C4DF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Browne, R., S. Maveety, L. Cooper, and K. Riley. 2014. Ground Beetle (Coleoptera: Carabidae) Species Composition in the Southern Appalachian Mountains. Southeastern Naturalist 13:407–422.</w:t>
      </w:r>
    </w:p>
    <w:p w14:paraId="7AE712DB"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Calinger, K., E. Calhoon, H. Chang, J. Whitacre, J. Wenzel, L. Comita, and S. Queenborough. 2015. Historic Mining and Agriculture as Indicators of Occurrence and Abundance of Widespread Invasive Plant Species. PLOS ONE 10:e0128161.</w:t>
      </w:r>
    </w:p>
    <w:p w14:paraId="0DCB428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Chao, A., and C. Chiu. 2016. Species Richness: Estimation and Comparison. Pages 1–26 </w:t>
      </w:r>
      <w:r w:rsidRPr="00BE189A">
        <w:rPr>
          <w:rFonts w:eastAsia="Aptos" w:cs="Times New Roman"/>
          <w:i/>
          <w:iCs/>
          <w:kern w:val="2"/>
          <w:sz w:val="20"/>
          <w:szCs w:val="20"/>
          <w14:ligatures w14:val="standardContextual"/>
        </w:rPr>
        <w:t>in</w:t>
      </w:r>
      <w:r w:rsidRPr="00BE189A">
        <w:rPr>
          <w:rFonts w:eastAsia="Aptos" w:cs="Times New Roman"/>
          <w:kern w:val="2"/>
          <w:sz w:val="20"/>
          <w:szCs w:val="20"/>
          <w14:ligatures w14:val="standardContextual"/>
        </w:rPr>
        <w:t xml:space="preserve"> R. S. Kenett, N. T. Longford, W. W. Piegorsch, and F. Ruggeri, editors. Wiley StatsRef: Statistics Reference Online. First edition. Wiley.</w:t>
      </w:r>
    </w:p>
    <w:p w14:paraId="49C3653E"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Chao, A., K. H. Ma, T. C. Hsieh, and C. Chiu. 2016. SpadeR: Species-Richness Prediction and Diversity Estimation with R.</w:t>
      </w:r>
    </w:p>
    <w:p w14:paraId="680FEA9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Curtze, A. C., T. A. Carlo, and J. W. Wenzel. 2018. The Effects of a Tornado Disturbance and a Salvaged Timber Extraction on the Seed-Rain and Recruitment Community of an Eastern Temperate Deciduous Forest. Northeastern Naturalist 25:627.</w:t>
      </w:r>
    </w:p>
    <w:p w14:paraId="45A69DD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Elliott, K. J., S. L. Hitchcock, and L. Krueger. 2002. Vegetation Response to Large Scale Disturbance in a Southern Appalachian Forest: Hurricane Opal and Salvage Logging. Journal of the Torrey Botanical Society 129:48.</w:t>
      </w:r>
    </w:p>
    <w:p w14:paraId="2402CAF4"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Erwin, T. L. 1979. Thoughts on the Evolutionary History of Ground Beetles: Hypotheses Generated from Comparative Faunal Analyses of Lowland Forest Sites in Temperate and Tropical Regions. Pages 539–592 </w:t>
      </w:r>
      <w:r w:rsidRPr="00BE189A">
        <w:rPr>
          <w:rFonts w:eastAsia="Aptos" w:cs="Times New Roman"/>
          <w:i/>
          <w:iCs/>
          <w:kern w:val="2"/>
          <w:sz w:val="20"/>
          <w:szCs w:val="20"/>
          <w14:ligatures w14:val="standardContextual"/>
        </w:rPr>
        <w:t>in</w:t>
      </w:r>
      <w:r w:rsidRPr="00BE189A">
        <w:rPr>
          <w:rFonts w:eastAsia="Aptos" w:cs="Times New Roman"/>
          <w:kern w:val="2"/>
          <w:sz w:val="20"/>
          <w:szCs w:val="20"/>
          <w14:ligatures w14:val="standardContextual"/>
        </w:rPr>
        <w:t xml:space="preserve"> T. L. Erwin, G. E. Ball, D. R. Whitehead, and A. L. Halpern, editors. Carabid Beetles: Their Evolution, Natural History, and Classification. Springer Netherlands, Dordrecht.</w:t>
      </w:r>
    </w:p>
    <w:p w14:paraId="1A30B7CD"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Evans, M. E. G. 1977. Locomotion in the Coleoptera Adephaga, especially Carabidae. Journal of Zoology 181:189–226.</w:t>
      </w:r>
    </w:p>
    <w:p w14:paraId="5A08000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7FF6BE9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Forsythe, T. G. 1981. Running and Pushing in Relationship to Hind Leg Structure in Some Carabidae (Coleoptera). The Coleopterists Bulletin 35:353–378.</w:t>
      </w:r>
    </w:p>
    <w:p w14:paraId="37FBDA0A"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Forsythe, T. G. 1991. Feeding and locomotory functions in relation to body form in five species of ground beetle (Coleoptera: Carabidae). Journal of Zoology 223:233–263.</w:t>
      </w:r>
    </w:p>
    <w:p w14:paraId="53E88A46"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Fountain-Jones, N. M., S. C. Baker, and G. J. Jordan. 2015. Moving beyond the guild concept: developing a practical functional trait framework for terrestrial beetles. Ecological Entomology 40:1–13.</w:t>
      </w:r>
    </w:p>
    <w:p w14:paraId="1B0D74B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Fox, J., and S. Weisberg. 2019. An {R} Companion to Applied Regression. Sage, Thousand Oaks {CA}.</w:t>
      </w:r>
    </w:p>
    <w:p w14:paraId="6E42C5A0"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Freitag, R. 1969. A revision of the species of the genus Evarthrus LeConte (Coleoptera: Carabidae). Quaestiones Entomologicae 5:88–212.</w:t>
      </w:r>
    </w:p>
    <w:p w14:paraId="12A479B9"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4ADE6594"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Gore, J. A., and W. A. Patterson III. 1986. Mass of downed wood in northern hardwood forests in New Hampshire: potential effects of forest management. Canadian Journal of Forest Research 16:335–339.</w:t>
      </w:r>
    </w:p>
    <w:p w14:paraId="50EBC18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Greenberg, C. H., and T. G. Forrest. 2003. Seasonal abundance of ground-occuring macroarthropods in forest and canopy gaps in the southern Appalachians. Southeastern Naturalist 2:591–608.</w:t>
      </w:r>
    </w:p>
    <w:p w14:paraId="7F6BF496"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Hamilton, J. 1884. The survival of the fittest among certain species of Pterostichus as deduced from their habits. The Canadian Entomologist 16:73–77.</w:t>
      </w:r>
    </w:p>
    <w:p w14:paraId="6B93268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Harden, C. W., and F. G. Guarnieri. 2017. Illustrated Key and Photo Atlas of the Snail-eating Ground Beetles in the Genus Scaphinotus Dejean (Coleoptera: Carabidae: Cychrini) Occurring in the Mid-Atlantic Region. The Maryland Entomologist 7:16–34.</w:t>
      </w:r>
    </w:p>
    <w:p w14:paraId="073B36C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Hunting, W. 2013. A taxonomic revision of the Cymindis (Pinacodera) limbata species group (Coleoptera, Carabidae, Lebiini), including description of a new species from Florida, U.S.A. ZooKeys 259:1–73.</w:t>
      </w:r>
    </w:p>
    <w:p w14:paraId="05B07F3B"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Inward, D. J. G., R. G. Davies, C. Pergande, A. J. Denham, and A. P. Vogler. 2011. Local and regional ecological morphology of dung beetle assemblages across four biogeographic regions: Ecological morphology of dung beetle assemblages. Journal of Biogeography 38:1668–1682.</w:t>
      </w:r>
    </w:p>
    <w:p w14:paraId="5F0DAA3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Kembel, S. W., P. D. Cowan, M. R. Helmus, W. K. Cornwell, H. Morlon, D. D. Ackerly, S. P. Blomberg, and C. O. Webb. 2010. Picante: R tools for integrating phylogenies and ecology. Bioinformatics 26:1463–1464.</w:t>
      </w:r>
    </w:p>
    <w:p w14:paraId="2A48BBA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Koivula, M. 2011. Useful model organisms, indicators, or both? Ground beetles (Coleoptera, Carabidae) reflecting environmental conditions. ZooKeys 100:287–317.</w:t>
      </w:r>
    </w:p>
    <w:p w14:paraId="4353D92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Koivula, M., and J. R. Spence. 2006. Effects of post-fire salvage logging on boreal mixed-wood ground beetle assemblages (Coleoptera, Carabidae). Forest Ecology and Management 236:102–112.</w:t>
      </w:r>
    </w:p>
    <w:p w14:paraId="02BF4F3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Kuznetsova, A., P. B. Brockhoff, and R. H. B. Christensen. 2017. </w:t>
      </w:r>
      <w:r w:rsidRPr="00BE189A">
        <w:rPr>
          <w:rFonts w:eastAsia="Aptos" w:cs="Times New Roman"/>
          <w:b/>
          <w:bCs/>
          <w:kern w:val="2"/>
          <w:sz w:val="20"/>
          <w:szCs w:val="20"/>
          <w14:ligatures w14:val="standardContextual"/>
        </w:rPr>
        <w:t>lmerTest</w:t>
      </w:r>
      <w:r w:rsidRPr="00BE189A">
        <w:rPr>
          <w:rFonts w:eastAsia="Aptos" w:cs="Times New Roman"/>
          <w:kern w:val="2"/>
          <w:sz w:val="20"/>
          <w:szCs w:val="20"/>
          <w14:ligatures w14:val="standardContextual"/>
        </w:rPr>
        <w:t xml:space="preserve"> Package: Tests in Linear Mixed Effects Models. Journal of Statistical Software 82.</w:t>
      </w:r>
    </w:p>
    <w:p w14:paraId="004ECFD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Laliberte, E., P. Legendre, and B. Shipley. 2014. FD: measuring functional diversity from multiple traits, and other tools for functional ecology. R.</w:t>
      </w:r>
    </w:p>
    <w:p w14:paraId="6A88434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Lambeets, K., M. L. Vandegehuchte, J. Maelfait, and D. Bonte. 2008. Understanding the impact of flooding on trait‐displacements and shifts in assemblage structure of predatory arthropods on river banks. Journal of Animal Ecology 77:1162–1174.</w:t>
      </w:r>
    </w:p>
    <w:p w14:paraId="088AA36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Langor, D. W., and J. R. Spence. 2006. Arthropods as ecological indicators of sustainability in Canadian forests. The Forestry Chronicle 82:344–350.</w:t>
      </w:r>
    </w:p>
    <w:p w14:paraId="49AC80F6"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Larochelle, A., and M.-C. Larivière. 2003. A natural history of the ground-beetles (Coleoptera: Carabidae) of America north of Mexico. Pensoft Publ, Sofia.</w:t>
      </w:r>
    </w:p>
    <w:p w14:paraId="79DC3A9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Lee, C. M., T.-S. Kwon, and K. Cheon. 2017. Response of ground beetles (Coleoptera: Carabidae) to forest gaps formed by a typhoon in a red pine forest at Gwangneung Forest, Republic of Korea. Journal of Forestry Research 28:173–181.</w:t>
      </w:r>
    </w:p>
    <w:p w14:paraId="10C0181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Lenth, R. V. 2024. emmeans: Estimated Marginal Means, aka Least-Squares Means. R.</w:t>
      </w:r>
    </w:p>
    <w:p w14:paraId="3469A3A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 D. 2018. hillR: taxonomic, functional, and phylogenetic diversity and similarity through Hill Numbers. Journal of Open Source Software 3:1041.</w:t>
      </w:r>
    </w:p>
    <w:p w14:paraId="53B7B0A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Lindenmayer, D., P. J. Burton, and J. F. Franklin. 2012. Salvage logging and its ecological consequences. Island Press, United States.</w:t>
      </w:r>
    </w:p>
    <w:p w14:paraId="48FFF976"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Lindroth, C. H. 1961. The Ground-beetles of Canada and Alaska.</w:t>
      </w:r>
    </w:p>
    <w:p w14:paraId="1F12101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Lundgren, J., and K. McCravy. 2011. Carabid beetles (Coleoptera: Carabidae) of the Midwestern United States: a review and synthesis of recent research. Terrestrial Arthropod Reviews 4:63–94.</w:t>
      </w:r>
    </w:p>
    <w:p w14:paraId="12FF1ABE"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Martinez Arbizu, P. 2017. pairwiseAdonis: Pairwise Multilevel Comparison using Adonis. R.</w:t>
      </w:r>
    </w:p>
    <w:p w14:paraId="5FB1B83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McNabb, D. H., A. D. Startsev, and H. Nguyen. 2001. Soil Wetness and Traffic Level Effects on Bulk Density and Air‐Filled Porosity of Compacted Boreal Forest Soils. Soil Science Society of America Journal 65:1238–1247.</w:t>
      </w:r>
    </w:p>
    <w:p w14:paraId="3FF459D0"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Murphy, S. J., L. D. Audino, J. Whitacre, J. L. Eck, J. W. Wenzel, S. A. Queenborough, and L. S. Comita. 2015. Species associations structured by environment and land‐use history promote beta‐diversity in a temperate forest. Ecology 96:705–715.</w:t>
      </w:r>
    </w:p>
    <w:p w14:paraId="1C265FE0"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Nardi, D., F. Giannone, and L. Marini. 2022. Short-term response of ground-dwelling arthropods to storm-related disturbances is mediated by topography and dispersal. Basic and Applied Ecology 65:86–95.</w:t>
      </w:r>
    </w:p>
    <w:p w14:paraId="0738C9A7"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National Centers for Environmental Information: Past Weather. 2012, 2022. . National Oceanic and Atmospheric Administration.</w:t>
      </w:r>
    </w:p>
    <w:p w14:paraId="289CC4C4"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Ng, K., P. S. Barton, W. Blanchard, M. J. Evans, D. B. Lindenmayer, S. Macfadyen, S. McIntyre, and D. A. Driscoll. 2018. Disentangling the effects of farmland use, habitat edges, and vegetation structure on ground beetle morphological traits. Oecologia 188:645–657.</w:t>
      </w:r>
    </w:p>
    <w:p w14:paraId="2135566A"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Niemelä, J., M. Koivula, and D. J. Kotze. 2007. The effects of forestry on carabid beetles (Coleoptera: Carabidae) in boreal forests. Journal of Insect Conservation 11:5–18.</w:t>
      </w:r>
    </w:p>
    <w:p w14:paraId="1640F7BA"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Ohwaki, A., Y. Kaneko, and H. Ikeda. 2015. Seasonal variability in the response of ground beetles (Coleoptera: Carabidae) to a forest edge in a heterogeneous agricultural landscape in Japan. European Journal of Entomology 112:135–144.</w:t>
      </w:r>
    </w:p>
    <w:p w14:paraId="556C5E87"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3973579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Pearce, J. L., L. A. Venier, J. McKee, J. Pedlar, and D. McKenney. 2003. Influence of habitat and microhabitat on carabid (Coleoptera: Carabidae) assemblages in four stand types. The Canadian Entomologist 135:337–357.</w:t>
      </w:r>
    </w:p>
    <w:p w14:paraId="18F3B03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Perry, K., and D. Herms. 2019. Dynamic Responses of Ground-Dwelling Invertebrate Communities to Disturbance in Forest Ecosystems. Insects 10:61.</w:t>
      </w:r>
    </w:p>
    <w:p w14:paraId="57BD0E7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Perry, K. I., K. F. Wallin, J. W. Wenzel, and D. A. Herms. 2018. Forest disturbance and arthropods: Small‐scale canopy gaps drive invertebrate community structure and composition. Ecosphere 9:e02463.</w:t>
      </w:r>
    </w:p>
    <w:p w14:paraId="0ADFEFAD"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Pohl, G. R., D. W. Langor, and J. R. Spence. 2007. Rove beetles and ground beetles (Coleoptera: Staphylinidae, Carabidae) as indicators of harvest and regeneration practices in western Canadian foothills forests. Biological Conservation 137:294–307.</w:t>
      </w:r>
    </w:p>
    <w:p w14:paraId="4BFA858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 Core Team. 2024. R: A Language and Environment for Statistical Computing. R Foundation for Statistical Computing, Vienna, Austria.</w:t>
      </w:r>
    </w:p>
    <w:p w14:paraId="64E1896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Ribera, I., S. Dolédec, I. S. Downie, and G. N. Foster. 2001. Effect of Land Disturbance and Stress on Species Traits of Ground Beetle Assemblages. Ecology 82:1112–1129.</w:t>
      </w:r>
    </w:p>
    <w:p w14:paraId="3B60E379"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Ribera, I., G. N. Foster, I. S. Downie, D. I. McCracken, and V. J. Abernethy. 1999. A comparative study of the morphology and life traits of Scottish ground beetles (Coleoptera, Carabidae). Annales Zoologici Fennici 36:21–37.</w:t>
      </w:r>
    </w:p>
    <w:p w14:paraId="0F03757F"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Riley, K., and R. Browne. 2011. Changes in ground beetle diversity and community composition in age structured forests (Coleoptera, Carabidae). ZooKeys 147:601–621.</w:t>
      </w:r>
    </w:p>
    <w:p w14:paraId="12BF4921"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4F652F1C"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Sklodowski, J., and P. Garbalinska. 2011. Ground beetle (Coleoptera, Carabidae) assemblages inhabiting Scots pine stands of Puszcza Piska Forest: six-year responses to a tornado impact. ZooKeys 100:371–392.</w:t>
      </w:r>
    </w:p>
    <w:p w14:paraId="77CD20E2"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Slyder, J. B., J. W. Wenzel, A. A. Royo, M. E. Spicer, and W. P. Carson. 2020. Post-windthrow salvage logging increases seedling and understory diversity with little impact on composition immediately after logging. New Forests 51:409–420.</w:t>
      </w:r>
    </w:p>
    <w:p w14:paraId="1373648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Spicer, M. E., A. A. Royo, J. W. Wenzel, and W. P. Carson. 2023. Understory plant growth forms respond independently to combined natural and anthropogenic disturbances. Forest Ecology and Management 543:121077.</w:t>
      </w:r>
    </w:p>
    <w:p w14:paraId="4CE47492"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Sultaire, S. M., A. J. Kroll, J. Verschuyl, D. A. Landis, and G. J. Roloff. 2021. Effects of varying retention tree patterns on ground beetle (Coleoptera: Carabidae) taxonomic and functional diversity. Ecosphere 12:e03641.</w:t>
      </w:r>
    </w:p>
    <w:p w14:paraId="7358E399"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Swenson, N. G. 2014. Functional and Phylogenetic Ecology in R. Springer New York, New York, NY.</w:t>
      </w:r>
    </w:p>
    <w:p w14:paraId="3420474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Talarico, F., M. Romeo, A. Massolo, P. Brandmayr, and T. Zetto. 2007. Morphometry and eye morphology in three species of Carabus (Coleoptera: Carabidae) in relation to habitat demands. Journal of Zoological Systematics and Evolutionary Research 45:33–38.</w:t>
      </w:r>
    </w:p>
    <w:p w14:paraId="555AB7B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Thiele, H.-U. 1977. Carabid Beetles in Their Environments. Springer, Berlin, Heidelberg.</w:t>
      </w:r>
    </w:p>
    <w:p w14:paraId="1446FAA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020A3588"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Thorn, S., C. Bässler, T. Gottschalk, T. Hothorn, H. Bussler, K. Raffa, and J. Müller. 2014. New Insights into the Consequences of Post-Windthrow Salvage Logging Revealed by Functional Structure of Saproxylic Beetles Assemblages. PLoS ONE 9:e101757.</w:t>
      </w:r>
    </w:p>
    <w:p w14:paraId="5CB44E9D"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Urbanovicova, V., D. Miklisová, and A. Mock. 2014. Activity of epigeic arthropods in differently managed windthrown forest stands in the High Tatra Mts. North-western Journal of Zoology 10:337–345.</w:t>
      </w:r>
    </w:p>
    <w:p w14:paraId="0C38BD53"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Venn, S. 2016. To fly or not to fly: Factors influencing the flight capacity of carabid beetles (Coleoptera: Carabidae). European Journal of Entomology 113:587–600.</w:t>
      </w:r>
    </w:p>
    <w:p w14:paraId="77C3CCED"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Wagner, D. L. 2019. Insect Declines in the Anthropocene.</w:t>
      </w:r>
    </w:p>
    <w:p w14:paraId="2D998DA5"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Wermelinger, B., M. Moretti, P. Duelli, T. Lachat, G. B. Pezzatti, and M. K. Obrist. 2017. Impact of windthrow and salvage-logging on taxonomic and functional diversity of forest arthropods. Forest Ecology and Management 391:9–18.</w:t>
      </w:r>
    </w:p>
    <w:p w14:paraId="76DBBBFE" w14:textId="77777777" w:rsidR="00BE189A" w:rsidRPr="00BE189A" w:rsidRDefault="00BE189A" w:rsidP="00BE189A">
      <w:pPr>
        <w:spacing w:line="480" w:lineRule="auto"/>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Werner, S. M., and K. F. Raffa. 2000. Effects of forest management practices on the diversity of ground-occurring beetles in mixed northern hardwood forests of the Great Lakes Region. Forest Ecology and Management.</w:t>
      </w:r>
    </w:p>
    <w:p w14:paraId="66C8034C" w14:textId="77777777" w:rsidR="00BE189A" w:rsidRPr="00BE189A" w:rsidRDefault="00BE189A" w:rsidP="00BE189A">
      <w:pPr>
        <w:rPr>
          <w:rFonts w:eastAsia="Calibri" w:cs="Times New Roman"/>
        </w:rPr>
      </w:pPr>
      <w:r w:rsidRPr="00BE189A">
        <w:rPr>
          <w:rFonts w:eastAsia="Calibri" w:cs="Times New Roman"/>
        </w:rPr>
        <w:fldChar w:fldCharType="end"/>
      </w:r>
      <w:commentRangeEnd w:id="107"/>
      <w:r w:rsidRPr="00BE189A">
        <w:rPr>
          <w:rFonts w:eastAsia="Calibri" w:cs="Times New Roman"/>
          <w:kern w:val="2"/>
          <w:sz w:val="16"/>
          <w:szCs w:val="16"/>
          <w14:ligatures w14:val="standardContextual"/>
        </w:rPr>
        <w:commentReference w:id="107"/>
      </w:r>
    </w:p>
    <w:p w14:paraId="462CE2F9" w14:textId="1B826E0A" w:rsidR="00863F61" w:rsidRPr="00863F61" w:rsidRDefault="00863F61" w:rsidP="00863F61">
      <w:pPr>
        <w:rPr>
          <w:rFonts w:eastAsia="Calibri" w:cs="Times New Roman"/>
        </w:rPr>
      </w:pPr>
      <w:commentRangeStart w:id="108"/>
      <w:commentRangeEnd w:id="108"/>
      <w:r w:rsidRPr="00863F61">
        <w:rPr>
          <w:rFonts w:eastAsia="Calibri" w:cs="Times New Roman"/>
          <w:kern w:val="2"/>
          <w14:ligatures w14:val="standardContextual"/>
        </w:rPr>
        <w:commentReference w:id="108"/>
      </w:r>
    </w:p>
    <w:p w14:paraId="430C4160" w14:textId="77777777" w:rsidR="00863F61" w:rsidRPr="00863F61" w:rsidRDefault="00863F61" w:rsidP="00863F61">
      <w:pPr>
        <w:rPr>
          <w:rFonts w:eastAsia="Calibri" w:cs="Times New Roman"/>
        </w:rPr>
      </w:pPr>
    </w:p>
    <w:p w14:paraId="5DECD837" w14:textId="77777777" w:rsidR="00B53FD1" w:rsidRPr="00EB37F0" w:rsidRDefault="00B53FD1" w:rsidP="00194003"/>
    <w:p w14:paraId="622F98BC" w14:textId="77777777" w:rsidR="00B53FD1" w:rsidRPr="00EB37F0" w:rsidRDefault="00B53FD1" w:rsidP="00194003"/>
    <w:p w14:paraId="519B78AB" w14:textId="77777777" w:rsidR="0013534D" w:rsidRPr="00EB37F0" w:rsidRDefault="0013534D"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bookmarkStart w:id="109" w:name="_Toc213424273"/>
      <w:bookmarkEnd w:id="109"/>
    </w:p>
    <w:p w14:paraId="54711747" w14:textId="28EE37D1" w:rsidR="0013534D" w:rsidRDefault="0013534D" w:rsidP="00C342CE">
      <w:pPr>
        <w:pStyle w:val="Heading1"/>
      </w:pPr>
    </w:p>
    <w:p w14:paraId="31D3E849" w14:textId="77777777" w:rsidR="00667365" w:rsidRDefault="00667365" w:rsidP="00667365">
      <w:pPr>
        <w:rPr>
          <w:b/>
          <w:bCs/>
        </w:rPr>
      </w:pPr>
      <w:r w:rsidRPr="0013534D">
        <w:rPr>
          <w:noProof/>
        </w:rPr>
        <w:drawing>
          <wp:inline distT="0" distB="0" distL="0" distR="0" wp14:anchorId="28B98C06" wp14:editId="38C1A5BE">
            <wp:extent cx="5526157" cy="3043959"/>
            <wp:effectExtent l="0" t="0" r="0" b="4445"/>
            <wp:doc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pic:cNvPicPr/>
                  </pic:nvPicPr>
                  <pic:blipFill>
                    <a:blip r:embed="rId31">
                      <a:extLst>
                        <a:ext uri="{96DAC541-7B7A-43D3-8B79-37D633B846F1}">
                          <asvg:svgBlip xmlns:asvg="http://schemas.microsoft.com/office/drawing/2016/SVG/main" r:embed="rId32"/>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3F2D1B6E" w:rsidR="00667365" w:rsidRPr="0013534D" w:rsidRDefault="00667365" w:rsidP="00667365">
      <w:pPr>
        <w:pStyle w:val="Caption"/>
      </w:pPr>
      <w:bookmarkStart w:id="110" w:name="_Toc213798454"/>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rsidRPr="006F1ABF">
        <w:rPr>
          <w:b/>
          <w:bCs/>
        </w:rPr>
        <w:t>.</w:t>
      </w:r>
      <w:r>
        <w:t xml:space="preserve"> </w:t>
      </w:r>
      <w:r w:rsidRPr="0013534D">
        <w:t xml:space="preserve">The total number of </w:t>
      </w:r>
      <w:r w:rsidR="001D67B2">
        <w:t>understory</w:t>
      </w:r>
      <w:r w:rsidRPr="0013534D">
        <w:t xml:space="preserve"> ash trees (2.5 – 10 cm DBH) found in 37 transects in the Upper Huron River Watershed. </w:t>
      </w:r>
      <w:r w:rsidR="00B25FD3">
        <w:t>Understory</w:t>
      </w:r>
      <w:r w:rsidRPr="0013534D">
        <w:t xml:space="preserve"> ash of all canopy conditions </w:t>
      </w:r>
      <w:proofErr w:type="gramStart"/>
      <w:r w:rsidRPr="0013534D">
        <w:t>are</w:t>
      </w:r>
      <w:proofErr w:type="gramEnd"/>
      <w:r w:rsidRPr="0013534D">
        <w:t xml:space="preserve"> counted. Bars are shaded based on the proportion of each ash species that was found in a transect. Green represents green, white, and/or pumpkin ash; black represents black ash; light blue represents unknown ash species.</w:t>
      </w:r>
      <w:bookmarkEnd w:id="110"/>
    </w:p>
    <w:p w14:paraId="0196EA15" w14:textId="77777777" w:rsidR="00667365" w:rsidRPr="0013534D" w:rsidRDefault="00667365" w:rsidP="00667365"/>
    <w:p w14:paraId="159EE0BA" w14:textId="77777777" w:rsidR="00667365" w:rsidRDefault="00667365" w:rsidP="00667365">
      <w:r w:rsidRPr="0013534D">
        <w:rPr>
          <w:noProof/>
        </w:rPr>
        <w:lastRenderedPageBreak/>
        <w:drawing>
          <wp:inline distT="0" distB="0" distL="0" distR="0" wp14:anchorId="60C5D4F3" wp14:editId="7C28FEC4">
            <wp:extent cx="3153520" cy="2536805"/>
            <wp:effectExtent l="19050" t="19050" r="8890" b="16510"/>
            <wp:docPr id="7" name="Picture 6" descr="There is a yellow bowl which is sitting within another yellow bowl. It is filled with collection liquid. Zip ties hold the bowl to an L-shaped wooden piece, which is strapped to an understory ash tree using webbing straps.">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re is a yellow bowl which is sitting within another yellow bowl. It is filled with collection liquid. Zip ties hold the bowl to an L-shaped wooden piece, which is strapped to an understory ash tree using webbing straps.">
                      <a:extLst>
                        <a:ext uri="{FF2B5EF4-FFF2-40B4-BE49-F238E27FC236}">
                          <a16:creationId xmlns:a16="http://schemas.microsoft.com/office/drawing/2014/main" id="{FC0C8DAE-8F64-F171-0A40-64E72750C189}"/>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6617955F" w14:textId="77777777" w:rsidR="00667365" w:rsidRPr="0013534D" w:rsidRDefault="00667365" w:rsidP="00667365">
      <w:pPr>
        <w:pStyle w:val="Caption"/>
      </w:pPr>
      <w:bookmarkStart w:id="111" w:name="_Toc213798455"/>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6F1ABF">
        <w:rPr>
          <w:b/>
          <w:bCs/>
        </w:rPr>
        <w:t>.</w:t>
      </w:r>
      <w:r>
        <w:t xml:space="preserve"> </w:t>
      </w:r>
      <w:r w:rsidRPr="0013534D">
        <w:t>Yellow pan trap design using nested yellow bowls attached to a wooden stand and strapped to an ash tree.</w:t>
      </w:r>
      <w:bookmarkEnd w:id="111"/>
    </w:p>
    <w:p w14:paraId="31CA567C" w14:textId="77777777" w:rsidR="00667365" w:rsidRDefault="00667365" w:rsidP="00667365"/>
    <w:p w14:paraId="3A64A3AC" w14:textId="77777777" w:rsidR="00667365" w:rsidRDefault="00667365" w:rsidP="00667365"/>
    <w:p w14:paraId="41E7C20B" w14:textId="77777777" w:rsidR="00667365" w:rsidRDefault="00667365" w:rsidP="00667365"/>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0BE7CDAF">
            <wp:extent cx="3856383" cy="2778673"/>
            <wp:effectExtent l="0" t="0" r="0" b="3175"/>
            <wp:doc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pic:cNvPicPr/>
                  </pic:nvPicPr>
                  <pic:blipFill>
                    <a:blip r:embed="rId34">
                      <a:extLst>
                        <a:ext uri="{96DAC541-7B7A-43D3-8B79-37D633B846F1}">
                          <asvg:svgBlip xmlns:asvg="http://schemas.microsoft.com/office/drawing/2016/SVG/main" r:embed="rId35"/>
                        </a:ext>
                      </a:extLst>
                    </a:blip>
                    <a:stretch>
                      <a:fillRect/>
                    </a:stretch>
                  </pic:blipFill>
                  <pic:spPr>
                    <a:xfrm>
                      <a:off x="0" y="0"/>
                      <a:ext cx="3868458" cy="2787374"/>
                    </a:xfrm>
                    <a:prstGeom prst="rect">
                      <a:avLst/>
                    </a:prstGeom>
                  </pic:spPr>
                </pic:pic>
              </a:graphicData>
            </a:graphic>
          </wp:inline>
        </w:drawing>
      </w:r>
    </w:p>
    <w:p w14:paraId="37B17189" w14:textId="77777777" w:rsidR="00667365" w:rsidRPr="0013534D" w:rsidRDefault="00667365" w:rsidP="00667365">
      <w:pPr>
        <w:pStyle w:val="Caption"/>
      </w:pPr>
      <w:bookmarkStart w:id="112" w:name="_Toc213798456"/>
      <w:r w:rsidRPr="006F79F1">
        <w:rPr>
          <w:b/>
          <w:bCs/>
        </w:rPr>
        <w:t xml:space="preserve">Figure </w:t>
      </w:r>
      <w:r w:rsidRPr="006F79F1">
        <w:rPr>
          <w:b/>
          <w:bCs/>
        </w:rPr>
        <w:fldChar w:fldCharType="begin"/>
      </w:r>
      <w:r w:rsidRPr="006F79F1">
        <w:rPr>
          <w:b/>
          <w:bCs/>
        </w:rPr>
        <w:instrText xml:space="preserve"> STYLEREF 1 \s </w:instrText>
      </w:r>
      <w:r w:rsidRPr="006F79F1">
        <w:rPr>
          <w:b/>
          <w:bCs/>
        </w:rPr>
        <w:fldChar w:fldCharType="separate"/>
      </w:r>
      <w:r w:rsidRPr="006F79F1">
        <w:rPr>
          <w:b/>
          <w:bCs/>
          <w:noProof/>
        </w:rPr>
        <w:t>A</w:t>
      </w:r>
      <w:r w:rsidRPr="006F79F1">
        <w:rPr>
          <w:b/>
          <w:bCs/>
        </w:rPr>
        <w:fldChar w:fldCharType="end"/>
      </w:r>
      <w:r w:rsidRPr="006F79F1">
        <w:rPr>
          <w:b/>
          <w:bCs/>
        </w:rPr>
        <w:t>.</w:t>
      </w:r>
      <w:r w:rsidRPr="006F79F1">
        <w:rPr>
          <w:b/>
          <w:bCs/>
        </w:rPr>
        <w:fldChar w:fldCharType="begin"/>
      </w:r>
      <w:r w:rsidRPr="006F79F1">
        <w:rPr>
          <w:b/>
          <w:bCs/>
        </w:rPr>
        <w:instrText xml:space="preserve"> SEQ Figure \* ARABIC \s 1 </w:instrText>
      </w:r>
      <w:r w:rsidRPr="006F79F1">
        <w:rPr>
          <w:b/>
          <w:bCs/>
        </w:rPr>
        <w:fldChar w:fldCharType="separate"/>
      </w:r>
      <w:r w:rsidRPr="006F79F1">
        <w:rPr>
          <w:b/>
          <w:bCs/>
          <w:noProof/>
        </w:rPr>
        <w:t>3</w:t>
      </w:r>
      <w:r w:rsidRPr="006F79F1">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112"/>
    </w:p>
    <w:p w14:paraId="2D5D714F" w14:textId="77777777" w:rsidR="00667365" w:rsidRPr="0013534D" w:rsidRDefault="00667365" w:rsidP="00667365"/>
    <w:p w14:paraId="74D0A3AF" w14:textId="77777777" w:rsidR="00667365" w:rsidRPr="0013534D" w:rsidRDefault="00667365" w:rsidP="00667365">
      <w:r w:rsidRPr="0013534D">
        <w:rPr>
          <w:noProof/>
        </w:rPr>
        <w:lastRenderedPageBreak/>
        <w:drawing>
          <wp:inline distT="0" distB="0" distL="0" distR="0" wp14:anchorId="3F965ECE" wp14:editId="06BFD8FC">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166741" cy="5238435"/>
                    </a:xfrm>
                    <a:prstGeom prst="rect">
                      <a:avLst/>
                    </a:prstGeom>
                  </pic:spPr>
                </pic:pic>
              </a:graphicData>
            </a:graphic>
          </wp:inline>
        </w:drawing>
      </w:r>
    </w:p>
    <w:p w14:paraId="0324756D" w14:textId="3A88EC76" w:rsidR="00667365" w:rsidRPr="0013534D" w:rsidRDefault="00667365" w:rsidP="00667365">
      <w:pPr>
        <w:pStyle w:val="Caption"/>
      </w:pPr>
      <w:bookmarkStart w:id="113" w:name="_Toc213798457"/>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4</w:t>
      </w:r>
      <w:r>
        <w:rPr>
          <w:b/>
          <w:bCs/>
        </w:rPr>
        <w:fldChar w:fldCharType="end"/>
      </w:r>
      <w:r w:rsidRPr="006F1ABF">
        <w:rPr>
          <w:b/>
          <w:bCs/>
        </w:rPr>
        <w:t>.</w:t>
      </w:r>
      <w:r>
        <w:t xml:space="preserve"> </w:t>
      </w:r>
      <w:r w:rsidR="00CA0A34">
        <w:t>Same as Figure 1.3, but here</w:t>
      </w:r>
      <w:r w:rsidR="007D73C3">
        <w:t xml:space="preserve"> </w:t>
      </w:r>
      <w:r w:rsidR="00CA0A34">
        <w:t>the regression lines are graphed separately for each random intercept</w:t>
      </w:r>
      <w:r w:rsidR="00177880">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113"/>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p>
    <w:p w14:paraId="52CACC1A" w14:textId="5B038809" w:rsidR="0013534D" w:rsidRPr="0013534D" w:rsidRDefault="00D04BF5" w:rsidP="00652358">
      <w:pPr>
        <w:pStyle w:val="Caption"/>
      </w:pPr>
      <w:bookmarkStart w:id="114" w:name="_Toc213798420"/>
      <w:r w:rsidRPr="00D04BF5">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Pr="00D04BF5">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13534D">
        <w:fldChar w:fldCharType="begin"/>
      </w:r>
      <w:r w:rsidR="0013534D" w:rsidRPr="0013534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13534D">
        <w:fldChar w:fldCharType="separate"/>
      </w:r>
      <w:r w:rsidR="0013534D" w:rsidRPr="0013534D">
        <w:t>(Smith 2006)</w:t>
      </w:r>
      <w:r w:rsidR="0013534D" w:rsidRPr="0013534D">
        <w:fldChar w:fldCharType="end"/>
      </w:r>
      <w:r w:rsidR="0013534D" w:rsidRPr="0013534D">
        <w:t xml:space="preserve"> was not visited.</w:t>
      </w:r>
      <w:bookmarkEnd w:id="114"/>
      <w:r w:rsidR="00B2100F">
        <w:t xml:space="preserve"> The columns are </w:t>
      </w:r>
      <w:proofErr w:type="gramStart"/>
      <w:r w:rsidR="00B2100F">
        <w:t>plot</w:t>
      </w:r>
      <w:proofErr w:type="gramEnd"/>
      <w:r w:rsidR="00B2100F">
        <w:t xml:space="preserve"> </w:t>
      </w:r>
      <w:proofErr w:type="gramStart"/>
      <w:r w:rsidR="00B2100F">
        <w:t>number</w:t>
      </w:r>
      <w:proofErr w:type="gramEnd"/>
      <w:r w:rsidR="00B2100F">
        <w:t xml:space="preserve">, plot </w:t>
      </w:r>
      <w:proofErr w:type="gramStart"/>
      <w:r w:rsidR="00B2100F">
        <w:t>name</w:t>
      </w:r>
      <w:proofErr w:type="gramEnd"/>
      <w:r w:rsidR="00B2100F">
        <w:t xml:space="preserve">, </w:t>
      </w:r>
      <w:proofErr w:type="gramStart"/>
      <w:r w:rsidR="00B2100F">
        <w:t>park</w:t>
      </w:r>
      <w:proofErr w:type="gramEnd"/>
      <w:r w:rsidR="00B2100F">
        <w:t xml:space="preserve">, </w:t>
      </w:r>
      <w:proofErr w:type="gramStart"/>
      <w:r w:rsidR="00B2100F">
        <w:t>transect</w:t>
      </w:r>
      <w:proofErr w:type="gramEnd"/>
      <w:r w:rsidR="00B2100F">
        <w:t xml:space="preserve">, </w:t>
      </w:r>
      <w:r w:rsidR="00652358">
        <w:t>hydrological class, latitude, and longitude.</w:t>
      </w:r>
    </w:p>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13534D" w:rsidRDefault="00406340" w:rsidP="00406340">
            <w:pPr>
              <w:rPr>
                <w:b/>
                <w:bCs/>
              </w:rPr>
            </w:pPr>
            <w:r w:rsidRPr="0013534D">
              <w:rPr>
                <w:b/>
                <w:bCs/>
              </w:rPr>
              <w:t xml:space="preserve">Plot </w:t>
            </w:r>
          </w:p>
          <w:p w14:paraId="5E1A8620" w14:textId="77777777" w:rsidR="00406340" w:rsidRPr="0013534D" w:rsidRDefault="00406340" w:rsidP="00406340">
            <w:pPr>
              <w:rPr>
                <w:b/>
                <w:bCs/>
              </w:rPr>
            </w:pPr>
            <w:r w:rsidRPr="0013534D">
              <w:rPr>
                <w:b/>
                <w:bCs/>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13534D" w:rsidRDefault="00406340" w:rsidP="00406340">
            <w:pPr>
              <w:rPr>
                <w:b/>
                <w:bCs/>
              </w:rPr>
            </w:pPr>
            <w:r w:rsidRPr="0013534D">
              <w:rPr>
                <w:b/>
                <w:bCs/>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13534D" w:rsidRDefault="00406340" w:rsidP="00406340">
            <w:pPr>
              <w:rPr>
                <w:b/>
                <w:bCs/>
              </w:rPr>
            </w:pPr>
            <w:r w:rsidRPr="0013534D">
              <w:rPr>
                <w:b/>
                <w:bCs/>
              </w:rPr>
              <w:t>Park</w:t>
            </w:r>
          </w:p>
        </w:tc>
        <w:tc>
          <w:tcPr>
            <w:tcW w:w="1134" w:type="dxa"/>
            <w:tcBorders>
              <w:top w:val="single" w:sz="4" w:space="0" w:color="auto"/>
              <w:left w:val="nil"/>
              <w:bottom w:val="single" w:sz="4" w:space="0" w:color="auto"/>
              <w:right w:val="nil"/>
            </w:tcBorders>
            <w:noWrap/>
            <w:hideMark/>
          </w:tcPr>
          <w:p w14:paraId="365DDA2C" w14:textId="77777777" w:rsidR="00406340" w:rsidRPr="0013534D" w:rsidRDefault="00406340" w:rsidP="00406340">
            <w:pPr>
              <w:rPr>
                <w:b/>
                <w:bCs/>
              </w:rPr>
            </w:pPr>
            <w:r w:rsidRPr="0013534D">
              <w:rPr>
                <w:b/>
                <w:bCs/>
              </w:rPr>
              <w:t>Transect</w:t>
            </w:r>
          </w:p>
        </w:tc>
        <w:tc>
          <w:tcPr>
            <w:tcW w:w="1761" w:type="dxa"/>
            <w:tcBorders>
              <w:top w:val="single" w:sz="4" w:space="0" w:color="auto"/>
              <w:left w:val="nil"/>
              <w:bottom w:val="single" w:sz="4" w:space="0" w:color="auto"/>
              <w:right w:val="nil"/>
            </w:tcBorders>
          </w:tcPr>
          <w:p w14:paraId="48E93996" w14:textId="77777777" w:rsidR="00406340" w:rsidRPr="0013534D" w:rsidRDefault="00406340" w:rsidP="00406340">
            <w:pPr>
              <w:rPr>
                <w:b/>
                <w:bCs/>
              </w:rPr>
            </w:pPr>
            <w:r w:rsidRPr="0013534D">
              <w:rPr>
                <w:b/>
                <w:bCs/>
              </w:rPr>
              <w:t xml:space="preserve">Hydrological </w:t>
            </w:r>
          </w:p>
          <w:p w14:paraId="0B1331C4" w14:textId="36530F07" w:rsidR="00406340" w:rsidRPr="0013534D" w:rsidRDefault="00406340" w:rsidP="00406340">
            <w:pPr>
              <w:rPr>
                <w:b/>
                <w:bCs/>
              </w:rPr>
            </w:pPr>
            <w:r w:rsidRPr="0013534D">
              <w:rPr>
                <w:b/>
                <w:bCs/>
              </w:rPr>
              <w:t>class</w:t>
            </w:r>
          </w:p>
        </w:tc>
        <w:tc>
          <w:tcPr>
            <w:tcW w:w="1843" w:type="dxa"/>
            <w:tcBorders>
              <w:top w:val="single" w:sz="4" w:space="0" w:color="auto"/>
              <w:left w:val="nil"/>
              <w:bottom w:val="single" w:sz="4" w:space="0" w:color="auto"/>
              <w:right w:val="nil"/>
            </w:tcBorders>
            <w:noWrap/>
            <w:hideMark/>
          </w:tcPr>
          <w:p w14:paraId="49879B6F" w14:textId="09D5EC81" w:rsidR="00406340" w:rsidRPr="0013534D" w:rsidRDefault="00406340" w:rsidP="00406340">
            <w:pPr>
              <w:rPr>
                <w:b/>
                <w:bCs/>
              </w:rPr>
            </w:pPr>
            <w:r w:rsidRPr="0013534D">
              <w:rPr>
                <w:b/>
                <w:bCs/>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13534D" w:rsidRDefault="00406340" w:rsidP="00406340">
            <w:pPr>
              <w:rPr>
                <w:b/>
                <w:bCs/>
              </w:rPr>
            </w:pPr>
            <w:r w:rsidRPr="0013534D">
              <w:rPr>
                <w:b/>
                <w:bCs/>
              </w:rPr>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862F5C">
        <w:trPr>
          <w:trHeight w:val="290"/>
        </w:trPr>
        <w:tc>
          <w:tcPr>
            <w:tcW w:w="1030" w:type="dxa"/>
            <w:tcBorders>
              <w:top w:val="nil"/>
              <w:left w:val="nil"/>
              <w:right w:val="nil"/>
            </w:tcBorders>
            <w:noWrap/>
            <w:hideMark/>
          </w:tcPr>
          <w:p w14:paraId="281C6096" w14:textId="77777777" w:rsidR="00406340" w:rsidRPr="0013534D" w:rsidRDefault="00406340" w:rsidP="00406340">
            <w:r w:rsidRPr="0013534D">
              <w:t>17</w:t>
            </w:r>
          </w:p>
        </w:tc>
        <w:tc>
          <w:tcPr>
            <w:tcW w:w="2089" w:type="dxa"/>
            <w:tcBorders>
              <w:top w:val="nil"/>
              <w:left w:val="nil"/>
              <w:right w:val="nil"/>
            </w:tcBorders>
            <w:noWrap/>
            <w:hideMark/>
          </w:tcPr>
          <w:p w14:paraId="63B232E8" w14:textId="77777777" w:rsidR="00406340" w:rsidRPr="0013534D" w:rsidRDefault="00406340" w:rsidP="00406340">
            <w:r w:rsidRPr="0013534D">
              <w:t>ILOPEN2</w:t>
            </w:r>
          </w:p>
        </w:tc>
        <w:tc>
          <w:tcPr>
            <w:tcW w:w="2268" w:type="dxa"/>
            <w:tcBorders>
              <w:top w:val="nil"/>
              <w:left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right w:val="nil"/>
            </w:tcBorders>
            <w:noWrap/>
            <w:hideMark/>
          </w:tcPr>
          <w:p w14:paraId="329388B1" w14:textId="77777777" w:rsidR="00406340" w:rsidRPr="0013534D" w:rsidRDefault="00406340" w:rsidP="00406340">
            <w:r w:rsidRPr="0013534D">
              <w:t>CC</w:t>
            </w:r>
          </w:p>
        </w:tc>
        <w:tc>
          <w:tcPr>
            <w:tcW w:w="1761" w:type="dxa"/>
            <w:tcBorders>
              <w:top w:val="nil"/>
              <w:left w:val="nil"/>
              <w:right w:val="nil"/>
            </w:tcBorders>
          </w:tcPr>
          <w:p w14:paraId="400F8C89" w14:textId="1CBDBC38" w:rsidR="00406340" w:rsidRPr="0013534D" w:rsidRDefault="00406340" w:rsidP="00406340">
            <w:r w:rsidRPr="0013534D">
              <w:t>mesic</w:t>
            </w:r>
          </w:p>
        </w:tc>
        <w:tc>
          <w:tcPr>
            <w:tcW w:w="1843" w:type="dxa"/>
            <w:tcBorders>
              <w:top w:val="nil"/>
              <w:left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right w:val="nil"/>
            </w:tcBorders>
            <w:noWrap/>
            <w:hideMark/>
          </w:tcPr>
          <w:p w14:paraId="670F3F14" w14:textId="77777777" w:rsidR="00406340" w:rsidRPr="0013534D" w:rsidRDefault="00406340" w:rsidP="00406340">
            <w:r w:rsidRPr="0013534D">
              <w:t>-83.71690408</w:t>
            </w:r>
          </w:p>
        </w:tc>
      </w:tr>
      <w:tr w:rsidR="00862F5C" w:rsidRPr="0013534D" w14:paraId="20845399" w14:textId="77777777" w:rsidTr="00862F5C">
        <w:trPr>
          <w:trHeight w:val="290"/>
        </w:trPr>
        <w:tc>
          <w:tcPr>
            <w:tcW w:w="1030" w:type="dxa"/>
            <w:tcBorders>
              <w:top w:val="nil"/>
              <w:left w:val="nil"/>
              <w:bottom w:val="single" w:sz="4" w:space="0" w:color="auto"/>
              <w:right w:val="nil"/>
            </w:tcBorders>
            <w:noWrap/>
          </w:tcPr>
          <w:p w14:paraId="3B0ADDD7" w14:textId="42B88B62" w:rsidR="00862F5C" w:rsidRPr="0013534D" w:rsidRDefault="00862F5C" w:rsidP="00862F5C">
            <w:r w:rsidRPr="002E0229">
              <w:t>18</w:t>
            </w:r>
          </w:p>
        </w:tc>
        <w:tc>
          <w:tcPr>
            <w:tcW w:w="2089" w:type="dxa"/>
            <w:tcBorders>
              <w:top w:val="nil"/>
              <w:left w:val="nil"/>
              <w:bottom w:val="single" w:sz="4" w:space="0" w:color="auto"/>
              <w:right w:val="nil"/>
            </w:tcBorders>
            <w:noWrap/>
          </w:tcPr>
          <w:p w14:paraId="2AED57CD" w14:textId="3CC8078B" w:rsidR="00862F5C" w:rsidRPr="0013534D" w:rsidRDefault="00862F5C" w:rsidP="00862F5C">
            <w:r w:rsidRPr="002E0229">
              <w:t>ILOPEN3</w:t>
            </w:r>
          </w:p>
        </w:tc>
        <w:tc>
          <w:tcPr>
            <w:tcW w:w="2268" w:type="dxa"/>
            <w:tcBorders>
              <w:top w:val="nil"/>
              <w:left w:val="nil"/>
              <w:bottom w:val="single" w:sz="4" w:space="0" w:color="auto"/>
              <w:right w:val="nil"/>
            </w:tcBorders>
            <w:noWrap/>
          </w:tcPr>
          <w:p w14:paraId="6E4E0D04" w14:textId="60D62A46" w:rsidR="00862F5C" w:rsidRPr="0013534D" w:rsidRDefault="00862F5C" w:rsidP="00862F5C">
            <w:r w:rsidRPr="002E0229">
              <w:t>Island Lake</w:t>
            </w:r>
          </w:p>
        </w:tc>
        <w:tc>
          <w:tcPr>
            <w:tcW w:w="1134" w:type="dxa"/>
            <w:tcBorders>
              <w:top w:val="nil"/>
              <w:left w:val="nil"/>
              <w:bottom w:val="single" w:sz="4" w:space="0" w:color="auto"/>
              <w:right w:val="nil"/>
            </w:tcBorders>
            <w:noWrap/>
          </w:tcPr>
          <w:p w14:paraId="43563F79" w14:textId="1320A3E9" w:rsidR="00862F5C" w:rsidRPr="0013534D" w:rsidRDefault="00862F5C" w:rsidP="00862F5C">
            <w:r w:rsidRPr="002E0229">
              <w:t>CC</w:t>
            </w:r>
          </w:p>
        </w:tc>
        <w:tc>
          <w:tcPr>
            <w:tcW w:w="1761" w:type="dxa"/>
            <w:tcBorders>
              <w:top w:val="nil"/>
              <w:left w:val="nil"/>
              <w:bottom w:val="single" w:sz="4" w:space="0" w:color="auto"/>
              <w:right w:val="nil"/>
            </w:tcBorders>
          </w:tcPr>
          <w:p w14:paraId="262BB67D" w14:textId="663CEB5F" w:rsidR="00862F5C" w:rsidRPr="0013534D" w:rsidRDefault="00862F5C" w:rsidP="00862F5C">
            <w:r w:rsidRPr="002E0229">
              <w:t>mesic</w:t>
            </w:r>
          </w:p>
        </w:tc>
        <w:tc>
          <w:tcPr>
            <w:tcW w:w="1843" w:type="dxa"/>
            <w:tcBorders>
              <w:top w:val="nil"/>
              <w:left w:val="nil"/>
              <w:bottom w:val="single" w:sz="4" w:space="0" w:color="auto"/>
              <w:right w:val="nil"/>
            </w:tcBorders>
            <w:noWrap/>
          </w:tcPr>
          <w:p w14:paraId="5ECDE9E2" w14:textId="4A1E9186" w:rsidR="00862F5C" w:rsidRPr="0013534D" w:rsidRDefault="00862F5C" w:rsidP="00862F5C">
            <w:r w:rsidRPr="002E0229">
              <w:t>42.49984426</w:t>
            </w:r>
          </w:p>
        </w:tc>
        <w:tc>
          <w:tcPr>
            <w:tcW w:w="1782" w:type="dxa"/>
            <w:tcBorders>
              <w:top w:val="nil"/>
              <w:left w:val="nil"/>
              <w:bottom w:val="single" w:sz="4" w:space="0" w:color="auto"/>
              <w:right w:val="nil"/>
            </w:tcBorders>
            <w:noWrap/>
          </w:tcPr>
          <w:p w14:paraId="1C9276A5" w14:textId="11C19EBE" w:rsidR="00862F5C" w:rsidRPr="0013534D" w:rsidRDefault="00862F5C" w:rsidP="00862F5C">
            <w:r w:rsidRPr="002E0229">
              <w:t>-83.71729405</w:t>
            </w:r>
          </w:p>
        </w:tc>
      </w:tr>
    </w:tbl>
    <w:p w14:paraId="4A7DFFFE" w14:textId="77777777" w:rsidR="00862F5C" w:rsidRDefault="00652358" w:rsidP="00194003">
      <w:r>
        <w:tab/>
      </w:r>
      <w:r>
        <w:tab/>
      </w:r>
      <w:r>
        <w:tab/>
      </w:r>
      <w:r>
        <w:tab/>
      </w:r>
      <w:r>
        <w:tab/>
      </w:r>
      <w:r>
        <w:tab/>
      </w:r>
      <w:r>
        <w:tab/>
      </w:r>
      <w:r>
        <w:tab/>
      </w:r>
      <w:r>
        <w:tab/>
      </w:r>
      <w:r>
        <w:tab/>
      </w:r>
      <w:r>
        <w:tab/>
      </w:r>
      <w:r>
        <w:tab/>
      </w:r>
      <w:r>
        <w:tab/>
      </w:r>
      <w:r>
        <w:tab/>
      </w:r>
    </w:p>
    <w:p w14:paraId="0D9DDE0F" w14:textId="6DFAD303" w:rsidR="00A61333" w:rsidRDefault="00652358" w:rsidP="00862F5C">
      <w:pPr>
        <w:ind w:left="9360" w:firstLine="720"/>
      </w:pPr>
      <w:r>
        <w:t>Continued</w:t>
      </w:r>
    </w:p>
    <w:p w14:paraId="2EE2C351" w14:textId="77777777" w:rsidR="00A61333" w:rsidRDefault="00A61333" w:rsidP="00194003"/>
    <w:p w14:paraId="5DB2BDC8" w14:textId="109CE1EC" w:rsidR="00A61333" w:rsidRDefault="00862F5C" w:rsidP="00194003">
      <w:r>
        <w:lastRenderedPageBreak/>
        <w:t xml:space="preserve">Table A.1 </w:t>
      </w:r>
      <w:r w:rsidR="00EE74BA">
        <w:t>Continued</w:t>
      </w:r>
    </w:p>
    <w:p w14:paraId="4EAA6123" w14:textId="77777777" w:rsidR="00862F5C" w:rsidRDefault="00862F5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0040C3">
        <w:trPr>
          <w:trHeight w:val="290"/>
        </w:trPr>
        <w:tc>
          <w:tcPr>
            <w:tcW w:w="1030" w:type="dxa"/>
            <w:tcBorders>
              <w:top w:val="single" w:sz="4" w:space="0" w:color="auto"/>
              <w:left w:val="nil"/>
              <w:bottom w:val="single" w:sz="4" w:space="0" w:color="auto"/>
              <w:right w:val="nil"/>
            </w:tcBorders>
            <w:noWrap/>
          </w:tcPr>
          <w:p w14:paraId="524385B9" w14:textId="77777777" w:rsidR="00A61333" w:rsidRPr="0013534D" w:rsidRDefault="00A61333" w:rsidP="00A61333">
            <w:pPr>
              <w:rPr>
                <w:b/>
                <w:bCs/>
              </w:rPr>
            </w:pPr>
            <w:r w:rsidRPr="0013534D">
              <w:rPr>
                <w:b/>
                <w:bCs/>
              </w:rPr>
              <w:t xml:space="preserve">Plot </w:t>
            </w:r>
          </w:p>
          <w:p w14:paraId="6597AA41" w14:textId="036DDA62" w:rsidR="00A61333" w:rsidRPr="0013534D" w:rsidRDefault="00A61333" w:rsidP="00A61333">
            <w:r w:rsidRPr="0013534D">
              <w:rPr>
                <w:b/>
                <w:bCs/>
              </w:rPr>
              <w:t>number</w:t>
            </w:r>
          </w:p>
        </w:tc>
        <w:tc>
          <w:tcPr>
            <w:tcW w:w="2089" w:type="dxa"/>
            <w:tcBorders>
              <w:top w:val="single" w:sz="4" w:space="0" w:color="auto"/>
              <w:left w:val="nil"/>
              <w:bottom w:val="single" w:sz="4" w:space="0" w:color="auto"/>
              <w:right w:val="nil"/>
            </w:tcBorders>
            <w:noWrap/>
          </w:tcPr>
          <w:p w14:paraId="066B5CFA" w14:textId="285FA2B7" w:rsidR="00A61333" w:rsidRPr="0013534D" w:rsidRDefault="00A61333" w:rsidP="00A61333">
            <w:r w:rsidRPr="0013534D">
              <w:rPr>
                <w:b/>
                <w:bCs/>
              </w:rPr>
              <w:t>Plot name</w:t>
            </w:r>
          </w:p>
        </w:tc>
        <w:tc>
          <w:tcPr>
            <w:tcW w:w="2268" w:type="dxa"/>
            <w:tcBorders>
              <w:top w:val="single" w:sz="4" w:space="0" w:color="auto"/>
              <w:left w:val="nil"/>
              <w:bottom w:val="single" w:sz="4" w:space="0" w:color="auto"/>
              <w:right w:val="nil"/>
            </w:tcBorders>
            <w:noWrap/>
          </w:tcPr>
          <w:p w14:paraId="5FDAA2BC" w14:textId="77F21A66" w:rsidR="00A61333" w:rsidRPr="0013534D" w:rsidRDefault="00A61333" w:rsidP="00A61333">
            <w:r w:rsidRPr="0013534D">
              <w:rPr>
                <w:b/>
                <w:bCs/>
              </w:rPr>
              <w:t>Park</w:t>
            </w:r>
          </w:p>
        </w:tc>
        <w:tc>
          <w:tcPr>
            <w:tcW w:w="1134" w:type="dxa"/>
            <w:tcBorders>
              <w:top w:val="single" w:sz="4" w:space="0" w:color="auto"/>
              <w:left w:val="nil"/>
              <w:bottom w:val="single" w:sz="4" w:space="0" w:color="auto"/>
              <w:right w:val="nil"/>
            </w:tcBorders>
            <w:noWrap/>
          </w:tcPr>
          <w:p w14:paraId="61A1DDD0" w14:textId="1DEBA5AE" w:rsidR="00A61333" w:rsidRPr="0013534D" w:rsidRDefault="00A61333" w:rsidP="00A61333">
            <w:r w:rsidRPr="0013534D">
              <w:rPr>
                <w:b/>
                <w:bCs/>
              </w:rPr>
              <w:t>Transect</w:t>
            </w:r>
          </w:p>
        </w:tc>
        <w:tc>
          <w:tcPr>
            <w:tcW w:w="1761" w:type="dxa"/>
            <w:tcBorders>
              <w:top w:val="single" w:sz="4" w:space="0" w:color="auto"/>
              <w:left w:val="nil"/>
              <w:bottom w:val="single" w:sz="4" w:space="0" w:color="auto"/>
              <w:right w:val="nil"/>
            </w:tcBorders>
          </w:tcPr>
          <w:p w14:paraId="743FC9F7" w14:textId="77777777" w:rsidR="00A61333" w:rsidRPr="0013534D" w:rsidRDefault="00A61333" w:rsidP="00A61333">
            <w:pPr>
              <w:rPr>
                <w:b/>
                <w:bCs/>
              </w:rPr>
            </w:pPr>
            <w:r w:rsidRPr="0013534D">
              <w:rPr>
                <w:b/>
                <w:bCs/>
              </w:rPr>
              <w:t xml:space="preserve">Hydrological </w:t>
            </w:r>
          </w:p>
          <w:p w14:paraId="19C75466" w14:textId="4E340D0E" w:rsidR="00A61333" w:rsidRPr="0013534D" w:rsidRDefault="00A61333" w:rsidP="00A61333">
            <w:r w:rsidRPr="0013534D">
              <w:rPr>
                <w:b/>
                <w:bCs/>
              </w:rPr>
              <w:t>class</w:t>
            </w:r>
          </w:p>
        </w:tc>
        <w:tc>
          <w:tcPr>
            <w:tcW w:w="1843" w:type="dxa"/>
            <w:tcBorders>
              <w:top w:val="single" w:sz="4" w:space="0" w:color="auto"/>
              <w:left w:val="nil"/>
              <w:bottom w:val="single" w:sz="4" w:space="0" w:color="auto"/>
              <w:right w:val="nil"/>
            </w:tcBorders>
            <w:noWrap/>
          </w:tcPr>
          <w:p w14:paraId="0EFD8CBF" w14:textId="3DE5A389" w:rsidR="00A61333" w:rsidRPr="0013534D" w:rsidRDefault="00A61333" w:rsidP="00A61333">
            <w:r w:rsidRPr="0013534D">
              <w:rPr>
                <w:b/>
                <w:bCs/>
              </w:rPr>
              <w:t>Latitude</w:t>
            </w:r>
          </w:p>
        </w:tc>
        <w:tc>
          <w:tcPr>
            <w:tcW w:w="1782" w:type="dxa"/>
            <w:tcBorders>
              <w:top w:val="single" w:sz="4" w:space="0" w:color="auto"/>
              <w:left w:val="nil"/>
              <w:bottom w:val="single" w:sz="4" w:space="0" w:color="auto"/>
              <w:right w:val="nil"/>
            </w:tcBorders>
            <w:noWrap/>
          </w:tcPr>
          <w:p w14:paraId="300D3E00" w14:textId="2DBF8341" w:rsidR="00A61333" w:rsidRPr="0013534D" w:rsidRDefault="00A61333" w:rsidP="00A61333">
            <w:r w:rsidRPr="0013534D">
              <w:rPr>
                <w:b/>
                <w:bCs/>
              </w:rPr>
              <w:t>Longitude</w:t>
            </w:r>
          </w:p>
        </w:tc>
      </w:tr>
      <w:tr w:rsidR="000040C3" w:rsidRPr="0013534D" w14:paraId="254BA437" w14:textId="77777777" w:rsidTr="000040C3">
        <w:trPr>
          <w:trHeight w:val="290"/>
        </w:trPr>
        <w:tc>
          <w:tcPr>
            <w:tcW w:w="1030" w:type="dxa"/>
            <w:tcBorders>
              <w:left w:val="nil"/>
              <w:right w:val="nil"/>
            </w:tcBorders>
            <w:noWrap/>
          </w:tcPr>
          <w:p w14:paraId="3275147C" w14:textId="4247F023" w:rsidR="000040C3" w:rsidRPr="0013534D" w:rsidRDefault="000040C3" w:rsidP="000040C3">
            <w:r w:rsidRPr="002E0229">
              <w:t>19</w:t>
            </w:r>
          </w:p>
        </w:tc>
        <w:tc>
          <w:tcPr>
            <w:tcW w:w="2089" w:type="dxa"/>
            <w:tcBorders>
              <w:left w:val="nil"/>
              <w:right w:val="nil"/>
            </w:tcBorders>
            <w:noWrap/>
          </w:tcPr>
          <w:p w14:paraId="509FACF7" w14:textId="5CD43A0E" w:rsidR="000040C3" w:rsidRPr="0013534D" w:rsidRDefault="000040C3" w:rsidP="000040C3">
            <w:r w:rsidRPr="002E0229">
              <w:t>KENDRY3</w:t>
            </w:r>
          </w:p>
        </w:tc>
        <w:tc>
          <w:tcPr>
            <w:tcW w:w="2268" w:type="dxa"/>
            <w:tcBorders>
              <w:left w:val="nil"/>
              <w:right w:val="nil"/>
            </w:tcBorders>
            <w:noWrap/>
          </w:tcPr>
          <w:p w14:paraId="18BB6A5B" w14:textId="54C40A3E" w:rsidR="000040C3" w:rsidRPr="0013534D" w:rsidRDefault="000040C3" w:rsidP="000040C3">
            <w:r w:rsidRPr="002E0229">
              <w:t>Kensington</w:t>
            </w:r>
          </w:p>
        </w:tc>
        <w:tc>
          <w:tcPr>
            <w:tcW w:w="1134" w:type="dxa"/>
            <w:tcBorders>
              <w:left w:val="nil"/>
              <w:right w:val="nil"/>
            </w:tcBorders>
            <w:noWrap/>
          </w:tcPr>
          <w:p w14:paraId="68EBEABD" w14:textId="7FC9E095" w:rsidR="000040C3" w:rsidRPr="0013534D" w:rsidRDefault="000040C3" w:rsidP="000040C3">
            <w:r w:rsidRPr="002E0229">
              <w:t>D</w:t>
            </w:r>
          </w:p>
        </w:tc>
        <w:tc>
          <w:tcPr>
            <w:tcW w:w="1761" w:type="dxa"/>
            <w:tcBorders>
              <w:left w:val="nil"/>
              <w:right w:val="nil"/>
            </w:tcBorders>
          </w:tcPr>
          <w:p w14:paraId="3D995204" w14:textId="7EB9C230" w:rsidR="000040C3" w:rsidRPr="0013534D" w:rsidRDefault="000040C3" w:rsidP="000040C3">
            <w:r w:rsidRPr="002E0229">
              <w:t>xeric</w:t>
            </w:r>
          </w:p>
        </w:tc>
        <w:tc>
          <w:tcPr>
            <w:tcW w:w="1843" w:type="dxa"/>
            <w:tcBorders>
              <w:left w:val="nil"/>
              <w:right w:val="nil"/>
            </w:tcBorders>
            <w:noWrap/>
          </w:tcPr>
          <w:p w14:paraId="3DEC38DF" w14:textId="375BBAA0" w:rsidR="000040C3" w:rsidRPr="0013534D" w:rsidRDefault="000040C3" w:rsidP="000040C3">
            <w:r w:rsidRPr="002E0229">
              <w:t>42.53784433</w:t>
            </w:r>
          </w:p>
        </w:tc>
        <w:tc>
          <w:tcPr>
            <w:tcW w:w="1782" w:type="dxa"/>
            <w:tcBorders>
              <w:left w:val="nil"/>
              <w:right w:val="nil"/>
            </w:tcBorders>
            <w:noWrap/>
          </w:tcPr>
          <w:p w14:paraId="2A4E9F8D" w14:textId="55136A75" w:rsidR="000040C3" w:rsidRPr="0013534D" w:rsidRDefault="000040C3" w:rsidP="000040C3">
            <w:r w:rsidRPr="002E0229">
              <w:t>-83.66665362</w:t>
            </w:r>
          </w:p>
        </w:tc>
      </w:tr>
      <w:tr w:rsidR="00A61333" w:rsidRPr="0013534D" w14:paraId="2D6B5508" w14:textId="77777777" w:rsidTr="000040C3">
        <w:trPr>
          <w:trHeight w:val="290"/>
        </w:trPr>
        <w:tc>
          <w:tcPr>
            <w:tcW w:w="1030" w:type="dxa"/>
            <w:tcBorders>
              <w:left w:val="nil"/>
              <w:bottom w:val="nil"/>
              <w:right w:val="nil"/>
            </w:tcBorders>
            <w:noWrap/>
            <w:hideMark/>
          </w:tcPr>
          <w:p w14:paraId="66474BC9" w14:textId="77777777" w:rsidR="00A61333" w:rsidRPr="0013534D" w:rsidRDefault="00A61333" w:rsidP="003C655B">
            <w:r w:rsidRPr="0013534D">
              <w:t>20</w:t>
            </w:r>
          </w:p>
        </w:tc>
        <w:tc>
          <w:tcPr>
            <w:tcW w:w="2089" w:type="dxa"/>
            <w:tcBorders>
              <w:left w:val="nil"/>
              <w:bottom w:val="nil"/>
              <w:right w:val="nil"/>
            </w:tcBorders>
            <w:noWrap/>
            <w:hideMark/>
          </w:tcPr>
          <w:p w14:paraId="583343C5" w14:textId="77777777" w:rsidR="00A61333" w:rsidRPr="0013534D" w:rsidRDefault="00A61333" w:rsidP="003C655B">
            <w:r w:rsidRPr="0013534D">
              <w:t>KENDRY3A</w:t>
            </w:r>
          </w:p>
        </w:tc>
        <w:tc>
          <w:tcPr>
            <w:tcW w:w="2268" w:type="dxa"/>
            <w:tcBorders>
              <w:left w:val="nil"/>
              <w:bottom w:val="nil"/>
              <w:right w:val="nil"/>
            </w:tcBorders>
            <w:noWrap/>
            <w:hideMark/>
          </w:tcPr>
          <w:p w14:paraId="41BBD008" w14:textId="77777777" w:rsidR="00A61333" w:rsidRPr="0013534D" w:rsidRDefault="00A61333" w:rsidP="003C655B">
            <w:r w:rsidRPr="0013534D">
              <w:t>Kensington</w:t>
            </w:r>
          </w:p>
        </w:tc>
        <w:tc>
          <w:tcPr>
            <w:tcW w:w="1134" w:type="dxa"/>
            <w:tcBorders>
              <w:left w:val="nil"/>
              <w:bottom w:val="nil"/>
              <w:right w:val="nil"/>
            </w:tcBorders>
            <w:noWrap/>
            <w:hideMark/>
          </w:tcPr>
          <w:p w14:paraId="5D289939" w14:textId="77777777" w:rsidR="00A61333" w:rsidRPr="0013534D" w:rsidRDefault="00A61333" w:rsidP="003C655B">
            <w:r w:rsidRPr="0013534D">
              <w:t>D</w:t>
            </w:r>
          </w:p>
        </w:tc>
        <w:tc>
          <w:tcPr>
            <w:tcW w:w="1761" w:type="dxa"/>
            <w:tcBorders>
              <w:left w:val="nil"/>
              <w:bottom w:val="nil"/>
              <w:right w:val="nil"/>
            </w:tcBorders>
          </w:tcPr>
          <w:p w14:paraId="798B0322" w14:textId="77777777" w:rsidR="00A61333" w:rsidRPr="0013534D" w:rsidRDefault="00A61333" w:rsidP="003C655B">
            <w:r w:rsidRPr="0013534D">
              <w:t>xeric</w:t>
            </w:r>
          </w:p>
        </w:tc>
        <w:tc>
          <w:tcPr>
            <w:tcW w:w="1843" w:type="dxa"/>
            <w:tcBorders>
              <w:left w:val="nil"/>
              <w:bottom w:val="nil"/>
              <w:right w:val="nil"/>
            </w:tcBorders>
            <w:noWrap/>
            <w:hideMark/>
          </w:tcPr>
          <w:p w14:paraId="650430FA" w14:textId="77777777" w:rsidR="00A61333" w:rsidRPr="0013534D" w:rsidRDefault="00A61333" w:rsidP="003C655B">
            <w:r w:rsidRPr="0013534D">
              <w:t>42.53794168</w:t>
            </w:r>
          </w:p>
        </w:tc>
        <w:tc>
          <w:tcPr>
            <w:tcW w:w="1782" w:type="dxa"/>
            <w:tcBorders>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155FEA">
        <w:trPr>
          <w:trHeight w:val="290"/>
        </w:trPr>
        <w:tc>
          <w:tcPr>
            <w:tcW w:w="1030" w:type="dxa"/>
            <w:tcBorders>
              <w:top w:val="nil"/>
              <w:left w:val="nil"/>
              <w:right w:val="nil"/>
            </w:tcBorders>
            <w:noWrap/>
            <w:hideMark/>
          </w:tcPr>
          <w:p w14:paraId="4F42BBA0" w14:textId="77777777" w:rsidR="00A61333" w:rsidRPr="0013534D" w:rsidRDefault="00A61333" w:rsidP="003C655B">
            <w:r w:rsidRPr="0013534D">
              <w:t>35</w:t>
            </w:r>
          </w:p>
        </w:tc>
        <w:tc>
          <w:tcPr>
            <w:tcW w:w="2089" w:type="dxa"/>
            <w:tcBorders>
              <w:top w:val="nil"/>
              <w:left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right w:val="nil"/>
            </w:tcBorders>
            <w:noWrap/>
            <w:hideMark/>
          </w:tcPr>
          <w:p w14:paraId="0825635C" w14:textId="77777777" w:rsidR="00A61333" w:rsidRPr="0013534D" w:rsidRDefault="00A61333" w:rsidP="003C655B">
            <w:r w:rsidRPr="0013534D">
              <w:t>G</w:t>
            </w:r>
          </w:p>
        </w:tc>
        <w:tc>
          <w:tcPr>
            <w:tcW w:w="1761" w:type="dxa"/>
            <w:tcBorders>
              <w:top w:val="nil"/>
              <w:left w:val="nil"/>
              <w:right w:val="nil"/>
            </w:tcBorders>
          </w:tcPr>
          <w:p w14:paraId="1D617E64" w14:textId="77777777" w:rsidR="00A61333" w:rsidRPr="0013534D" w:rsidRDefault="00A61333" w:rsidP="003C655B">
            <w:r w:rsidRPr="0013534D">
              <w:t>xeric</w:t>
            </w:r>
          </w:p>
        </w:tc>
        <w:tc>
          <w:tcPr>
            <w:tcW w:w="1843" w:type="dxa"/>
            <w:tcBorders>
              <w:top w:val="nil"/>
              <w:left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155FEA">
        <w:trPr>
          <w:trHeight w:val="290"/>
        </w:trPr>
        <w:tc>
          <w:tcPr>
            <w:tcW w:w="1030" w:type="dxa"/>
            <w:tcBorders>
              <w:top w:val="nil"/>
              <w:left w:val="nil"/>
              <w:bottom w:val="single" w:sz="4" w:space="0" w:color="auto"/>
              <w:right w:val="nil"/>
            </w:tcBorders>
            <w:noWrap/>
            <w:hideMark/>
          </w:tcPr>
          <w:p w14:paraId="723B3F21" w14:textId="77777777" w:rsidR="00A61333" w:rsidRPr="0013534D" w:rsidRDefault="00A61333" w:rsidP="003C655B">
            <w:r w:rsidRPr="0013534D">
              <w:t>36</w:t>
            </w:r>
          </w:p>
        </w:tc>
        <w:tc>
          <w:tcPr>
            <w:tcW w:w="2089" w:type="dxa"/>
            <w:tcBorders>
              <w:top w:val="nil"/>
              <w:left w:val="nil"/>
              <w:bottom w:val="single" w:sz="4" w:space="0" w:color="auto"/>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single" w:sz="4" w:space="0" w:color="auto"/>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single" w:sz="4" w:space="0" w:color="auto"/>
              <w:right w:val="nil"/>
            </w:tcBorders>
            <w:noWrap/>
            <w:hideMark/>
          </w:tcPr>
          <w:p w14:paraId="2B4AFA40" w14:textId="77777777" w:rsidR="00A61333" w:rsidRPr="0013534D" w:rsidRDefault="00A61333" w:rsidP="003C655B">
            <w:r w:rsidRPr="0013534D">
              <w:t>G</w:t>
            </w:r>
          </w:p>
        </w:tc>
        <w:tc>
          <w:tcPr>
            <w:tcW w:w="1761" w:type="dxa"/>
            <w:tcBorders>
              <w:top w:val="nil"/>
              <w:left w:val="nil"/>
              <w:bottom w:val="single" w:sz="4" w:space="0" w:color="auto"/>
              <w:right w:val="nil"/>
            </w:tcBorders>
          </w:tcPr>
          <w:p w14:paraId="766F378C"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single" w:sz="4" w:space="0" w:color="auto"/>
              <w:right w:val="nil"/>
            </w:tcBorders>
            <w:noWrap/>
            <w:hideMark/>
          </w:tcPr>
          <w:p w14:paraId="228581C6" w14:textId="77777777" w:rsidR="00A61333" w:rsidRPr="0013534D" w:rsidRDefault="00A61333" w:rsidP="003C655B">
            <w:r w:rsidRPr="0013534D">
              <w:t>-83.52668128</w:t>
            </w:r>
          </w:p>
        </w:tc>
      </w:tr>
    </w:tbl>
    <w:p w14:paraId="3DCB3722" w14:textId="77777777" w:rsidR="00A61333" w:rsidRDefault="00A61333" w:rsidP="00A61333"/>
    <w:p w14:paraId="40E404E4" w14:textId="398AFCE6" w:rsidR="00193C15" w:rsidRDefault="00155FEA" w:rsidP="00A61333">
      <w:r>
        <w:tab/>
      </w:r>
      <w:r>
        <w:tab/>
      </w:r>
      <w:r>
        <w:tab/>
      </w:r>
      <w:r>
        <w:tab/>
      </w:r>
      <w:r>
        <w:tab/>
      </w:r>
      <w:r>
        <w:tab/>
      </w:r>
      <w:r>
        <w:tab/>
      </w:r>
      <w:r>
        <w:tab/>
      </w:r>
      <w:r>
        <w:tab/>
      </w:r>
      <w:r>
        <w:tab/>
      </w:r>
      <w:r>
        <w:tab/>
      </w:r>
      <w:r>
        <w:tab/>
      </w:r>
      <w:r>
        <w:tab/>
      </w:r>
      <w:r>
        <w:tab/>
        <w:t>Continued</w:t>
      </w:r>
    </w:p>
    <w:p w14:paraId="3C6F028D" w14:textId="77777777" w:rsidR="00193C15" w:rsidRDefault="00193C15" w:rsidP="00A61333"/>
    <w:p w14:paraId="6723BA4B" w14:textId="77777777" w:rsidR="00193C15" w:rsidRDefault="00193C15" w:rsidP="00A61333"/>
    <w:p w14:paraId="172F0DC2" w14:textId="77777777" w:rsidR="005E288C" w:rsidRDefault="005E288C" w:rsidP="00A61333"/>
    <w:p w14:paraId="4FB8ED3A" w14:textId="4FC4E63D" w:rsidR="005E288C" w:rsidRDefault="005E288C" w:rsidP="00A61333">
      <w:r>
        <w:lastRenderedPageBreak/>
        <w:t>Table A.1 Continued</w:t>
      </w:r>
    </w:p>
    <w:p w14:paraId="2A6DE213" w14:textId="77777777" w:rsidR="00193C15" w:rsidRDefault="00193C15" w:rsidP="00A61333"/>
    <w:tbl>
      <w:tblPr>
        <w:tblW w:w="11907" w:type="dxa"/>
        <w:tblLook w:val="04A0" w:firstRow="1" w:lastRow="0" w:firstColumn="1" w:lastColumn="0" w:noHBand="0" w:noVBand="1"/>
      </w:tblPr>
      <w:tblGrid>
        <w:gridCol w:w="1030"/>
        <w:gridCol w:w="2089"/>
        <w:gridCol w:w="2268"/>
        <w:gridCol w:w="1134"/>
        <w:gridCol w:w="1761"/>
        <w:gridCol w:w="1843"/>
        <w:gridCol w:w="1782"/>
      </w:tblGrid>
      <w:tr w:rsidR="00155FEA" w:rsidRPr="0013534D" w14:paraId="703ACAED" w14:textId="77777777" w:rsidTr="00155FEA">
        <w:trPr>
          <w:trHeight w:val="290"/>
        </w:trPr>
        <w:tc>
          <w:tcPr>
            <w:tcW w:w="1030" w:type="dxa"/>
            <w:tcBorders>
              <w:top w:val="single" w:sz="4" w:space="0" w:color="auto"/>
              <w:left w:val="nil"/>
              <w:bottom w:val="single" w:sz="4" w:space="0" w:color="auto"/>
              <w:right w:val="nil"/>
            </w:tcBorders>
            <w:noWrap/>
          </w:tcPr>
          <w:p w14:paraId="1A491E69" w14:textId="77777777" w:rsidR="00155FEA" w:rsidRPr="0013534D" w:rsidRDefault="00155FEA" w:rsidP="00155FEA">
            <w:pPr>
              <w:rPr>
                <w:b/>
                <w:bCs/>
              </w:rPr>
            </w:pPr>
            <w:r w:rsidRPr="0013534D">
              <w:rPr>
                <w:b/>
                <w:bCs/>
              </w:rPr>
              <w:t xml:space="preserve">Plot </w:t>
            </w:r>
          </w:p>
          <w:p w14:paraId="331FF3DC" w14:textId="02206F40" w:rsidR="00155FEA" w:rsidRPr="0013534D" w:rsidRDefault="00155FEA" w:rsidP="00155FEA">
            <w:r w:rsidRPr="0013534D">
              <w:rPr>
                <w:b/>
                <w:bCs/>
              </w:rPr>
              <w:t>number</w:t>
            </w:r>
          </w:p>
        </w:tc>
        <w:tc>
          <w:tcPr>
            <w:tcW w:w="2089" w:type="dxa"/>
            <w:tcBorders>
              <w:top w:val="single" w:sz="4" w:space="0" w:color="auto"/>
              <w:left w:val="nil"/>
              <w:bottom w:val="single" w:sz="4" w:space="0" w:color="auto"/>
              <w:right w:val="nil"/>
            </w:tcBorders>
            <w:noWrap/>
          </w:tcPr>
          <w:p w14:paraId="6BDB019B" w14:textId="31589A35" w:rsidR="00155FEA" w:rsidRPr="0013534D" w:rsidRDefault="00155FEA" w:rsidP="00155FEA">
            <w:r w:rsidRPr="0013534D">
              <w:rPr>
                <w:b/>
                <w:bCs/>
              </w:rPr>
              <w:t>Plot name</w:t>
            </w:r>
          </w:p>
        </w:tc>
        <w:tc>
          <w:tcPr>
            <w:tcW w:w="2268" w:type="dxa"/>
            <w:tcBorders>
              <w:top w:val="single" w:sz="4" w:space="0" w:color="auto"/>
              <w:left w:val="nil"/>
              <w:bottom w:val="single" w:sz="4" w:space="0" w:color="auto"/>
              <w:right w:val="nil"/>
            </w:tcBorders>
            <w:noWrap/>
          </w:tcPr>
          <w:p w14:paraId="4BD98A79" w14:textId="2F20A053" w:rsidR="00155FEA" w:rsidRPr="0013534D" w:rsidRDefault="00155FEA" w:rsidP="00155FEA">
            <w:r w:rsidRPr="0013534D">
              <w:rPr>
                <w:b/>
                <w:bCs/>
              </w:rPr>
              <w:t>Park</w:t>
            </w:r>
          </w:p>
        </w:tc>
        <w:tc>
          <w:tcPr>
            <w:tcW w:w="1134" w:type="dxa"/>
            <w:tcBorders>
              <w:top w:val="single" w:sz="4" w:space="0" w:color="auto"/>
              <w:left w:val="nil"/>
              <w:bottom w:val="single" w:sz="4" w:space="0" w:color="auto"/>
              <w:right w:val="nil"/>
            </w:tcBorders>
            <w:noWrap/>
          </w:tcPr>
          <w:p w14:paraId="73A224D6" w14:textId="11B35C0F" w:rsidR="00155FEA" w:rsidRPr="0013534D" w:rsidRDefault="00155FEA" w:rsidP="00155FEA">
            <w:r w:rsidRPr="0013534D">
              <w:rPr>
                <w:b/>
                <w:bCs/>
              </w:rPr>
              <w:t>Transect</w:t>
            </w:r>
          </w:p>
        </w:tc>
        <w:tc>
          <w:tcPr>
            <w:tcW w:w="1761" w:type="dxa"/>
            <w:tcBorders>
              <w:top w:val="single" w:sz="4" w:space="0" w:color="auto"/>
              <w:left w:val="nil"/>
              <w:bottom w:val="single" w:sz="4" w:space="0" w:color="auto"/>
              <w:right w:val="nil"/>
            </w:tcBorders>
          </w:tcPr>
          <w:p w14:paraId="28DF5F00" w14:textId="77777777" w:rsidR="00155FEA" w:rsidRPr="0013534D" w:rsidRDefault="00155FEA" w:rsidP="00155FEA">
            <w:pPr>
              <w:rPr>
                <w:b/>
                <w:bCs/>
              </w:rPr>
            </w:pPr>
            <w:r w:rsidRPr="0013534D">
              <w:rPr>
                <w:b/>
                <w:bCs/>
              </w:rPr>
              <w:t xml:space="preserve">Hydrological </w:t>
            </w:r>
          </w:p>
          <w:p w14:paraId="2E6C20A0" w14:textId="1C4C5BA5" w:rsidR="00155FEA" w:rsidRPr="0013534D" w:rsidRDefault="00155FEA" w:rsidP="00155FEA">
            <w:r w:rsidRPr="0013534D">
              <w:rPr>
                <w:b/>
                <w:bCs/>
              </w:rPr>
              <w:t>class</w:t>
            </w:r>
          </w:p>
        </w:tc>
        <w:tc>
          <w:tcPr>
            <w:tcW w:w="1843" w:type="dxa"/>
            <w:tcBorders>
              <w:top w:val="single" w:sz="4" w:space="0" w:color="auto"/>
              <w:left w:val="nil"/>
              <w:bottom w:val="single" w:sz="4" w:space="0" w:color="auto"/>
              <w:right w:val="nil"/>
            </w:tcBorders>
            <w:noWrap/>
          </w:tcPr>
          <w:p w14:paraId="052C6FC6" w14:textId="386477D9" w:rsidR="00155FEA" w:rsidRPr="0013534D" w:rsidRDefault="00155FEA" w:rsidP="00155FEA">
            <w:r w:rsidRPr="0013534D">
              <w:rPr>
                <w:b/>
                <w:bCs/>
              </w:rPr>
              <w:t>Latitude</w:t>
            </w:r>
          </w:p>
        </w:tc>
        <w:tc>
          <w:tcPr>
            <w:tcW w:w="1782" w:type="dxa"/>
            <w:tcBorders>
              <w:top w:val="single" w:sz="4" w:space="0" w:color="auto"/>
              <w:left w:val="nil"/>
              <w:bottom w:val="single" w:sz="4" w:space="0" w:color="auto"/>
              <w:right w:val="nil"/>
            </w:tcBorders>
            <w:noWrap/>
          </w:tcPr>
          <w:p w14:paraId="14C8A3A6" w14:textId="01568E70" w:rsidR="00155FEA" w:rsidRPr="0013534D" w:rsidRDefault="00155FEA" w:rsidP="00155FEA">
            <w:r w:rsidRPr="0013534D">
              <w:rPr>
                <w:b/>
                <w:bCs/>
              </w:rPr>
              <w:t>Longitude</w:t>
            </w:r>
          </w:p>
        </w:tc>
      </w:tr>
      <w:tr w:rsidR="00193C15" w:rsidRPr="0013534D" w14:paraId="7DE76DA6" w14:textId="77777777" w:rsidTr="00155FEA">
        <w:trPr>
          <w:trHeight w:val="290"/>
        </w:trPr>
        <w:tc>
          <w:tcPr>
            <w:tcW w:w="1030" w:type="dxa"/>
            <w:tcBorders>
              <w:top w:val="single" w:sz="4" w:space="0" w:color="auto"/>
              <w:left w:val="nil"/>
              <w:bottom w:val="nil"/>
              <w:right w:val="nil"/>
            </w:tcBorders>
            <w:noWrap/>
            <w:hideMark/>
          </w:tcPr>
          <w:p w14:paraId="4CF2BD7B" w14:textId="77777777" w:rsidR="00193C15" w:rsidRPr="0013534D" w:rsidRDefault="00193C15" w:rsidP="00F05206">
            <w:r w:rsidRPr="0013534D">
              <w:t>37</w:t>
            </w:r>
          </w:p>
        </w:tc>
        <w:tc>
          <w:tcPr>
            <w:tcW w:w="2089" w:type="dxa"/>
            <w:tcBorders>
              <w:top w:val="single" w:sz="4" w:space="0" w:color="auto"/>
              <w:left w:val="nil"/>
              <w:bottom w:val="nil"/>
              <w:right w:val="nil"/>
            </w:tcBorders>
            <w:noWrap/>
            <w:hideMark/>
          </w:tcPr>
          <w:p w14:paraId="175BE96F" w14:textId="77777777" w:rsidR="00193C15" w:rsidRPr="0013534D" w:rsidRDefault="00193C15" w:rsidP="00F05206">
            <w:r w:rsidRPr="0013534D">
              <w:t>PLWET</w:t>
            </w:r>
          </w:p>
        </w:tc>
        <w:tc>
          <w:tcPr>
            <w:tcW w:w="2268" w:type="dxa"/>
            <w:tcBorders>
              <w:top w:val="single" w:sz="4" w:space="0" w:color="auto"/>
              <w:left w:val="nil"/>
              <w:bottom w:val="nil"/>
              <w:right w:val="nil"/>
            </w:tcBorders>
            <w:noWrap/>
            <w:hideMark/>
          </w:tcPr>
          <w:p w14:paraId="3C170152" w14:textId="77777777" w:rsidR="00193C15" w:rsidRPr="0013534D" w:rsidRDefault="00193C15" w:rsidP="00F05206">
            <w:r w:rsidRPr="0013534D">
              <w:t>Proud Lake</w:t>
            </w:r>
          </w:p>
        </w:tc>
        <w:tc>
          <w:tcPr>
            <w:tcW w:w="1134" w:type="dxa"/>
            <w:tcBorders>
              <w:top w:val="single" w:sz="4" w:space="0" w:color="auto"/>
              <w:left w:val="nil"/>
              <w:bottom w:val="nil"/>
              <w:right w:val="nil"/>
            </w:tcBorders>
            <w:noWrap/>
            <w:hideMark/>
          </w:tcPr>
          <w:p w14:paraId="599A70E4" w14:textId="77777777" w:rsidR="00193C15" w:rsidRPr="0013534D" w:rsidRDefault="00193C15" w:rsidP="00F05206">
            <w:r w:rsidRPr="0013534D">
              <w:t>H</w:t>
            </w:r>
          </w:p>
        </w:tc>
        <w:tc>
          <w:tcPr>
            <w:tcW w:w="1761" w:type="dxa"/>
            <w:tcBorders>
              <w:top w:val="single" w:sz="4" w:space="0" w:color="auto"/>
              <w:left w:val="nil"/>
              <w:bottom w:val="nil"/>
              <w:right w:val="nil"/>
            </w:tcBorders>
          </w:tcPr>
          <w:p w14:paraId="14E9CD52" w14:textId="77777777" w:rsidR="00193C15" w:rsidRPr="0013534D" w:rsidRDefault="00193C15" w:rsidP="00F05206">
            <w:r w:rsidRPr="0013534D">
              <w:t>hydric</w:t>
            </w:r>
          </w:p>
        </w:tc>
        <w:tc>
          <w:tcPr>
            <w:tcW w:w="1843" w:type="dxa"/>
            <w:tcBorders>
              <w:top w:val="single" w:sz="4" w:space="0" w:color="auto"/>
              <w:left w:val="nil"/>
              <w:bottom w:val="nil"/>
              <w:right w:val="nil"/>
            </w:tcBorders>
            <w:noWrap/>
            <w:hideMark/>
          </w:tcPr>
          <w:p w14:paraId="68768B3E" w14:textId="77777777" w:rsidR="00193C15" w:rsidRPr="0013534D" w:rsidRDefault="00193C15" w:rsidP="00F05206">
            <w:r w:rsidRPr="0013534D">
              <w:t>42.5747667</w:t>
            </w:r>
          </w:p>
        </w:tc>
        <w:tc>
          <w:tcPr>
            <w:tcW w:w="1782" w:type="dxa"/>
            <w:tcBorders>
              <w:top w:val="single" w:sz="4" w:space="0" w:color="auto"/>
              <w:left w:val="nil"/>
              <w:bottom w:val="nil"/>
              <w:right w:val="nil"/>
            </w:tcBorders>
            <w:noWrap/>
            <w:hideMark/>
          </w:tcPr>
          <w:p w14:paraId="26C8BC2A" w14:textId="77777777" w:rsidR="00193C15" w:rsidRPr="0013534D" w:rsidRDefault="00193C15" w:rsidP="00F05206">
            <w:r w:rsidRPr="0013534D">
              <w:t>-83.54598723</w:t>
            </w:r>
          </w:p>
        </w:tc>
      </w:tr>
      <w:tr w:rsidR="00193C15" w:rsidRPr="0013534D" w14:paraId="5C05B272" w14:textId="77777777" w:rsidTr="00F05206">
        <w:trPr>
          <w:trHeight w:val="290"/>
        </w:trPr>
        <w:tc>
          <w:tcPr>
            <w:tcW w:w="1030" w:type="dxa"/>
            <w:tcBorders>
              <w:top w:val="nil"/>
              <w:left w:val="nil"/>
              <w:bottom w:val="nil"/>
              <w:right w:val="nil"/>
            </w:tcBorders>
            <w:noWrap/>
            <w:hideMark/>
          </w:tcPr>
          <w:p w14:paraId="326663B4" w14:textId="77777777" w:rsidR="00193C15" w:rsidRPr="0013534D" w:rsidRDefault="00193C15" w:rsidP="00F05206">
            <w:r w:rsidRPr="0013534D">
              <w:t>38</w:t>
            </w:r>
          </w:p>
        </w:tc>
        <w:tc>
          <w:tcPr>
            <w:tcW w:w="2089" w:type="dxa"/>
            <w:tcBorders>
              <w:top w:val="nil"/>
              <w:left w:val="nil"/>
              <w:bottom w:val="nil"/>
              <w:right w:val="nil"/>
            </w:tcBorders>
            <w:noWrap/>
            <w:hideMark/>
          </w:tcPr>
          <w:p w14:paraId="1D0BC789" w14:textId="77777777" w:rsidR="00193C15" w:rsidRPr="0013534D" w:rsidRDefault="00193C15" w:rsidP="00F05206">
            <w:r w:rsidRPr="0013534D">
              <w:t>PLWET2</w:t>
            </w:r>
          </w:p>
        </w:tc>
        <w:tc>
          <w:tcPr>
            <w:tcW w:w="2268" w:type="dxa"/>
            <w:tcBorders>
              <w:top w:val="nil"/>
              <w:left w:val="nil"/>
              <w:bottom w:val="nil"/>
              <w:right w:val="nil"/>
            </w:tcBorders>
            <w:noWrap/>
            <w:hideMark/>
          </w:tcPr>
          <w:p w14:paraId="67F28FC2"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5F820022" w14:textId="77777777" w:rsidR="00193C15" w:rsidRPr="0013534D" w:rsidRDefault="00193C15" w:rsidP="00F05206">
            <w:r w:rsidRPr="0013534D">
              <w:t>H</w:t>
            </w:r>
          </w:p>
        </w:tc>
        <w:tc>
          <w:tcPr>
            <w:tcW w:w="1761" w:type="dxa"/>
            <w:tcBorders>
              <w:top w:val="nil"/>
              <w:left w:val="nil"/>
              <w:bottom w:val="nil"/>
              <w:right w:val="nil"/>
            </w:tcBorders>
          </w:tcPr>
          <w:p w14:paraId="194BFF75" w14:textId="77777777" w:rsidR="00193C15" w:rsidRPr="0013534D" w:rsidRDefault="00193C15" w:rsidP="00F05206">
            <w:r w:rsidRPr="0013534D">
              <w:t>hydric</w:t>
            </w:r>
          </w:p>
        </w:tc>
        <w:tc>
          <w:tcPr>
            <w:tcW w:w="1843" w:type="dxa"/>
            <w:tcBorders>
              <w:top w:val="nil"/>
              <w:left w:val="nil"/>
              <w:bottom w:val="nil"/>
              <w:right w:val="nil"/>
            </w:tcBorders>
            <w:noWrap/>
            <w:hideMark/>
          </w:tcPr>
          <w:p w14:paraId="1393DC96" w14:textId="77777777" w:rsidR="00193C15" w:rsidRPr="0013534D" w:rsidRDefault="00193C15" w:rsidP="00F05206">
            <w:r w:rsidRPr="0013534D">
              <w:t>42.57474279</w:t>
            </w:r>
          </w:p>
        </w:tc>
        <w:tc>
          <w:tcPr>
            <w:tcW w:w="1782" w:type="dxa"/>
            <w:tcBorders>
              <w:top w:val="nil"/>
              <w:left w:val="nil"/>
              <w:bottom w:val="nil"/>
              <w:right w:val="nil"/>
            </w:tcBorders>
            <w:noWrap/>
            <w:hideMark/>
          </w:tcPr>
          <w:p w14:paraId="2A8218FF" w14:textId="77777777" w:rsidR="00193C15" w:rsidRPr="0013534D" w:rsidRDefault="00193C15" w:rsidP="00F05206">
            <w:r w:rsidRPr="0013534D">
              <w:t>-83.54632682</w:t>
            </w:r>
          </w:p>
        </w:tc>
      </w:tr>
      <w:tr w:rsidR="00193C15" w:rsidRPr="0013534D" w14:paraId="2C8EE097" w14:textId="77777777" w:rsidTr="00F05206">
        <w:trPr>
          <w:trHeight w:val="290"/>
        </w:trPr>
        <w:tc>
          <w:tcPr>
            <w:tcW w:w="1030" w:type="dxa"/>
            <w:tcBorders>
              <w:top w:val="nil"/>
              <w:left w:val="nil"/>
              <w:bottom w:val="nil"/>
              <w:right w:val="nil"/>
            </w:tcBorders>
            <w:noWrap/>
            <w:hideMark/>
          </w:tcPr>
          <w:p w14:paraId="619BA803" w14:textId="77777777" w:rsidR="00193C15" w:rsidRPr="0013534D" w:rsidRDefault="00193C15" w:rsidP="00F05206">
            <w:r w:rsidRPr="0013534D">
              <w:t>39</w:t>
            </w:r>
          </w:p>
        </w:tc>
        <w:tc>
          <w:tcPr>
            <w:tcW w:w="2089" w:type="dxa"/>
            <w:tcBorders>
              <w:top w:val="nil"/>
              <w:left w:val="nil"/>
              <w:bottom w:val="nil"/>
              <w:right w:val="nil"/>
            </w:tcBorders>
            <w:noWrap/>
            <w:hideMark/>
          </w:tcPr>
          <w:p w14:paraId="2B896ACF" w14:textId="77777777" w:rsidR="00193C15" w:rsidRPr="0013534D" w:rsidRDefault="00193C15" w:rsidP="00F05206">
            <w:r w:rsidRPr="0013534D">
              <w:t>PLWET3</w:t>
            </w:r>
          </w:p>
        </w:tc>
        <w:tc>
          <w:tcPr>
            <w:tcW w:w="2268" w:type="dxa"/>
            <w:tcBorders>
              <w:top w:val="nil"/>
              <w:left w:val="nil"/>
              <w:bottom w:val="nil"/>
              <w:right w:val="nil"/>
            </w:tcBorders>
            <w:noWrap/>
            <w:hideMark/>
          </w:tcPr>
          <w:p w14:paraId="51D35A5E"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343EB9D1" w14:textId="77777777" w:rsidR="00193C15" w:rsidRPr="0013534D" w:rsidRDefault="00193C15" w:rsidP="00F05206">
            <w:r w:rsidRPr="0013534D">
              <w:t>H</w:t>
            </w:r>
          </w:p>
        </w:tc>
        <w:tc>
          <w:tcPr>
            <w:tcW w:w="1761" w:type="dxa"/>
            <w:tcBorders>
              <w:top w:val="nil"/>
              <w:left w:val="nil"/>
              <w:bottom w:val="nil"/>
              <w:right w:val="nil"/>
            </w:tcBorders>
          </w:tcPr>
          <w:p w14:paraId="656B4F74" w14:textId="77777777" w:rsidR="00193C15" w:rsidRPr="0013534D" w:rsidRDefault="00193C15" w:rsidP="00F05206">
            <w:r w:rsidRPr="0013534D">
              <w:t>hydric</w:t>
            </w:r>
          </w:p>
        </w:tc>
        <w:tc>
          <w:tcPr>
            <w:tcW w:w="1843" w:type="dxa"/>
            <w:tcBorders>
              <w:top w:val="nil"/>
              <w:left w:val="nil"/>
              <w:bottom w:val="nil"/>
              <w:right w:val="nil"/>
            </w:tcBorders>
            <w:noWrap/>
            <w:hideMark/>
          </w:tcPr>
          <w:p w14:paraId="60D40EBF" w14:textId="77777777" w:rsidR="00193C15" w:rsidRPr="0013534D" w:rsidRDefault="00193C15" w:rsidP="00F05206">
            <w:r w:rsidRPr="0013534D">
              <w:t>42.57428658</w:t>
            </w:r>
          </w:p>
        </w:tc>
        <w:tc>
          <w:tcPr>
            <w:tcW w:w="1782" w:type="dxa"/>
            <w:tcBorders>
              <w:top w:val="nil"/>
              <w:left w:val="nil"/>
              <w:bottom w:val="nil"/>
              <w:right w:val="nil"/>
            </w:tcBorders>
            <w:noWrap/>
            <w:hideMark/>
          </w:tcPr>
          <w:p w14:paraId="4246AE05" w14:textId="77777777" w:rsidR="00193C15" w:rsidRPr="0013534D" w:rsidRDefault="00193C15" w:rsidP="00F05206">
            <w:r w:rsidRPr="0013534D">
              <w:t>-83.54708265</w:t>
            </w:r>
          </w:p>
        </w:tc>
      </w:tr>
      <w:tr w:rsidR="00193C15" w:rsidRPr="0013534D" w14:paraId="36B9C992" w14:textId="77777777" w:rsidTr="00F05206">
        <w:trPr>
          <w:trHeight w:val="290"/>
        </w:trPr>
        <w:tc>
          <w:tcPr>
            <w:tcW w:w="1030" w:type="dxa"/>
            <w:tcBorders>
              <w:top w:val="nil"/>
              <w:left w:val="nil"/>
              <w:bottom w:val="nil"/>
              <w:right w:val="nil"/>
            </w:tcBorders>
            <w:noWrap/>
            <w:hideMark/>
          </w:tcPr>
          <w:p w14:paraId="59769EA2" w14:textId="77777777" w:rsidR="00193C15" w:rsidRPr="0013534D" w:rsidRDefault="00193C15" w:rsidP="00F05206">
            <w:r w:rsidRPr="0013534D">
              <w:t>40</w:t>
            </w:r>
          </w:p>
        </w:tc>
        <w:tc>
          <w:tcPr>
            <w:tcW w:w="2089" w:type="dxa"/>
            <w:tcBorders>
              <w:top w:val="nil"/>
              <w:left w:val="nil"/>
              <w:bottom w:val="nil"/>
              <w:right w:val="nil"/>
            </w:tcBorders>
            <w:noWrap/>
            <w:hideMark/>
          </w:tcPr>
          <w:p w14:paraId="36B08B90" w14:textId="77777777" w:rsidR="00193C15" w:rsidRPr="0013534D" w:rsidRDefault="00193C15" w:rsidP="00F05206">
            <w:r w:rsidRPr="0013534D">
              <w:t>KENWET</w:t>
            </w:r>
          </w:p>
        </w:tc>
        <w:tc>
          <w:tcPr>
            <w:tcW w:w="2268" w:type="dxa"/>
            <w:tcBorders>
              <w:top w:val="nil"/>
              <w:left w:val="nil"/>
              <w:bottom w:val="nil"/>
              <w:right w:val="nil"/>
            </w:tcBorders>
            <w:noWrap/>
            <w:hideMark/>
          </w:tcPr>
          <w:p w14:paraId="2DE6DD91"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CEDDBE" w14:textId="77777777" w:rsidR="00193C15" w:rsidRPr="0013534D" w:rsidRDefault="00193C15" w:rsidP="00F05206">
            <w:r w:rsidRPr="0013534D">
              <w:t>I</w:t>
            </w:r>
          </w:p>
        </w:tc>
        <w:tc>
          <w:tcPr>
            <w:tcW w:w="1761" w:type="dxa"/>
            <w:tcBorders>
              <w:top w:val="nil"/>
              <w:left w:val="nil"/>
              <w:bottom w:val="nil"/>
              <w:right w:val="nil"/>
            </w:tcBorders>
          </w:tcPr>
          <w:p w14:paraId="771D823C" w14:textId="77777777" w:rsidR="00193C15" w:rsidRPr="0013534D" w:rsidRDefault="00193C15" w:rsidP="00F05206">
            <w:r w:rsidRPr="0013534D">
              <w:t>hydric</w:t>
            </w:r>
          </w:p>
        </w:tc>
        <w:tc>
          <w:tcPr>
            <w:tcW w:w="1843" w:type="dxa"/>
            <w:tcBorders>
              <w:top w:val="nil"/>
              <w:left w:val="nil"/>
              <w:bottom w:val="nil"/>
              <w:right w:val="nil"/>
            </w:tcBorders>
            <w:noWrap/>
            <w:hideMark/>
          </w:tcPr>
          <w:p w14:paraId="421A2B30" w14:textId="77777777" w:rsidR="00193C15" w:rsidRPr="0013534D" w:rsidRDefault="00193C15" w:rsidP="00F05206">
            <w:r w:rsidRPr="0013534D">
              <w:t>42.53043348</w:t>
            </w:r>
          </w:p>
        </w:tc>
        <w:tc>
          <w:tcPr>
            <w:tcW w:w="1782" w:type="dxa"/>
            <w:tcBorders>
              <w:top w:val="nil"/>
              <w:left w:val="nil"/>
              <w:bottom w:val="nil"/>
              <w:right w:val="nil"/>
            </w:tcBorders>
            <w:noWrap/>
            <w:hideMark/>
          </w:tcPr>
          <w:p w14:paraId="00F79FCA" w14:textId="77777777" w:rsidR="00193C15" w:rsidRPr="0013534D" w:rsidRDefault="00193C15" w:rsidP="00F05206">
            <w:r w:rsidRPr="0013534D">
              <w:t>-83.67041583</w:t>
            </w:r>
          </w:p>
        </w:tc>
      </w:tr>
      <w:tr w:rsidR="00193C15" w:rsidRPr="0013534D" w14:paraId="7CA6A66A" w14:textId="77777777" w:rsidTr="00F05206">
        <w:trPr>
          <w:trHeight w:val="290"/>
        </w:trPr>
        <w:tc>
          <w:tcPr>
            <w:tcW w:w="1030" w:type="dxa"/>
            <w:tcBorders>
              <w:top w:val="nil"/>
              <w:left w:val="nil"/>
              <w:bottom w:val="nil"/>
              <w:right w:val="nil"/>
            </w:tcBorders>
            <w:noWrap/>
            <w:hideMark/>
          </w:tcPr>
          <w:p w14:paraId="1076C0EE" w14:textId="77777777" w:rsidR="00193C15" w:rsidRPr="0013534D" w:rsidRDefault="00193C15" w:rsidP="00F05206">
            <w:r w:rsidRPr="0013534D">
              <w:t>41</w:t>
            </w:r>
          </w:p>
        </w:tc>
        <w:tc>
          <w:tcPr>
            <w:tcW w:w="2089" w:type="dxa"/>
            <w:tcBorders>
              <w:top w:val="nil"/>
              <w:left w:val="nil"/>
              <w:bottom w:val="nil"/>
              <w:right w:val="nil"/>
            </w:tcBorders>
            <w:noWrap/>
            <w:hideMark/>
          </w:tcPr>
          <w:p w14:paraId="36D43611" w14:textId="77777777" w:rsidR="00193C15" w:rsidRPr="0013534D" w:rsidRDefault="00193C15" w:rsidP="00F05206">
            <w:r w:rsidRPr="0013534D">
              <w:t>KENWET2</w:t>
            </w:r>
          </w:p>
        </w:tc>
        <w:tc>
          <w:tcPr>
            <w:tcW w:w="2268" w:type="dxa"/>
            <w:tcBorders>
              <w:top w:val="nil"/>
              <w:left w:val="nil"/>
              <w:bottom w:val="nil"/>
              <w:right w:val="nil"/>
            </w:tcBorders>
            <w:noWrap/>
            <w:hideMark/>
          </w:tcPr>
          <w:p w14:paraId="062AE838"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71B6F1B" w14:textId="77777777" w:rsidR="00193C15" w:rsidRPr="0013534D" w:rsidRDefault="00193C15" w:rsidP="00F05206">
            <w:r w:rsidRPr="0013534D">
              <w:t>I</w:t>
            </w:r>
          </w:p>
        </w:tc>
        <w:tc>
          <w:tcPr>
            <w:tcW w:w="1761" w:type="dxa"/>
            <w:tcBorders>
              <w:top w:val="nil"/>
              <w:left w:val="nil"/>
              <w:bottom w:val="nil"/>
              <w:right w:val="nil"/>
            </w:tcBorders>
          </w:tcPr>
          <w:p w14:paraId="32823294" w14:textId="77777777" w:rsidR="00193C15" w:rsidRPr="0013534D" w:rsidRDefault="00193C15" w:rsidP="00F05206">
            <w:r w:rsidRPr="0013534D">
              <w:t>hydric</w:t>
            </w:r>
          </w:p>
        </w:tc>
        <w:tc>
          <w:tcPr>
            <w:tcW w:w="1843" w:type="dxa"/>
            <w:tcBorders>
              <w:top w:val="nil"/>
              <w:left w:val="nil"/>
              <w:bottom w:val="nil"/>
              <w:right w:val="nil"/>
            </w:tcBorders>
            <w:noWrap/>
            <w:hideMark/>
          </w:tcPr>
          <w:p w14:paraId="47DB3474" w14:textId="77777777" w:rsidR="00193C15" w:rsidRPr="0013534D" w:rsidRDefault="00193C15" w:rsidP="00F05206">
            <w:r w:rsidRPr="0013534D">
              <w:t>42.53110591</w:t>
            </w:r>
          </w:p>
        </w:tc>
        <w:tc>
          <w:tcPr>
            <w:tcW w:w="1782" w:type="dxa"/>
            <w:tcBorders>
              <w:top w:val="nil"/>
              <w:left w:val="nil"/>
              <w:bottom w:val="nil"/>
              <w:right w:val="nil"/>
            </w:tcBorders>
            <w:noWrap/>
            <w:hideMark/>
          </w:tcPr>
          <w:p w14:paraId="3F781411" w14:textId="77777777" w:rsidR="00193C15" w:rsidRPr="0013534D" w:rsidRDefault="00193C15" w:rsidP="00F05206">
            <w:r w:rsidRPr="0013534D">
              <w:t>-83.66746124</w:t>
            </w:r>
          </w:p>
        </w:tc>
      </w:tr>
      <w:tr w:rsidR="00193C15" w:rsidRPr="0013534D" w14:paraId="7BB329B0" w14:textId="77777777" w:rsidTr="00F05206">
        <w:trPr>
          <w:trHeight w:val="290"/>
        </w:trPr>
        <w:tc>
          <w:tcPr>
            <w:tcW w:w="1030" w:type="dxa"/>
            <w:tcBorders>
              <w:top w:val="nil"/>
              <w:left w:val="nil"/>
              <w:bottom w:val="nil"/>
              <w:right w:val="nil"/>
            </w:tcBorders>
            <w:noWrap/>
            <w:hideMark/>
          </w:tcPr>
          <w:p w14:paraId="204B3356" w14:textId="77777777" w:rsidR="00193C15" w:rsidRPr="0013534D" w:rsidRDefault="00193C15" w:rsidP="00F05206">
            <w:r w:rsidRPr="0013534D">
              <w:t>42</w:t>
            </w:r>
          </w:p>
        </w:tc>
        <w:tc>
          <w:tcPr>
            <w:tcW w:w="2089" w:type="dxa"/>
            <w:tcBorders>
              <w:top w:val="nil"/>
              <w:left w:val="nil"/>
              <w:bottom w:val="nil"/>
              <w:right w:val="nil"/>
            </w:tcBorders>
            <w:noWrap/>
            <w:hideMark/>
          </w:tcPr>
          <w:p w14:paraId="7FFD2369" w14:textId="77777777" w:rsidR="00193C15" w:rsidRPr="0013534D" w:rsidRDefault="00193C15" w:rsidP="00F05206">
            <w:r w:rsidRPr="0013534D">
              <w:t>KENWET4</w:t>
            </w:r>
          </w:p>
        </w:tc>
        <w:tc>
          <w:tcPr>
            <w:tcW w:w="2268" w:type="dxa"/>
            <w:tcBorders>
              <w:top w:val="nil"/>
              <w:left w:val="nil"/>
              <w:bottom w:val="nil"/>
              <w:right w:val="nil"/>
            </w:tcBorders>
            <w:noWrap/>
            <w:hideMark/>
          </w:tcPr>
          <w:p w14:paraId="2D4463B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3B12A2F" w14:textId="77777777" w:rsidR="00193C15" w:rsidRPr="0013534D" w:rsidRDefault="00193C15" w:rsidP="00F05206">
            <w:r w:rsidRPr="0013534D">
              <w:t>I</w:t>
            </w:r>
          </w:p>
        </w:tc>
        <w:tc>
          <w:tcPr>
            <w:tcW w:w="1761" w:type="dxa"/>
            <w:tcBorders>
              <w:top w:val="nil"/>
              <w:left w:val="nil"/>
              <w:bottom w:val="nil"/>
              <w:right w:val="nil"/>
            </w:tcBorders>
          </w:tcPr>
          <w:p w14:paraId="2EAC1F59" w14:textId="77777777" w:rsidR="00193C15" w:rsidRPr="0013534D" w:rsidRDefault="00193C15" w:rsidP="00F05206">
            <w:r w:rsidRPr="0013534D">
              <w:t>hydric</w:t>
            </w:r>
          </w:p>
        </w:tc>
        <w:tc>
          <w:tcPr>
            <w:tcW w:w="1843" w:type="dxa"/>
            <w:tcBorders>
              <w:top w:val="nil"/>
              <w:left w:val="nil"/>
              <w:bottom w:val="nil"/>
              <w:right w:val="nil"/>
            </w:tcBorders>
            <w:noWrap/>
            <w:hideMark/>
          </w:tcPr>
          <w:p w14:paraId="1C3B5DBE" w14:textId="77777777" w:rsidR="00193C15" w:rsidRPr="0013534D" w:rsidRDefault="00193C15" w:rsidP="00F05206">
            <w:r w:rsidRPr="0013534D">
              <w:t>42.53118814</w:t>
            </w:r>
          </w:p>
        </w:tc>
        <w:tc>
          <w:tcPr>
            <w:tcW w:w="1782" w:type="dxa"/>
            <w:tcBorders>
              <w:top w:val="nil"/>
              <w:left w:val="nil"/>
              <w:bottom w:val="nil"/>
              <w:right w:val="nil"/>
            </w:tcBorders>
            <w:noWrap/>
            <w:hideMark/>
          </w:tcPr>
          <w:p w14:paraId="2C8815A5" w14:textId="77777777" w:rsidR="00193C15" w:rsidRPr="0013534D" w:rsidRDefault="00193C15" w:rsidP="00F05206">
            <w:r w:rsidRPr="0013534D">
              <w:t>-83.66648081</w:t>
            </w:r>
          </w:p>
        </w:tc>
      </w:tr>
      <w:tr w:rsidR="00193C15" w:rsidRPr="0013534D" w14:paraId="60445C6F" w14:textId="77777777" w:rsidTr="00F05206">
        <w:trPr>
          <w:trHeight w:val="290"/>
        </w:trPr>
        <w:tc>
          <w:tcPr>
            <w:tcW w:w="1030" w:type="dxa"/>
            <w:tcBorders>
              <w:top w:val="nil"/>
              <w:left w:val="nil"/>
              <w:bottom w:val="nil"/>
              <w:right w:val="nil"/>
            </w:tcBorders>
            <w:noWrap/>
            <w:hideMark/>
          </w:tcPr>
          <w:p w14:paraId="23534178" w14:textId="77777777" w:rsidR="00193C15" w:rsidRPr="0013534D" w:rsidRDefault="00193C15" w:rsidP="00F05206">
            <w:r w:rsidRPr="0013534D">
              <w:t>43</w:t>
            </w:r>
          </w:p>
        </w:tc>
        <w:tc>
          <w:tcPr>
            <w:tcW w:w="2089" w:type="dxa"/>
            <w:tcBorders>
              <w:top w:val="nil"/>
              <w:left w:val="nil"/>
              <w:bottom w:val="nil"/>
              <w:right w:val="nil"/>
            </w:tcBorders>
            <w:noWrap/>
            <w:hideMark/>
          </w:tcPr>
          <w:p w14:paraId="4C036E3D" w14:textId="77777777" w:rsidR="00193C15" w:rsidRPr="0013534D" w:rsidRDefault="00193C15" w:rsidP="00F05206">
            <w:r w:rsidRPr="0013534D">
              <w:t>KENWET3</w:t>
            </w:r>
          </w:p>
        </w:tc>
        <w:tc>
          <w:tcPr>
            <w:tcW w:w="2268" w:type="dxa"/>
            <w:tcBorders>
              <w:top w:val="nil"/>
              <w:left w:val="nil"/>
              <w:bottom w:val="nil"/>
              <w:right w:val="nil"/>
            </w:tcBorders>
            <w:noWrap/>
            <w:hideMark/>
          </w:tcPr>
          <w:p w14:paraId="3AA8E53D"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7C6F2F25" w14:textId="77777777" w:rsidR="00193C15" w:rsidRPr="0013534D" w:rsidRDefault="00193C15" w:rsidP="00F05206">
            <w:r w:rsidRPr="0013534D">
              <w:t>J</w:t>
            </w:r>
          </w:p>
        </w:tc>
        <w:tc>
          <w:tcPr>
            <w:tcW w:w="1761" w:type="dxa"/>
            <w:tcBorders>
              <w:top w:val="nil"/>
              <w:left w:val="nil"/>
              <w:bottom w:val="nil"/>
              <w:right w:val="nil"/>
            </w:tcBorders>
          </w:tcPr>
          <w:p w14:paraId="5070A46A" w14:textId="77777777" w:rsidR="00193C15" w:rsidRPr="0013534D" w:rsidRDefault="00193C15" w:rsidP="00F05206">
            <w:r w:rsidRPr="0013534D">
              <w:t>hydric</w:t>
            </w:r>
          </w:p>
        </w:tc>
        <w:tc>
          <w:tcPr>
            <w:tcW w:w="1843" w:type="dxa"/>
            <w:tcBorders>
              <w:top w:val="nil"/>
              <w:left w:val="nil"/>
              <w:bottom w:val="nil"/>
              <w:right w:val="nil"/>
            </w:tcBorders>
            <w:noWrap/>
            <w:hideMark/>
          </w:tcPr>
          <w:p w14:paraId="0C6047A9" w14:textId="77777777" w:rsidR="00193C15" w:rsidRPr="0013534D" w:rsidRDefault="00193C15" w:rsidP="00F05206">
            <w:r w:rsidRPr="0013534D">
              <w:t>42.53124676</w:t>
            </w:r>
          </w:p>
        </w:tc>
        <w:tc>
          <w:tcPr>
            <w:tcW w:w="1782" w:type="dxa"/>
            <w:tcBorders>
              <w:top w:val="nil"/>
              <w:left w:val="nil"/>
              <w:bottom w:val="nil"/>
              <w:right w:val="nil"/>
            </w:tcBorders>
            <w:noWrap/>
            <w:hideMark/>
          </w:tcPr>
          <w:p w14:paraId="64A9C701" w14:textId="77777777" w:rsidR="00193C15" w:rsidRPr="0013534D" w:rsidRDefault="00193C15" w:rsidP="00F05206">
            <w:r w:rsidRPr="0013534D">
              <w:t>-83.66897599</w:t>
            </w:r>
          </w:p>
        </w:tc>
      </w:tr>
      <w:tr w:rsidR="00193C15" w:rsidRPr="0013534D" w14:paraId="7048C154" w14:textId="77777777" w:rsidTr="00F05206">
        <w:trPr>
          <w:trHeight w:val="290"/>
        </w:trPr>
        <w:tc>
          <w:tcPr>
            <w:tcW w:w="1030" w:type="dxa"/>
            <w:tcBorders>
              <w:top w:val="nil"/>
              <w:left w:val="nil"/>
              <w:bottom w:val="nil"/>
              <w:right w:val="nil"/>
            </w:tcBorders>
            <w:noWrap/>
            <w:hideMark/>
          </w:tcPr>
          <w:p w14:paraId="399AFDD1" w14:textId="77777777" w:rsidR="00193C15" w:rsidRPr="0013534D" w:rsidRDefault="00193C15" w:rsidP="00F05206">
            <w:r w:rsidRPr="0013534D">
              <w:t>44</w:t>
            </w:r>
          </w:p>
        </w:tc>
        <w:tc>
          <w:tcPr>
            <w:tcW w:w="2089" w:type="dxa"/>
            <w:tcBorders>
              <w:top w:val="nil"/>
              <w:left w:val="nil"/>
              <w:bottom w:val="nil"/>
              <w:right w:val="nil"/>
            </w:tcBorders>
            <w:noWrap/>
            <w:hideMark/>
          </w:tcPr>
          <w:p w14:paraId="0A081F8F" w14:textId="77777777" w:rsidR="00193C15" w:rsidRPr="0013534D" w:rsidRDefault="00193C15" w:rsidP="00F05206">
            <w:r w:rsidRPr="0013534D">
              <w:t>KENWET3A</w:t>
            </w:r>
          </w:p>
        </w:tc>
        <w:tc>
          <w:tcPr>
            <w:tcW w:w="2268" w:type="dxa"/>
            <w:tcBorders>
              <w:top w:val="nil"/>
              <w:left w:val="nil"/>
              <w:bottom w:val="nil"/>
              <w:right w:val="nil"/>
            </w:tcBorders>
            <w:noWrap/>
            <w:hideMark/>
          </w:tcPr>
          <w:p w14:paraId="74AF624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7591F06" w14:textId="77777777" w:rsidR="00193C15" w:rsidRPr="0013534D" w:rsidRDefault="00193C15" w:rsidP="00F05206">
            <w:r w:rsidRPr="0013534D">
              <w:t>J</w:t>
            </w:r>
          </w:p>
        </w:tc>
        <w:tc>
          <w:tcPr>
            <w:tcW w:w="1761" w:type="dxa"/>
            <w:tcBorders>
              <w:top w:val="nil"/>
              <w:left w:val="nil"/>
              <w:bottom w:val="nil"/>
              <w:right w:val="nil"/>
            </w:tcBorders>
          </w:tcPr>
          <w:p w14:paraId="0107E0B5" w14:textId="77777777" w:rsidR="00193C15" w:rsidRPr="0013534D" w:rsidRDefault="00193C15" w:rsidP="00F05206">
            <w:r w:rsidRPr="0013534D">
              <w:t>hydric</w:t>
            </w:r>
          </w:p>
        </w:tc>
        <w:tc>
          <w:tcPr>
            <w:tcW w:w="1843" w:type="dxa"/>
            <w:tcBorders>
              <w:top w:val="nil"/>
              <w:left w:val="nil"/>
              <w:bottom w:val="nil"/>
              <w:right w:val="nil"/>
            </w:tcBorders>
            <w:noWrap/>
            <w:hideMark/>
          </w:tcPr>
          <w:p w14:paraId="264423B9" w14:textId="77777777" w:rsidR="00193C15" w:rsidRPr="0013534D" w:rsidRDefault="00193C15" w:rsidP="00F05206">
            <w:r w:rsidRPr="0013534D">
              <w:t>42.53101609</w:t>
            </w:r>
          </w:p>
        </w:tc>
        <w:tc>
          <w:tcPr>
            <w:tcW w:w="1782" w:type="dxa"/>
            <w:tcBorders>
              <w:top w:val="nil"/>
              <w:left w:val="nil"/>
              <w:bottom w:val="nil"/>
              <w:right w:val="nil"/>
            </w:tcBorders>
            <w:noWrap/>
            <w:hideMark/>
          </w:tcPr>
          <w:p w14:paraId="1F1B2AE1" w14:textId="77777777" w:rsidR="00193C15" w:rsidRPr="0013534D" w:rsidRDefault="00193C15" w:rsidP="00F05206">
            <w:r w:rsidRPr="0013534D">
              <w:t>-83.66944111</w:t>
            </w:r>
          </w:p>
        </w:tc>
      </w:tr>
      <w:tr w:rsidR="00193C15" w:rsidRPr="0013534D" w14:paraId="051340F7" w14:textId="77777777" w:rsidTr="00F05206">
        <w:trPr>
          <w:trHeight w:val="290"/>
        </w:trPr>
        <w:tc>
          <w:tcPr>
            <w:tcW w:w="1030" w:type="dxa"/>
            <w:tcBorders>
              <w:top w:val="nil"/>
              <w:left w:val="nil"/>
              <w:bottom w:val="nil"/>
              <w:right w:val="nil"/>
            </w:tcBorders>
            <w:noWrap/>
            <w:hideMark/>
          </w:tcPr>
          <w:p w14:paraId="322DB5EE" w14:textId="77777777" w:rsidR="00193C15" w:rsidRPr="0013534D" w:rsidRDefault="00193C15" w:rsidP="00F05206">
            <w:r w:rsidRPr="0013534D">
              <w:t>45</w:t>
            </w:r>
          </w:p>
        </w:tc>
        <w:tc>
          <w:tcPr>
            <w:tcW w:w="2089" w:type="dxa"/>
            <w:tcBorders>
              <w:top w:val="nil"/>
              <w:left w:val="nil"/>
              <w:bottom w:val="nil"/>
              <w:right w:val="nil"/>
            </w:tcBorders>
            <w:noWrap/>
            <w:hideMark/>
          </w:tcPr>
          <w:p w14:paraId="1EA937D1" w14:textId="77777777" w:rsidR="00193C15" w:rsidRPr="0013534D" w:rsidRDefault="00193C15" w:rsidP="00F05206">
            <w:r w:rsidRPr="0013534D">
              <w:t>KENWET3B</w:t>
            </w:r>
          </w:p>
        </w:tc>
        <w:tc>
          <w:tcPr>
            <w:tcW w:w="2268" w:type="dxa"/>
            <w:tcBorders>
              <w:top w:val="nil"/>
              <w:left w:val="nil"/>
              <w:bottom w:val="nil"/>
              <w:right w:val="nil"/>
            </w:tcBorders>
            <w:noWrap/>
            <w:hideMark/>
          </w:tcPr>
          <w:p w14:paraId="5CCF03EC"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D65B04" w14:textId="77777777" w:rsidR="00193C15" w:rsidRPr="0013534D" w:rsidRDefault="00193C15" w:rsidP="00F05206">
            <w:r w:rsidRPr="0013534D">
              <w:t>J</w:t>
            </w:r>
          </w:p>
        </w:tc>
        <w:tc>
          <w:tcPr>
            <w:tcW w:w="1761" w:type="dxa"/>
            <w:tcBorders>
              <w:top w:val="nil"/>
              <w:left w:val="nil"/>
              <w:bottom w:val="nil"/>
              <w:right w:val="nil"/>
            </w:tcBorders>
          </w:tcPr>
          <w:p w14:paraId="166E599C" w14:textId="77777777" w:rsidR="00193C15" w:rsidRPr="0013534D" w:rsidRDefault="00193C15" w:rsidP="00F05206">
            <w:r w:rsidRPr="0013534D">
              <w:t>hydric</w:t>
            </w:r>
          </w:p>
        </w:tc>
        <w:tc>
          <w:tcPr>
            <w:tcW w:w="1843" w:type="dxa"/>
            <w:tcBorders>
              <w:top w:val="nil"/>
              <w:left w:val="nil"/>
              <w:bottom w:val="nil"/>
              <w:right w:val="nil"/>
            </w:tcBorders>
            <w:noWrap/>
            <w:hideMark/>
          </w:tcPr>
          <w:p w14:paraId="22706F25" w14:textId="77777777" w:rsidR="00193C15" w:rsidRPr="0013534D" w:rsidRDefault="00193C15" w:rsidP="00F05206">
            <w:r w:rsidRPr="0013534D">
              <w:t>42.53146534</w:t>
            </w:r>
          </w:p>
        </w:tc>
        <w:tc>
          <w:tcPr>
            <w:tcW w:w="1782" w:type="dxa"/>
            <w:tcBorders>
              <w:top w:val="nil"/>
              <w:left w:val="nil"/>
              <w:bottom w:val="nil"/>
              <w:right w:val="nil"/>
            </w:tcBorders>
            <w:noWrap/>
            <w:hideMark/>
          </w:tcPr>
          <w:p w14:paraId="4E649E21" w14:textId="77777777" w:rsidR="00193C15" w:rsidRPr="0013534D" w:rsidRDefault="00193C15" w:rsidP="00F05206">
            <w:r w:rsidRPr="0013534D">
              <w:t>-83.6685188</w:t>
            </w:r>
          </w:p>
        </w:tc>
      </w:tr>
      <w:tr w:rsidR="00193C15" w:rsidRPr="0013534D" w14:paraId="092C2DCA" w14:textId="77777777" w:rsidTr="00F05206">
        <w:trPr>
          <w:trHeight w:val="290"/>
        </w:trPr>
        <w:tc>
          <w:tcPr>
            <w:tcW w:w="1030" w:type="dxa"/>
            <w:tcBorders>
              <w:top w:val="nil"/>
              <w:left w:val="nil"/>
              <w:bottom w:val="nil"/>
              <w:right w:val="nil"/>
            </w:tcBorders>
            <w:noWrap/>
            <w:hideMark/>
          </w:tcPr>
          <w:p w14:paraId="4EB00990" w14:textId="77777777" w:rsidR="00193C15" w:rsidRPr="0013534D" w:rsidRDefault="00193C15" w:rsidP="00F05206">
            <w:r w:rsidRPr="0013534D">
              <w:t>49</w:t>
            </w:r>
          </w:p>
        </w:tc>
        <w:tc>
          <w:tcPr>
            <w:tcW w:w="2089" w:type="dxa"/>
            <w:tcBorders>
              <w:top w:val="nil"/>
              <w:left w:val="nil"/>
              <w:bottom w:val="nil"/>
              <w:right w:val="nil"/>
            </w:tcBorders>
            <w:noWrap/>
            <w:hideMark/>
          </w:tcPr>
          <w:p w14:paraId="526BBE3D" w14:textId="77777777" w:rsidR="00193C15" w:rsidRPr="0013534D" w:rsidRDefault="00193C15" w:rsidP="00F05206">
            <w:r w:rsidRPr="0013534D">
              <w:t>PONUP</w:t>
            </w:r>
          </w:p>
        </w:tc>
        <w:tc>
          <w:tcPr>
            <w:tcW w:w="2268" w:type="dxa"/>
            <w:tcBorders>
              <w:top w:val="nil"/>
              <w:left w:val="nil"/>
              <w:bottom w:val="nil"/>
              <w:right w:val="nil"/>
            </w:tcBorders>
            <w:noWrap/>
            <w:hideMark/>
          </w:tcPr>
          <w:p w14:paraId="0A6E1DB4"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D763950" w14:textId="77777777" w:rsidR="00193C15" w:rsidRPr="0013534D" w:rsidRDefault="00193C15" w:rsidP="00F05206">
            <w:r w:rsidRPr="0013534D">
              <w:t>L</w:t>
            </w:r>
          </w:p>
        </w:tc>
        <w:tc>
          <w:tcPr>
            <w:tcW w:w="1761" w:type="dxa"/>
            <w:tcBorders>
              <w:top w:val="nil"/>
              <w:left w:val="nil"/>
              <w:bottom w:val="nil"/>
              <w:right w:val="nil"/>
            </w:tcBorders>
          </w:tcPr>
          <w:p w14:paraId="7B81915E" w14:textId="77777777" w:rsidR="00193C15" w:rsidRPr="0013534D" w:rsidRDefault="00193C15" w:rsidP="00F05206">
            <w:r w:rsidRPr="0013534D">
              <w:t>xeric</w:t>
            </w:r>
          </w:p>
        </w:tc>
        <w:tc>
          <w:tcPr>
            <w:tcW w:w="1843" w:type="dxa"/>
            <w:tcBorders>
              <w:top w:val="nil"/>
              <w:left w:val="nil"/>
              <w:bottom w:val="nil"/>
              <w:right w:val="nil"/>
            </w:tcBorders>
            <w:noWrap/>
            <w:hideMark/>
          </w:tcPr>
          <w:p w14:paraId="34B2C526" w14:textId="77777777" w:rsidR="00193C15" w:rsidRPr="0013534D" w:rsidRDefault="00193C15" w:rsidP="00F05206">
            <w:r w:rsidRPr="0013534D">
              <w:t>42.67601991</w:t>
            </w:r>
          </w:p>
        </w:tc>
        <w:tc>
          <w:tcPr>
            <w:tcW w:w="1782" w:type="dxa"/>
            <w:tcBorders>
              <w:top w:val="nil"/>
              <w:left w:val="nil"/>
              <w:bottom w:val="nil"/>
              <w:right w:val="nil"/>
            </w:tcBorders>
            <w:noWrap/>
            <w:hideMark/>
          </w:tcPr>
          <w:p w14:paraId="49422257" w14:textId="77777777" w:rsidR="00193C15" w:rsidRPr="0013534D" w:rsidRDefault="00193C15" w:rsidP="00F05206">
            <w:r w:rsidRPr="0013534D">
              <w:t>-83.48374379</w:t>
            </w:r>
          </w:p>
        </w:tc>
      </w:tr>
      <w:tr w:rsidR="00193C15" w:rsidRPr="0013534D" w14:paraId="4D7FFD5F" w14:textId="77777777" w:rsidTr="00F05206">
        <w:trPr>
          <w:trHeight w:val="290"/>
        </w:trPr>
        <w:tc>
          <w:tcPr>
            <w:tcW w:w="1030" w:type="dxa"/>
            <w:tcBorders>
              <w:top w:val="nil"/>
              <w:left w:val="nil"/>
              <w:bottom w:val="nil"/>
              <w:right w:val="nil"/>
            </w:tcBorders>
            <w:noWrap/>
            <w:hideMark/>
          </w:tcPr>
          <w:p w14:paraId="7EE54B1D" w14:textId="77777777" w:rsidR="00193C15" w:rsidRPr="0013534D" w:rsidRDefault="00193C15" w:rsidP="00F05206">
            <w:r w:rsidRPr="0013534D">
              <w:t>50</w:t>
            </w:r>
          </w:p>
        </w:tc>
        <w:tc>
          <w:tcPr>
            <w:tcW w:w="2089" w:type="dxa"/>
            <w:tcBorders>
              <w:top w:val="nil"/>
              <w:left w:val="nil"/>
              <w:bottom w:val="nil"/>
              <w:right w:val="nil"/>
            </w:tcBorders>
            <w:noWrap/>
            <w:hideMark/>
          </w:tcPr>
          <w:p w14:paraId="3D7F823C" w14:textId="77777777" w:rsidR="00193C15" w:rsidRPr="0013534D" w:rsidRDefault="00193C15" w:rsidP="00F05206">
            <w:r w:rsidRPr="0013534D">
              <w:t>PONUP2</w:t>
            </w:r>
          </w:p>
        </w:tc>
        <w:tc>
          <w:tcPr>
            <w:tcW w:w="2268" w:type="dxa"/>
            <w:tcBorders>
              <w:top w:val="nil"/>
              <w:left w:val="nil"/>
              <w:bottom w:val="nil"/>
              <w:right w:val="nil"/>
            </w:tcBorders>
            <w:noWrap/>
            <w:hideMark/>
          </w:tcPr>
          <w:p w14:paraId="5FB4047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81B82A7" w14:textId="77777777" w:rsidR="00193C15" w:rsidRPr="0013534D" w:rsidRDefault="00193C15" w:rsidP="00F05206">
            <w:r w:rsidRPr="0013534D">
              <w:t>L</w:t>
            </w:r>
          </w:p>
        </w:tc>
        <w:tc>
          <w:tcPr>
            <w:tcW w:w="1761" w:type="dxa"/>
            <w:tcBorders>
              <w:top w:val="nil"/>
              <w:left w:val="nil"/>
              <w:bottom w:val="nil"/>
              <w:right w:val="nil"/>
            </w:tcBorders>
          </w:tcPr>
          <w:p w14:paraId="726FF018" w14:textId="77777777" w:rsidR="00193C15" w:rsidRPr="0013534D" w:rsidRDefault="00193C15" w:rsidP="00F05206">
            <w:r w:rsidRPr="0013534D">
              <w:t>xeric</w:t>
            </w:r>
          </w:p>
        </w:tc>
        <w:tc>
          <w:tcPr>
            <w:tcW w:w="1843" w:type="dxa"/>
            <w:tcBorders>
              <w:top w:val="nil"/>
              <w:left w:val="nil"/>
              <w:bottom w:val="nil"/>
              <w:right w:val="nil"/>
            </w:tcBorders>
            <w:noWrap/>
            <w:hideMark/>
          </w:tcPr>
          <w:p w14:paraId="4B5AC819" w14:textId="77777777" w:rsidR="00193C15" w:rsidRPr="0013534D" w:rsidRDefault="00193C15" w:rsidP="00F05206">
            <w:r w:rsidRPr="0013534D">
              <w:t>42.67639534</w:t>
            </w:r>
          </w:p>
        </w:tc>
        <w:tc>
          <w:tcPr>
            <w:tcW w:w="1782" w:type="dxa"/>
            <w:tcBorders>
              <w:top w:val="nil"/>
              <w:left w:val="nil"/>
              <w:bottom w:val="nil"/>
              <w:right w:val="nil"/>
            </w:tcBorders>
            <w:noWrap/>
            <w:hideMark/>
          </w:tcPr>
          <w:p w14:paraId="74BB38D3" w14:textId="77777777" w:rsidR="00193C15" w:rsidRPr="0013534D" w:rsidRDefault="00193C15" w:rsidP="00F05206">
            <w:r w:rsidRPr="0013534D">
              <w:t>-83.48336561</w:t>
            </w:r>
          </w:p>
        </w:tc>
      </w:tr>
      <w:tr w:rsidR="00193C15" w:rsidRPr="0013534D" w14:paraId="46E8A84D" w14:textId="77777777" w:rsidTr="00F05206">
        <w:trPr>
          <w:trHeight w:val="290"/>
        </w:trPr>
        <w:tc>
          <w:tcPr>
            <w:tcW w:w="1030" w:type="dxa"/>
            <w:tcBorders>
              <w:top w:val="nil"/>
              <w:left w:val="nil"/>
              <w:bottom w:val="nil"/>
              <w:right w:val="nil"/>
            </w:tcBorders>
            <w:noWrap/>
            <w:hideMark/>
          </w:tcPr>
          <w:p w14:paraId="42281621" w14:textId="77777777" w:rsidR="00193C15" w:rsidRPr="0013534D" w:rsidRDefault="00193C15" w:rsidP="00F05206">
            <w:r w:rsidRPr="0013534D">
              <w:t>51</w:t>
            </w:r>
          </w:p>
        </w:tc>
        <w:tc>
          <w:tcPr>
            <w:tcW w:w="2089" w:type="dxa"/>
            <w:tcBorders>
              <w:top w:val="nil"/>
              <w:left w:val="nil"/>
              <w:bottom w:val="nil"/>
              <w:right w:val="nil"/>
            </w:tcBorders>
            <w:noWrap/>
            <w:hideMark/>
          </w:tcPr>
          <w:p w14:paraId="16E5CA0E" w14:textId="77777777" w:rsidR="00193C15" w:rsidRPr="0013534D" w:rsidRDefault="00193C15" w:rsidP="00F05206">
            <w:r w:rsidRPr="0013534D">
              <w:t>PONUP3</w:t>
            </w:r>
          </w:p>
        </w:tc>
        <w:tc>
          <w:tcPr>
            <w:tcW w:w="2268" w:type="dxa"/>
            <w:tcBorders>
              <w:top w:val="nil"/>
              <w:left w:val="nil"/>
              <w:bottom w:val="nil"/>
              <w:right w:val="nil"/>
            </w:tcBorders>
            <w:noWrap/>
            <w:hideMark/>
          </w:tcPr>
          <w:p w14:paraId="08853B4E"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A40C5FF" w14:textId="77777777" w:rsidR="00193C15" w:rsidRPr="0013534D" w:rsidRDefault="00193C15" w:rsidP="00F05206">
            <w:r w:rsidRPr="0013534D">
              <w:t>L</w:t>
            </w:r>
          </w:p>
        </w:tc>
        <w:tc>
          <w:tcPr>
            <w:tcW w:w="1761" w:type="dxa"/>
            <w:tcBorders>
              <w:top w:val="nil"/>
              <w:left w:val="nil"/>
              <w:bottom w:val="nil"/>
              <w:right w:val="nil"/>
            </w:tcBorders>
          </w:tcPr>
          <w:p w14:paraId="21F8BD5A" w14:textId="77777777" w:rsidR="00193C15" w:rsidRPr="0013534D" w:rsidRDefault="00193C15" w:rsidP="00F05206">
            <w:r w:rsidRPr="0013534D">
              <w:t>xeric</w:t>
            </w:r>
          </w:p>
        </w:tc>
        <w:tc>
          <w:tcPr>
            <w:tcW w:w="1843" w:type="dxa"/>
            <w:tcBorders>
              <w:top w:val="nil"/>
              <w:left w:val="nil"/>
              <w:bottom w:val="nil"/>
              <w:right w:val="nil"/>
            </w:tcBorders>
            <w:noWrap/>
            <w:hideMark/>
          </w:tcPr>
          <w:p w14:paraId="5E84E6F5" w14:textId="77777777" w:rsidR="00193C15" w:rsidRPr="0013534D" w:rsidRDefault="00193C15" w:rsidP="00F05206">
            <w:r w:rsidRPr="0013534D">
              <w:t>42.67695181</w:t>
            </w:r>
          </w:p>
        </w:tc>
        <w:tc>
          <w:tcPr>
            <w:tcW w:w="1782" w:type="dxa"/>
            <w:tcBorders>
              <w:top w:val="nil"/>
              <w:left w:val="nil"/>
              <w:bottom w:val="nil"/>
              <w:right w:val="nil"/>
            </w:tcBorders>
            <w:noWrap/>
            <w:hideMark/>
          </w:tcPr>
          <w:p w14:paraId="2B9D26DD" w14:textId="77777777" w:rsidR="00193C15" w:rsidRPr="0013534D" w:rsidRDefault="00193C15" w:rsidP="00F05206">
            <w:r w:rsidRPr="0013534D">
              <w:t>-83.48354417</w:t>
            </w:r>
          </w:p>
        </w:tc>
      </w:tr>
      <w:tr w:rsidR="00193C15" w:rsidRPr="0013534D" w14:paraId="4E4D1B03" w14:textId="77777777" w:rsidTr="00F05206">
        <w:trPr>
          <w:trHeight w:val="290"/>
        </w:trPr>
        <w:tc>
          <w:tcPr>
            <w:tcW w:w="1030" w:type="dxa"/>
            <w:tcBorders>
              <w:top w:val="nil"/>
              <w:left w:val="nil"/>
              <w:bottom w:val="nil"/>
              <w:right w:val="nil"/>
            </w:tcBorders>
            <w:noWrap/>
            <w:hideMark/>
          </w:tcPr>
          <w:p w14:paraId="668D7EC4" w14:textId="77777777" w:rsidR="00193C15" w:rsidRPr="0013534D" w:rsidRDefault="00193C15" w:rsidP="00F05206">
            <w:r w:rsidRPr="0013534D">
              <w:t>52</w:t>
            </w:r>
          </w:p>
        </w:tc>
        <w:tc>
          <w:tcPr>
            <w:tcW w:w="2089" w:type="dxa"/>
            <w:tcBorders>
              <w:top w:val="nil"/>
              <w:left w:val="nil"/>
              <w:bottom w:val="nil"/>
              <w:right w:val="nil"/>
            </w:tcBorders>
            <w:noWrap/>
            <w:hideMark/>
          </w:tcPr>
          <w:p w14:paraId="5D451B83" w14:textId="77777777" w:rsidR="00193C15" w:rsidRPr="0013534D" w:rsidRDefault="00193C15" w:rsidP="00F05206">
            <w:r w:rsidRPr="0013534D">
              <w:t>PONHD</w:t>
            </w:r>
          </w:p>
        </w:tc>
        <w:tc>
          <w:tcPr>
            <w:tcW w:w="2268" w:type="dxa"/>
            <w:tcBorders>
              <w:top w:val="nil"/>
              <w:left w:val="nil"/>
              <w:bottom w:val="nil"/>
              <w:right w:val="nil"/>
            </w:tcBorders>
            <w:noWrap/>
            <w:hideMark/>
          </w:tcPr>
          <w:p w14:paraId="3F3D6986"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20619F7" w14:textId="77777777" w:rsidR="00193C15" w:rsidRPr="0013534D" w:rsidRDefault="00193C15" w:rsidP="00F05206">
            <w:r w:rsidRPr="0013534D">
              <w:t>M</w:t>
            </w:r>
          </w:p>
        </w:tc>
        <w:tc>
          <w:tcPr>
            <w:tcW w:w="1761" w:type="dxa"/>
            <w:tcBorders>
              <w:top w:val="nil"/>
              <w:left w:val="nil"/>
              <w:bottom w:val="nil"/>
              <w:right w:val="nil"/>
            </w:tcBorders>
          </w:tcPr>
          <w:p w14:paraId="2F1EDBDE" w14:textId="77777777" w:rsidR="00193C15" w:rsidRPr="0013534D" w:rsidRDefault="00193C15" w:rsidP="00F05206">
            <w:r w:rsidRPr="0013534D">
              <w:t>mesic</w:t>
            </w:r>
          </w:p>
        </w:tc>
        <w:tc>
          <w:tcPr>
            <w:tcW w:w="1843" w:type="dxa"/>
            <w:tcBorders>
              <w:top w:val="nil"/>
              <w:left w:val="nil"/>
              <w:bottom w:val="nil"/>
              <w:right w:val="nil"/>
            </w:tcBorders>
            <w:noWrap/>
            <w:hideMark/>
          </w:tcPr>
          <w:p w14:paraId="4DE5A3E5" w14:textId="77777777" w:rsidR="00193C15" w:rsidRPr="0013534D" w:rsidRDefault="00193C15" w:rsidP="00F05206">
            <w:r w:rsidRPr="0013534D">
              <w:t>42.67737591</w:t>
            </w:r>
          </w:p>
        </w:tc>
        <w:tc>
          <w:tcPr>
            <w:tcW w:w="1782" w:type="dxa"/>
            <w:tcBorders>
              <w:top w:val="nil"/>
              <w:left w:val="nil"/>
              <w:bottom w:val="nil"/>
              <w:right w:val="nil"/>
            </w:tcBorders>
            <w:noWrap/>
            <w:hideMark/>
          </w:tcPr>
          <w:p w14:paraId="7DCD76A2" w14:textId="77777777" w:rsidR="00193C15" w:rsidRPr="0013534D" w:rsidRDefault="00193C15" w:rsidP="00F05206">
            <w:r w:rsidRPr="0013534D">
              <w:t>-83.4842027</w:t>
            </w:r>
          </w:p>
        </w:tc>
      </w:tr>
      <w:tr w:rsidR="00193C15" w:rsidRPr="0013534D" w14:paraId="68C11D9C" w14:textId="77777777" w:rsidTr="00F05206">
        <w:trPr>
          <w:trHeight w:val="290"/>
        </w:trPr>
        <w:tc>
          <w:tcPr>
            <w:tcW w:w="1030" w:type="dxa"/>
            <w:tcBorders>
              <w:top w:val="nil"/>
              <w:left w:val="nil"/>
              <w:bottom w:val="nil"/>
              <w:right w:val="nil"/>
            </w:tcBorders>
            <w:noWrap/>
            <w:hideMark/>
          </w:tcPr>
          <w:p w14:paraId="7F122D29" w14:textId="77777777" w:rsidR="00193C15" w:rsidRPr="0013534D" w:rsidRDefault="00193C15" w:rsidP="00F05206">
            <w:r w:rsidRPr="0013534D">
              <w:t>53</w:t>
            </w:r>
          </w:p>
        </w:tc>
        <w:tc>
          <w:tcPr>
            <w:tcW w:w="2089" w:type="dxa"/>
            <w:tcBorders>
              <w:top w:val="nil"/>
              <w:left w:val="nil"/>
              <w:bottom w:val="nil"/>
              <w:right w:val="nil"/>
            </w:tcBorders>
            <w:noWrap/>
            <w:hideMark/>
          </w:tcPr>
          <w:p w14:paraId="775B6D63" w14:textId="77777777" w:rsidR="00193C15" w:rsidRPr="0013534D" w:rsidRDefault="00193C15" w:rsidP="00F05206">
            <w:r w:rsidRPr="0013534D">
              <w:t>PONHD2</w:t>
            </w:r>
          </w:p>
        </w:tc>
        <w:tc>
          <w:tcPr>
            <w:tcW w:w="2268" w:type="dxa"/>
            <w:tcBorders>
              <w:top w:val="nil"/>
              <w:left w:val="nil"/>
              <w:bottom w:val="nil"/>
              <w:right w:val="nil"/>
            </w:tcBorders>
            <w:noWrap/>
            <w:hideMark/>
          </w:tcPr>
          <w:p w14:paraId="09805399"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B13C5F6" w14:textId="77777777" w:rsidR="00193C15" w:rsidRPr="0013534D" w:rsidRDefault="00193C15" w:rsidP="00F05206">
            <w:r w:rsidRPr="0013534D">
              <w:t>M</w:t>
            </w:r>
          </w:p>
        </w:tc>
        <w:tc>
          <w:tcPr>
            <w:tcW w:w="1761" w:type="dxa"/>
            <w:tcBorders>
              <w:top w:val="nil"/>
              <w:left w:val="nil"/>
              <w:bottom w:val="nil"/>
              <w:right w:val="nil"/>
            </w:tcBorders>
          </w:tcPr>
          <w:p w14:paraId="609E3CBE" w14:textId="77777777" w:rsidR="00193C15" w:rsidRPr="0013534D" w:rsidRDefault="00193C15" w:rsidP="00F05206">
            <w:r w:rsidRPr="0013534D">
              <w:t>mesic</w:t>
            </w:r>
          </w:p>
        </w:tc>
        <w:tc>
          <w:tcPr>
            <w:tcW w:w="1843" w:type="dxa"/>
            <w:tcBorders>
              <w:top w:val="nil"/>
              <w:left w:val="nil"/>
              <w:bottom w:val="nil"/>
              <w:right w:val="nil"/>
            </w:tcBorders>
            <w:noWrap/>
            <w:hideMark/>
          </w:tcPr>
          <w:p w14:paraId="318D1EB7" w14:textId="77777777" w:rsidR="00193C15" w:rsidRPr="0013534D" w:rsidRDefault="00193C15" w:rsidP="00F05206">
            <w:r w:rsidRPr="0013534D">
              <w:t>42.67763539</w:t>
            </w:r>
          </w:p>
        </w:tc>
        <w:tc>
          <w:tcPr>
            <w:tcW w:w="1782" w:type="dxa"/>
            <w:tcBorders>
              <w:top w:val="nil"/>
              <w:left w:val="nil"/>
              <w:bottom w:val="nil"/>
              <w:right w:val="nil"/>
            </w:tcBorders>
            <w:noWrap/>
            <w:hideMark/>
          </w:tcPr>
          <w:p w14:paraId="0DE01638" w14:textId="77777777" w:rsidR="00193C15" w:rsidRPr="0013534D" w:rsidRDefault="00193C15" w:rsidP="00F05206">
            <w:r w:rsidRPr="0013534D">
              <w:t>-83.48494077</w:t>
            </w:r>
          </w:p>
        </w:tc>
      </w:tr>
      <w:tr w:rsidR="00193C15" w:rsidRPr="0013534D" w14:paraId="23A20879" w14:textId="77777777" w:rsidTr="00F05206">
        <w:trPr>
          <w:trHeight w:val="290"/>
        </w:trPr>
        <w:tc>
          <w:tcPr>
            <w:tcW w:w="1030" w:type="dxa"/>
            <w:tcBorders>
              <w:top w:val="nil"/>
              <w:left w:val="nil"/>
              <w:bottom w:val="nil"/>
              <w:right w:val="nil"/>
            </w:tcBorders>
            <w:noWrap/>
            <w:hideMark/>
          </w:tcPr>
          <w:p w14:paraId="5399DD83" w14:textId="77777777" w:rsidR="00193C15" w:rsidRPr="0013534D" w:rsidRDefault="00193C15" w:rsidP="00F05206">
            <w:r w:rsidRPr="0013534D">
              <w:t>54</w:t>
            </w:r>
          </w:p>
        </w:tc>
        <w:tc>
          <w:tcPr>
            <w:tcW w:w="2089" w:type="dxa"/>
            <w:tcBorders>
              <w:top w:val="nil"/>
              <w:left w:val="nil"/>
              <w:bottom w:val="nil"/>
              <w:right w:val="nil"/>
            </w:tcBorders>
            <w:noWrap/>
            <w:hideMark/>
          </w:tcPr>
          <w:p w14:paraId="50D3BD63" w14:textId="77777777" w:rsidR="00193C15" w:rsidRPr="0013534D" w:rsidRDefault="00193C15" w:rsidP="00F05206">
            <w:r w:rsidRPr="0013534D">
              <w:t>PONHD3</w:t>
            </w:r>
          </w:p>
        </w:tc>
        <w:tc>
          <w:tcPr>
            <w:tcW w:w="2268" w:type="dxa"/>
            <w:tcBorders>
              <w:top w:val="nil"/>
              <w:left w:val="nil"/>
              <w:bottom w:val="nil"/>
              <w:right w:val="nil"/>
            </w:tcBorders>
            <w:noWrap/>
            <w:hideMark/>
          </w:tcPr>
          <w:p w14:paraId="66154DCA"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5A561B84" w14:textId="77777777" w:rsidR="00193C15" w:rsidRPr="0013534D" w:rsidRDefault="00193C15" w:rsidP="00F05206">
            <w:r w:rsidRPr="0013534D">
              <w:t>M</w:t>
            </w:r>
          </w:p>
        </w:tc>
        <w:tc>
          <w:tcPr>
            <w:tcW w:w="1761" w:type="dxa"/>
            <w:tcBorders>
              <w:top w:val="nil"/>
              <w:left w:val="nil"/>
              <w:bottom w:val="nil"/>
              <w:right w:val="nil"/>
            </w:tcBorders>
          </w:tcPr>
          <w:p w14:paraId="346A8EB1" w14:textId="77777777" w:rsidR="00193C15" w:rsidRPr="0013534D" w:rsidRDefault="00193C15" w:rsidP="00F05206">
            <w:r w:rsidRPr="0013534D">
              <w:t>mesic</w:t>
            </w:r>
          </w:p>
        </w:tc>
        <w:tc>
          <w:tcPr>
            <w:tcW w:w="1843" w:type="dxa"/>
            <w:tcBorders>
              <w:top w:val="nil"/>
              <w:left w:val="nil"/>
              <w:bottom w:val="nil"/>
              <w:right w:val="nil"/>
            </w:tcBorders>
            <w:noWrap/>
            <w:hideMark/>
          </w:tcPr>
          <w:p w14:paraId="76F0D9D0" w14:textId="77777777" w:rsidR="00193C15" w:rsidRPr="0013534D" w:rsidRDefault="00193C15" w:rsidP="00F05206">
            <w:r w:rsidRPr="0013534D">
              <w:t>42.67619344</w:t>
            </w:r>
          </w:p>
        </w:tc>
        <w:tc>
          <w:tcPr>
            <w:tcW w:w="1782" w:type="dxa"/>
            <w:tcBorders>
              <w:top w:val="nil"/>
              <w:left w:val="nil"/>
              <w:bottom w:val="nil"/>
              <w:right w:val="nil"/>
            </w:tcBorders>
            <w:noWrap/>
            <w:hideMark/>
          </w:tcPr>
          <w:p w14:paraId="10E105A3" w14:textId="77777777" w:rsidR="00193C15" w:rsidRPr="0013534D" w:rsidRDefault="00193C15" w:rsidP="00F05206">
            <w:r w:rsidRPr="0013534D">
              <w:t>-83.48458083</w:t>
            </w:r>
          </w:p>
        </w:tc>
      </w:tr>
      <w:tr w:rsidR="00193C15" w:rsidRPr="0013534D" w14:paraId="61FD0F39" w14:textId="77777777" w:rsidTr="00F05206">
        <w:trPr>
          <w:trHeight w:val="290"/>
        </w:trPr>
        <w:tc>
          <w:tcPr>
            <w:tcW w:w="1030" w:type="dxa"/>
            <w:tcBorders>
              <w:top w:val="nil"/>
              <w:left w:val="nil"/>
              <w:bottom w:val="nil"/>
              <w:right w:val="nil"/>
            </w:tcBorders>
            <w:noWrap/>
            <w:hideMark/>
          </w:tcPr>
          <w:p w14:paraId="1A2BBDA9" w14:textId="77777777" w:rsidR="00193C15" w:rsidRPr="0013534D" w:rsidRDefault="00193C15" w:rsidP="00F05206">
            <w:r w:rsidRPr="0013534D">
              <w:t>55</w:t>
            </w:r>
          </w:p>
        </w:tc>
        <w:tc>
          <w:tcPr>
            <w:tcW w:w="2089" w:type="dxa"/>
            <w:tcBorders>
              <w:top w:val="nil"/>
              <w:left w:val="nil"/>
              <w:bottom w:val="nil"/>
              <w:right w:val="nil"/>
            </w:tcBorders>
            <w:noWrap/>
            <w:hideMark/>
          </w:tcPr>
          <w:p w14:paraId="1B17BC9C" w14:textId="77777777" w:rsidR="00193C15" w:rsidRPr="0013534D" w:rsidRDefault="00193C15" w:rsidP="00F05206">
            <w:r w:rsidRPr="0013534D">
              <w:t>PONEAST</w:t>
            </w:r>
          </w:p>
        </w:tc>
        <w:tc>
          <w:tcPr>
            <w:tcW w:w="2268" w:type="dxa"/>
            <w:tcBorders>
              <w:top w:val="nil"/>
              <w:left w:val="nil"/>
              <w:bottom w:val="nil"/>
              <w:right w:val="nil"/>
            </w:tcBorders>
            <w:noWrap/>
            <w:hideMark/>
          </w:tcPr>
          <w:p w14:paraId="78AB79B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5689760" w14:textId="77777777" w:rsidR="00193C15" w:rsidRPr="0013534D" w:rsidRDefault="00193C15" w:rsidP="00F05206">
            <w:r w:rsidRPr="0013534D">
              <w:t>N</w:t>
            </w:r>
          </w:p>
        </w:tc>
        <w:tc>
          <w:tcPr>
            <w:tcW w:w="1761" w:type="dxa"/>
            <w:tcBorders>
              <w:top w:val="nil"/>
              <w:left w:val="nil"/>
              <w:bottom w:val="nil"/>
              <w:right w:val="nil"/>
            </w:tcBorders>
          </w:tcPr>
          <w:p w14:paraId="7884257F" w14:textId="77777777" w:rsidR="00193C15" w:rsidRPr="0013534D" w:rsidRDefault="00193C15" w:rsidP="00F05206">
            <w:r w:rsidRPr="0013534D">
              <w:t>xeric</w:t>
            </w:r>
          </w:p>
        </w:tc>
        <w:tc>
          <w:tcPr>
            <w:tcW w:w="1843" w:type="dxa"/>
            <w:tcBorders>
              <w:top w:val="nil"/>
              <w:left w:val="nil"/>
              <w:bottom w:val="nil"/>
              <w:right w:val="nil"/>
            </w:tcBorders>
            <w:noWrap/>
            <w:hideMark/>
          </w:tcPr>
          <w:p w14:paraId="009F815C" w14:textId="77777777" w:rsidR="00193C15" w:rsidRPr="0013534D" w:rsidRDefault="00193C15" w:rsidP="00F05206">
            <w:r w:rsidRPr="0013534D">
              <w:t>42.67628637</w:t>
            </w:r>
          </w:p>
        </w:tc>
        <w:tc>
          <w:tcPr>
            <w:tcW w:w="1782" w:type="dxa"/>
            <w:tcBorders>
              <w:top w:val="nil"/>
              <w:left w:val="nil"/>
              <w:bottom w:val="nil"/>
              <w:right w:val="nil"/>
            </w:tcBorders>
            <w:noWrap/>
            <w:hideMark/>
          </w:tcPr>
          <w:p w14:paraId="02326298" w14:textId="77777777" w:rsidR="00193C15" w:rsidRPr="0013534D" w:rsidRDefault="00193C15" w:rsidP="00F05206">
            <w:r w:rsidRPr="0013534D">
              <w:t>-83.48161802</w:t>
            </w:r>
          </w:p>
        </w:tc>
      </w:tr>
      <w:tr w:rsidR="00193C15" w:rsidRPr="0013534D" w14:paraId="4A9D917C" w14:textId="77777777" w:rsidTr="00F05206">
        <w:trPr>
          <w:trHeight w:val="290"/>
        </w:trPr>
        <w:tc>
          <w:tcPr>
            <w:tcW w:w="1030" w:type="dxa"/>
            <w:tcBorders>
              <w:top w:val="nil"/>
              <w:left w:val="nil"/>
              <w:bottom w:val="nil"/>
              <w:right w:val="nil"/>
            </w:tcBorders>
            <w:noWrap/>
            <w:hideMark/>
          </w:tcPr>
          <w:p w14:paraId="443DF747" w14:textId="77777777" w:rsidR="00193C15" w:rsidRPr="0013534D" w:rsidRDefault="00193C15" w:rsidP="00F05206">
            <w:r w:rsidRPr="0013534D">
              <w:t>56</w:t>
            </w:r>
          </w:p>
        </w:tc>
        <w:tc>
          <w:tcPr>
            <w:tcW w:w="2089" w:type="dxa"/>
            <w:tcBorders>
              <w:top w:val="nil"/>
              <w:left w:val="nil"/>
              <w:bottom w:val="nil"/>
              <w:right w:val="nil"/>
            </w:tcBorders>
            <w:noWrap/>
            <w:hideMark/>
          </w:tcPr>
          <w:p w14:paraId="184429CD" w14:textId="77777777" w:rsidR="00193C15" w:rsidRPr="0013534D" w:rsidRDefault="00193C15" w:rsidP="00F05206">
            <w:r w:rsidRPr="0013534D">
              <w:t>PONEAST2</w:t>
            </w:r>
          </w:p>
        </w:tc>
        <w:tc>
          <w:tcPr>
            <w:tcW w:w="2268" w:type="dxa"/>
            <w:tcBorders>
              <w:top w:val="nil"/>
              <w:left w:val="nil"/>
              <w:bottom w:val="nil"/>
              <w:right w:val="nil"/>
            </w:tcBorders>
            <w:noWrap/>
            <w:hideMark/>
          </w:tcPr>
          <w:p w14:paraId="0A044A2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19CB7B7" w14:textId="77777777" w:rsidR="00193C15" w:rsidRPr="0013534D" w:rsidRDefault="00193C15" w:rsidP="00F05206">
            <w:r w:rsidRPr="0013534D">
              <w:t>N</w:t>
            </w:r>
          </w:p>
        </w:tc>
        <w:tc>
          <w:tcPr>
            <w:tcW w:w="1761" w:type="dxa"/>
            <w:tcBorders>
              <w:top w:val="nil"/>
              <w:left w:val="nil"/>
              <w:bottom w:val="nil"/>
              <w:right w:val="nil"/>
            </w:tcBorders>
          </w:tcPr>
          <w:p w14:paraId="5440DE9E" w14:textId="77777777" w:rsidR="00193C15" w:rsidRPr="0013534D" w:rsidRDefault="00193C15" w:rsidP="00F05206">
            <w:r w:rsidRPr="0013534D">
              <w:t>xeric</w:t>
            </w:r>
          </w:p>
        </w:tc>
        <w:tc>
          <w:tcPr>
            <w:tcW w:w="1843" w:type="dxa"/>
            <w:tcBorders>
              <w:top w:val="nil"/>
              <w:left w:val="nil"/>
              <w:bottom w:val="nil"/>
              <w:right w:val="nil"/>
            </w:tcBorders>
            <w:noWrap/>
            <w:hideMark/>
          </w:tcPr>
          <w:p w14:paraId="57A925E5" w14:textId="77777777" w:rsidR="00193C15" w:rsidRPr="0013534D" w:rsidRDefault="00193C15" w:rsidP="00F05206">
            <w:r w:rsidRPr="0013534D">
              <w:t>42.67644003</w:t>
            </w:r>
          </w:p>
        </w:tc>
        <w:tc>
          <w:tcPr>
            <w:tcW w:w="1782" w:type="dxa"/>
            <w:tcBorders>
              <w:top w:val="nil"/>
              <w:left w:val="nil"/>
              <w:bottom w:val="nil"/>
              <w:right w:val="nil"/>
            </w:tcBorders>
            <w:noWrap/>
            <w:hideMark/>
          </w:tcPr>
          <w:p w14:paraId="0F1F9B82" w14:textId="77777777" w:rsidR="00193C15" w:rsidRPr="0013534D" w:rsidRDefault="00193C15" w:rsidP="00F05206">
            <w:r w:rsidRPr="0013534D">
              <w:t>-83.48223133</w:t>
            </w:r>
          </w:p>
        </w:tc>
      </w:tr>
      <w:tr w:rsidR="00193C15" w:rsidRPr="0013534D" w14:paraId="5C87AD41" w14:textId="77777777" w:rsidTr="00F05206">
        <w:trPr>
          <w:trHeight w:val="290"/>
        </w:trPr>
        <w:tc>
          <w:tcPr>
            <w:tcW w:w="1030" w:type="dxa"/>
            <w:tcBorders>
              <w:top w:val="nil"/>
              <w:left w:val="nil"/>
              <w:bottom w:val="nil"/>
              <w:right w:val="nil"/>
            </w:tcBorders>
            <w:noWrap/>
            <w:hideMark/>
          </w:tcPr>
          <w:p w14:paraId="19E311EC" w14:textId="77777777" w:rsidR="00193C15" w:rsidRPr="0013534D" w:rsidRDefault="00193C15" w:rsidP="00F05206">
            <w:r w:rsidRPr="0013534D">
              <w:t>57</w:t>
            </w:r>
          </w:p>
        </w:tc>
        <w:tc>
          <w:tcPr>
            <w:tcW w:w="2089" w:type="dxa"/>
            <w:tcBorders>
              <w:top w:val="nil"/>
              <w:left w:val="nil"/>
              <w:bottom w:val="nil"/>
              <w:right w:val="nil"/>
            </w:tcBorders>
            <w:noWrap/>
            <w:hideMark/>
          </w:tcPr>
          <w:p w14:paraId="37335656" w14:textId="77777777" w:rsidR="00193C15" w:rsidRPr="0013534D" w:rsidRDefault="00193C15" w:rsidP="00F05206">
            <w:r w:rsidRPr="0013534D">
              <w:t>PONEAST3</w:t>
            </w:r>
          </w:p>
        </w:tc>
        <w:tc>
          <w:tcPr>
            <w:tcW w:w="2268" w:type="dxa"/>
            <w:tcBorders>
              <w:top w:val="nil"/>
              <w:left w:val="nil"/>
              <w:bottom w:val="nil"/>
              <w:right w:val="nil"/>
            </w:tcBorders>
            <w:noWrap/>
            <w:hideMark/>
          </w:tcPr>
          <w:p w14:paraId="478405A5"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2ED97411" w14:textId="77777777" w:rsidR="00193C15" w:rsidRPr="0013534D" w:rsidRDefault="00193C15" w:rsidP="00F05206">
            <w:r w:rsidRPr="0013534D">
              <w:t>N</w:t>
            </w:r>
          </w:p>
        </w:tc>
        <w:tc>
          <w:tcPr>
            <w:tcW w:w="1761" w:type="dxa"/>
            <w:tcBorders>
              <w:top w:val="nil"/>
              <w:left w:val="nil"/>
              <w:bottom w:val="nil"/>
              <w:right w:val="nil"/>
            </w:tcBorders>
          </w:tcPr>
          <w:p w14:paraId="674683F2" w14:textId="77777777" w:rsidR="00193C15" w:rsidRPr="0013534D" w:rsidRDefault="00193C15" w:rsidP="00F05206">
            <w:r w:rsidRPr="0013534D">
              <w:t>xeric</w:t>
            </w:r>
          </w:p>
        </w:tc>
        <w:tc>
          <w:tcPr>
            <w:tcW w:w="1843" w:type="dxa"/>
            <w:tcBorders>
              <w:top w:val="nil"/>
              <w:left w:val="nil"/>
              <w:bottom w:val="nil"/>
              <w:right w:val="nil"/>
            </w:tcBorders>
            <w:noWrap/>
            <w:hideMark/>
          </w:tcPr>
          <w:p w14:paraId="1740B79A" w14:textId="77777777" w:rsidR="00193C15" w:rsidRPr="0013534D" w:rsidRDefault="00193C15" w:rsidP="00F05206">
            <w:r w:rsidRPr="0013534D">
              <w:t>42.67655527</w:t>
            </w:r>
          </w:p>
        </w:tc>
        <w:tc>
          <w:tcPr>
            <w:tcW w:w="1782" w:type="dxa"/>
            <w:tcBorders>
              <w:top w:val="nil"/>
              <w:left w:val="nil"/>
              <w:bottom w:val="nil"/>
              <w:right w:val="nil"/>
            </w:tcBorders>
            <w:noWrap/>
            <w:hideMark/>
          </w:tcPr>
          <w:p w14:paraId="28D05CDF" w14:textId="77777777" w:rsidR="00193C15" w:rsidRPr="0013534D" w:rsidRDefault="00193C15" w:rsidP="00F05206">
            <w:r w:rsidRPr="0013534D">
              <w:t>-83.4827693</w:t>
            </w:r>
          </w:p>
        </w:tc>
      </w:tr>
      <w:tr w:rsidR="00193C15" w:rsidRPr="0013534D" w14:paraId="4984AB29" w14:textId="77777777" w:rsidTr="00F05206">
        <w:trPr>
          <w:trHeight w:val="290"/>
        </w:trPr>
        <w:tc>
          <w:tcPr>
            <w:tcW w:w="1030" w:type="dxa"/>
            <w:tcBorders>
              <w:top w:val="nil"/>
              <w:left w:val="nil"/>
              <w:bottom w:val="nil"/>
              <w:right w:val="nil"/>
            </w:tcBorders>
            <w:noWrap/>
            <w:hideMark/>
          </w:tcPr>
          <w:p w14:paraId="5C0E7313" w14:textId="77777777" w:rsidR="00193C15" w:rsidRPr="0013534D" w:rsidRDefault="00193C15" w:rsidP="00F05206">
            <w:r w:rsidRPr="0013534D">
              <w:t>58</w:t>
            </w:r>
          </w:p>
        </w:tc>
        <w:tc>
          <w:tcPr>
            <w:tcW w:w="2089" w:type="dxa"/>
            <w:tcBorders>
              <w:top w:val="nil"/>
              <w:left w:val="nil"/>
              <w:bottom w:val="nil"/>
              <w:right w:val="nil"/>
            </w:tcBorders>
            <w:noWrap/>
            <w:hideMark/>
          </w:tcPr>
          <w:p w14:paraId="31617F4A" w14:textId="77777777" w:rsidR="00193C15" w:rsidRPr="0013534D" w:rsidRDefault="00193C15" w:rsidP="00F05206">
            <w:r w:rsidRPr="0013534D">
              <w:t>PONRT</w:t>
            </w:r>
          </w:p>
        </w:tc>
        <w:tc>
          <w:tcPr>
            <w:tcW w:w="2268" w:type="dxa"/>
            <w:tcBorders>
              <w:top w:val="nil"/>
              <w:left w:val="nil"/>
              <w:bottom w:val="nil"/>
              <w:right w:val="nil"/>
            </w:tcBorders>
            <w:noWrap/>
            <w:hideMark/>
          </w:tcPr>
          <w:p w14:paraId="045CF621"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D5B04F6" w14:textId="77777777" w:rsidR="00193C15" w:rsidRPr="0013534D" w:rsidRDefault="00193C15" w:rsidP="00F05206">
            <w:r w:rsidRPr="0013534D">
              <w:t>O</w:t>
            </w:r>
          </w:p>
        </w:tc>
        <w:tc>
          <w:tcPr>
            <w:tcW w:w="1761" w:type="dxa"/>
            <w:tcBorders>
              <w:top w:val="nil"/>
              <w:left w:val="nil"/>
              <w:bottom w:val="nil"/>
              <w:right w:val="nil"/>
            </w:tcBorders>
          </w:tcPr>
          <w:p w14:paraId="27DA3B51" w14:textId="77777777" w:rsidR="00193C15" w:rsidRPr="0013534D" w:rsidRDefault="00193C15" w:rsidP="00F05206">
            <w:r w:rsidRPr="0013534D">
              <w:t>xeric</w:t>
            </w:r>
          </w:p>
        </w:tc>
        <w:tc>
          <w:tcPr>
            <w:tcW w:w="1843" w:type="dxa"/>
            <w:tcBorders>
              <w:top w:val="nil"/>
              <w:left w:val="nil"/>
              <w:bottom w:val="nil"/>
              <w:right w:val="nil"/>
            </w:tcBorders>
            <w:noWrap/>
            <w:hideMark/>
          </w:tcPr>
          <w:p w14:paraId="7A226644" w14:textId="77777777" w:rsidR="00193C15" w:rsidRPr="0013534D" w:rsidRDefault="00193C15" w:rsidP="00F05206">
            <w:r w:rsidRPr="0013534D">
              <w:t>42.67697644</w:t>
            </w:r>
          </w:p>
        </w:tc>
        <w:tc>
          <w:tcPr>
            <w:tcW w:w="1782" w:type="dxa"/>
            <w:tcBorders>
              <w:top w:val="nil"/>
              <w:left w:val="nil"/>
              <w:bottom w:val="nil"/>
              <w:right w:val="nil"/>
            </w:tcBorders>
            <w:noWrap/>
            <w:hideMark/>
          </w:tcPr>
          <w:p w14:paraId="14BA48B9" w14:textId="77777777" w:rsidR="00193C15" w:rsidRPr="0013534D" w:rsidRDefault="00193C15" w:rsidP="00F05206">
            <w:r w:rsidRPr="0013534D">
              <w:t>-83.48225793</w:t>
            </w:r>
          </w:p>
        </w:tc>
      </w:tr>
      <w:tr w:rsidR="00193C15" w:rsidRPr="0013534D" w14:paraId="4BEF78C7" w14:textId="77777777" w:rsidTr="005E288C">
        <w:trPr>
          <w:trHeight w:val="290"/>
        </w:trPr>
        <w:tc>
          <w:tcPr>
            <w:tcW w:w="1030" w:type="dxa"/>
            <w:tcBorders>
              <w:top w:val="nil"/>
              <w:left w:val="nil"/>
              <w:right w:val="nil"/>
            </w:tcBorders>
            <w:noWrap/>
            <w:hideMark/>
          </w:tcPr>
          <w:p w14:paraId="01A72874" w14:textId="77777777" w:rsidR="00193C15" w:rsidRPr="0013534D" w:rsidRDefault="00193C15" w:rsidP="00F05206">
            <w:r w:rsidRPr="0013534D">
              <w:t>59</w:t>
            </w:r>
          </w:p>
        </w:tc>
        <w:tc>
          <w:tcPr>
            <w:tcW w:w="2089" w:type="dxa"/>
            <w:tcBorders>
              <w:top w:val="nil"/>
              <w:left w:val="nil"/>
              <w:right w:val="nil"/>
            </w:tcBorders>
            <w:noWrap/>
            <w:hideMark/>
          </w:tcPr>
          <w:p w14:paraId="04C7947B" w14:textId="77777777" w:rsidR="00193C15" w:rsidRPr="0013534D" w:rsidRDefault="00193C15" w:rsidP="00F05206">
            <w:r w:rsidRPr="0013534D">
              <w:t>PONRT2</w:t>
            </w:r>
          </w:p>
        </w:tc>
        <w:tc>
          <w:tcPr>
            <w:tcW w:w="2268" w:type="dxa"/>
            <w:tcBorders>
              <w:top w:val="nil"/>
              <w:left w:val="nil"/>
              <w:right w:val="nil"/>
            </w:tcBorders>
            <w:noWrap/>
            <w:hideMark/>
          </w:tcPr>
          <w:p w14:paraId="7797D7D9" w14:textId="77777777" w:rsidR="00193C15" w:rsidRPr="0013534D" w:rsidRDefault="00193C15" w:rsidP="00F05206">
            <w:r w:rsidRPr="0013534D">
              <w:t>Pontiac Lake</w:t>
            </w:r>
          </w:p>
        </w:tc>
        <w:tc>
          <w:tcPr>
            <w:tcW w:w="1134" w:type="dxa"/>
            <w:tcBorders>
              <w:top w:val="nil"/>
              <w:left w:val="nil"/>
              <w:right w:val="nil"/>
            </w:tcBorders>
            <w:noWrap/>
            <w:hideMark/>
          </w:tcPr>
          <w:p w14:paraId="174088C4" w14:textId="77777777" w:rsidR="00193C15" w:rsidRPr="0013534D" w:rsidRDefault="00193C15" w:rsidP="00F05206">
            <w:r w:rsidRPr="0013534D">
              <w:t>O</w:t>
            </w:r>
          </w:p>
        </w:tc>
        <w:tc>
          <w:tcPr>
            <w:tcW w:w="1761" w:type="dxa"/>
            <w:tcBorders>
              <w:top w:val="nil"/>
              <w:left w:val="nil"/>
              <w:right w:val="nil"/>
            </w:tcBorders>
          </w:tcPr>
          <w:p w14:paraId="21CB9535" w14:textId="77777777" w:rsidR="00193C15" w:rsidRPr="0013534D" w:rsidRDefault="00193C15" w:rsidP="00F05206">
            <w:r w:rsidRPr="0013534D">
              <w:t>xeric</w:t>
            </w:r>
          </w:p>
        </w:tc>
        <w:tc>
          <w:tcPr>
            <w:tcW w:w="1843" w:type="dxa"/>
            <w:tcBorders>
              <w:top w:val="nil"/>
              <w:left w:val="nil"/>
              <w:right w:val="nil"/>
            </w:tcBorders>
            <w:noWrap/>
            <w:hideMark/>
          </w:tcPr>
          <w:p w14:paraId="1A27C91B" w14:textId="77777777" w:rsidR="00193C15" w:rsidRPr="0013534D" w:rsidRDefault="00193C15" w:rsidP="00F05206">
            <w:r w:rsidRPr="0013534D">
              <w:t>42.67847161</w:t>
            </w:r>
          </w:p>
        </w:tc>
        <w:tc>
          <w:tcPr>
            <w:tcW w:w="1782" w:type="dxa"/>
            <w:tcBorders>
              <w:top w:val="nil"/>
              <w:left w:val="nil"/>
              <w:right w:val="nil"/>
            </w:tcBorders>
            <w:noWrap/>
            <w:hideMark/>
          </w:tcPr>
          <w:p w14:paraId="035AC2CA" w14:textId="77777777" w:rsidR="00193C15" w:rsidRPr="0013534D" w:rsidRDefault="00193C15" w:rsidP="00F05206">
            <w:r w:rsidRPr="0013534D">
              <w:t>-83.4821571</w:t>
            </w:r>
          </w:p>
        </w:tc>
      </w:tr>
      <w:tr w:rsidR="00193C15" w:rsidRPr="0013534D" w14:paraId="3DF8F4B4" w14:textId="77777777" w:rsidTr="005E288C">
        <w:trPr>
          <w:trHeight w:val="290"/>
        </w:trPr>
        <w:tc>
          <w:tcPr>
            <w:tcW w:w="1030" w:type="dxa"/>
            <w:tcBorders>
              <w:top w:val="nil"/>
              <w:left w:val="nil"/>
              <w:bottom w:val="single" w:sz="4" w:space="0" w:color="auto"/>
              <w:right w:val="nil"/>
            </w:tcBorders>
            <w:noWrap/>
            <w:hideMark/>
          </w:tcPr>
          <w:p w14:paraId="3CF94961" w14:textId="77777777" w:rsidR="00193C15" w:rsidRPr="0013534D" w:rsidRDefault="00193C15" w:rsidP="00F05206">
            <w:r w:rsidRPr="0013534D">
              <w:t>60</w:t>
            </w:r>
          </w:p>
        </w:tc>
        <w:tc>
          <w:tcPr>
            <w:tcW w:w="2089" w:type="dxa"/>
            <w:tcBorders>
              <w:top w:val="nil"/>
              <w:left w:val="nil"/>
              <w:bottom w:val="single" w:sz="4" w:space="0" w:color="auto"/>
              <w:right w:val="nil"/>
            </w:tcBorders>
            <w:noWrap/>
            <w:hideMark/>
          </w:tcPr>
          <w:p w14:paraId="4280D4F9" w14:textId="77777777" w:rsidR="00193C15" w:rsidRPr="0013534D" w:rsidRDefault="00193C15" w:rsidP="00F05206">
            <w:r w:rsidRPr="0013534D">
              <w:t>PONRT3</w:t>
            </w:r>
          </w:p>
        </w:tc>
        <w:tc>
          <w:tcPr>
            <w:tcW w:w="2268" w:type="dxa"/>
            <w:tcBorders>
              <w:top w:val="nil"/>
              <w:left w:val="nil"/>
              <w:bottom w:val="single" w:sz="4" w:space="0" w:color="auto"/>
              <w:right w:val="nil"/>
            </w:tcBorders>
            <w:noWrap/>
            <w:hideMark/>
          </w:tcPr>
          <w:p w14:paraId="637719EA" w14:textId="77777777" w:rsidR="00193C15" w:rsidRPr="0013534D" w:rsidRDefault="00193C15" w:rsidP="00F05206">
            <w:r w:rsidRPr="0013534D">
              <w:t>Pontiac Lake</w:t>
            </w:r>
          </w:p>
        </w:tc>
        <w:tc>
          <w:tcPr>
            <w:tcW w:w="1134" w:type="dxa"/>
            <w:tcBorders>
              <w:top w:val="nil"/>
              <w:left w:val="nil"/>
              <w:bottom w:val="single" w:sz="4" w:space="0" w:color="auto"/>
              <w:right w:val="nil"/>
            </w:tcBorders>
            <w:noWrap/>
            <w:hideMark/>
          </w:tcPr>
          <w:p w14:paraId="6B2A0E75" w14:textId="77777777" w:rsidR="00193C15" w:rsidRPr="0013534D" w:rsidRDefault="00193C15" w:rsidP="00F05206">
            <w:r w:rsidRPr="0013534D">
              <w:t>O</w:t>
            </w:r>
          </w:p>
        </w:tc>
        <w:tc>
          <w:tcPr>
            <w:tcW w:w="1761" w:type="dxa"/>
            <w:tcBorders>
              <w:top w:val="nil"/>
              <w:left w:val="nil"/>
              <w:bottom w:val="single" w:sz="4" w:space="0" w:color="auto"/>
              <w:right w:val="nil"/>
            </w:tcBorders>
          </w:tcPr>
          <w:p w14:paraId="47798049" w14:textId="77777777" w:rsidR="00193C15" w:rsidRPr="0013534D" w:rsidRDefault="00193C15" w:rsidP="00F05206">
            <w:r w:rsidRPr="0013534D">
              <w:t>xeric</w:t>
            </w:r>
          </w:p>
        </w:tc>
        <w:tc>
          <w:tcPr>
            <w:tcW w:w="1843" w:type="dxa"/>
            <w:tcBorders>
              <w:top w:val="nil"/>
              <w:left w:val="nil"/>
              <w:bottom w:val="single" w:sz="4" w:space="0" w:color="auto"/>
              <w:right w:val="nil"/>
            </w:tcBorders>
            <w:noWrap/>
            <w:hideMark/>
          </w:tcPr>
          <w:p w14:paraId="1B3B4C02" w14:textId="77777777" w:rsidR="00193C15" w:rsidRPr="0013534D" w:rsidRDefault="00193C15" w:rsidP="00F05206">
            <w:r w:rsidRPr="0013534D">
              <w:t>42.67796779</w:t>
            </w:r>
          </w:p>
        </w:tc>
        <w:tc>
          <w:tcPr>
            <w:tcW w:w="1782" w:type="dxa"/>
            <w:tcBorders>
              <w:top w:val="nil"/>
              <w:left w:val="nil"/>
              <w:bottom w:val="single" w:sz="4" w:space="0" w:color="auto"/>
              <w:right w:val="nil"/>
            </w:tcBorders>
            <w:noWrap/>
            <w:hideMark/>
          </w:tcPr>
          <w:p w14:paraId="4CDFBA40" w14:textId="77777777" w:rsidR="00193C15" w:rsidRPr="0013534D" w:rsidRDefault="00193C15" w:rsidP="00F05206">
            <w:r w:rsidRPr="0013534D">
              <w:t>-83.48337831</w:t>
            </w:r>
          </w:p>
        </w:tc>
      </w:tr>
    </w:tbl>
    <w:p w14:paraId="18D560E4" w14:textId="77777777" w:rsidR="00193C15" w:rsidRDefault="00193C15" w:rsidP="00A61333"/>
    <w:p w14:paraId="06D85D80"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41DB5983" w14:textId="77777777" w:rsidTr="005E288C">
        <w:trPr>
          <w:trHeight w:val="290"/>
        </w:trPr>
        <w:tc>
          <w:tcPr>
            <w:tcW w:w="1030" w:type="dxa"/>
            <w:tcBorders>
              <w:top w:val="single" w:sz="4" w:space="0" w:color="auto"/>
              <w:left w:val="nil"/>
              <w:bottom w:val="single" w:sz="4" w:space="0" w:color="auto"/>
              <w:right w:val="nil"/>
            </w:tcBorders>
            <w:noWrap/>
          </w:tcPr>
          <w:p w14:paraId="478496E4" w14:textId="77777777" w:rsidR="005E288C" w:rsidRPr="0013534D" w:rsidRDefault="005E288C" w:rsidP="005E288C">
            <w:pPr>
              <w:rPr>
                <w:b/>
                <w:bCs/>
              </w:rPr>
            </w:pPr>
            <w:r w:rsidRPr="0013534D">
              <w:rPr>
                <w:b/>
                <w:bCs/>
              </w:rPr>
              <w:lastRenderedPageBreak/>
              <w:t xml:space="preserve">Plot </w:t>
            </w:r>
          </w:p>
          <w:p w14:paraId="5CCB498A" w14:textId="449D7FE5"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7DD113DD" w14:textId="69405093"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58F3F23B" w14:textId="6360162E"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21A09F79" w14:textId="783FC96F"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421FA8A7" w14:textId="77777777" w:rsidR="005E288C" w:rsidRPr="0013534D" w:rsidRDefault="005E288C" w:rsidP="005E288C">
            <w:pPr>
              <w:rPr>
                <w:b/>
                <w:bCs/>
              </w:rPr>
            </w:pPr>
            <w:r w:rsidRPr="0013534D">
              <w:rPr>
                <w:b/>
                <w:bCs/>
              </w:rPr>
              <w:t xml:space="preserve">Hydrological </w:t>
            </w:r>
          </w:p>
          <w:p w14:paraId="2A1296DC" w14:textId="5395D5ED"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26324EB7" w14:textId="363CB4F9"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73027F52" w14:textId="51F7800F" w:rsidR="005E288C" w:rsidRPr="0013534D" w:rsidRDefault="005E288C" w:rsidP="005E288C">
            <w:r w:rsidRPr="0013534D">
              <w:rPr>
                <w:b/>
                <w:bCs/>
              </w:rPr>
              <w:t>Longitude</w:t>
            </w:r>
          </w:p>
        </w:tc>
      </w:tr>
      <w:tr w:rsidR="005E288C" w:rsidRPr="0013534D" w14:paraId="5A666BC2" w14:textId="77777777" w:rsidTr="005E288C">
        <w:trPr>
          <w:trHeight w:val="290"/>
        </w:trPr>
        <w:tc>
          <w:tcPr>
            <w:tcW w:w="1030" w:type="dxa"/>
            <w:tcBorders>
              <w:top w:val="single" w:sz="4" w:space="0" w:color="auto"/>
              <w:left w:val="nil"/>
              <w:bottom w:val="nil"/>
              <w:right w:val="nil"/>
            </w:tcBorders>
            <w:noWrap/>
            <w:hideMark/>
          </w:tcPr>
          <w:p w14:paraId="6615675A" w14:textId="77777777" w:rsidR="005E288C" w:rsidRPr="0013534D" w:rsidRDefault="005E288C" w:rsidP="00F05206">
            <w:r w:rsidRPr="0013534D">
              <w:t>61</w:t>
            </w:r>
          </w:p>
        </w:tc>
        <w:tc>
          <w:tcPr>
            <w:tcW w:w="2089" w:type="dxa"/>
            <w:tcBorders>
              <w:top w:val="single" w:sz="4" w:space="0" w:color="auto"/>
              <w:left w:val="nil"/>
              <w:bottom w:val="nil"/>
              <w:right w:val="nil"/>
            </w:tcBorders>
            <w:noWrap/>
            <w:hideMark/>
          </w:tcPr>
          <w:p w14:paraId="5E2AC31B" w14:textId="77777777" w:rsidR="005E288C" w:rsidRPr="0013534D" w:rsidRDefault="005E288C" w:rsidP="00F05206">
            <w:r w:rsidRPr="0013534D">
              <w:t>ILRIP</w:t>
            </w:r>
          </w:p>
        </w:tc>
        <w:tc>
          <w:tcPr>
            <w:tcW w:w="2268" w:type="dxa"/>
            <w:tcBorders>
              <w:top w:val="single" w:sz="4" w:space="0" w:color="auto"/>
              <w:left w:val="nil"/>
              <w:bottom w:val="nil"/>
              <w:right w:val="nil"/>
            </w:tcBorders>
            <w:noWrap/>
            <w:hideMark/>
          </w:tcPr>
          <w:p w14:paraId="298BD3BA" w14:textId="77777777" w:rsidR="005E288C" w:rsidRPr="0013534D" w:rsidRDefault="005E288C" w:rsidP="00F05206">
            <w:r w:rsidRPr="0013534D">
              <w:t>Island Lake</w:t>
            </w:r>
          </w:p>
        </w:tc>
        <w:tc>
          <w:tcPr>
            <w:tcW w:w="1134" w:type="dxa"/>
            <w:tcBorders>
              <w:top w:val="single" w:sz="4" w:space="0" w:color="auto"/>
              <w:left w:val="nil"/>
              <w:bottom w:val="nil"/>
              <w:right w:val="nil"/>
            </w:tcBorders>
            <w:noWrap/>
            <w:hideMark/>
          </w:tcPr>
          <w:p w14:paraId="74465624" w14:textId="77777777" w:rsidR="005E288C" w:rsidRPr="0013534D" w:rsidRDefault="005E288C" w:rsidP="00F05206">
            <w:r w:rsidRPr="0013534D">
              <w:t>P</w:t>
            </w:r>
          </w:p>
        </w:tc>
        <w:tc>
          <w:tcPr>
            <w:tcW w:w="1761" w:type="dxa"/>
            <w:tcBorders>
              <w:top w:val="single" w:sz="4" w:space="0" w:color="auto"/>
              <w:left w:val="nil"/>
              <w:bottom w:val="nil"/>
              <w:right w:val="nil"/>
            </w:tcBorders>
          </w:tcPr>
          <w:p w14:paraId="49639F89"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DEC195F" w14:textId="77777777" w:rsidR="005E288C" w:rsidRPr="0013534D" w:rsidRDefault="005E288C" w:rsidP="00F05206">
            <w:r w:rsidRPr="0013534D">
              <w:t>42.50511387</w:t>
            </w:r>
          </w:p>
        </w:tc>
        <w:tc>
          <w:tcPr>
            <w:tcW w:w="1782" w:type="dxa"/>
            <w:tcBorders>
              <w:top w:val="single" w:sz="4" w:space="0" w:color="auto"/>
              <w:left w:val="nil"/>
              <w:bottom w:val="nil"/>
              <w:right w:val="nil"/>
            </w:tcBorders>
            <w:noWrap/>
            <w:hideMark/>
          </w:tcPr>
          <w:p w14:paraId="359619BE" w14:textId="77777777" w:rsidR="005E288C" w:rsidRPr="0013534D" w:rsidRDefault="005E288C" w:rsidP="00F05206">
            <w:r w:rsidRPr="0013534D">
              <w:t>-83.711563</w:t>
            </w:r>
          </w:p>
        </w:tc>
      </w:tr>
      <w:tr w:rsidR="005E288C" w:rsidRPr="0013534D" w14:paraId="01C83BE7" w14:textId="77777777" w:rsidTr="00F05206">
        <w:trPr>
          <w:trHeight w:val="290"/>
        </w:trPr>
        <w:tc>
          <w:tcPr>
            <w:tcW w:w="1030" w:type="dxa"/>
            <w:tcBorders>
              <w:top w:val="nil"/>
              <w:left w:val="nil"/>
              <w:bottom w:val="nil"/>
              <w:right w:val="nil"/>
            </w:tcBorders>
            <w:noWrap/>
            <w:hideMark/>
          </w:tcPr>
          <w:p w14:paraId="2640D43C" w14:textId="77777777" w:rsidR="005E288C" w:rsidRPr="0013534D" w:rsidRDefault="005E288C" w:rsidP="00F05206">
            <w:r w:rsidRPr="0013534D">
              <w:t>62</w:t>
            </w:r>
          </w:p>
        </w:tc>
        <w:tc>
          <w:tcPr>
            <w:tcW w:w="2089" w:type="dxa"/>
            <w:tcBorders>
              <w:top w:val="nil"/>
              <w:left w:val="nil"/>
              <w:bottom w:val="nil"/>
              <w:right w:val="nil"/>
            </w:tcBorders>
            <w:noWrap/>
            <w:hideMark/>
          </w:tcPr>
          <w:p w14:paraId="201AC4B6" w14:textId="77777777" w:rsidR="005E288C" w:rsidRPr="0013534D" w:rsidRDefault="005E288C" w:rsidP="00F05206">
            <w:r w:rsidRPr="0013534D">
              <w:t>ILRIP2</w:t>
            </w:r>
          </w:p>
        </w:tc>
        <w:tc>
          <w:tcPr>
            <w:tcW w:w="2268" w:type="dxa"/>
            <w:tcBorders>
              <w:top w:val="nil"/>
              <w:left w:val="nil"/>
              <w:bottom w:val="nil"/>
              <w:right w:val="nil"/>
            </w:tcBorders>
            <w:noWrap/>
            <w:hideMark/>
          </w:tcPr>
          <w:p w14:paraId="3DF93576"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C84C450" w14:textId="77777777" w:rsidR="005E288C" w:rsidRPr="0013534D" w:rsidRDefault="005E288C" w:rsidP="00F05206">
            <w:r w:rsidRPr="0013534D">
              <w:t>P</w:t>
            </w:r>
          </w:p>
        </w:tc>
        <w:tc>
          <w:tcPr>
            <w:tcW w:w="1761" w:type="dxa"/>
            <w:tcBorders>
              <w:top w:val="nil"/>
              <w:left w:val="nil"/>
              <w:bottom w:val="nil"/>
              <w:right w:val="nil"/>
            </w:tcBorders>
          </w:tcPr>
          <w:p w14:paraId="2C6BFFBD" w14:textId="77777777" w:rsidR="005E288C" w:rsidRPr="0013534D" w:rsidRDefault="005E288C" w:rsidP="00F05206">
            <w:r w:rsidRPr="0013534D">
              <w:t>hydric</w:t>
            </w:r>
          </w:p>
        </w:tc>
        <w:tc>
          <w:tcPr>
            <w:tcW w:w="1843" w:type="dxa"/>
            <w:tcBorders>
              <w:top w:val="nil"/>
              <w:left w:val="nil"/>
              <w:bottom w:val="nil"/>
              <w:right w:val="nil"/>
            </w:tcBorders>
            <w:noWrap/>
            <w:hideMark/>
          </w:tcPr>
          <w:p w14:paraId="463EC4DC" w14:textId="77777777" w:rsidR="005E288C" w:rsidRPr="0013534D" w:rsidRDefault="005E288C" w:rsidP="00F05206">
            <w:r w:rsidRPr="0013534D">
              <w:t>42.50548015</w:t>
            </w:r>
          </w:p>
        </w:tc>
        <w:tc>
          <w:tcPr>
            <w:tcW w:w="1782" w:type="dxa"/>
            <w:tcBorders>
              <w:top w:val="nil"/>
              <w:left w:val="nil"/>
              <w:bottom w:val="nil"/>
              <w:right w:val="nil"/>
            </w:tcBorders>
            <w:noWrap/>
            <w:hideMark/>
          </w:tcPr>
          <w:p w14:paraId="71130589" w14:textId="77777777" w:rsidR="005E288C" w:rsidRPr="0013534D" w:rsidRDefault="005E288C" w:rsidP="00F05206">
            <w:r w:rsidRPr="0013534D">
              <w:t>-83.71130397</w:t>
            </w:r>
          </w:p>
        </w:tc>
      </w:tr>
      <w:tr w:rsidR="005E288C" w:rsidRPr="0013534D" w14:paraId="26F9B3A6" w14:textId="77777777" w:rsidTr="00F05206">
        <w:trPr>
          <w:trHeight w:val="290"/>
        </w:trPr>
        <w:tc>
          <w:tcPr>
            <w:tcW w:w="1030" w:type="dxa"/>
            <w:tcBorders>
              <w:top w:val="nil"/>
              <w:left w:val="nil"/>
              <w:bottom w:val="nil"/>
              <w:right w:val="nil"/>
            </w:tcBorders>
            <w:noWrap/>
            <w:hideMark/>
          </w:tcPr>
          <w:p w14:paraId="79AECC61" w14:textId="77777777" w:rsidR="005E288C" w:rsidRPr="0013534D" w:rsidRDefault="005E288C" w:rsidP="00F05206">
            <w:r w:rsidRPr="0013534D">
              <w:t>63</w:t>
            </w:r>
          </w:p>
        </w:tc>
        <w:tc>
          <w:tcPr>
            <w:tcW w:w="2089" w:type="dxa"/>
            <w:tcBorders>
              <w:top w:val="nil"/>
              <w:left w:val="nil"/>
              <w:bottom w:val="nil"/>
              <w:right w:val="nil"/>
            </w:tcBorders>
            <w:noWrap/>
            <w:hideMark/>
          </w:tcPr>
          <w:p w14:paraId="41E39FAC" w14:textId="77777777" w:rsidR="005E288C" w:rsidRPr="0013534D" w:rsidRDefault="005E288C" w:rsidP="00F05206">
            <w:r w:rsidRPr="0013534D">
              <w:t>ILRIP3</w:t>
            </w:r>
          </w:p>
        </w:tc>
        <w:tc>
          <w:tcPr>
            <w:tcW w:w="2268" w:type="dxa"/>
            <w:tcBorders>
              <w:top w:val="nil"/>
              <w:left w:val="nil"/>
              <w:bottom w:val="nil"/>
              <w:right w:val="nil"/>
            </w:tcBorders>
            <w:noWrap/>
            <w:hideMark/>
          </w:tcPr>
          <w:p w14:paraId="547172C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F4C5E2F" w14:textId="77777777" w:rsidR="005E288C" w:rsidRPr="0013534D" w:rsidRDefault="005E288C" w:rsidP="00F05206">
            <w:r w:rsidRPr="0013534D">
              <w:t>P</w:t>
            </w:r>
          </w:p>
        </w:tc>
        <w:tc>
          <w:tcPr>
            <w:tcW w:w="1761" w:type="dxa"/>
            <w:tcBorders>
              <w:top w:val="nil"/>
              <w:left w:val="nil"/>
              <w:bottom w:val="nil"/>
              <w:right w:val="nil"/>
            </w:tcBorders>
          </w:tcPr>
          <w:p w14:paraId="4FC60585" w14:textId="77777777" w:rsidR="005E288C" w:rsidRPr="0013534D" w:rsidRDefault="005E288C" w:rsidP="00F05206">
            <w:r w:rsidRPr="0013534D">
              <w:t>hydric</w:t>
            </w:r>
          </w:p>
        </w:tc>
        <w:tc>
          <w:tcPr>
            <w:tcW w:w="1843" w:type="dxa"/>
            <w:tcBorders>
              <w:top w:val="nil"/>
              <w:left w:val="nil"/>
              <w:bottom w:val="nil"/>
              <w:right w:val="nil"/>
            </w:tcBorders>
            <w:noWrap/>
            <w:hideMark/>
          </w:tcPr>
          <w:p w14:paraId="7ACE8DFD" w14:textId="77777777" w:rsidR="005E288C" w:rsidRPr="0013534D" w:rsidRDefault="005E288C" w:rsidP="00F05206">
            <w:r w:rsidRPr="0013534D">
              <w:t>42.50506543</w:t>
            </w:r>
          </w:p>
        </w:tc>
        <w:tc>
          <w:tcPr>
            <w:tcW w:w="1782" w:type="dxa"/>
            <w:tcBorders>
              <w:top w:val="nil"/>
              <w:left w:val="nil"/>
              <w:bottom w:val="nil"/>
              <w:right w:val="nil"/>
            </w:tcBorders>
            <w:noWrap/>
            <w:hideMark/>
          </w:tcPr>
          <w:p w14:paraId="612A1879" w14:textId="77777777" w:rsidR="005E288C" w:rsidRPr="0013534D" w:rsidRDefault="005E288C" w:rsidP="00F05206">
            <w:r w:rsidRPr="0013534D">
              <w:t>-83.71105671</w:t>
            </w:r>
          </w:p>
        </w:tc>
      </w:tr>
      <w:tr w:rsidR="005E288C" w:rsidRPr="0013534D" w14:paraId="25FB2C21" w14:textId="77777777" w:rsidTr="00F05206">
        <w:trPr>
          <w:trHeight w:val="290"/>
        </w:trPr>
        <w:tc>
          <w:tcPr>
            <w:tcW w:w="1030" w:type="dxa"/>
            <w:tcBorders>
              <w:top w:val="nil"/>
              <w:left w:val="nil"/>
              <w:bottom w:val="nil"/>
              <w:right w:val="nil"/>
            </w:tcBorders>
            <w:noWrap/>
            <w:hideMark/>
          </w:tcPr>
          <w:p w14:paraId="546DAB0A" w14:textId="77777777" w:rsidR="005E288C" w:rsidRPr="0013534D" w:rsidRDefault="005E288C" w:rsidP="00F05206">
            <w:r w:rsidRPr="0013534D">
              <w:t>64</w:t>
            </w:r>
          </w:p>
        </w:tc>
        <w:tc>
          <w:tcPr>
            <w:tcW w:w="2089" w:type="dxa"/>
            <w:tcBorders>
              <w:top w:val="nil"/>
              <w:left w:val="nil"/>
              <w:bottom w:val="nil"/>
              <w:right w:val="nil"/>
            </w:tcBorders>
            <w:noWrap/>
            <w:hideMark/>
          </w:tcPr>
          <w:p w14:paraId="0E478045" w14:textId="77777777" w:rsidR="005E288C" w:rsidRPr="0013534D" w:rsidRDefault="005E288C" w:rsidP="00F05206">
            <w:r w:rsidRPr="0013534D">
              <w:t>ILCC</w:t>
            </w:r>
          </w:p>
        </w:tc>
        <w:tc>
          <w:tcPr>
            <w:tcW w:w="2268" w:type="dxa"/>
            <w:tcBorders>
              <w:top w:val="nil"/>
              <w:left w:val="nil"/>
              <w:bottom w:val="nil"/>
              <w:right w:val="nil"/>
            </w:tcBorders>
            <w:noWrap/>
            <w:hideMark/>
          </w:tcPr>
          <w:p w14:paraId="68107E2D"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5BC57D81" w14:textId="77777777" w:rsidR="005E288C" w:rsidRPr="0013534D" w:rsidRDefault="005E288C" w:rsidP="00F05206">
            <w:r w:rsidRPr="0013534D">
              <w:t>Q</w:t>
            </w:r>
          </w:p>
        </w:tc>
        <w:tc>
          <w:tcPr>
            <w:tcW w:w="1761" w:type="dxa"/>
            <w:tcBorders>
              <w:top w:val="nil"/>
              <w:left w:val="nil"/>
              <w:bottom w:val="nil"/>
              <w:right w:val="nil"/>
            </w:tcBorders>
          </w:tcPr>
          <w:p w14:paraId="426CB30D" w14:textId="77777777" w:rsidR="005E288C" w:rsidRPr="0013534D" w:rsidRDefault="005E288C" w:rsidP="00F05206">
            <w:r w:rsidRPr="0013534D">
              <w:t>hydric</w:t>
            </w:r>
          </w:p>
        </w:tc>
        <w:tc>
          <w:tcPr>
            <w:tcW w:w="1843" w:type="dxa"/>
            <w:tcBorders>
              <w:top w:val="nil"/>
              <w:left w:val="nil"/>
              <w:bottom w:val="nil"/>
              <w:right w:val="nil"/>
            </w:tcBorders>
            <w:noWrap/>
            <w:hideMark/>
          </w:tcPr>
          <w:p w14:paraId="5F1DD6DB" w14:textId="77777777" w:rsidR="005E288C" w:rsidRPr="0013534D" w:rsidRDefault="005E288C" w:rsidP="00F05206">
            <w:r w:rsidRPr="0013534D">
              <w:t>42.49871458</w:t>
            </w:r>
          </w:p>
        </w:tc>
        <w:tc>
          <w:tcPr>
            <w:tcW w:w="1782" w:type="dxa"/>
            <w:tcBorders>
              <w:top w:val="nil"/>
              <w:left w:val="nil"/>
              <w:bottom w:val="nil"/>
              <w:right w:val="nil"/>
            </w:tcBorders>
            <w:noWrap/>
            <w:hideMark/>
          </w:tcPr>
          <w:p w14:paraId="16C8874C" w14:textId="77777777" w:rsidR="005E288C" w:rsidRPr="0013534D" w:rsidRDefault="005E288C" w:rsidP="00F05206">
            <w:r w:rsidRPr="0013534D">
              <w:t>-83.71880034</w:t>
            </w:r>
          </w:p>
        </w:tc>
      </w:tr>
      <w:tr w:rsidR="005E288C" w:rsidRPr="0013534D" w14:paraId="7D768576" w14:textId="77777777" w:rsidTr="00F05206">
        <w:trPr>
          <w:trHeight w:val="290"/>
        </w:trPr>
        <w:tc>
          <w:tcPr>
            <w:tcW w:w="1030" w:type="dxa"/>
            <w:tcBorders>
              <w:top w:val="nil"/>
              <w:left w:val="nil"/>
              <w:bottom w:val="nil"/>
              <w:right w:val="nil"/>
            </w:tcBorders>
            <w:noWrap/>
            <w:hideMark/>
          </w:tcPr>
          <w:p w14:paraId="2FD8A656" w14:textId="77777777" w:rsidR="005E288C" w:rsidRPr="0013534D" w:rsidRDefault="005E288C" w:rsidP="00F05206">
            <w:r w:rsidRPr="0013534D">
              <w:t>65</w:t>
            </w:r>
          </w:p>
        </w:tc>
        <w:tc>
          <w:tcPr>
            <w:tcW w:w="2089" w:type="dxa"/>
            <w:tcBorders>
              <w:top w:val="nil"/>
              <w:left w:val="nil"/>
              <w:bottom w:val="nil"/>
              <w:right w:val="nil"/>
            </w:tcBorders>
            <w:noWrap/>
            <w:hideMark/>
          </w:tcPr>
          <w:p w14:paraId="2571FB80" w14:textId="77777777" w:rsidR="005E288C" w:rsidRPr="0013534D" w:rsidRDefault="005E288C" w:rsidP="00F05206">
            <w:r w:rsidRPr="0013534D">
              <w:t>ILCC2</w:t>
            </w:r>
          </w:p>
        </w:tc>
        <w:tc>
          <w:tcPr>
            <w:tcW w:w="2268" w:type="dxa"/>
            <w:tcBorders>
              <w:top w:val="nil"/>
              <w:left w:val="nil"/>
              <w:bottom w:val="nil"/>
              <w:right w:val="nil"/>
            </w:tcBorders>
            <w:noWrap/>
            <w:hideMark/>
          </w:tcPr>
          <w:p w14:paraId="20CA1134"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0302B81C" w14:textId="77777777" w:rsidR="005E288C" w:rsidRPr="0013534D" w:rsidRDefault="005E288C" w:rsidP="00F05206">
            <w:r w:rsidRPr="0013534D">
              <w:t>Q</w:t>
            </w:r>
          </w:p>
        </w:tc>
        <w:tc>
          <w:tcPr>
            <w:tcW w:w="1761" w:type="dxa"/>
            <w:tcBorders>
              <w:top w:val="nil"/>
              <w:left w:val="nil"/>
              <w:bottom w:val="nil"/>
              <w:right w:val="nil"/>
            </w:tcBorders>
          </w:tcPr>
          <w:p w14:paraId="1A5DB0D6" w14:textId="77777777" w:rsidR="005E288C" w:rsidRPr="0013534D" w:rsidRDefault="005E288C" w:rsidP="00F05206">
            <w:r w:rsidRPr="0013534D">
              <w:t>hydric</w:t>
            </w:r>
          </w:p>
        </w:tc>
        <w:tc>
          <w:tcPr>
            <w:tcW w:w="1843" w:type="dxa"/>
            <w:tcBorders>
              <w:top w:val="nil"/>
              <w:left w:val="nil"/>
              <w:bottom w:val="nil"/>
              <w:right w:val="nil"/>
            </w:tcBorders>
            <w:noWrap/>
            <w:hideMark/>
          </w:tcPr>
          <w:p w14:paraId="1755D119" w14:textId="77777777" w:rsidR="005E288C" w:rsidRPr="0013534D" w:rsidRDefault="005E288C" w:rsidP="00F05206">
            <w:r w:rsidRPr="0013534D">
              <w:t>42.49826164</w:t>
            </w:r>
          </w:p>
        </w:tc>
        <w:tc>
          <w:tcPr>
            <w:tcW w:w="1782" w:type="dxa"/>
            <w:tcBorders>
              <w:top w:val="nil"/>
              <w:left w:val="nil"/>
              <w:bottom w:val="nil"/>
              <w:right w:val="nil"/>
            </w:tcBorders>
            <w:noWrap/>
            <w:hideMark/>
          </w:tcPr>
          <w:p w14:paraId="52435DE9" w14:textId="77777777" w:rsidR="005E288C" w:rsidRPr="0013534D" w:rsidRDefault="005E288C" w:rsidP="00F05206">
            <w:r w:rsidRPr="0013534D">
              <w:t>-83.71911588</w:t>
            </w:r>
          </w:p>
        </w:tc>
      </w:tr>
      <w:tr w:rsidR="005E288C" w:rsidRPr="0013534D" w14:paraId="4EECAD29" w14:textId="77777777" w:rsidTr="00F05206">
        <w:trPr>
          <w:trHeight w:val="290"/>
        </w:trPr>
        <w:tc>
          <w:tcPr>
            <w:tcW w:w="1030" w:type="dxa"/>
            <w:tcBorders>
              <w:top w:val="nil"/>
              <w:left w:val="nil"/>
              <w:bottom w:val="nil"/>
              <w:right w:val="nil"/>
            </w:tcBorders>
            <w:noWrap/>
            <w:hideMark/>
          </w:tcPr>
          <w:p w14:paraId="46EB0D8E" w14:textId="77777777" w:rsidR="005E288C" w:rsidRPr="0013534D" w:rsidRDefault="005E288C" w:rsidP="00F05206">
            <w:r w:rsidRPr="0013534D">
              <w:t>66</w:t>
            </w:r>
          </w:p>
        </w:tc>
        <w:tc>
          <w:tcPr>
            <w:tcW w:w="2089" w:type="dxa"/>
            <w:tcBorders>
              <w:top w:val="nil"/>
              <w:left w:val="nil"/>
              <w:bottom w:val="nil"/>
              <w:right w:val="nil"/>
            </w:tcBorders>
            <w:noWrap/>
            <w:hideMark/>
          </w:tcPr>
          <w:p w14:paraId="4273ED02" w14:textId="77777777" w:rsidR="005E288C" w:rsidRPr="0013534D" w:rsidRDefault="005E288C" w:rsidP="00F05206">
            <w:r w:rsidRPr="0013534D">
              <w:t>ILCC3</w:t>
            </w:r>
          </w:p>
        </w:tc>
        <w:tc>
          <w:tcPr>
            <w:tcW w:w="2268" w:type="dxa"/>
            <w:tcBorders>
              <w:top w:val="nil"/>
              <w:left w:val="nil"/>
              <w:bottom w:val="nil"/>
              <w:right w:val="nil"/>
            </w:tcBorders>
            <w:noWrap/>
            <w:hideMark/>
          </w:tcPr>
          <w:p w14:paraId="7458393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77971A56" w14:textId="77777777" w:rsidR="005E288C" w:rsidRPr="0013534D" w:rsidRDefault="005E288C" w:rsidP="00F05206">
            <w:r w:rsidRPr="0013534D">
              <w:t>Q</w:t>
            </w:r>
          </w:p>
        </w:tc>
        <w:tc>
          <w:tcPr>
            <w:tcW w:w="1761" w:type="dxa"/>
            <w:tcBorders>
              <w:top w:val="nil"/>
              <w:left w:val="nil"/>
              <w:bottom w:val="nil"/>
              <w:right w:val="nil"/>
            </w:tcBorders>
          </w:tcPr>
          <w:p w14:paraId="7ADA5A16" w14:textId="77777777" w:rsidR="005E288C" w:rsidRPr="0013534D" w:rsidRDefault="005E288C" w:rsidP="00F05206">
            <w:r w:rsidRPr="0013534D">
              <w:t>hydric</w:t>
            </w:r>
          </w:p>
        </w:tc>
        <w:tc>
          <w:tcPr>
            <w:tcW w:w="1843" w:type="dxa"/>
            <w:tcBorders>
              <w:top w:val="nil"/>
              <w:left w:val="nil"/>
              <w:bottom w:val="nil"/>
              <w:right w:val="nil"/>
            </w:tcBorders>
            <w:noWrap/>
            <w:hideMark/>
          </w:tcPr>
          <w:p w14:paraId="25BF0025" w14:textId="77777777" w:rsidR="005E288C" w:rsidRPr="0013534D" w:rsidRDefault="005E288C" w:rsidP="00F05206">
            <w:r w:rsidRPr="0013534D">
              <w:t>42.49755544</w:t>
            </w:r>
          </w:p>
        </w:tc>
        <w:tc>
          <w:tcPr>
            <w:tcW w:w="1782" w:type="dxa"/>
            <w:tcBorders>
              <w:top w:val="nil"/>
              <w:left w:val="nil"/>
              <w:bottom w:val="nil"/>
              <w:right w:val="nil"/>
            </w:tcBorders>
            <w:noWrap/>
            <w:hideMark/>
          </w:tcPr>
          <w:p w14:paraId="2B75528D" w14:textId="77777777" w:rsidR="005E288C" w:rsidRPr="0013534D" w:rsidRDefault="005E288C" w:rsidP="00F05206">
            <w:r w:rsidRPr="0013534D">
              <w:t>-83.7194028</w:t>
            </w:r>
          </w:p>
        </w:tc>
      </w:tr>
      <w:tr w:rsidR="005E288C" w:rsidRPr="0013534D" w14:paraId="6E05D9FA" w14:textId="77777777" w:rsidTr="00F05206">
        <w:trPr>
          <w:trHeight w:val="290"/>
        </w:trPr>
        <w:tc>
          <w:tcPr>
            <w:tcW w:w="1030" w:type="dxa"/>
            <w:tcBorders>
              <w:top w:val="nil"/>
              <w:left w:val="nil"/>
              <w:bottom w:val="nil"/>
              <w:right w:val="nil"/>
            </w:tcBorders>
            <w:noWrap/>
            <w:hideMark/>
          </w:tcPr>
          <w:p w14:paraId="68BBD1BD" w14:textId="77777777" w:rsidR="005E288C" w:rsidRPr="0013534D" w:rsidRDefault="005E288C" w:rsidP="00F05206">
            <w:r w:rsidRPr="0013534D">
              <w:t>67</w:t>
            </w:r>
          </w:p>
        </w:tc>
        <w:tc>
          <w:tcPr>
            <w:tcW w:w="2089" w:type="dxa"/>
            <w:tcBorders>
              <w:top w:val="nil"/>
              <w:left w:val="nil"/>
              <w:bottom w:val="nil"/>
              <w:right w:val="nil"/>
            </w:tcBorders>
            <w:noWrap/>
            <w:hideMark/>
          </w:tcPr>
          <w:p w14:paraId="086A2352" w14:textId="77777777" w:rsidR="005E288C" w:rsidRPr="0013534D" w:rsidRDefault="005E288C" w:rsidP="00F05206">
            <w:r w:rsidRPr="0013534D">
              <w:t>ISMATDRY</w:t>
            </w:r>
          </w:p>
        </w:tc>
        <w:tc>
          <w:tcPr>
            <w:tcW w:w="2268" w:type="dxa"/>
            <w:tcBorders>
              <w:top w:val="nil"/>
              <w:left w:val="nil"/>
              <w:bottom w:val="nil"/>
              <w:right w:val="nil"/>
            </w:tcBorders>
            <w:noWrap/>
            <w:hideMark/>
          </w:tcPr>
          <w:p w14:paraId="6AD9A43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A7E420D" w14:textId="77777777" w:rsidR="005E288C" w:rsidRPr="0013534D" w:rsidRDefault="005E288C" w:rsidP="00F05206">
            <w:r w:rsidRPr="0013534D">
              <w:t>R</w:t>
            </w:r>
          </w:p>
        </w:tc>
        <w:tc>
          <w:tcPr>
            <w:tcW w:w="1761" w:type="dxa"/>
            <w:tcBorders>
              <w:top w:val="nil"/>
              <w:left w:val="nil"/>
              <w:bottom w:val="nil"/>
              <w:right w:val="nil"/>
            </w:tcBorders>
          </w:tcPr>
          <w:p w14:paraId="18B8C5AA" w14:textId="77777777" w:rsidR="005E288C" w:rsidRPr="0013534D" w:rsidRDefault="005E288C" w:rsidP="00F05206">
            <w:r w:rsidRPr="0013534D">
              <w:t>mesic</w:t>
            </w:r>
          </w:p>
        </w:tc>
        <w:tc>
          <w:tcPr>
            <w:tcW w:w="1843" w:type="dxa"/>
            <w:tcBorders>
              <w:top w:val="nil"/>
              <w:left w:val="nil"/>
              <w:bottom w:val="nil"/>
              <w:right w:val="nil"/>
            </w:tcBorders>
            <w:noWrap/>
            <w:hideMark/>
          </w:tcPr>
          <w:p w14:paraId="0383D58A" w14:textId="77777777" w:rsidR="005E288C" w:rsidRPr="0013534D" w:rsidRDefault="005E288C" w:rsidP="00F05206">
            <w:r w:rsidRPr="0013534D">
              <w:t>42.70259786</w:t>
            </w:r>
          </w:p>
        </w:tc>
        <w:tc>
          <w:tcPr>
            <w:tcW w:w="1782" w:type="dxa"/>
            <w:tcBorders>
              <w:top w:val="nil"/>
              <w:left w:val="nil"/>
              <w:bottom w:val="nil"/>
              <w:right w:val="nil"/>
            </w:tcBorders>
            <w:noWrap/>
            <w:hideMark/>
          </w:tcPr>
          <w:p w14:paraId="73A3CD3F" w14:textId="77777777" w:rsidR="005E288C" w:rsidRPr="0013534D" w:rsidRDefault="005E288C" w:rsidP="00F05206">
            <w:r w:rsidRPr="0013534D">
              <w:t>-83.49652337</w:t>
            </w:r>
          </w:p>
        </w:tc>
      </w:tr>
      <w:tr w:rsidR="005E288C" w:rsidRPr="0013534D" w14:paraId="15BB696B" w14:textId="77777777" w:rsidTr="00F05206">
        <w:trPr>
          <w:trHeight w:val="290"/>
        </w:trPr>
        <w:tc>
          <w:tcPr>
            <w:tcW w:w="1030" w:type="dxa"/>
            <w:tcBorders>
              <w:top w:val="nil"/>
              <w:left w:val="nil"/>
              <w:bottom w:val="nil"/>
              <w:right w:val="nil"/>
            </w:tcBorders>
            <w:noWrap/>
            <w:hideMark/>
          </w:tcPr>
          <w:p w14:paraId="718841D4" w14:textId="77777777" w:rsidR="005E288C" w:rsidRPr="0013534D" w:rsidRDefault="005E288C" w:rsidP="00F05206">
            <w:r w:rsidRPr="0013534D">
              <w:t>68</w:t>
            </w:r>
          </w:p>
        </w:tc>
        <w:tc>
          <w:tcPr>
            <w:tcW w:w="2089" w:type="dxa"/>
            <w:tcBorders>
              <w:top w:val="nil"/>
              <w:left w:val="nil"/>
              <w:bottom w:val="nil"/>
              <w:right w:val="nil"/>
            </w:tcBorders>
            <w:noWrap/>
            <w:hideMark/>
          </w:tcPr>
          <w:p w14:paraId="13526585" w14:textId="77777777" w:rsidR="005E288C" w:rsidRPr="0013534D" w:rsidRDefault="005E288C" w:rsidP="00F05206">
            <w:r w:rsidRPr="0013534D">
              <w:t>ISMATDRY2</w:t>
            </w:r>
          </w:p>
        </w:tc>
        <w:tc>
          <w:tcPr>
            <w:tcW w:w="2268" w:type="dxa"/>
            <w:tcBorders>
              <w:top w:val="nil"/>
              <w:left w:val="nil"/>
              <w:bottom w:val="nil"/>
              <w:right w:val="nil"/>
            </w:tcBorders>
            <w:noWrap/>
            <w:hideMark/>
          </w:tcPr>
          <w:p w14:paraId="5B0D4A6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EC15E7" w14:textId="77777777" w:rsidR="005E288C" w:rsidRPr="0013534D" w:rsidRDefault="005E288C" w:rsidP="00F05206">
            <w:r w:rsidRPr="0013534D">
              <w:t>R</w:t>
            </w:r>
          </w:p>
        </w:tc>
        <w:tc>
          <w:tcPr>
            <w:tcW w:w="1761" w:type="dxa"/>
            <w:tcBorders>
              <w:top w:val="nil"/>
              <w:left w:val="nil"/>
              <w:bottom w:val="nil"/>
              <w:right w:val="nil"/>
            </w:tcBorders>
          </w:tcPr>
          <w:p w14:paraId="27111982" w14:textId="77777777" w:rsidR="005E288C" w:rsidRPr="0013534D" w:rsidRDefault="005E288C" w:rsidP="00F05206">
            <w:r w:rsidRPr="0013534D">
              <w:t>mesic</w:t>
            </w:r>
          </w:p>
        </w:tc>
        <w:tc>
          <w:tcPr>
            <w:tcW w:w="1843" w:type="dxa"/>
            <w:tcBorders>
              <w:top w:val="nil"/>
              <w:left w:val="nil"/>
              <w:bottom w:val="nil"/>
              <w:right w:val="nil"/>
            </w:tcBorders>
            <w:noWrap/>
            <w:hideMark/>
          </w:tcPr>
          <w:p w14:paraId="560C5ADB" w14:textId="77777777" w:rsidR="005E288C" w:rsidRPr="0013534D" w:rsidRDefault="005E288C" w:rsidP="00F05206">
            <w:r w:rsidRPr="0013534D">
              <w:t>42.70213825</w:t>
            </w:r>
          </w:p>
        </w:tc>
        <w:tc>
          <w:tcPr>
            <w:tcW w:w="1782" w:type="dxa"/>
            <w:tcBorders>
              <w:top w:val="nil"/>
              <w:left w:val="nil"/>
              <w:bottom w:val="nil"/>
              <w:right w:val="nil"/>
            </w:tcBorders>
            <w:noWrap/>
            <w:hideMark/>
          </w:tcPr>
          <w:p w14:paraId="33065A1A" w14:textId="77777777" w:rsidR="005E288C" w:rsidRPr="0013534D" w:rsidRDefault="005E288C" w:rsidP="00F05206">
            <w:r w:rsidRPr="0013534D">
              <w:t>-83.49648848</w:t>
            </w:r>
          </w:p>
        </w:tc>
      </w:tr>
      <w:tr w:rsidR="005E288C" w:rsidRPr="0013534D" w14:paraId="7505817E" w14:textId="77777777" w:rsidTr="00F05206">
        <w:trPr>
          <w:trHeight w:val="290"/>
        </w:trPr>
        <w:tc>
          <w:tcPr>
            <w:tcW w:w="1030" w:type="dxa"/>
            <w:tcBorders>
              <w:top w:val="nil"/>
              <w:left w:val="nil"/>
              <w:bottom w:val="nil"/>
              <w:right w:val="nil"/>
            </w:tcBorders>
            <w:noWrap/>
            <w:hideMark/>
          </w:tcPr>
          <w:p w14:paraId="51C7FCC5" w14:textId="77777777" w:rsidR="005E288C" w:rsidRPr="0013534D" w:rsidRDefault="005E288C" w:rsidP="00F05206">
            <w:r w:rsidRPr="0013534D">
              <w:t>69</w:t>
            </w:r>
          </w:p>
        </w:tc>
        <w:tc>
          <w:tcPr>
            <w:tcW w:w="2089" w:type="dxa"/>
            <w:tcBorders>
              <w:top w:val="nil"/>
              <w:left w:val="nil"/>
              <w:bottom w:val="nil"/>
              <w:right w:val="nil"/>
            </w:tcBorders>
            <w:noWrap/>
            <w:hideMark/>
          </w:tcPr>
          <w:p w14:paraId="0038F5AD" w14:textId="77777777" w:rsidR="005E288C" w:rsidRPr="0013534D" w:rsidRDefault="005E288C" w:rsidP="00F05206">
            <w:r w:rsidRPr="0013534D">
              <w:t>ISMATDRY3</w:t>
            </w:r>
          </w:p>
        </w:tc>
        <w:tc>
          <w:tcPr>
            <w:tcW w:w="2268" w:type="dxa"/>
            <w:tcBorders>
              <w:top w:val="nil"/>
              <w:left w:val="nil"/>
              <w:bottom w:val="nil"/>
              <w:right w:val="nil"/>
            </w:tcBorders>
            <w:noWrap/>
            <w:hideMark/>
          </w:tcPr>
          <w:p w14:paraId="243594B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697D48E" w14:textId="77777777" w:rsidR="005E288C" w:rsidRPr="0013534D" w:rsidRDefault="005E288C" w:rsidP="00F05206">
            <w:r w:rsidRPr="0013534D">
              <w:t>R</w:t>
            </w:r>
          </w:p>
        </w:tc>
        <w:tc>
          <w:tcPr>
            <w:tcW w:w="1761" w:type="dxa"/>
            <w:tcBorders>
              <w:top w:val="nil"/>
              <w:left w:val="nil"/>
              <w:bottom w:val="nil"/>
              <w:right w:val="nil"/>
            </w:tcBorders>
          </w:tcPr>
          <w:p w14:paraId="79C20ECB" w14:textId="77777777" w:rsidR="005E288C" w:rsidRPr="0013534D" w:rsidRDefault="005E288C" w:rsidP="00F05206">
            <w:r w:rsidRPr="0013534D">
              <w:t>mesic</w:t>
            </w:r>
          </w:p>
        </w:tc>
        <w:tc>
          <w:tcPr>
            <w:tcW w:w="1843" w:type="dxa"/>
            <w:tcBorders>
              <w:top w:val="nil"/>
              <w:left w:val="nil"/>
              <w:bottom w:val="nil"/>
              <w:right w:val="nil"/>
            </w:tcBorders>
            <w:noWrap/>
            <w:hideMark/>
          </w:tcPr>
          <w:p w14:paraId="24BE7F54" w14:textId="77777777" w:rsidR="005E288C" w:rsidRPr="0013534D" w:rsidRDefault="005E288C" w:rsidP="00F05206">
            <w:r w:rsidRPr="0013534D">
              <w:t>42.70223513</w:t>
            </w:r>
          </w:p>
        </w:tc>
        <w:tc>
          <w:tcPr>
            <w:tcW w:w="1782" w:type="dxa"/>
            <w:tcBorders>
              <w:top w:val="nil"/>
              <w:left w:val="nil"/>
              <w:bottom w:val="nil"/>
              <w:right w:val="nil"/>
            </w:tcBorders>
            <w:noWrap/>
            <w:hideMark/>
          </w:tcPr>
          <w:p w14:paraId="3B277D7A" w14:textId="77777777" w:rsidR="005E288C" w:rsidRPr="0013534D" w:rsidRDefault="005E288C" w:rsidP="00F05206">
            <w:r w:rsidRPr="0013534D">
              <w:t>-83.49584728</w:t>
            </w:r>
          </w:p>
        </w:tc>
      </w:tr>
      <w:tr w:rsidR="005E288C" w:rsidRPr="0013534D" w14:paraId="08DE185B" w14:textId="77777777" w:rsidTr="00F05206">
        <w:trPr>
          <w:trHeight w:val="290"/>
        </w:trPr>
        <w:tc>
          <w:tcPr>
            <w:tcW w:w="1030" w:type="dxa"/>
            <w:tcBorders>
              <w:top w:val="nil"/>
              <w:left w:val="nil"/>
              <w:bottom w:val="nil"/>
              <w:right w:val="nil"/>
            </w:tcBorders>
            <w:noWrap/>
            <w:hideMark/>
          </w:tcPr>
          <w:p w14:paraId="6F45A63F" w14:textId="77777777" w:rsidR="005E288C" w:rsidRPr="0013534D" w:rsidRDefault="005E288C" w:rsidP="00F05206">
            <w:r w:rsidRPr="0013534D">
              <w:t>70</w:t>
            </w:r>
          </w:p>
        </w:tc>
        <w:tc>
          <w:tcPr>
            <w:tcW w:w="2089" w:type="dxa"/>
            <w:tcBorders>
              <w:top w:val="nil"/>
              <w:left w:val="nil"/>
              <w:bottom w:val="nil"/>
              <w:right w:val="nil"/>
            </w:tcBorders>
            <w:noWrap/>
            <w:hideMark/>
          </w:tcPr>
          <w:p w14:paraId="5E07B93E" w14:textId="77777777" w:rsidR="005E288C" w:rsidRPr="0013534D" w:rsidRDefault="005E288C" w:rsidP="00F05206">
            <w:r w:rsidRPr="0013534D">
              <w:t>ISLD</w:t>
            </w:r>
          </w:p>
        </w:tc>
        <w:tc>
          <w:tcPr>
            <w:tcW w:w="2268" w:type="dxa"/>
            <w:tcBorders>
              <w:top w:val="nil"/>
              <w:left w:val="nil"/>
              <w:bottom w:val="nil"/>
              <w:right w:val="nil"/>
            </w:tcBorders>
            <w:noWrap/>
            <w:hideMark/>
          </w:tcPr>
          <w:p w14:paraId="695A713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DB52D55" w14:textId="77777777" w:rsidR="005E288C" w:rsidRPr="0013534D" w:rsidRDefault="005E288C" w:rsidP="00F05206">
            <w:r w:rsidRPr="0013534D">
              <w:t>S</w:t>
            </w:r>
          </w:p>
        </w:tc>
        <w:tc>
          <w:tcPr>
            <w:tcW w:w="1761" w:type="dxa"/>
            <w:tcBorders>
              <w:top w:val="nil"/>
              <w:left w:val="nil"/>
              <w:bottom w:val="nil"/>
              <w:right w:val="nil"/>
            </w:tcBorders>
          </w:tcPr>
          <w:p w14:paraId="3A98E920" w14:textId="77777777" w:rsidR="005E288C" w:rsidRPr="0013534D" w:rsidRDefault="005E288C" w:rsidP="00F05206">
            <w:r w:rsidRPr="0013534D">
              <w:t>hydric</w:t>
            </w:r>
          </w:p>
        </w:tc>
        <w:tc>
          <w:tcPr>
            <w:tcW w:w="1843" w:type="dxa"/>
            <w:tcBorders>
              <w:top w:val="nil"/>
              <w:left w:val="nil"/>
              <w:bottom w:val="nil"/>
              <w:right w:val="nil"/>
            </w:tcBorders>
            <w:noWrap/>
            <w:hideMark/>
          </w:tcPr>
          <w:p w14:paraId="173442E6" w14:textId="77777777" w:rsidR="005E288C" w:rsidRPr="0013534D" w:rsidRDefault="005E288C" w:rsidP="00F05206">
            <w:r w:rsidRPr="0013534D">
              <w:t>42.7016922</w:t>
            </w:r>
          </w:p>
        </w:tc>
        <w:tc>
          <w:tcPr>
            <w:tcW w:w="1782" w:type="dxa"/>
            <w:tcBorders>
              <w:top w:val="nil"/>
              <w:left w:val="nil"/>
              <w:bottom w:val="nil"/>
              <w:right w:val="nil"/>
            </w:tcBorders>
            <w:noWrap/>
            <w:hideMark/>
          </w:tcPr>
          <w:p w14:paraId="4AF735F7" w14:textId="77777777" w:rsidR="005E288C" w:rsidRPr="0013534D" w:rsidRDefault="005E288C" w:rsidP="00F05206">
            <w:r w:rsidRPr="0013534D">
              <w:t>-83.49741597</w:t>
            </w:r>
          </w:p>
        </w:tc>
      </w:tr>
      <w:tr w:rsidR="005E288C" w:rsidRPr="0013534D" w14:paraId="129BA976" w14:textId="77777777" w:rsidTr="00F05206">
        <w:trPr>
          <w:trHeight w:val="290"/>
        </w:trPr>
        <w:tc>
          <w:tcPr>
            <w:tcW w:w="1030" w:type="dxa"/>
            <w:tcBorders>
              <w:top w:val="nil"/>
              <w:left w:val="nil"/>
              <w:bottom w:val="nil"/>
              <w:right w:val="nil"/>
            </w:tcBorders>
            <w:noWrap/>
            <w:hideMark/>
          </w:tcPr>
          <w:p w14:paraId="4B590372" w14:textId="77777777" w:rsidR="005E288C" w:rsidRPr="0013534D" w:rsidRDefault="005E288C" w:rsidP="00F05206">
            <w:r w:rsidRPr="0013534D">
              <w:t>71</w:t>
            </w:r>
          </w:p>
        </w:tc>
        <w:tc>
          <w:tcPr>
            <w:tcW w:w="2089" w:type="dxa"/>
            <w:tcBorders>
              <w:top w:val="nil"/>
              <w:left w:val="nil"/>
              <w:bottom w:val="nil"/>
              <w:right w:val="nil"/>
            </w:tcBorders>
            <w:noWrap/>
            <w:hideMark/>
          </w:tcPr>
          <w:p w14:paraId="30E60295" w14:textId="77777777" w:rsidR="005E288C" w:rsidRPr="0013534D" w:rsidRDefault="005E288C" w:rsidP="00F05206">
            <w:r w:rsidRPr="0013534D">
              <w:t>ISLD2</w:t>
            </w:r>
          </w:p>
        </w:tc>
        <w:tc>
          <w:tcPr>
            <w:tcW w:w="2268" w:type="dxa"/>
            <w:tcBorders>
              <w:top w:val="nil"/>
              <w:left w:val="nil"/>
              <w:bottom w:val="nil"/>
              <w:right w:val="nil"/>
            </w:tcBorders>
            <w:noWrap/>
            <w:hideMark/>
          </w:tcPr>
          <w:p w14:paraId="02FDE3A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1122E44" w14:textId="77777777" w:rsidR="005E288C" w:rsidRPr="0013534D" w:rsidRDefault="005E288C" w:rsidP="00F05206">
            <w:r w:rsidRPr="0013534D">
              <w:t>S</w:t>
            </w:r>
          </w:p>
        </w:tc>
        <w:tc>
          <w:tcPr>
            <w:tcW w:w="1761" w:type="dxa"/>
            <w:tcBorders>
              <w:top w:val="nil"/>
              <w:left w:val="nil"/>
              <w:bottom w:val="nil"/>
              <w:right w:val="nil"/>
            </w:tcBorders>
          </w:tcPr>
          <w:p w14:paraId="1185C8F1" w14:textId="77777777" w:rsidR="005E288C" w:rsidRPr="0013534D" w:rsidRDefault="005E288C" w:rsidP="00F05206">
            <w:r w:rsidRPr="0013534D">
              <w:t>hydric</w:t>
            </w:r>
          </w:p>
        </w:tc>
        <w:tc>
          <w:tcPr>
            <w:tcW w:w="1843" w:type="dxa"/>
            <w:tcBorders>
              <w:top w:val="nil"/>
              <w:left w:val="nil"/>
              <w:bottom w:val="nil"/>
              <w:right w:val="nil"/>
            </w:tcBorders>
            <w:noWrap/>
            <w:hideMark/>
          </w:tcPr>
          <w:p w14:paraId="547A6EAF" w14:textId="77777777" w:rsidR="005E288C" w:rsidRPr="0013534D" w:rsidRDefault="005E288C" w:rsidP="00F05206">
            <w:r w:rsidRPr="0013534D">
              <w:t>42.70129243</w:t>
            </w:r>
          </w:p>
        </w:tc>
        <w:tc>
          <w:tcPr>
            <w:tcW w:w="1782" w:type="dxa"/>
            <w:tcBorders>
              <w:top w:val="nil"/>
              <w:left w:val="nil"/>
              <w:bottom w:val="nil"/>
              <w:right w:val="nil"/>
            </w:tcBorders>
            <w:noWrap/>
            <w:hideMark/>
          </w:tcPr>
          <w:p w14:paraId="77F5250F" w14:textId="77777777" w:rsidR="005E288C" w:rsidRPr="0013534D" w:rsidRDefault="005E288C" w:rsidP="00F05206">
            <w:r w:rsidRPr="0013534D">
              <w:t>-83.49740698</w:t>
            </w:r>
          </w:p>
        </w:tc>
      </w:tr>
      <w:tr w:rsidR="005E288C" w:rsidRPr="0013534D" w14:paraId="61AF6C13" w14:textId="77777777" w:rsidTr="00F05206">
        <w:trPr>
          <w:trHeight w:val="290"/>
        </w:trPr>
        <w:tc>
          <w:tcPr>
            <w:tcW w:w="1030" w:type="dxa"/>
            <w:tcBorders>
              <w:top w:val="nil"/>
              <w:left w:val="nil"/>
              <w:bottom w:val="nil"/>
              <w:right w:val="nil"/>
            </w:tcBorders>
            <w:noWrap/>
            <w:hideMark/>
          </w:tcPr>
          <w:p w14:paraId="78C0D4D4" w14:textId="77777777" w:rsidR="005E288C" w:rsidRPr="0013534D" w:rsidRDefault="005E288C" w:rsidP="00F05206">
            <w:r w:rsidRPr="0013534D">
              <w:t>72</w:t>
            </w:r>
          </w:p>
        </w:tc>
        <w:tc>
          <w:tcPr>
            <w:tcW w:w="2089" w:type="dxa"/>
            <w:tcBorders>
              <w:top w:val="nil"/>
              <w:left w:val="nil"/>
              <w:bottom w:val="nil"/>
              <w:right w:val="nil"/>
            </w:tcBorders>
            <w:noWrap/>
            <w:hideMark/>
          </w:tcPr>
          <w:p w14:paraId="18B1B55D" w14:textId="77777777" w:rsidR="005E288C" w:rsidRPr="0013534D" w:rsidRDefault="005E288C" w:rsidP="00F05206">
            <w:r w:rsidRPr="0013534D">
              <w:t>ISLD3</w:t>
            </w:r>
          </w:p>
        </w:tc>
        <w:tc>
          <w:tcPr>
            <w:tcW w:w="2268" w:type="dxa"/>
            <w:tcBorders>
              <w:top w:val="nil"/>
              <w:left w:val="nil"/>
              <w:bottom w:val="nil"/>
              <w:right w:val="nil"/>
            </w:tcBorders>
            <w:noWrap/>
            <w:hideMark/>
          </w:tcPr>
          <w:p w14:paraId="74877D6F"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0CE40490" w14:textId="77777777" w:rsidR="005E288C" w:rsidRPr="0013534D" w:rsidRDefault="005E288C" w:rsidP="00F05206">
            <w:r w:rsidRPr="0013534D">
              <w:t>S</w:t>
            </w:r>
          </w:p>
        </w:tc>
        <w:tc>
          <w:tcPr>
            <w:tcW w:w="1761" w:type="dxa"/>
            <w:tcBorders>
              <w:top w:val="nil"/>
              <w:left w:val="nil"/>
              <w:bottom w:val="nil"/>
              <w:right w:val="nil"/>
            </w:tcBorders>
          </w:tcPr>
          <w:p w14:paraId="228FB7E5" w14:textId="77777777" w:rsidR="005E288C" w:rsidRPr="0013534D" w:rsidRDefault="005E288C" w:rsidP="00F05206">
            <w:r w:rsidRPr="0013534D">
              <w:t>hydric</w:t>
            </w:r>
          </w:p>
        </w:tc>
        <w:tc>
          <w:tcPr>
            <w:tcW w:w="1843" w:type="dxa"/>
            <w:tcBorders>
              <w:top w:val="nil"/>
              <w:left w:val="nil"/>
              <w:bottom w:val="nil"/>
              <w:right w:val="nil"/>
            </w:tcBorders>
            <w:noWrap/>
            <w:hideMark/>
          </w:tcPr>
          <w:p w14:paraId="7E8E8CC7" w14:textId="77777777" w:rsidR="005E288C" w:rsidRPr="0013534D" w:rsidRDefault="005E288C" w:rsidP="00F05206">
            <w:r w:rsidRPr="0013534D">
              <w:t>42.70142849</w:t>
            </w:r>
          </w:p>
        </w:tc>
        <w:tc>
          <w:tcPr>
            <w:tcW w:w="1782" w:type="dxa"/>
            <w:tcBorders>
              <w:top w:val="nil"/>
              <w:left w:val="nil"/>
              <w:bottom w:val="nil"/>
              <w:right w:val="nil"/>
            </w:tcBorders>
            <w:noWrap/>
            <w:hideMark/>
          </w:tcPr>
          <w:p w14:paraId="3DBB9E29" w14:textId="77777777" w:rsidR="005E288C" w:rsidRPr="0013534D" w:rsidRDefault="005E288C" w:rsidP="00F05206">
            <w:r w:rsidRPr="0013534D">
              <w:t>-83.49779967</w:t>
            </w:r>
          </w:p>
        </w:tc>
      </w:tr>
      <w:tr w:rsidR="005E288C" w:rsidRPr="0013534D" w14:paraId="7743B6FE" w14:textId="77777777" w:rsidTr="00F05206">
        <w:trPr>
          <w:trHeight w:val="290"/>
        </w:trPr>
        <w:tc>
          <w:tcPr>
            <w:tcW w:w="1030" w:type="dxa"/>
            <w:tcBorders>
              <w:top w:val="nil"/>
              <w:left w:val="nil"/>
              <w:bottom w:val="nil"/>
              <w:right w:val="nil"/>
            </w:tcBorders>
            <w:noWrap/>
            <w:hideMark/>
          </w:tcPr>
          <w:p w14:paraId="21D2054C" w14:textId="77777777" w:rsidR="005E288C" w:rsidRPr="0013534D" w:rsidRDefault="005E288C" w:rsidP="00F05206">
            <w:r w:rsidRPr="0013534D">
              <w:t>73</w:t>
            </w:r>
          </w:p>
        </w:tc>
        <w:tc>
          <w:tcPr>
            <w:tcW w:w="2089" w:type="dxa"/>
            <w:tcBorders>
              <w:top w:val="nil"/>
              <w:left w:val="nil"/>
              <w:bottom w:val="nil"/>
              <w:right w:val="nil"/>
            </w:tcBorders>
            <w:noWrap/>
            <w:hideMark/>
          </w:tcPr>
          <w:p w14:paraId="1121F9C5" w14:textId="77777777" w:rsidR="005E288C" w:rsidRPr="0013534D" w:rsidRDefault="005E288C" w:rsidP="00F05206">
            <w:r w:rsidRPr="0013534D">
              <w:t>ISMATDE</w:t>
            </w:r>
          </w:p>
        </w:tc>
        <w:tc>
          <w:tcPr>
            <w:tcW w:w="2268" w:type="dxa"/>
            <w:tcBorders>
              <w:top w:val="nil"/>
              <w:left w:val="nil"/>
              <w:bottom w:val="nil"/>
              <w:right w:val="nil"/>
            </w:tcBorders>
            <w:noWrap/>
            <w:hideMark/>
          </w:tcPr>
          <w:p w14:paraId="5F77C724"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11FA259" w14:textId="77777777" w:rsidR="005E288C" w:rsidRPr="0013534D" w:rsidRDefault="005E288C" w:rsidP="00F05206">
            <w:r w:rsidRPr="0013534D">
              <w:t>T</w:t>
            </w:r>
          </w:p>
        </w:tc>
        <w:tc>
          <w:tcPr>
            <w:tcW w:w="1761" w:type="dxa"/>
            <w:tcBorders>
              <w:top w:val="nil"/>
              <w:left w:val="nil"/>
              <w:bottom w:val="nil"/>
              <w:right w:val="nil"/>
            </w:tcBorders>
          </w:tcPr>
          <w:p w14:paraId="05A3E3E3" w14:textId="77777777" w:rsidR="005E288C" w:rsidRPr="0013534D" w:rsidRDefault="005E288C" w:rsidP="00F05206">
            <w:r w:rsidRPr="0013534D">
              <w:t>xeric</w:t>
            </w:r>
          </w:p>
        </w:tc>
        <w:tc>
          <w:tcPr>
            <w:tcW w:w="1843" w:type="dxa"/>
            <w:tcBorders>
              <w:top w:val="nil"/>
              <w:left w:val="nil"/>
              <w:bottom w:val="nil"/>
              <w:right w:val="nil"/>
            </w:tcBorders>
            <w:noWrap/>
            <w:hideMark/>
          </w:tcPr>
          <w:p w14:paraId="7B6A2DBD" w14:textId="77777777" w:rsidR="005E288C" w:rsidRPr="0013534D" w:rsidRDefault="005E288C" w:rsidP="00F05206">
            <w:r w:rsidRPr="0013534D">
              <w:t>42.7035437</w:t>
            </w:r>
          </w:p>
        </w:tc>
        <w:tc>
          <w:tcPr>
            <w:tcW w:w="1782" w:type="dxa"/>
            <w:tcBorders>
              <w:top w:val="nil"/>
              <w:left w:val="nil"/>
              <w:bottom w:val="nil"/>
              <w:right w:val="nil"/>
            </w:tcBorders>
            <w:noWrap/>
            <w:hideMark/>
          </w:tcPr>
          <w:p w14:paraId="3369A74B" w14:textId="77777777" w:rsidR="005E288C" w:rsidRPr="0013534D" w:rsidRDefault="005E288C" w:rsidP="00F05206">
            <w:r w:rsidRPr="0013534D">
              <w:t>-83.49463936</w:t>
            </w:r>
          </w:p>
        </w:tc>
      </w:tr>
      <w:tr w:rsidR="005E288C" w:rsidRPr="0013534D" w14:paraId="6E8C24C3" w14:textId="77777777" w:rsidTr="00F05206">
        <w:trPr>
          <w:trHeight w:val="290"/>
        </w:trPr>
        <w:tc>
          <w:tcPr>
            <w:tcW w:w="1030" w:type="dxa"/>
            <w:tcBorders>
              <w:top w:val="nil"/>
              <w:left w:val="nil"/>
              <w:bottom w:val="nil"/>
              <w:right w:val="nil"/>
            </w:tcBorders>
            <w:noWrap/>
            <w:hideMark/>
          </w:tcPr>
          <w:p w14:paraId="7BD02ACD" w14:textId="77777777" w:rsidR="005E288C" w:rsidRPr="0013534D" w:rsidRDefault="005E288C" w:rsidP="00F05206">
            <w:r w:rsidRPr="0013534D">
              <w:t>74</w:t>
            </w:r>
          </w:p>
        </w:tc>
        <w:tc>
          <w:tcPr>
            <w:tcW w:w="2089" w:type="dxa"/>
            <w:tcBorders>
              <w:top w:val="nil"/>
              <w:left w:val="nil"/>
              <w:bottom w:val="nil"/>
              <w:right w:val="nil"/>
            </w:tcBorders>
            <w:noWrap/>
            <w:hideMark/>
          </w:tcPr>
          <w:p w14:paraId="7C06F67A" w14:textId="77777777" w:rsidR="005E288C" w:rsidRPr="0013534D" w:rsidRDefault="005E288C" w:rsidP="00F05206">
            <w:r w:rsidRPr="0013534D">
              <w:t>ISMATDE2</w:t>
            </w:r>
          </w:p>
        </w:tc>
        <w:tc>
          <w:tcPr>
            <w:tcW w:w="2268" w:type="dxa"/>
            <w:tcBorders>
              <w:top w:val="nil"/>
              <w:left w:val="nil"/>
              <w:bottom w:val="nil"/>
              <w:right w:val="nil"/>
            </w:tcBorders>
            <w:noWrap/>
            <w:hideMark/>
          </w:tcPr>
          <w:p w14:paraId="322A97D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0FCDC7" w14:textId="77777777" w:rsidR="005E288C" w:rsidRPr="0013534D" w:rsidRDefault="005E288C" w:rsidP="00F05206">
            <w:r w:rsidRPr="0013534D">
              <w:t>T</w:t>
            </w:r>
          </w:p>
        </w:tc>
        <w:tc>
          <w:tcPr>
            <w:tcW w:w="1761" w:type="dxa"/>
            <w:tcBorders>
              <w:top w:val="nil"/>
              <w:left w:val="nil"/>
              <w:bottom w:val="nil"/>
              <w:right w:val="nil"/>
            </w:tcBorders>
          </w:tcPr>
          <w:p w14:paraId="24560763" w14:textId="77777777" w:rsidR="005E288C" w:rsidRPr="0013534D" w:rsidRDefault="005E288C" w:rsidP="00F05206">
            <w:r w:rsidRPr="0013534D">
              <w:t>xeric</w:t>
            </w:r>
          </w:p>
        </w:tc>
        <w:tc>
          <w:tcPr>
            <w:tcW w:w="1843" w:type="dxa"/>
            <w:tcBorders>
              <w:top w:val="nil"/>
              <w:left w:val="nil"/>
              <w:bottom w:val="nil"/>
              <w:right w:val="nil"/>
            </w:tcBorders>
            <w:noWrap/>
            <w:hideMark/>
          </w:tcPr>
          <w:p w14:paraId="13662E5E" w14:textId="77777777" w:rsidR="005E288C" w:rsidRPr="0013534D" w:rsidRDefault="005E288C" w:rsidP="00F05206">
            <w:r w:rsidRPr="0013534D">
              <w:t>42.70375308</w:t>
            </w:r>
          </w:p>
        </w:tc>
        <w:tc>
          <w:tcPr>
            <w:tcW w:w="1782" w:type="dxa"/>
            <w:tcBorders>
              <w:top w:val="nil"/>
              <w:left w:val="nil"/>
              <w:bottom w:val="nil"/>
              <w:right w:val="nil"/>
            </w:tcBorders>
            <w:noWrap/>
            <w:hideMark/>
          </w:tcPr>
          <w:p w14:paraId="520D97FA" w14:textId="77777777" w:rsidR="005E288C" w:rsidRPr="0013534D" w:rsidRDefault="005E288C" w:rsidP="00F05206">
            <w:r w:rsidRPr="0013534D">
              <w:t>-83.49415138</w:t>
            </w:r>
          </w:p>
        </w:tc>
      </w:tr>
      <w:tr w:rsidR="005E288C" w:rsidRPr="0013534D" w14:paraId="1290BC9F" w14:textId="77777777" w:rsidTr="00F05206">
        <w:trPr>
          <w:trHeight w:val="290"/>
        </w:trPr>
        <w:tc>
          <w:tcPr>
            <w:tcW w:w="1030" w:type="dxa"/>
            <w:tcBorders>
              <w:top w:val="nil"/>
              <w:left w:val="nil"/>
              <w:bottom w:val="nil"/>
              <w:right w:val="nil"/>
            </w:tcBorders>
            <w:noWrap/>
            <w:hideMark/>
          </w:tcPr>
          <w:p w14:paraId="116B4FF8" w14:textId="77777777" w:rsidR="005E288C" w:rsidRPr="0013534D" w:rsidRDefault="005E288C" w:rsidP="00F05206">
            <w:r w:rsidRPr="0013534D">
              <w:t>75</w:t>
            </w:r>
          </w:p>
        </w:tc>
        <w:tc>
          <w:tcPr>
            <w:tcW w:w="2089" w:type="dxa"/>
            <w:tcBorders>
              <w:top w:val="nil"/>
              <w:left w:val="nil"/>
              <w:bottom w:val="nil"/>
              <w:right w:val="nil"/>
            </w:tcBorders>
            <w:noWrap/>
            <w:hideMark/>
          </w:tcPr>
          <w:p w14:paraId="5CE78BC6" w14:textId="77777777" w:rsidR="005E288C" w:rsidRPr="0013534D" w:rsidRDefault="005E288C" w:rsidP="00F05206">
            <w:r w:rsidRPr="0013534D">
              <w:t>ISMATDE3</w:t>
            </w:r>
          </w:p>
        </w:tc>
        <w:tc>
          <w:tcPr>
            <w:tcW w:w="2268" w:type="dxa"/>
            <w:tcBorders>
              <w:top w:val="nil"/>
              <w:left w:val="nil"/>
              <w:bottom w:val="nil"/>
              <w:right w:val="nil"/>
            </w:tcBorders>
            <w:noWrap/>
            <w:hideMark/>
          </w:tcPr>
          <w:p w14:paraId="39EA0AF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2B46081" w14:textId="77777777" w:rsidR="005E288C" w:rsidRPr="0013534D" w:rsidRDefault="005E288C" w:rsidP="00F05206">
            <w:r w:rsidRPr="0013534D">
              <w:t>T</w:t>
            </w:r>
          </w:p>
        </w:tc>
        <w:tc>
          <w:tcPr>
            <w:tcW w:w="1761" w:type="dxa"/>
            <w:tcBorders>
              <w:top w:val="nil"/>
              <w:left w:val="nil"/>
              <w:bottom w:val="nil"/>
              <w:right w:val="nil"/>
            </w:tcBorders>
          </w:tcPr>
          <w:p w14:paraId="3CE7117A" w14:textId="77777777" w:rsidR="005E288C" w:rsidRPr="0013534D" w:rsidRDefault="005E288C" w:rsidP="00F05206">
            <w:r w:rsidRPr="0013534D">
              <w:t>xeric</w:t>
            </w:r>
          </w:p>
        </w:tc>
        <w:tc>
          <w:tcPr>
            <w:tcW w:w="1843" w:type="dxa"/>
            <w:tcBorders>
              <w:top w:val="nil"/>
              <w:left w:val="nil"/>
              <w:bottom w:val="nil"/>
              <w:right w:val="nil"/>
            </w:tcBorders>
            <w:noWrap/>
            <w:hideMark/>
          </w:tcPr>
          <w:p w14:paraId="07963C48" w14:textId="77777777" w:rsidR="005E288C" w:rsidRPr="0013534D" w:rsidRDefault="005E288C" w:rsidP="00F05206">
            <w:r w:rsidRPr="0013534D">
              <w:t>42.70278921</w:t>
            </w:r>
          </w:p>
        </w:tc>
        <w:tc>
          <w:tcPr>
            <w:tcW w:w="1782" w:type="dxa"/>
            <w:tcBorders>
              <w:top w:val="nil"/>
              <w:left w:val="nil"/>
              <w:bottom w:val="nil"/>
              <w:right w:val="nil"/>
            </w:tcBorders>
            <w:noWrap/>
            <w:hideMark/>
          </w:tcPr>
          <w:p w14:paraId="29934A28" w14:textId="77777777" w:rsidR="005E288C" w:rsidRPr="0013534D" w:rsidRDefault="005E288C" w:rsidP="00F05206">
            <w:r w:rsidRPr="0013534D">
              <w:t>-83.49360562</w:t>
            </w:r>
          </w:p>
        </w:tc>
      </w:tr>
      <w:tr w:rsidR="005E288C" w:rsidRPr="0013534D" w14:paraId="5F3A101B" w14:textId="77777777" w:rsidTr="00F05206">
        <w:trPr>
          <w:trHeight w:val="290"/>
        </w:trPr>
        <w:tc>
          <w:tcPr>
            <w:tcW w:w="1030" w:type="dxa"/>
            <w:tcBorders>
              <w:top w:val="nil"/>
              <w:left w:val="nil"/>
              <w:bottom w:val="nil"/>
              <w:right w:val="nil"/>
            </w:tcBorders>
            <w:noWrap/>
            <w:hideMark/>
          </w:tcPr>
          <w:p w14:paraId="55A0DC4E" w14:textId="77777777" w:rsidR="005E288C" w:rsidRPr="0013534D" w:rsidRDefault="005E288C" w:rsidP="00F05206">
            <w:r w:rsidRPr="0013534D">
              <w:t>76</w:t>
            </w:r>
          </w:p>
        </w:tc>
        <w:tc>
          <w:tcPr>
            <w:tcW w:w="2089" w:type="dxa"/>
            <w:tcBorders>
              <w:top w:val="nil"/>
              <w:left w:val="nil"/>
              <w:bottom w:val="nil"/>
              <w:right w:val="nil"/>
            </w:tcBorders>
            <w:noWrap/>
            <w:hideMark/>
          </w:tcPr>
          <w:p w14:paraId="17306D30" w14:textId="77777777" w:rsidR="005E288C" w:rsidRPr="0013534D" w:rsidRDefault="005E288C" w:rsidP="00F05206">
            <w:r w:rsidRPr="0013534D">
              <w:t>ISRIP</w:t>
            </w:r>
          </w:p>
        </w:tc>
        <w:tc>
          <w:tcPr>
            <w:tcW w:w="2268" w:type="dxa"/>
            <w:tcBorders>
              <w:top w:val="nil"/>
              <w:left w:val="nil"/>
              <w:bottom w:val="nil"/>
              <w:right w:val="nil"/>
            </w:tcBorders>
            <w:noWrap/>
            <w:hideMark/>
          </w:tcPr>
          <w:p w14:paraId="37D97D8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DB1EC54" w14:textId="77777777" w:rsidR="005E288C" w:rsidRPr="0013534D" w:rsidRDefault="005E288C" w:rsidP="00F05206">
            <w:r w:rsidRPr="0013534D">
              <w:t>U</w:t>
            </w:r>
          </w:p>
        </w:tc>
        <w:tc>
          <w:tcPr>
            <w:tcW w:w="1761" w:type="dxa"/>
            <w:tcBorders>
              <w:top w:val="nil"/>
              <w:left w:val="nil"/>
              <w:bottom w:val="nil"/>
              <w:right w:val="nil"/>
            </w:tcBorders>
          </w:tcPr>
          <w:p w14:paraId="1DC41A26" w14:textId="77777777" w:rsidR="005E288C" w:rsidRPr="0013534D" w:rsidRDefault="005E288C" w:rsidP="00F05206">
            <w:r w:rsidRPr="0013534D">
              <w:t>hydric</w:t>
            </w:r>
          </w:p>
        </w:tc>
        <w:tc>
          <w:tcPr>
            <w:tcW w:w="1843" w:type="dxa"/>
            <w:tcBorders>
              <w:top w:val="nil"/>
              <w:left w:val="nil"/>
              <w:bottom w:val="nil"/>
              <w:right w:val="nil"/>
            </w:tcBorders>
            <w:noWrap/>
            <w:hideMark/>
          </w:tcPr>
          <w:p w14:paraId="072BF029" w14:textId="77777777" w:rsidR="005E288C" w:rsidRPr="0013534D" w:rsidRDefault="005E288C" w:rsidP="00F05206">
            <w:r w:rsidRPr="0013534D">
              <w:t>42.70463303</w:t>
            </w:r>
          </w:p>
        </w:tc>
        <w:tc>
          <w:tcPr>
            <w:tcW w:w="1782" w:type="dxa"/>
            <w:tcBorders>
              <w:top w:val="nil"/>
              <w:left w:val="nil"/>
              <w:bottom w:val="nil"/>
              <w:right w:val="nil"/>
            </w:tcBorders>
            <w:noWrap/>
            <w:hideMark/>
          </w:tcPr>
          <w:p w14:paraId="3BA90BE4" w14:textId="77777777" w:rsidR="005E288C" w:rsidRPr="0013534D" w:rsidRDefault="005E288C" w:rsidP="00F05206">
            <w:r w:rsidRPr="0013534D">
              <w:t>-83.49570897</w:t>
            </w:r>
          </w:p>
        </w:tc>
      </w:tr>
      <w:tr w:rsidR="005E288C" w:rsidRPr="0013534D" w14:paraId="0C523D48" w14:textId="77777777" w:rsidTr="00F05206">
        <w:trPr>
          <w:trHeight w:val="290"/>
        </w:trPr>
        <w:tc>
          <w:tcPr>
            <w:tcW w:w="1030" w:type="dxa"/>
            <w:tcBorders>
              <w:top w:val="nil"/>
              <w:left w:val="nil"/>
              <w:bottom w:val="nil"/>
              <w:right w:val="nil"/>
            </w:tcBorders>
            <w:noWrap/>
            <w:hideMark/>
          </w:tcPr>
          <w:p w14:paraId="5188B353" w14:textId="77777777" w:rsidR="005E288C" w:rsidRPr="0013534D" w:rsidRDefault="005E288C" w:rsidP="00F05206">
            <w:r w:rsidRPr="0013534D">
              <w:t>77</w:t>
            </w:r>
          </w:p>
        </w:tc>
        <w:tc>
          <w:tcPr>
            <w:tcW w:w="2089" w:type="dxa"/>
            <w:tcBorders>
              <w:top w:val="nil"/>
              <w:left w:val="nil"/>
              <w:bottom w:val="nil"/>
              <w:right w:val="nil"/>
            </w:tcBorders>
            <w:noWrap/>
            <w:hideMark/>
          </w:tcPr>
          <w:p w14:paraId="045456FD" w14:textId="77777777" w:rsidR="005E288C" w:rsidRPr="0013534D" w:rsidRDefault="005E288C" w:rsidP="00F05206">
            <w:r w:rsidRPr="0013534D">
              <w:t>ISRIP2</w:t>
            </w:r>
          </w:p>
        </w:tc>
        <w:tc>
          <w:tcPr>
            <w:tcW w:w="2268" w:type="dxa"/>
            <w:tcBorders>
              <w:top w:val="nil"/>
              <w:left w:val="nil"/>
              <w:bottom w:val="nil"/>
              <w:right w:val="nil"/>
            </w:tcBorders>
            <w:noWrap/>
            <w:hideMark/>
          </w:tcPr>
          <w:p w14:paraId="3299E79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556C18E" w14:textId="77777777" w:rsidR="005E288C" w:rsidRPr="0013534D" w:rsidRDefault="005E288C" w:rsidP="00F05206">
            <w:r w:rsidRPr="0013534D">
              <w:t>U</w:t>
            </w:r>
          </w:p>
        </w:tc>
        <w:tc>
          <w:tcPr>
            <w:tcW w:w="1761" w:type="dxa"/>
            <w:tcBorders>
              <w:top w:val="nil"/>
              <w:left w:val="nil"/>
              <w:bottom w:val="nil"/>
              <w:right w:val="nil"/>
            </w:tcBorders>
          </w:tcPr>
          <w:p w14:paraId="7C4C50C7" w14:textId="77777777" w:rsidR="005E288C" w:rsidRPr="0013534D" w:rsidRDefault="005E288C" w:rsidP="00F05206">
            <w:r w:rsidRPr="0013534D">
              <w:t>hydric</w:t>
            </w:r>
          </w:p>
        </w:tc>
        <w:tc>
          <w:tcPr>
            <w:tcW w:w="1843" w:type="dxa"/>
            <w:tcBorders>
              <w:top w:val="nil"/>
              <w:left w:val="nil"/>
              <w:bottom w:val="nil"/>
              <w:right w:val="nil"/>
            </w:tcBorders>
            <w:noWrap/>
            <w:hideMark/>
          </w:tcPr>
          <w:p w14:paraId="16C3ED96" w14:textId="77777777" w:rsidR="005E288C" w:rsidRPr="0013534D" w:rsidRDefault="005E288C" w:rsidP="00F05206">
            <w:r w:rsidRPr="0013534D">
              <w:t>42.70481219</w:t>
            </w:r>
          </w:p>
        </w:tc>
        <w:tc>
          <w:tcPr>
            <w:tcW w:w="1782" w:type="dxa"/>
            <w:tcBorders>
              <w:top w:val="nil"/>
              <w:left w:val="nil"/>
              <w:bottom w:val="nil"/>
              <w:right w:val="nil"/>
            </w:tcBorders>
            <w:noWrap/>
            <w:hideMark/>
          </w:tcPr>
          <w:p w14:paraId="757E60BE" w14:textId="77777777" w:rsidR="005E288C" w:rsidRPr="0013534D" w:rsidRDefault="005E288C" w:rsidP="00F05206">
            <w:r w:rsidRPr="0013534D">
              <w:t>-83.494821</w:t>
            </w:r>
          </w:p>
        </w:tc>
      </w:tr>
      <w:tr w:rsidR="005E288C" w:rsidRPr="0013534D" w14:paraId="4B0C5928" w14:textId="77777777" w:rsidTr="00F05206">
        <w:trPr>
          <w:trHeight w:val="290"/>
        </w:trPr>
        <w:tc>
          <w:tcPr>
            <w:tcW w:w="1030" w:type="dxa"/>
            <w:tcBorders>
              <w:top w:val="nil"/>
              <w:left w:val="nil"/>
              <w:bottom w:val="nil"/>
              <w:right w:val="nil"/>
            </w:tcBorders>
            <w:noWrap/>
            <w:hideMark/>
          </w:tcPr>
          <w:p w14:paraId="4A05A821" w14:textId="77777777" w:rsidR="005E288C" w:rsidRPr="0013534D" w:rsidRDefault="005E288C" w:rsidP="00F05206">
            <w:r w:rsidRPr="0013534D">
              <w:t>78</w:t>
            </w:r>
          </w:p>
        </w:tc>
        <w:tc>
          <w:tcPr>
            <w:tcW w:w="2089" w:type="dxa"/>
            <w:tcBorders>
              <w:top w:val="nil"/>
              <w:left w:val="nil"/>
              <w:bottom w:val="nil"/>
              <w:right w:val="nil"/>
            </w:tcBorders>
            <w:noWrap/>
            <w:hideMark/>
          </w:tcPr>
          <w:p w14:paraId="560FE3F0" w14:textId="77777777" w:rsidR="005E288C" w:rsidRPr="0013534D" w:rsidRDefault="005E288C" w:rsidP="00F05206">
            <w:r w:rsidRPr="0013534D">
              <w:t>ISRIP3</w:t>
            </w:r>
          </w:p>
        </w:tc>
        <w:tc>
          <w:tcPr>
            <w:tcW w:w="2268" w:type="dxa"/>
            <w:tcBorders>
              <w:top w:val="nil"/>
              <w:left w:val="nil"/>
              <w:bottom w:val="nil"/>
              <w:right w:val="nil"/>
            </w:tcBorders>
            <w:noWrap/>
            <w:hideMark/>
          </w:tcPr>
          <w:p w14:paraId="3AA841E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3F450D1" w14:textId="77777777" w:rsidR="005E288C" w:rsidRPr="0013534D" w:rsidRDefault="005E288C" w:rsidP="00F05206">
            <w:r w:rsidRPr="0013534D">
              <w:t>U</w:t>
            </w:r>
          </w:p>
        </w:tc>
        <w:tc>
          <w:tcPr>
            <w:tcW w:w="1761" w:type="dxa"/>
            <w:tcBorders>
              <w:top w:val="nil"/>
              <w:left w:val="nil"/>
              <w:bottom w:val="nil"/>
              <w:right w:val="nil"/>
            </w:tcBorders>
          </w:tcPr>
          <w:p w14:paraId="2ECD5A56" w14:textId="77777777" w:rsidR="005E288C" w:rsidRPr="0013534D" w:rsidRDefault="005E288C" w:rsidP="00F05206">
            <w:r w:rsidRPr="0013534D">
              <w:t>hydric</w:t>
            </w:r>
          </w:p>
        </w:tc>
        <w:tc>
          <w:tcPr>
            <w:tcW w:w="1843" w:type="dxa"/>
            <w:tcBorders>
              <w:top w:val="nil"/>
              <w:left w:val="nil"/>
              <w:bottom w:val="nil"/>
              <w:right w:val="nil"/>
            </w:tcBorders>
            <w:noWrap/>
            <w:hideMark/>
          </w:tcPr>
          <w:p w14:paraId="170F6B1D" w14:textId="77777777" w:rsidR="005E288C" w:rsidRPr="0013534D" w:rsidRDefault="005E288C" w:rsidP="00F05206">
            <w:r w:rsidRPr="0013534D">
              <w:t>42.70487822</w:t>
            </w:r>
          </w:p>
        </w:tc>
        <w:tc>
          <w:tcPr>
            <w:tcW w:w="1782" w:type="dxa"/>
            <w:tcBorders>
              <w:top w:val="nil"/>
              <w:left w:val="nil"/>
              <w:bottom w:val="nil"/>
              <w:right w:val="nil"/>
            </w:tcBorders>
            <w:noWrap/>
            <w:hideMark/>
          </w:tcPr>
          <w:p w14:paraId="458CF128" w14:textId="77777777" w:rsidR="005E288C" w:rsidRPr="0013534D" w:rsidRDefault="005E288C" w:rsidP="00F05206">
            <w:r w:rsidRPr="0013534D">
              <w:t>-83.4940807</w:t>
            </w:r>
          </w:p>
        </w:tc>
      </w:tr>
      <w:tr w:rsidR="005E288C" w:rsidRPr="0013534D" w14:paraId="4085C604" w14:textId="77777777" w:rsidTr="00F05206">
        <w:trPr>
          <w:trHeight w:val="290"/>
        </w:trPr>
        <w:tc>
          <w:tcPr>
            <w:tcW w:w="1030" w:type="dxa"/>
            <w:tcBorders>
              <w:top w:val="nil"/>
              <w:left w:val="nil"/>
              <w:bottom w:val="nil"/>
              <w:right w:val="nil"/>
            </w:tcBorders>
            <w:noWrap/>
            <w:hideMark/>
          </w:tcPr>
          <w:p w14:paraId="33C53444" w14:textId="77777777" w:rsidR="005E288C" w:rsidRPr="0013534D" w:rsidRDefault="005E288C" w:rsidP="00F05206">
            <w:r w:rsidRPr="0013534D">
              <w:t>79</w:t>
            </w:r>
          </w:p>
        </w:tc>
        <w:tc>
          <w:tcPr>
            <w:tcW w:w="2089" w:type="dxa"/>
            <w:tcBorders>
              <w:top w:val="nil"/>
              <w:left w:val="nil"/>
              <w:bottom w:val="nil"/>
              <w:right w:val="nil"/>
            </w:tcBorders>
            <w:noWrap/>
            <w:hideMark/>
          </w:tcPr>
          <w:p w14:paraId="2F72DB49" w14:textId="77777777" w:rsidR="005E288C" w:rsidRPr="0013534D" w:rsidRDefault="005E288C" w:rsidP="00F05206">
            <w:r w:rsidRPr="0013534D">
              <w:t>ISOPEN</w:t>
            </w:r>
          </w:p>
        </w:tc>
        <w:tc>
          <w:tcPr>
            <w:tcW w:w="2268" w:type="dxa"/>
            <w:tcBorders>
              <w:top w:val="nil"/>
              <w:left w:val="nil"/>
              <w:bottom w:val="nil"/>
              <w:right w:val="nil"/>
            </w:tcBorders>
            <w:noWrap/>
            <w:hideMark/>
          </w:tcPr>
          <w:p w14:paraId="64535D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D33291C" w14:textId="77777777" w:rsidR="005E288C" w:rsidRPr="0013534D" w:rsidRDefault="005E288C" w:rsidP="00F05206">
            <w:r w:rsidRPr="0013534D">
              <w:t>V</w:t>
            </w:r>
          </w:p>
        </w:tc>
        <w:tc>
          <w:tcPr>
            <w:tcW w:w="1761" w:type="dxa"/>
            <w:tcBorders>
              <w:top w:val="nil"/>
              <w:left w:val="nil"/>
              <w:bottom w:val="nil"/>
              <w:right w:val="nil"/>
            </w:tcBorders>
          </w:tcPr>
          <w:p w14:paraId="5EBCF834" w14:textId="77777777" w:rsidR="005E288C" w:rsidRPr="0013534D" w:rsidRDefault="005E288C" w:rsidP="00F05206">
            <w:r w:rsidRPr="0013534D">
              <w:t>mesic</w:t>
            </w:r>
          </w:p>
        </w:tc>
        <w:tc>
          <w:tcPr>
            <w:tcW w:w="1843" w:type="dxa"/>
            <w:tcBorders>
              <w:top w:val="nil"/>
              <w:left w:val="nil"/>
              <w:bottom w:val="nil"/>
              <w:right w:val="nil"/>
            </w:tcBorders>
            <w:noWrap/>
            <w:hideMark/>
          </w:tcPr>
          <w:p w14:paraId="128AC56D" w14:textId="77777777" w:rsidR="005E288C" w:rsidRPr="0013534D" w:rsidRDefault="005E288C" w:rsidP="00F05206">
            <w:r w:rsidRPr="0013534D">
              <w:t>42.70480262</w:t>
            </w:r>
          </w:p>
        </w:tc>
        <w:tc>
          <w:tcPr>
            <w:tcW w:w="1782" w:type="dxa"/>
            <w:tcBorders>
              <w:top w:val="nil"/>
              <w:left w:val="nil"/>
              <w:bottom w:val="nil"/>
              <w:right w:val="nil"/>
            </w:tcBorders>
            <w:noWrap/>
            <w:hideMark/>
          </w:tcPr>
          <w:p w14:paraId="70C4949A" w14:textId="77777777" w:rsidR="005E288C" w:rsidRPr="0013534D" w:rsidRDefault="005E288C" w:rsidP="00F05206">
            <w:r w:rsidRPr="0013534D">
              <w:t>-83.49706373</w:t>
            </w:r>
          </w:p>
        </w:tc>
      </w:tr>
      <w:tr w:rsidR="005E288C" w:rsidRPr="0013534D" w14:paraId="730C362B" w14:textId="77777777" w:rsidTr="005E288C">
        <w:trPr>
          <w:trHeight w:val="290"/>
        </w:trPr>
        <w:tc>
          <w:tcPr>
            <w:tcW w:w="1030" w:type="dxa"/>
            <w:tcBorders>
              <w:top w:val="nil"/>
              <w:left w:val="nil"/>
              <w:right w:val="nil"/>
            </w:tcBorders>
            <w:noWrap/>
            <w:hideMark/>
          </w:tcPr>
          <w:p w14:paraId="670A5AD9" w14:textId="77777777" w:rsidR="005E288C" w:rsidRPr="0013534D" w:rsidRDefault="005E288C" w:rsidP="00F05206">
            <w:r w:rsidRPr="0013534D">
              <w:t>80</w:t>
            </w:r>
          </w:p>
        </w:tc>
        <w:tc>
          <w:tcPr>
            <w:tcW w:w="2089" w:type="dxa"/>
            <w:tcBorders>
              <w:top w:val="nil"/>
              <w:left w:val="nil"/>
              <w:right w:val="nil"/>
            </w:tcBorders>
            <w:noWrap/>
            <w:hideMark/>
          </w:tcPr>
          <w:p w14:paraId="134C170B" w14:textId="77777777" w:rsidR="005E288C" w:rsidRPr="0013534D" w:rsidRDefault="005E288C" w:rsidP="00F05206">
            <w:r w:rsidRPr="0013534D">
              <w:t>ISOPEN2</w:t>
            </w:r>
          </w:p>
        </w:tc>
        <w:tc>
          <w:tcPr>
            <w:tcW w:w="2268" w:type="dxa"/>
            <w:tcBorders>
              <w:top w:val="nil"/>
              <w:left w:val="nil"/>
              <w:right w:val="nil"/>
            </w:tcBorders>
            <w:noWrap/>
            <w:hideMark/>
          </w:tcPr>
          <w:p w14:paraId="691CBD29" w14:textId="77777777" w:rsidR="005E288C" w:rsidRPr="0013534D" w:rsidRDefault="005E288C" w:rsidP="00F05206">
            <w:r w:rsidRPr="0013534D">
              <w:t>Indian Springs</w:t>
            </w:r>
          </w:p>
        </w:tc>
        <w:tc>
          <w:tcPr>
            <w:tcW w:w="1134" w:type="dxa"/>
            <w:tcBorders>
              <w:top w:val="nil"/>
              <w:left w:val="nil"/>
              <w:right w:val="nil"/>
            </w:tcBorders>
            <w:noWrap/>
            <w:hideMark/>
          </w:tcPr>
          <w:p w14:paraId="0E91C8A1" w14:textId="77777777" w:rsidR="005E288C" w:rsidRPr="0013534D" w:rsidRDefault="005E288C" w:rsidP="00F05206">
            <w:r w:rsidRPr="0013534D">
              <w:t>V</w:t>
            </w:r>
          </w:p>
        </w:tc>
        <w:tc>
          <w:tcPr>
            <w:tcW w:w="1761" w:type="dxa"/>
            <w:tcBorders>
              <w:top w:val="nil"/>
              <w:left w:val="nil"/>
              <w:right w:val="nil"/>
            </w:tcBorders>
          </w:tcPr>
          <w:p w14:paraId="09CA9033" w14:textId="77777777" w:rsidR="005E288C" w:rsidRPr="0013534D" w:rsidRDefault="005E288C" w:rsidP="00F05206">
            <w:r w:rsidRPr="0013534D">
              <w:t>mesic</w:t>
            </w:r>
          </w:p>
        </w:tc>
        <w:tc>
          <w:tcPr>
            <w:tcW w:w="1843" w:type="dxa"/>
            <w:tcBorders>
              <w:top w:val="nil"/>
              <w:left w:val="nil"/>
              <w:right w:val="nil"/>
            </w:tcBorders>
            <w:noWrap/>
            <w:hideMark/>
          </w:tcPr>
          <w:p w14:paraId="3B0AA17C" w14:textId="77777777" w:rsidR="005E288C" w:rsidRPr="0013534D" w:rsidRDefault="005E288C" w:rsidP="00F05206">
            <w:r w:rsidRPr="0013534D">
              <w:t>42.70388702</w:t>
            </w:r>
          </w:p>
        </w:tc>
        <w:tc>
          <w:tcPr>
            <w:tcW w:w="1782" w:type="dxa"/>
            <w:tcBorders>
              <w:top w:val="nil"/>
              <w:left w:val="nil"/>
              <w:right w:val="nil"/>
            </w:tcBorders>
            <w:noWrap/>
            <w:hideMark/>
          </w:tcPr>
          <w:p w14:paraId="21E1EB4A" w14:textId="77777777" w:rsidR="005E288C" w:rsidRPr="0013534D" w:rsidRDefault="005E288C" w:rsidP="00F05206">
            <w:r w:rsidRPr="0013534D">
              <w:t>-83.49893342</w:t>
            </w:r>
          </w:p>
        </w:tc>
      </w:tr>
      <w:tr w:rsidR="005E288C" w:rsidRPr="0013534D" w14:paraId="51B4A6DE" w14:textId="77777777" w:rsidTr="005E288C">
        <w:trPr>
          <w:trHeight w:val="290"/>
        </w:trPr>
        <w:tc>
          <w:tcPr>
            <w:tcW w:w="1030" w:type="dxa"/>
            <w:tcBorders>
              <w:top w:val="nil"/>
              <w:left w:val="nil"/>
              <w:bottom w:val="single" w:sz="4" w:space="0" w:color="auto"/>
              <w:right w:val="nil"/>
            </w:tcBorders>
            <w:noWrap/>
            <w:hideMark/>
          </w:tcPr>
          <w:p w14:paraId="368709FB" w14:textId="77777777" w:rsidR="005E288C" w:rsidRPr="0013534D" w:rsidRDefault="005E288C" w:rsidP="00F05206">
            <w:r w:rsidRPr="0013534D">
              <w:t>81</w:t>
            </w:r>
          </w:p>
        </w:tc>
        <w:tc>
          <w:tcPr>
            <w:tcW w:w="2089" w:type="dxa"/>
            <w:tcBorders>
              <w:top w:val="nil"/>
              <w:left w:val="nil"/>
              <w:bottom w:val="single" w:sz="4" w:space="0" w:color="auto"/>
              <w:right w:val="nil"/>
            </w:tcBorders>
            <w:noWrap/>
            <w:hideMark/>
          </w:tcPr>
          <w:p w14:paraId="7596AD7C" w14:textId="77777777" w:rsidR="005E288C" w:rsidRPr="0013534D" w:rsidRDefault="005E288C" w:rsidP="00F05206">
            <w:r w:rsidRPr="0013534D">
              <w:t>ISOPEN3</w:t>
            </w:r>
          </w:p>
        </w:tc>
        <w:tc>
          <w:tcPr>
            <w:tcW w:w="2268" w:type="dxa"/>
            <w:tcBorders>
              <w:top w:val="nil"/>
              <w:left w:val="nil"/>
              <w:bottom w:val="single" w:sz="4" w:space="0" w:color="auto"/>
              <w:right w:val="nil"/>
            </w:tcBorders>
            <w:noWrap/>
            <w:hideMark/>
          </w:tcPr>
          <w:p w14:paraId="308A5CF1" w14:textId="77777777" w:rsidR="005E288C" w:rsidRPr="0013534D" w:rsidRDefault="005E288C" w:rsidP="00F05206">
            <w:r w:rsidRPr="0013534D">
              <w:t>Indian Springs</w:t>
            </w:r>
          </w:p>
        </w:tc>
        <w:tc>
          <w:tcPr>
            <w:tcW w:w="1134" w:type="dxa"/>
            <w:tcBorders>
              <w:top w:val="nil"/>
              <w:left w:val="nil"/>
              <w:bottom w:val="single" w:sz="4" w:space="0" w:color="auto"/>
              <w:right w:val="nil"/>
            </w:tcBorders>
            <w:noWrap/>
            <w:hideMark/>
          </w:tcPr>
          <w:p w14:paraId="471C5CCC" w14:textId="77777777" w:rsidR="005E288C" w:rsidRPr="0013534D" w:rsidRDefault="005E288C" w:rsidP="00F05206">
            <w:r w:rsidRPr="0013534D">
              <w:t>V</w:t>
            </w:r>
          </w:p>
        </w:tc>
        <w:tc>
          <w:tcPr>
            <w:tcW w:w="1761" w:type="dxa"/>
            <w:tcBorders>
              <w:top w:val="nil"/>
              <w:left w:val="nil"/>
              <w:bottom w:val="single" w:sz="4" w:space="0" w:color="auto"/>
              <w:right w:val="nil"/>
            </w:tcBorders>
          </w:tcPr>
          <w:p w14:paraId="2620D062" w14:textId="77777777" w:rsidR="005E288C" w:rsidRPr="0013534D" w:rsidRDefault="005E288C" w:rsidP="00F05206">
            <w:r w:rsidRPr="0013534D">
              <w:t>mesic</w:t>
            </w:r>
          </w:p>
        </w:tc>
        <w:tc>
          <w:tcPr>
            <w:tcW w:w="1843" w:type="dxa"/>
            <w:tcBorders>
              <w:top w:val="nil"/>
              <w:left w:val="nil"/>
              <w:bottom w:val="single" w:sz="4" w:space="0" w:color="auto"/>
              <w:right w:val="nil"/>
            </w:tcBorders>
            <w:noWrap/>
            <w:hideMark/>
          </w:tcPr>
          <w:p w14:paraId="53E70403" w14:textId="77777777" w:rsidR="005E288C" w:rsidRPr="0013534D" w:rsidRDefault="005E288C" w:rsidP="00F05206">
            <w:r w:rsidRPr="0013534D">
              <w:t>42.7045196</w:t>
            </w:r>
          </w:p>
        </w:tc>
        <w:tc>
          <w:tcPr>
            <w:tcW w:w="1782" w:type="dxa"/>
            <w:tcBorders>
              <w:top w:val="nil"/>
              <w:left w:val="nil"/>
              <w:bottom w:val="single" w:sz="4" w:space="0" w:color="auto"/>
              <w:right w:val="nil"/>
            </w:tcBorders>
            <w:noWrap/>
            <w:hideMark/>
          </w:tcPr>
          <w:p w14:paraId="6091BAB5" w14:textId="77777777" w:rsidR="005E288C" w:rsidRPr="0013534D" w:rsidRDefault="005E288C" w:rsidP="00F05206">
            <w:r w:rsidRPr="0013534D">
              <w:t>-83.49803841</w:t>
            </w:r>
          </w:p>
        </w:tc>
      </w:tr>
    </w:tbl>
    <w:p w14:paraId="65C8DEBA" w14:textId="77777777" w:rsidR="005E288C" w:rsidRDefault="005E288C" w:rsidP="00194003"/>
    <w:p w14:paraId="6159D195" w14:textId="4D471025" w:rsidR="005E288C" w:rsidRDefault="005E288C" w:rsidP="00194003">
      <w:r>
        <w:tab/>
      </w:r>
      <w:r>
        <w:tab/>
      </w:r>
      <w:r>
        <w:tab/>
      </w:r>
      <w:r>
        <w:tab/>
      </w:r>
      <w:r>
        <w:tab/>
      </w:r>
      <w:r>
        <w:tab/>
      </w:r>
      <w:r>
        <w:tab/>
      </w:r>
      <w:r>
        <w:tab/>
      </w:r>
      <w:r>
        <w:tab/>
      </w:r>
      <w:r>
        <w:tab/>
      </w:r>
      <w:r>
        <w:tab/>
      </w:r>
      <w:r>
        <w:tab/>
      </w:r>
      <w:r>
        <w:tab/>
      </w:r>
      <w:r>
        <w:tab/>
        <w:t>Continued</w:t>
      </w:r>
    </w:p>
    <w:p w14:paraId="6064CC24" w14:textId="77777777" w:rsidR="005E288C" w:rsidRDefault="005E288C" w:rsidP="00194003"/>
    <w:p w14:paraId="741AF729" w14:textId="77777777" w:rsidR="005E288C" w:rsidRDefault="005E288C" w:rsidP="00194003"/>
    <w:p w14:paraId="1469E6E9" w14:textId="6835C15F" w:rsidR="005E288C" w:rsidRDefault="005E288C" w:rsidP="00194003">
      <w:r>
        <w:lastRenderedPageBreak/>
        <w:t>Table A.1 Continued</w:t>
      </w:r>
    </w:p>
    <w:p w14:paraId="5E85DEC2"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070788E6" w14:textId="77777777" w:rsidTr="005E288C">
        <w:trPr>
          <w:trHeight w:val="290"/>
        </w:trPr>
        <w:tc>
          <w:tcPr>
            <w:tcW w:w="1030" w:type="dxa"/>
            <w:tcBorders>
              <w:top w:val="single" w:sz="4" w:space="0" w:color="auto"/>
              <w:left w:val="nil"/>
              <w:bottom w:val="single" w:sz="4" w:space="0" w:color="auto"/>
              <w:right w:val="nil"/>
            </w:tcBorders>
            <w:noWrap/>
          </w:tcPr>
          <w:p w14:paraId="1076275E" w14:textId="77777777" w:rsidR="005E288C" w:rsidRPr="0013534D" w:rsidRDefault="005E288C" w:rsidP="005E288C">
            <w:pPr>
              <w:rPr>
                <w:b/>
                <w:bCs/>
              </w:rPr>
            </w:pPr>
            <w:r w:rsidRPr="0013534D">
              <w:rPr>
                <w:b/>
                <w:bCs/>
              </w:rPr>
              <w:t xml:space="preserve">Plot </w:t>
            </w:r>
          </w:p>
          <w:p w14:paraId="72067800" w14:textId="1FD10808"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7D367C40" w14:textId="312DEE4D"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2E49A4F4" w14:textId="4A1BE02E"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5A49E84D" w14:textId="2A74273E"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451249E5" w14:textId="77777777" w:rsidR="005E288C" w:rsidRPr="0013534D" w:rsidRDefault="005E288C" w:rsidP="005E288C">
            <w:pPr>
              <w:rPr>
                <w:b/>
                <w:bCs/>
              </w:rPr>
            </w:pPr>
            <w:r w:rsidRPr="0013534D">
              <w:rPr>
                <w:b/>
                <w:bCs/>
              </w:rPr>
              <w:t xml:space="preserve">Hydrological </w:t>
            </w:r>
          </w:p>
          <w:p w14:paraId="6061ACA2" w14:textId="69A99DE5"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1E28BAD0" w14:textId="2B1B53E0"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1B938FFC" w14:textId="526D919D" w:rsidR="005E288C" w:rsidRPr="0013534D" w:rsidRDefault="005E288C" w:rsidP="005E288C">
            <w:r w:rsidRPr="0013534D">
              <w:rPr>
                <w:b/>
                <w:bCs/>
              </w:rPr>
              <w:t>Longitude</w:t>
            </w:r>
          </w:p>
        </w:tc>
      </w:tr>
      <w:tr w:rsidR="005E288C" w:rsidRPr="0013534D" w14:paraId="1EBC74EC" w14:textId="77777777" w:rsidTr="005E288C">
        <w:trPr>
          <w:trHeight w:val="290"/>
        </w:trPr>
        <w:tc>
          <w:tcPr>
            <w:tcW w:w="1030" w:type="dxa"/>
            <w:tcBorders>
              <w:top w:val="single" w:sz="4" w:space="0" w:color="auto"/>
              <w:left w:val="nil"/>
              <w:bottom w:val="nil"/>
              <w:right w:val="nil"/>
            </w:tcBorders>
            <w:noWrap/>
            <w:hideMark/>
          </w:tcPr>
          <w:p w14:paraId="30C0FB56" w14:textId="77777777" w:rsidR="005E288C" w:rsidRPr="0013534D" w:rsidRDefault="005E288C" w:rsidP="00F05206">
            <w:r w:rsidRPr="0013534D">
              <w:t>82</w:t>
            </w:r>
          </w:p>
        </w:tc>
        <w:tc>
          <w:tcPr>
            <w:tcW w:w="2089" w:type="dxa"/>
            <w:tcBorders>
              <w:top w:val="single" w:sz="4" w:space="0" w:color="auto"/>
              <w:left w:val="nil"/>
              <w:bottom w:val="nil"/>
              <w:right w:val="nil"/>
            </w:tcBorders>
            <w:noWrap/>
            <w:hideMark/>
          </w:tcPr>
          <w:p w14:paraId="7676D2E7" w14:textId="77777777" w:rsidR="005E288C" w:rsidRPr="0013534D" w:rsidRDefault="005E288C" w:rsidP="00F05206">
            <w:r w:rsidRPr="0013534D">
              <w:t>HLMATFR</w:t>
            </w:r>
          </w:p>
        </w:tc>
        <w:tc>
          <w:tcPr>
            <w:tcW w:w="2268" w:type="dxa"/>
            <w:tcBorders>
              <w:top w:val="single" w:sz="4" w:space="0" w:color="auto"/>
              <w:left w:val="nil"/>
              <w:bottom w:val="nil"/>
              <w:right w:val="nil"/>
            </w:tcBorders>
            <w:noWrap/>
            <w:hideMark/>
          </w:tcPr>
          <w:p w14:paraId="4785DEC1" w14:textId="77777777" w:rsidR="005E288C" w:rsidRPr="0013534D" w:rsidRDefault="005E288C" w:rsidP="00F05206">
            <w:r w:rsidRPr="0013534D">
              <w:t>Highland</w:t>
            </w:r>
          </w:p>
        </w:tc>
        <w:tc>
          <w:tcPr>
            <w:tcW w:w="1134" w:type="dxa"/>
            <w:tcBorders>
              <w:top w:val="single" w:sz="4" w:space="0" w:color="auto"/>
              <w:left w:val="nil"/>
              <w:bottom w:val="nil"/>
              <w:right w:val="nil"/>
            </w:tcBorders>
            <w:noWrap/>
            <w:hideMark/>
          </w:tcPr>
          <w:p w14:paraId="75BF6F3F" w14:textId="77777777" w:rsidR="005E288C" w:rsidRPr="0013534D" w:rsidRDefault="005E288C" w:rsidP="00F05206">
            <w:r w:rsidRPr="0013534D">
              <w:t>W</w:t>
            </w:r>
          </w:p>
        </w:tc>
        <w:tc>
          <w:tcPr>
            <w:tcW w:w="1761" w:type="dxa"/>
            <w:tcBorders>
              <w:top w:val="single" w:sz="4" w:space="0" w:color="auto"/>
              <w:left w:val="nil"/>
              <w:bottom w:val="nil"/>
              <w:right w:val="nil"/>
            </w:tcBorders>
          </w:tcPr>
          <w:p w14:paraId="4C1BBB9F" w14:textId="77777777" w:rsidR="005E288C" w:rsidRPr="0013534D" w:rsidRDefault="005E288C" w:rsidP="00F05206">
            <w:r w:rsidRPr="0013534D">
              <w:t>xeric</w:t>
            </w:r>
          </w:p>
        </w:tc>
        <w:tc>
          <w:tcPr>
            <w:tcW w:w="1843" w:type="dxa"/>
            <w:tcBorders>
              <w:top w:val="single" w:sz="4" w:space="0" w:color="auto"/>
              <w:left w:val="nil"/>
              <w:bottom w:val="nil"/>
              <w:right w:val="nil"/>
            </w:tcBorders>
            <w:noWrap/>
            <w:hideMark/>
          </w:tcPr>
          <w:p w14:paraId="5EF9A6CA" w14:textId="77777777" w:rsidR="005E288C" w:rsidRPr="0013534D" w:rsidRDefault="005E288C" w:rsidP="00F05206">
            <w:r w:rsidRPr="0013534D">
              <w:t>42.6489291</w:t>
            </w:r>
          </w:p>
        </w:tc>
        <w:tc>
          <w:tcPr>
            <w:tcW w:w="1782" w:type="dxa"/>
            <w:tcBorders>
              <w:top w:val="single" w:sz="4" w:space="0" w:color="auto"/>
              <w:left w:val="nil"/>
              <w:bottom w:val="nil"/>
              <w:right w:val="nil"/>
            </w:tcBorders>
            <w:noWrap/>
            <w:hideMark/>
          </w:tcPr>
          <w:p w14:paraId="2A808008" w14:textId="77777777" w:rsidR="005E288C" w:rsidRPr="0013534D" w:rsidRDefault="005E288C" w:rsidP="00F05206">
            <w:r w:rsidRPr="0013534D">
              <w:t>-83.55636056</w:t>
            </w:r>
          </w:p>
        </w:tc>
      </w:tr>
      <w:tr w:rsidR="005E288C" w:rsidRPr="0013534D" w14:paraId="32A3C294" w14:textId="77777777" w:rsidTr="00F05206">
        <w:trPr>
          <w:trHeight w:val="290"/>
        </w:trPr>
        <w:tc>
          <w:tcPr>
            <w:tcW w:w="1030" w:type="dxa"/>
            <w:tcBorders>
              <w:top w:val="nil"/>
              <w:left w:val="nil"/>
              <w:bottom w:val="nil"/>
              <w:right w:val="nil"/>
            </w:tcBorders>
            <w:noWrap/>
            <w:hideMark/>
          </w:tcPr>
          <w:p w14:paraId="3EDE362F" w14:textId="77777777" w:rsidR="005E288C" w:rsidRPr="0013534D" w:rsidRDefault="005E288C" w:rsidP="00F05206">
            <w:r w:rsidRPr="0013534D">
              <w:t>83</w:t>
            </w:r>
          </w:p>
        </w:tc>
        <w:tc>
          <w:tcPr>
            <w:tcW w:w="2089" w:type="dxa"/>
            <w:tcBorders>
              <w:top w:val="nil"/>
              <w:left w:val="nil"/>
              <w:bottom w:val="nil"/>
              <w:right w:val="nil"/>
            </w:tcBorders>
            <w:noWrap/>
            <w:hideMark/>
          </w:tcPr>
          <w:p w14:paraId="6DD1889B" w14:textId="77777777" w:rsidR="005E288C" w:rsidRPr="0013534D" w:rsidRDefault="005E288C" w:rsidP="00F05206">
            <w:r w:rsidRPr="0013534D">
              <w:t>HLMATFR2</w:t>
            </w:r>
          </w:p>
        </w:tc>
        <w:tc>
          <w:tcPr>
            <w:tcW w:w="2268" w:type="dxa"/>
            <w:tcBorders>
              <w:top w:val="nil"/>
              <w:left w:val="nil"/>
              <w:bottom w:val="nil"/>
              <w:right w:val="nil"/>
            </w:tcBorders>
            <w:noWrap/>
            <w:hideMark/>
          </w:tcPr>
          <w:p w14:paraId="1A7292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38788871" w14:textId="77777777" w:rsidR="005E288C" w:rsidRPr="0013534D" w:rsidRDefault="005E288C" w:rsidP="00F05206">
            <w:r w:rsidRPr="0013534D">
              <w:t>W</w:t>
            </w:r>
          </w:p>
        </w:tc>
        <w:tc>
          <w:tcPr>
            <w:tcW w:w="1761" w:type="dxa"/>
            <w:tcBorders>
              <w:top w:val="nil"/>
              <w:left w:val="nil"/>
              <w:bottom w:val="nil"/>
              <w:right w:val="nil"/>
            </w:tcBorders>
          </w:tcPr>
          <w:p w14:paraId="03172953" w14:textId="77777777" w:rsidR="005E288C" w:rsidRPr="0013534D" w:rsidRDefault="005E288C" w:rsidP="00F05206">
            <w:r w:rsidRPr="0013534D">
              <w:t>xeric</w:t>
            </w:r>
          </w:p>
        </w:tc>
        <w:tc>
          <w:tcPr>
            <w:tcW w:w="1843" w:type="dxa"/>
            <w:tcBorders>
              <w:top w:val="nil"/>
              <w:left w:val="nil"/>
              <w:bottom w:val="nil"/>
              <w:right w:val="nil"/>
            </w:tcBorders>
            <w:noWrap/>
            <w:hideMark/>
          </w:tcPr>
          <w:p w14:paraId="2A991990" w14:textId="77777777" w:rsidR="005E288C" w:rsidRPr="0013534D" w:rsidRDefault="005E288C" w:rsidP="00F05206">
            <w:r w:rsidRPr="0013534D">
              <w:t>42.64858561</w:t>
            </w:r>
          </w:p>
        </w:tc>
        <w:tc>
          <w:tcPr>
            <w:tcW w:w="1782" w:type="dxa"/>
            <w:tcBorders>
              <w:top w:val="nil"/>
              <w:left w:val="nil"/>
              <w:bottom w:val="nil"/>
              <w:right w:val="nil"/>
            </w:tcBorders>
            <w:noWrap/>
            <w:hideMark/>
          </w:tcPr>
          <w:p w14:paraId="4E767CEF" w14:textId="77777777" w:rsidR="005E288C" w:rsidRPr="0013534D" w:rsidRDefault="005E288C" w:rsidP="00F05206">
            <w:r w:rsidRPr="0013534D">
              <w:t>-83.55689617</w:t>
            </w:r>
          </w:p>
        </w:tc>
      </w:tr>
      <w:tr w:rsidR="005E288C" w:rsidRPr="0013534D" w14:paraId="21ECCF45" w14:textId="77777777" w:rsidTr="00F05206">
        <w:trPr>
          <w:trHeight w:val="290"/>
        </w:trPr>
        <w:tc>
          <w:tcPr>
            <w:tcW w:w="1030" w:type="dxa"/>
            <w:tcBorders>
              <w:top w:val="nil"/>
              <w:left w:val="nil"/>
              <w:bottom w:val="nil"/>
              <w:right w:val="nil"/>
            </w:tcBorders>
            <w:noWrap/>
            <w:hideMark/>
          </w:tcPr>
          <w:p w14:paraId="4F6C74DE" w14:textId="77777777" w:rsidR="005E288C" w:rsidRPr="0013534D" w:rsidRDefault="005E288C" w:rsidP="00F05206">
            <w:r w:rsidRPr="0013534D">
              <w:t>84</w:t>
            </w:r>
          </w:p>
        </w:tc>
        <w:tc>
          <w:tcPr>
            <w:tcW w:w="2089" w:type="dxa"/>
            <w:tcBorders>
              <w:top w:val="nil"/>
              <w:left w:val="nil"/>
              <w:bottom w:val="nil"/>
              <w:right w:val="nil"/>
            </w:tcBorders>
            <w:noWrap/>
            <w:hideMark/>
          </w:tcPr>
          <w:p w14:paraId="0ECC3EF8" w14:textId="77777777" w:rsidR="005E288C" w:rsidRPr="0013534D" w:rsidRDefault="005E288C" w:rsidP="00F05206">
            <w:r w:rsidRPr="0013534D">
              <w:t>HLMATFR3</w:t>
            </w:r>
          </w:p>
        </w:tc>
        <w:tc>
          <w:tcPr>
            <w:tcW w:w="2268" w:type="dxa"/>
            <w:tcBorders>
              <w:top w:val="nil"/>
              <w:left w:val="nil"/>
              <w:bottom w:val="nil"/>
              <w:right w:val="nil"/>
            </w:tcBorders>
            <w:noWrap/>
            <w:hideMark/>
          </w:tcPr>
          <w:p w14:paraId="4C986D29" w14:textId="77777777" w:rsidR="005E288C" w:rsidRPr="0013534D" w:rsidRDefault="005E288C" w:rsidP="00F05206">
            <w:r w:rsidRPr="0013534D">
              <w:t>Highland</w:t>
            </w:r>
          </w:p>
        </w:tc>
        <w:tc>
          <w:tcPr>
            <w:tcW w:w="1134" w:type="dxa"/>
            <w:tcBorders>
              <w:top w:val="nil"/>
              <w:left w:val="nil"/>
              <w:bottom w:val="nil"/>
              <w:right w:val="nil"/>
            </w:tcBorders>
            <w:noWrap/>
            <w:hideMark/>
          </w:tcPr>
          <w:p w14:paraId="0EA09929" w14:textId="77777777" w:rsidR="005E288C" w:rsidRPr="0013534D" w:rsidRDefault="005E288C" w:rsidP="00F05206">
            <w:r w:rsidRPr="0013534D">
              <w:t>W</w:t>
            </w:r>
          </w:p>
        </w:tc>
        <w:tc>
          <w:tcPr>
            <w:tcW w:w="1761" w:type="dxa"/>
            <w:tcBorders>
              <w:top w:val="nil"/>
              <w:left w:val="nil"/>
              <w:bottom w:val="nil"/>
              <w:right w:val="nil"/>
            </w:tcBorders>
          </w:tcPr>
          <w:p w14:paraId="42207683" w14:textId="77777777" w:rsidR="005E288C" w:rsidRPr="0013534D" w:rsidRDefault="005E288C" w:rsidP="00F05206">
            <w:r w:rsidRPr="0013534D">
              <w:t>xeric</w:t>
            </w:r>
          </w:p>
        </w:tc>
        <w:tc>
          <w:tcPr>
            <w:tcW w:w="1843" w:type="dxa"/>
            <w:tcBorders>
              <w:top w:val="nil"/>
              <w:left w:val="nil"/>
              <w:bottom w:val="nil"/>
              <w:right w:val="nil"/>
            </w:tcBorders>
            <w:noWrap/>
            <w:hideMark/>
          </w:tcPr>
          <w:p w14:paraId="726F5767" w14:textId="77777777" w:rsidR="005E288C" w:rsidRPr="0013534D" w:rsidRDefault="005E288C" w:rsidP="00F05206">
            <w:r w:rsidRPr="0013534D">
              <w:t>42.64939898</w:t>
            </w:r>
          </w:p>
        </w:tc>
        <w:tc>
          <w:tcPr>
            <w:tcW w:w="1782" w:type="dxa"/>
            <w:tcBorders>
              <w:top w:val="nil"/>
              <w:left w:val="nil"/>
              <w:bottom w:val="nil"/>
              <w:right w:val="nil"/>
            </w:tcBorders>
            <w:noWrap/>
            <w:hideMark/>
          </w:tcPr>
          <w:p w14:paraId="34790620" w14:textId="77777777" w:rsidR="005E288C" w:rsidRPr="0013534D" w:rsidRDefault="005E288C" w:rsidP="00F05206">
            <w:r w:rsidRPr="0013534D">
              <w:t>-83.55761483</w:t>
            </w:r>
          </w:p>
        </w:tc>
      </w:tr>
      <w:tr w:rsidR="005E288C" w:rsidRPr="0013534D" w14:paraId="0C01B95F" w14:textId="77777777" w:rsidTr="00F05206">
        <w:trPr>
          <w:trHeight w:val="290"/>
        </w:trPr>
        <w:tc>
          <w:tcPr>
            <w:tcW w:w="1030" w:type="dxa"/>
            <w:tcBorders>
              <w:top w:val="nil"/>
              <w:left w:val="nil"/>
              <w:bottom w:val="nil"/>
              <w:right w:val="nil"/>
            </w:tcBorders>
            <w:noWrap/>
            <w:hideMark/>
          </w:tcPr>
          <w:p w14:paraId="14D85526" w14:textId="77777777" w:rsidR="005E288C" w:rsidRPr="0013534D" w:rsidRDefault="005E288C" w:rsidP="00F05206">
            <w:r w:rsidRPr="0013534D">
              <w:t>85</w:t>
            </w:r>
          </w:p>
        </w:tc>
        <w:tc>
          <w:tcPr>
            <w:tcW w:w="2089" w:type="dxa"/>
            <w:tcBorders>
              <w:top w:val="nil"/>
              <w:left w:val="nil"/>
              <w:bottom w:val="nil"/>
              <w:right w:val="nil"/>
            </w:tcBorders>
            <w:noWrap/>
            <w:hideMark/>
          </w:tcPr>
          <w:p w14:paraId="4A47466E" w14:textId="77777777" w:rsidR="005E288C" w:rsidRPr="0013534D" w:rsidRDefault="005E288C" w:rsidP="00F05206">
            <w:r w:rsidRPr="0013534D">
              <w:t>HLRIP</w:t>
            </w:r>
          </w:p>
        </w:tc>
        <w:tc>
          <w:tcPr>
            <w:tcW w:w="2268" w:type="dxa"/>
            <w:tcBorders>
              <w:top w:val="nil"/>
              <w:left w:val="nil"/>
              <w:bottom w:val="nil"/>
              <w:right w:val="nil"/>
            </w:tcBorders>
            <w:noWrap/>
            <w:hideMark/>
          </w:tcPr>
          <w:p w14:paraId="2B65C992" w14:textId="77777777" w:rsidR="005E288C" w:rsidRPr="0013534D" w:rsidRDefault="005E288C" w:rsidP="00F05206">
            <w:r w:rsidRPr="0013534D">
              <w:t>Highland</w:t>
            </w:r>
          </w:p>
        </w:tc>
        <w:tc>
          <w:tcPr>
            <w:tcW w:w="1134" w:type="dxa"/>
            <w:tcBorders>
              <w:top w:val="nil"/>
              <w:left w:val="nil"/>
              <w:bottom w:val="nil"/>
              <w:right w:val="nil"/>
            </w:tcBorders>
            <w:noWrap/>
            <w:hideMark/>
          </w:tcPr>
          <w:p w14:paraId="7AF2B72F" w14:textId="77777777" w:rsidR="005E288C" w:rsidRPr="0013534D" w:rsidRDefault="005E288C" w:rsidP="00F05206">
            <w:r w:rsidRPr="0013534D">
              <w:t>X</w:t>
            </w:r>
          </w:p>
        </w:tc>
        <w:tc>
          <w:tcPr>
            <w:tcW w:w="1761" w:type="dxa"/>
            <w:tcBorders>
              <w:top w:val="nil"/>
              <w:left w:val="nil"/>
              <w:bottom w:val="nil"/>
              <w:right w:val="nil"/>
            </w:tcBorders>
          </w:tcPr>
          <w:p w14:paraId="4C6A7B69" w14:textId="77777777" w:rsidR="005E288C" w:rsidRPr="0013534D" w:rsidRDefault="005E288C" w:rsidP="00F05206">
            <w:r w:rsidRPr="0013534D">
              <w:t>mesic</w:t>
            </w:r>
          </w:p>
        </w:tc>
        <w:tc>
          <w:tcPr>
            <w:tcW w:w="1843" w:type="dxa"/>
            <w:tcBorders>
              <w:top w:val="nil"/>
              <w:left w:val="nil"/>
              <w:bottom w:val="nil"/>
              <w:right w:val="nil"/>
            </w:tcBorders>
            <w:noWrap/>
            <w:hideMark/>
          </w:tcPr>
          <w:p w14:paraId="2C0D565E" w14:textId="77777777" w:rsidR="005E288C" w:rsidRPr="0013534D" w:rsidRDefault="005E288C" w:rsidP="00F05206">
            <w:r w:rsidRPr="0013534D">
              <w:t>42.64587606</w:t>
            </w:r>
          </w:p>
        </w:tc>
        <w:tc>
          <w:tcPr>
            <w:tcW w:w="1782" w:type="dxa"/>
            <w:tcBorders>
              <w:top w:val="nil"/>
              <w:left w:val="nil"/>
              <w:bottom w:val="nil"/>
              <w:right w:val="nil"/>
            </w:tcBorders>
            <w:noWrap/>
            <w:hideMark/>
          </w:tcPr>
          <w:p w14:paraId="16B72B38" w14:textId="77777777" w:rsidR="005E288C" w:rsidRPr="0013534D" w:rsidRDefault="005E288C" w:rsidP="00F05206">
            <w:r w:rsidRPr="0013534D">
              <w:t>-83.55093888</w:t>
            </w:r>
          </w:p>
        </w:tc>
      </w:tr>
      <w:tr w:rsidR="005E288C" w:rsidRPr="0013534D" w14:paraId="26BB537E" w14:textId="77777777" w:rsidTr="00F05206">
        <w:trPr>
          <w:trHeight w:val="290"/>
        </w:trPr>
        <w:tc>
          <w:tcPr>
            <w:tcW w:w="1030" w:type="dxa"/>
            <w:tcBorders>
              <w:top w:val="nil"/>
              <w:left w:val="nil"/>
              <w:bottom w:val="nil"/>
              <w:right w:val="nil"/>
            </w:tcBorders>
            <w:noWrap/>
            <w:hideMark/>
          </w:tcPr>
          <w:p w14:paraId="39312391" w14:textId="77777777" w:rsidR="005E288C" w:rsidRPr="0013534D" w:rsidRDefault="005E288C" w:rsidP="00F05206">
            <w:r w:rsidRPr="0013534D">
              <w:t>86</w:t>
            </w:r>
          </w:p>
        </w:tc>
        <w:tc>
          <w:tcPr>
            <w:tcW w:w="2089" w:type="dxa"/>
            <w:tcBorders>
              <w:top w:val="nil"/>
              <w:left w:val="nil"/>
              <w:bottom w:val="nil"/>
              <w:right w:val="nil"/>
            </w:tcBorders>
            <w:noWrap/>
            <w:hideMark/>
          </w:tcPr>
          <w:p w14:paraId="2D2E320A" w14:textId="77777777" w:rsidR="005E288C" w:rsidRPr="0013534D" w:rsidRDefault="005E288C" w:rsidP="00F05206">
            <w:r w:rsidRPr="0013534D">
              <w:t>HLRIP2</w:t>
            </w:r>
          </w:p>
        </w:tc>
        <w:tc>
          <w:tcPr>
            <w:tcW w:w="2268" w:type="dxa"/>
            <w:tcBorders>
              <w:top w:val="nil"/>
              <w:left w:val="nil"/>
              <w:bottom w:val="nil"/>
              <w:right w:val="nil"/>
            </w:tcBorders>
            <w:noWrap/>
            <w:hideMark/>
          </w:tcPr>
          <w:p w14:paraId="60428498" w14:textId="77777777" w:rsidR="005E288C" w:rsidRPr="0013534D" w:rsidRDefault="005E288C" w:rsidP="00F05206">
            <w:r w:rsidRPr="0013534D">
              <w:t>Highland</w:t>
            </w:r>
          </w:p>
        </w:tc>
        <w:tc>
          <w:tcPr>
            <w:tcW w:w="1134" w:type="dxa"/>
            <w:tcBorders>
              <w:top w:val="nil"/>
              <w:left w:val="nil"/>
              <w:bottom w:val="nil"/>
              <w:right w:val="nil"/>
            </w:tcBorders>
            <w:noWrap/>
            <w:hideMark/>
          </w:tcPr>
          <w:p w14:paraId="72E5A8B0" w14:textId="77777777" w:rsidR="005E288C" w:rsidRPr="0013534D" w:rsidRDefault="005E288C" w:rsidP="00F05206">
            <w:r w:rsidRPr="0013534D">
              <w:t>X</w:t>
            </w:r>
          </w:p>
        </w:tc>
        <w:tc>
          <w:tcPr>
            <w:tcW w:w="1761" w:type="dxa"/>
            <w:tcBorders>
              <w:top w:val="nil"/>
              <w:left w:val="nil"/>
              <w:bottom w:val="nil"/>
              <w:right w:val="nil"/>
            </w:tcBorders>
          </w:tcPr>
          <w:p w14:paraId="6F85503C" w14:textId="77777777" w:rsidR="005E288C" w:rsidRPr="0013534D" w:rsidRDefault="005E288C" w:rsidP="00F05206">
            <w:r w:rsidRPr="0013534D">
              <w:t>mesic</w:t>
            </w:r>
          </w:p>
        </w:tc>
        <w:tc>
          <w:tcPr>
            <w:tcW w:w="1843" w:type="dxa"/>
            <w:tcBorders>
              <w:top w:val="nil"/>
              <w:left w:val="nil"/>
              <w:bottom w:val="nil"/>
              <w:right w:val="nil"/>
            </w:tcBorders>
            <w:noWrap/>
            <w:hideMark/>
          </w:tcPr>
          <w:p w14:paraId="68640801" w14:textId="77777777" w:rsidR="005E288C" w:rsidRPr="0013534D" w:rsidRDefault="005E288C" w:rsidP="00F05206">
            <w:r w:rsidRPr="0013534D">
              <w:t>42.64514371</w:t>
            </w:r>
          </w:p>
        </w:tc>
        <w:tc>
          <w:tcPr>
            <w:tcW w:w="1782" w:type="dxa"/>
            <w:tcBorders>
              <w:top w:val="nil"/>
              <w:left w:val="nil"/>
              <w:bottom w:val="nil"/>
              <w:right w:val="nil"/>
            </w:tcBorders>
            <w:noWrap/>
            <w:hideMark/>
          </w:tcPr>
          <w:p w14:paraId="6093F217" w14:textId="77777777" w:rsidR="005E288C" w:rsidRPr="0013534D" w:rsidRDefault="005E288C" w:rsidP="00F05206">
            <w:r w:rsidRPr="0013534D">
              <w:t>-83.55089568</w:t>
            </w:r>
          </w:p>
        </w:tc>
      </w:tr>
      <w:tr w:rsidR="005E288C" w:rsidRPr="0013534D" w14:paraId="5AC704D2" w14:textId="77777777" w:rsidTr="00F05206">
        <w:trPr>
          <w:trHeight w:val="290"/>
        </w:trPr>
        <w:tc>
          <w:tcPr>
            <w:tcW w:w="1030" w:type="dxa"/>
            <w:tcBorders>
              <w:top w:val="nil"/>
              <w:left w:val="nil"/>
              <w:bottom w:val="nil"/>
              <w:right w:val="nil"/>
            </w:tcBorders>
            <w:noWrap/>
            <w:hideMark/>
          </w:tcPr>
          <w:p w14:paraId="7B7EDB44" w14:textId="77777777" w:rsidR="005E288C" w:rsidRPr="0013534D" w:rsidRDefault="005E288C" w:rsidP="00F05206">
            <w:r w:rsidRPr="0013534D">
              <w:t>87</w:t>
            </w:r>
          </w:p>
        </w:tc>
        <w:tc>
          <w:tcPr>
            <w:tcW w:w="2089" w:type="dxa"/>
            <w:tcBorders>
              <w:top w:val="nil"/>
              <w:left w:val="nil"/>
              <w:bottom w:val="nil"/>
              <w:right w:val="nil"/>
            </w:tcBorders>
            <w:noWrap/>
            <w:hideMark/>
          </w:tcPr>
          <w:p w14:paraId="4CAEBF61" w14:textId="77777777" w:rsidR="005E288C" w:rsidRPr="0013534D" w:rsidRDefault="005E288C" w:rsidP="00F05206">
            <w:r w:rsidRPr="0013534D">
              <w:t>HLRIP3</w:t>
            </w:r>
          </w:p>
        </w:tc>
        <w:tc>
          <w:tcPr>
            <w:tcW w:w="2268" w:type="dxa"/>
            <w:tcBorders>
              <w:top w:val="nil"/>
              <w:left w:val="nil"/>
              <w:bottom w:val="nil"/>
              <w:right w:val="nil"/>
            </w:tcBorders>
            <w:noWrap/>
            <w:hideMark/>
          </w:tcPr>
          <w:p w14:paraId="66F0D9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40E29CCC" w14:textId="77777777" w:rsidR="005E288C" w:rsidRPr="0013534D" w:rsidRDefault="005E288C" w:rsidP="00F05206">
            <w:r w:rsidRPr="0013534D">
              <w:t>X</w:t>
            </w:r>
          </w:p>
        </w:tc>
        <w:tc>
          <w:tcPr>
            <w:tcW w:w="1761" w:type="dxa"/>
            <w:tcBorders>
              <w:top w:val="nil"/>
              <w:left w:val="nil"/>
              <w:bottom w:val="nil"/>
              <w:right w:val="nil"/>
            </w:tcBorders>
          </w:tcPr>
          <w:p w14:paraId="50A609B6" w14:textId="77777777" w:rsidR="005E288C" w:rsidRPr="0013534D" w:rsidRDefault="005E288C" w:rsidP="00F05206">
            <w:r w:rsidRPr="0013534D">
              <w:t>mesic</w:t>
            </w:r>
          </w:p>
        </w:tc>
        <w:tc>
          <w:tcPr>
            <w:tcW w:w="1843" w:type="dxa"/>
            <w:tcBorders>
              <w:top w:val="nil"/>
              <w:left w:val="nil"/>
              <w:bottom w:val="nil"/>
              <w:right w:val="nil"/>
            </w:tcBorders>
            <w:noWrap/>
            <w:hideMark/>
          </w:tcPr>
          <w:p w14:paraId="0CCF6F86" w14:textId="77777777" w:rsidR="005E288C" w:rsidRPr="0013534D" w:rsidRDefault="005E288C" w:rsidP="00F05206">
            <w:r w:rsidRPr="0013534D">
              <w:t>42.64637211</w:t>
            </w:r>
          </w:p>
        </w:tc>
        <w:tc>
          <w:tcPr>
            <w:tcW w:w="1782" w:type="dxa"/>
            <w:tcBorders>
              <w:top w:val="nil"/>
              <w:left w:val="nil"/>
              <w:bottom w:val="nil"/>
              <w:right w:val="nil"/>
            </w:tcBorders>
            <w:noWrap/>
            <w:hideMark/>
          </w:tcPr>
          <w:p w14:paraId="0CF62A72" w14:textId="77777777" w:rsidR="005E288C" w:rsidRPr="0013534D" w:rsidRDefault="005E288C" w:rsidP="00F05206">
            <w:r w:rsidRPr="0013534D">
              <w:t>-83.55062169</w:t>
            </w:r>
          </w:p>
        </w:tc>
      </w:tr>
      <w:tr w:rsidR="005E288C" w:rsidRPr="0013534D" w14:paraId="26484831" w14:textId="77777777" w:rsidTr="00F05206">
        <w:trPr>
          <w:trHeight w:val="290"/>
        </w:trPr>
        <w:tc>
          <w:tcPr>
            <w:tcW w:w="1030" w:type="dxa"/>
            <w:tcBorders>
              <w:top w:val="nil"/>
              <w:left w:val="nil"/>
              <w:bottom w:val="nil"/>
              <w:right w:val="nil"/>
            </w:tcBorders>
            <w:noWrap/>
            <w:hideMark/>
          </w:tcPr>
          <w:p w14:paraId="2010C8FA" w14:textId="77777777" w:rsidR="005E288C" w:rsidRPr="0013534D" w:rsidRDefault="005E288C" w:rsidP="00F05206">
            <w:r w:rsidRPr="0013534D">
              <w:t>88</w:t>
            </w:r>
          </w:p>
        </w:tc>
        <w:tc>
          <w:tcPr>
            <w:tcW w:w="2089" w:type="dxa"/>
            <w:tcBorders>
              <w:top w:val="nil"/>
              <w:left w:val="nil"/>
              <w:bottom w:val="nil"/>
              <w:right w:val="nil"/>
            </w:tcBorders>
            <w:noWrap/>
            <w:hideMark/>
          </w:tcPr>
          <w:p w14:paraId="3EFAECBF" w14:textId="77777777" w:rsidR="005E288C" w:rsidRPr="0013534D" w:rsidRDefault="005E288C" w:rsidP="00F05206">
            <w:r w:rsidRPr="0013534D">
              <w:t>HLUP</w:t>
            </w:r>
          </w:p>
        </w:tc>
        <w:tc>
          <w:tcPr>
            <w:tcW w:w="2268" w:type="dxa"/>
            <w:tcBorders>
              <w:top w:val="nil"/>
              <w:left w:val="nil"/>
              <w:bottom w:val="nil"/>
              <w:right w:val="nil"/>
            </w:tcBorders>
            <w:noWrap/>
            <w:hideMark/>
          </w:tcPr>
          <w:p w14:paraId="3B5931A1" w14:textId="77777777" w:rsidR="005E288C" w:rsidRPr="0013534D" w:rsidRDefault="005E288C" w:rsidP="00F05206">
            <w:r w:rsidRPr="0013534D">
              <w:t>Highland</w:t>
            </w:r>
          </w:p>
        </w:tc>
        <w:tc>
          <w:tcPr>
            <w:tcW w:w="1134" w:type="dxa"/>
            <w:tcBorders>
              <w:top w:val="nil"/>
              <w:left w:val="nil"/>
              <w:bottom w:val="nil"/>
              <w:right w:val="nil"/>
            </w:tcBorders>
            <w:noWrap/>
            <w:hideMark/>
          </w:tcPr>
          <w:p w14:paraId="67D1C9F3" w14:textId="77777777" w:rsidR="005E288C" w:rsidRPr="0013534D" w:rsidRDefault="005E288C" w:rsidP="00F05206">
            <w:r w:rsidRPr="0013534D">
              <w:t>Y</w:t>
            </w:r>
          </w:p>
        </w:tc>
        <w:tc>
          <w:tcPr>
            <w:tcW w:w="1761" w:type="dxa"/>
            <w:tcBorders>
              <w:top w:val="nil"/>
              <w:left w:val="nil"/>
              <w:bottom w:val="nil"/>
              <w:right w:val="nil"/>
            </w:tcBorders>
          </w:tcPr>
          <w:p w14:paraId="763D4EA8" w14:textId="77777777" w:rsidR="005E288C" w:rsidRPr="0013534D" w:rsidRDefault="005E288C" w:rsidP="00F05206">
            <w:r w:rsidRPr="0013534D">
              <w:t>xeric</w:t>
            </w:r>
          </w:p>
        </w:tc>
        <w:tc>
          <w:tcPr>
            <w:tcW w:w="1843" w:type="dxa"/>
            <w:tcBorders>
              <w:top w:val="nil"/>
              <w:left w:val="nil"/>
              <w:bottom w:val="nil"/>
              <w:right w:val="nil"/>
            </w:tcBorders>
            <w:noWrap/>
            <w:hideMark/>
          </w:tcPr>
          <w:p w14:paraId="28FF8C00" w14:textId="77777777" w:rsidR="005E288C" w:rsidRPr="0013534D" w:rsidRDefault="005E288C" w:rsidP="00F05206">
            <w:r w:rsidRPr="0013534D">
              <w:t>42.6470476</w:t>
            </w:r>
          </w:p>
        </w:tc>
        <w:tc>
          <w:tcPr>
            <w:tcW w:w="1782" w:type="dxa"/>
            <w:tcBorders>
              <w:top w:val="nil"/>
              <w:left w:val="nil"/>
              <w:bottom w:val="nil"/>
              <w:right w:val="nil"/>
            </w:tcBorders>
            <w:noWrap/>
            <w:hideMark/>
          </w:tcPr>
          <w:p w14:paraId="6EAAB756" w14:textId="77777777" w:rsidR="005E288C" w:rsidRPr="0013534D" w:rsidRDefault="005E288C" w:rsidP="00F05206">
            <w:r w:rsidRPr="0013534D">
              <w:t>-83.55230573</w:t>
            </w:r>
          </w:p>
        </w:tc>
      </w:tr>
      <w:tr w:rsidR="005E288C" w:rsidRPr="0013534D" w14:paraId="07391A04" w14:textId="77777777" w:rsidTr="00F05206">
        <w:trPr>
          <w:trHeight w:val="290"/>
        </w:trPr>
        <w:tc>
          <w:tcPr>
            <w:tcW w:w="1030" w:type="dxa"/>
            <w:tcBorders>
              <w:top w:val="nil"/>
              <w:left w:val="nil"/>
              <w:bottom w:val="nil"/>
              <w:right w:val="nil"/>
            </w:tcBorders>
            <w:noWrap/>
            <w:hideMark/>
          </w:tcPr>
          <w:p w14:paraId="3E0653A5" w14:textId="77777777" w:rsidR="005E288C" w:rsidRPr="0013534D" w:rsidRDefault="005E288C" w:rsidP="00F05206">
            <w:r w:rsidRPr="0013534D">
              <w:t>89</w:t>
            </w:r>
          </w:p>
        </w:tc>
        <w:tc>
          <w:tcPr>
            <w:tcW w:w="2089" w:type="dxa"/>
            <w:tcBorders>
              <w:top w:val="nil"/>
              <w:left w:val="nil"/>
              <w:bottom w:val="nil"/>
              <w:right w:val="nil"/>
            </w:tcBorders>
            <w:noWrap/>
            <w:hideMark/>
          </w:tcPr>
          <w:p w14:paraId="13C3C499" w14:textId="77777777" w:rsidR="005E288C" w:rsidRPr="0013534D" w:rsidRDefault="005E288C" w:rsidP="00F05206">
            <w:r w:rsidRPr="0013534D">
              <w:t>HLUP2</w:t>
            </w:r>
          </w:p>
        </w:tc>
        <w:tc>
          <w:tcPr>
            <w:tcW w:w="2268" w:type="dxa"/>
            <w:tcBorders>
              <w:top w:val="nil"/>
              <w:left w:val="nil"/>
              <w:bottom w:val="nil"/>
              <w:right w:val="nil"/>
            </w:tcBorders>
            <w:noWrap/>
            <w:hideMark/>
          </w:tcPr>
          <w:p w14:paraId="5859EB63" w14:textId="77777777" w:rsidR="005E288C" w:rsidRPr="0013534D" w:rsidRDefault="005E288C" w:rsidP="00F05206">
            <w:r w:rsidRPr="0013534D">
              <w:t>Highland</w:t>
            </w:r>
          </w:p>
        </w:tc>
        <w:tc>
          <w:tcPr>
            <w:tcW w:w="1134" w:type="dxa"/>
            <w:tcBorders>
              <w:top w:val="nil"/>
              <w:left w:val="nil"/>
              <w:bottom w:val="nil"/>
              <w:right w:val="nil"/>
            </w:tcBorders>
            <w:noWrap/>
            <w:hideMark/>
          </w:tcPr>
          <w:p w14:paraId="0CA80B96" w14:textId="77777777" w:rsidR="005E288C" w:rsidRPr="0013534D" w:rsidRDefault="005E288C" w:rsidP="00F05206">
            <w:r w:rsidRPr="0013534D">
              <w:t>Y</w:t>
            </w:r>
          </w:p>
        </w:tc>
        <w:tc>
          <w:tcPr>
            <w:tcW w:w="1761" w:type="dxa"/>
            <w:tcBorders>
              <w:top w:val="nil"/>
              <w:left w:val="nil"/>
              <w:bottom w:val="nil"/>
              <w:right w:val="nil"/>
            </w:tcBorders>
          </w:tcPr>
          <w:p w14:paraId="25D12C12" w14:textId="77777777" w:rsidR="005E288C" w:rsidRPr="0013534D" w:rsidRDefault="005E288C" w:rsidP="00F05206">
            <w:r w:rsidRPr="0013534D">
              <w:t>xeric</w:t>
            </w:r>
          </w:p>
        </w:tc>
        <w:tc>
          <w:tcPr>
            <w:tcW w:w="1843" w:type="dxa"/>
            <w:tcBorders>
              <w:top w:val="nil"/>
              <w:left w:val="nil"/>
              <w:bottom w:val="nil"/>
              <w:right w:val="nil"/>
            </w:tcBorders>
            <w:noWrap/>
            <w:hideMark/>
          </w:tcPr>
          <w:p w14:paraId="64947951" w14:textId="77777777" w:rsidR="005E288C" w:rsidRPr="0013534D" w:rsidRDefault="005E288C" w:rsidP="00F05206">
            <w:r w:rsidRPr="0013534D">
              <w:t>42.64705538</w:t>
            </w:r>
          </w:p>
        </w:tc>
        <w:tc>
          <w:tcPr>
            <w:tcW w:w="1782" w:type="dxa"/>
            <w:tcBorders>
              <w:top w:val="nil"/>
              <w:left w:val="nil"/>
              <w:bottom w:val="nil"/>
              <w:right w:val="nil"/>
            </w:tcBorders>
            <w:noWrap/>
            <w:hideMark/>
          </w:tcPr>
          <w:p w14:paraId="2EFEFCE8" w14:textId="77777777" w:rsidR="005E288C" w:rsidRPr="0013534D" w:rsidRDefault="005E288C" w:rsidP="00F05206">
            <w:r w:rsidRPr="0013534D">
              <w:t>-83.55397741</w:t>
            </w:r>
          </w:p>
        </w:tc>
      </w:tr>
      <w:tr w:rsidR="005E288C" w:rsidRPr="0013534D" w14:paraId="244A6B64" w14:textId="77777777" w:rsidTr="00F05206">
        <w:trPr>
          <w:trHeight w:val="290"/>
        </w:trPr>
        <w:tc>
          <w:tcPr>
            <w:tcW w:w="1030" w:type="dxa"/>
            <w:tcBorders>
              <w:top w:val="nil"/>
              <w:left w:val="nil"/>
              <w:bottom w:val="nil"/>
              <w:right w:val="nil"/>
            </w:tcBorders>
            <w:noWrap/>
            <w:hideMark/>
          </w:tcPr>
          <w:p w14:paraId="34A7B4BD" w14:textId="77777777" w:rsidR="005E288C" w:rsidRPr="0013534D" w:rsidRDefault="005E288C" w:rsidP="00F05206">
            <w:r w:rsidRPr="0013534D">
              <w:t>90</w:t>
            </w:r>
          </w:p>
        </w:tc>
        <w:tc>
          <w:tcPr>
            <w:tcW w:w="2089" w:type="dxa"/>
            <w:tcBorders>
              <w:top w:val="nil"/>
              <w:left w:val="nil"/>
              <w:bottom w:val="nil"/>
              <w:right w:val="nil"/>
            </w:tcBorders>
            <w:noWrap/>
            <w:hideMark/>
          </w:tcPr>
          <w:p w14:paraId="20CD93B9" w14:textId="77777777" w:rsidR="005E288C" w:rsidRPr="0013534D" w:rsidRDefault="005E288C" w:rsidP="00F05206">
            <w:r w:rsidRPr="0013534D">
              <w:t>HLUP3</w:t>
            </w:r>
          </w:p>
        </w:tc>
        <w:tc>
          <w:tcPr>
            <w:tcW w:w="2268" w:type="dxa"/>
            <w:tcBorders>
              <w:top w:val="nil"/>
              <w:left w:val="nil"/>
              <w:bottom w:val="nil"/>
              <w:right w:val="nil"/>
            </w:tcBorders>
            <w:noWrap/>
            <w:hideMark/>
          </w:tcPr>
          <w:p w14:paraId="09A8EA9D" w14:textId="77777777" w:rsidR="005E288C" w:rsidRPr="0013534D" w:rsidRDefault="005E288C" w:rsidP="00F05206">
            <w:r w:rsidRPr="0013534D">
              <w:t>Highland</w:t>
            </w:r>
          </w:p>
        </w:tc>
        <w:tc>
          <w:tcPr>
            <w:tcW w:w="1134" w:type="dxa"/>
            <w:tcBorders>
              <w:top w:val="nil"/>
              <w:left w:val="nil"/>
              <w:bottom w:val="nil"/>
              <w:right w:val="nil"/>
            </w:tcBorders>
            <w:noWrap/>
            <w:hideMark/>
          </w:tcPr>
          <w:p w14:paraId="303D4AAC" w14:textId="77777777" w:rsidR="005E288C" w:rsidRPr="0013534D" w:rsidRDefault="005E288C" w:rsidP="00F05206">
            <w:r w:rsidRPr="0013534D">
              <w:t>Y</w:t>
            </w:r>
          </w:p>
        </w:tc>
        <w:tc>
          <w:tcPr>
            <w:tcW w:w="1761" w:type="dxa"/>
            <w:tcBorders>
              <w:top w:val="nil"/>
              <w:left w:val="nil"/>
              <w:bottom w:val="nil"/>
              <w:right w:val="nil"/>
            </w:tcBorders>
          </w:tcPr>
          <w:p w14:paraId="3A6686D2" w14:textId="77777777" w:rsidR="005E288C" w:rsidRPr="0013534D" w:rsidRDefault="005E288C" w:rsidP="00F05206">
            <w:r w:rsidRPr="0013534D">
              <w:t>xeric</w:t>
            </w:r>
          </w:p>
        </w:tc>
        <w:tc>
          <w:tcPr>
            <w:tcW w:w="1843" w:type="dxa"/>
            <w:tcBorders>
              <w:top w:val="nil"/>
              <w:left w:val="nil"/>
              <w:bottom w:val="nil"/>
              <w:right w:val="nil"/>
            </w:tcBorders>
            <w:noWrap/>
            <w:hideMark/>
          </w:tcPr>
          <w:p w14:paraId="0A4EF411" w14:textId="77777777" w:rsidR="005E288C" w:rsidRPr="0013534D" w:rsidRDefault="005E288C" w:rsidP="00F05206">
            <w:r w:rsidRPr="0013534D">
              <w:t>42.6474566</w:t>
            </w:r>
          </w:p>
        </w:tc>
        <w:tc>
          <w:tcPr>
            <w:tcW w:w="1782" w:type="dxa"/>
            <w:tcBorders>
              <w:top w:val="nil"/>
              <w:left w:val="nil"/>
              <w:bottom w:val="nil"/>
              <w:right w:val="nil"/>
            </w:tcBorders>
            <w:noWrap/>
            <w:hideMark/>
          </w:tcPr>
          <w:p w14:paraId="11F5F87C" w14:textId="77777777" w:rsidR="005E288C" w:rsidRPr="0013534D" w:rsidRDefault="005E288C" w:rsidP="00F05206">
            <w:r w:rsidRPr="0013534D">
              <w:t>-83.55365762</w:t>
            </w:r>
          </w:p>
        </w:tc>
      </w:tr>
      <w:tr w:rsidR="005E288C" w:rsidRPr="0013534D" w14:paraId="1776B163" w14:textId="77777777" w:rsidTr="00F05206">
        <w:trPr>
          <w:trHeight w:val="290"/>
        </w:trPr>
        <w:tc>
          <w:tcPr>
            <w:tcW w:w="1030" w:type="dxa"/>
            <w:tcBorders>
              <w:top w:val="nil"/>
              <w:left w:val="nil"/>
              <w:bottom w:val="nil"/>
              <w:right w:val="nil"/>
            </w:tcBorders>
            <w:noWrap/>
            <w:hideMark/>
          </w:tcPr>
          <w:p w14:paraId="56069399" w14:textId="77777777" w:rsidR="005E288C" w:rsidRPr="0013534D" w:rsidRDefault="005E288C" w:rsidP="00F05206">
            <w:r w:rsidRPr="0013534D">
              <w:t>91</w:t>
            </w:r>
          </w:p>
        </w:tc>
        <w:tc>
          <w:tcPr>
            <w:tcW w:w="2089" w:type="dxa"/>
            <w:tcBorders>
              <w:top w:val="nil"/>
              <w:left w:val="nil"/>
              <w:bottom w:val="nil"/>
              <w:right w:val="nil"/>
            </w:tcBorders>
            <w:noWrap/>
            <w:hideMark/>
          </w:tcPr>
          <w:p w14:paraId="55593E3B" w14:textId="77777777" w:rsidR="005E288C" w:rsidRPr="0013534D" w:rsidRDefault="005E288C" w:rsidP="00F05206">
            <w:r w:rsidRPr="0013534D">
              <w:t>HMMAT</w:t>
            </w:r>
          </w:p>
        </w:tc>
        <w:tc>
          <w:tcPr>
            <w:tcW w:w="2268" w:type="dxa"/>
            <w:tcBorders>
              <w:top w:val="nil"/>
              <w:left w:val="nil"/>
              <w:bottom w:val="nil"/>
              <w:right w:val="nil"/>
            </w:tcBorders>
            <w:noWrap/>
            <w:hideMark/>
          </w:tcPr>
          <w:p w14:paraId="5BB53B9E"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52BD029A" w14:textId="77777777" w:rsidR="005E288C" w:rsidRPr="0013534D" w:rsidRDefault="005E288C" w:rsidP="00F05206">
            <w:r w:rsidRPr="0013534D">
              <w:t>Z</w:t>
            </w:r>
          </w:p>
        </w:tc>
        <w:tc>
          <w:tcPr>
            <w:tcW w:w="1761" w:type="dxa"/>
            <w:tcBorders>
              <w:top w:val="nil"/>
              <w:left w:val="nil"/>
              <w:bottom w:val="nil"/>
              <w:right w:val="nil"/>
            </w:tcBorders>
          </w:tcPr>
          <w:p w14:paraId="38199E7E" w14:textId="77777777" w:rsidR="005E288C" w:rsidRPr="0013534D" w:rsidRDefault="005E288C" w:rsidP="00F05206">
            <w:r w:rsidRPr="0013534D">
              <w:t>xeric</w:t>
            </w:r>
          </w:p>
        </w:tc>
        <w:tc>
          <w:tcPr>
            <w:tcW w:w="1843" w:type="dxa"/>
            <w:tcBorders>
              <w:top w:val="nil"/>
              <w:left w:val="nil"/>
              <w:bottom w:val="nil"/>
              <w:right w:val="nil"/>
            </w:tcBorders>
            <w:noWrap/>
            <w:hideMark/>
          </w:tcPr>
          <w:p w14:paraId="49E22BBA" w14:textId="77777777" w:rsidR="005E288C" w:rsidRPr="0013534D" w:rsidRDefault="005E288C" w:rsidP="00F05206">
            <w:r w:rsidRPr="0013534D">
              <w:t>42.37824499</w:t>
            </w:r>
          </w:p>
        </w:tc>
        <w:tc>
          <w:tcPr>
            <w:tcW w:w="1782" w:type="dxa"/>
            <w:tcBorders>
              <w:top w:val="nil"/>
              <w:left w:val="nil"/>
              <w:bottom w:val="nil"/>
              <w:right w:val="nil"/>
            </w:tcBorders>
            <w:noWrap/>
            <w:hideMark/>
          </w:tcPr>
          <w:p w14:paraId="04B46440" w14:textId="77777777" w:rsidR="005E288C" w:rsidRPr="0013534D" w:rsidRDefault="005E288C" w:rsidP="00F05206">
            <w:r w:rsidRPr="0013534D">
              <w:t>-83.91166168</w:t>
            </w:r>
          </w:p>
        </w:tc>
      </w:tr>
      <w:tr w:rsidR="005E288C" w:rsidRPr="0013534D" w14:paraId="2C970B10" w14:textId="77777777" w:rsidTr="00F05206">
        <w:trPr>
          <w:trHeight w:val="290"/>
        </w:trPr>
        <w:tc>
          <w:tcPr>
            <w:tcW w:w="1030" w:type="dxa"/>
            <w:tcBorders>
              <w:top w:val="nil"/>
              <w:left w:val="nil"/>
              <w:bottom w:val="nil"/>
              <w:right w:val="nil"/>
            </w:tcBorders>
            <w:noWrap/>
            <w:hideMark/>
          </w:tcPr>
          <w:p w14:paraId="3F7FD70A" w14:textId="77777777" w:rsidR="005E288C" w:rsidRPr="0013534D" w:rsidRDefault="005E288C" w:rsidP="00F05206">
            <w:r w:rsidRPr="0013534D">
              <w:t>92</w:t>
            </w:r>
          </w:p>
        </w:tc>
        <w:tc>
          <w:tcPr>
            <w:tcW w:w="2089" w:type="dxa"/>
            <w:tcBorders>
              <w:top w:val="nil"/>
              <w:left w:val="nil"/>
              <w:bottom w:val="nil"/>
              <w:right w:val="nil"/>
            </w:tcBorders>
            <w:noWrap/>
            <w:hideMark/>
          </w:tcPr>
          <w:p w14:paraId="26697DB1" w14:textId="77777777" w:rsidR="005E288C" w:rsidRPr="0013534D" w:rsidRDefault="005E288C" w:rsidP="00F05206">
            <w:r w:rsidRPr="0013534D">
              <w:t>HMMAT2</w:t>
            </w:r>
          </w:p>
        </w:tc>
        <w:tc>
          <w:tcPr>
            <w:tcW w:w="2268" w:type="dxa"/>
            <w:tcBorders>
              <w:top w:val="nil"/>
              <w:left w:val="nil"/>
              <w:bottom w:val="nil"/>
              <w:right w:val="nil"/>
            </w:tcBorders>
            <w:noWrap/>
            <w:hideMark/>
          </w:tcPr>
          <w:p w14:paraId="3807A7B9"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18BA356F" w14:textId="77777777" w:rsidR="005E288C" w:rsidRPr="0013534D" w:rsidRDefault="005E288C" w:rsidP="00F05206">
            <w:r w:rsidRPr="0013534D">
              <w:t>Z</w:t>
            </w:r>
          </w:p>
        </w:tc>
        <w:tc>
          <w:tcPr>
            <w:tcW w:w="1761" w:type="dxa"/>
            <w:tcBorders>
              <w:top w:val="nil"/>
              <w:left w:val="nil"/>
              <w:bottom w:val="nil"/>
              <w:right w:val="nil"/>
            </w:tcBorders>
          </w:tcPr>
          <w:p w14:paraId="3AA092E8" w14:textId="77777777" w:rsidR="005E288C" w:rsidRPr="0013534D" w:rsidRDefault="005E288C" w:rsidP="00F05206">
            <w:r w:rsidRPr="0013534D">
              <w:t>xeric</w:t>
            </w:r>
          </w:p>
        </w:tc>
        <w:tc>
          <w:tcPr>
            <w:tcW w:w="1843" w:type="dxa"/>
            <w:tcBorders>
              <w:top w:val="nil"/>
              <w:left w:val="nil"/>
              <w:bottom w:val="nil"/>
              <w:right w:val="nil"/>
            </w:tcBorders>
            <w:noWrap/>
            <w:hideMark/>
          </w:tcPr>
          <w:p w14:paraId="3D308EDF" w14:textId="77777777" w:rsidR="005E288C" w:rsidRPr="0013534D" w:rsidRDefault="005E288C" w:rsidP="00F05206">
            <w:r w:rsidRPr="0013534D">
              <w:t>42.37825474</w:t>
            </w:r>
          </w:p>
        </w:tc>
        <w:tc>
          <w:tcPr>
            <w:tcW w:w="1782" w:type="dxa"/>
            <w:tcBorders>
              <w:top w:val="nil"/>
              <w:left w:val="nil"/>
              <w:bottom w:val="nil"/>
              <w:right w:val="nil"/>
            </w:tcBorders>
            <w:noWrap/>
            <w:hideMark/>
          </w:tcPr>
          <w:p w14:paraId="0AE5CA85" w14:textId="77777777" w:rsidR="005E288C" w:rsidRPr="0013534D" w:rsidRDefault="005E288C" w:rsidP="00F05206">
            <w:r w:rsidRPr="0013534D">
              <w:t>-83.91229145</w:t>
            </w:r>
          </w:p>
        </w:tc>
      </w:tr>
      <w:tr w:rsidR="005E288C" w:rsidRPr="0013534D" w14:paraId="05FD817C" w14:textId="77777777" w:rsidTr="00F05206">
        <w:trPr>
          <w:trHeight w:val="290"/>
        </w:trPr>
        <w:tc>
          <w:tcPr>
            <w:tcW w:w="1030" w:type="dxa"/>
            <w:tcBorders>
              <w:top w:val="nil"/>
              <w:left w:val="nil"/>
              <w:bottom w:val="nil"/>
              <w:right w:val="nil"/>
            </w:tcBorders>
            <w:noWrap/>
            <w:hideMark/>
          </w:tcPr>
          <w:p w14:paraId="399027E0" w14:textId="77777777" w:rsidR="005E288C" w:rsidRPr="0013534D" w:rsidRDefault="005E288C" w:rsidP="00F05206">
            <w:r w:rsidRPr="0013534D">
              <w:t>93</w:t>
            </w:r>
          </w:p>
        </w:tc>
        <w:tc>
          <w:tcPr>
            <w:tcW w:w="2089" w:type="dxa"/>
            <w:tcBorders>
              <w:top w:val="nil"/>
              <w:left w:val="nil"/>
              <w:bottom w:val="nil"/>
              <w:right w:val="nil"/>
            </w:tcBorders>
            <w:noWrap/>
            <w:hideMark/>
          </w:tcPr>
          <w:p w14:paraId="6A5685A7" w14:textId="77777777" w:rsidR="005E288C" w:rsidRPr="0013534D" w:rsidRDefault="005E288C" w:rsidP="00F05206">
            <w:r w:rsidRPr="0013534D">
              <w:t>HMMAT3</w:t>
            </w:r>
          </w:p>
        </w:tc>
        <w:tc>
          <w:tcPr>
            <w:tcW w:w="2268" w:type="dxa"/>
            <w:tcBorders>
              <w:top w:val="nil"/>
              <w:left w:val="nil"/>
              <w:bottom w:val="nil"/>
              <w:right w:val="nil"/>
            </w:tcBorders>
            <w:noWrap/>
            <w:hideMark/>
          </w:tcPr>
          <w:p w14:paraId="14524A3C"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33F6AF39" w14:textId="77777777" w:rsidR="005E288C" w:rsidRPr="0013534D" w:rsidRDefault="005E288C" w:rsidP="00F05206">
            <w:r w:rsidRPr="0013534D">
              <w:t>Z</w:t>
            </w:r>
          </w:p>
        </w:tc>
        <w:tc>
          <w:tcPr>
            <w:tcW w:w="1761" w:type="dxa"/>
            <w:tcBorders>
              <w:top w:val="nil"/>
              <w:left w:val="nil"/>
              <w:bottom w:val="nil"/>
              <w:right w:val="nil"/>
            </w:tcBorders>
          </w:tcPr>
          <w:p w14:paraId="19ACE5DE" w14:textId="77777777" w:rsidR="005E288C" w:rsidRPr="0013534D" w:rsidRDefault="005E288C" w:rsidP="00F05206">
            <w:r w:rsidRPr="0013534D">
              <w:t>xeric</w:t>
            </w:r>
          </w:p>
        </w:tc>
        <w:tc>
          <w:tcPr>
            <w:tcW w:w="1843" w:type="dxa"/>
            <w:tcBorders>
              <w:top w:val="nil"/>
              <w:left w:val="nil"/>
              <w:bottom w:val="nil"/>
              <w:right w:val="nil"/>
            </w:tcBorders>
            <w:noWrap/>
            <w:hideMark/>
          </w:tcPr>
          <w:p w14:paraId="18FB260E" w14:textId="77777777" w:rsidR="005E288C" w:rsidRPr="0013534D" w:rsidRDefault="005E288C" w:rsidP="00F05206">
            <w:r w:rsidRPr="0013534D">
              <w:t>42.3787298</w:t>
            </w:r>
          </w:p>
        </w:tc>
        <w:tc>
          <w:tcPr>
            <w:tcW w:w="1782" w:type="dxa"/>
            <w:tcBorders>
              <w:top w:val="nil"/>
              <w:left w:val="nil"/>
              <w:bottom w:val="nil"/>
              <w:right w:val="nil"/>
            </w:tcBorders>
            <w:noWrap/>
            <w:hideMark/>
          </w:tcPr>
          <w:p w14:paraId="75EFA799" w14:textId="77777777" w:rsidR="005E288C" w:rsidRPr="0013534D" w:rsidRDefault="005E288C" w:rsidP="00F05206">
            <w:r w:rsidRPr="0013534D">
              <w:t>-83.91267589</w:t>
            </w:r>
          </w:p>
        </w:tc>
      </w:tr>
      <w:tr w:rsidR="005E288C" w:rsidRPr="0013534D" w14:paraId="077747B7" w14:textId="77777777" w:rsidTr="00F05206">
        <w:trPr>
          <w:trHeight w:val="290"/>
        </w:trPr>
        <w:tc>
          <w:tcPr>
            <w:tcW w:w="1030" w:type="dxa"/>
            <w:tcBorders>
              <w:top w:val="nil"/>
              <w:left w:val="nil"/>
              <w:bottom w:val="nil"/>
              <w:right w:val="nil"/>
            </w:tcBorders>
            <w:noWrap/>
            <w:hideMark/>
          </w:tcPr>
          <w:p w14:paraId="695D30E9" w14:textId="77777777" w:rsidR="005E288C" w:rsidRPr="0013534D" w:rsidRDefault="005E288C" w:rsidP="00F05206">
            <w:r w:rsidRPr="0013534D">
              <w:t>94</w:t>
            </w:r>
          </w:p>
        </w:tc>
        <w:tc>
          <w:tcPr>
            <w:tcW w:w="2089" w:type="dxa"/>
            <w:tcBorders>
              <w:top w:val="nil"/>
              <w:left w:val="nil"/>
              <w:bottom w:val="nil"/>
              <w:right w:val="nil"/>
            </w:tcBorders>
            <w:noWrap/>
            <w:hideMark/>
          </w:tcPr>
          <w:p w14:paraId="372A43B2" w14:textId="77777777" w:rsidR="005E288C" w:rsidRPr="0013534D" w:rsidRDefault="005E288C" w:rsidP="00F05206">
            <w:r w:rsidRPr="0013534D">
              <w:t>PONNEW</w:t>
            </w:r>
          </w:p>
        </w:tc>
        <w:tc>
          <w:tcPr>
            <w:tcW w:w="2268" w:type="dxa"/>
            <w:tcBorders>
              <w:top w:val="nil"/>
              <w:left w:val="nil"/>
              <w:bottom w:val="nil"/>
              <w:right w:val="nil"/>
            </w:tcBorders>
            <w:noWrap/>
            <w:hideMark/>
          </w:tcPr>
          <w:p w14:paraId="6B73D077"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55114609" w14:textId="77777777" w:rsidR="005E288C" w:rsidRPr="0013534D" w:rsidRDefault="005E288C" w:rsidP="00F05206">
            <w:r w:rsidRPr="0013534D">
              <w:t>ZA</w:t>
            </w:r>
          </w:p>
        </w:tc>
        <w:tc>
          <w:tcPr>
            <w:tcW w:w="1761" w:type="dxa"/>
            <w:tcBorders>
              <w:top w:val="nil"/>
              <w:left w:val="nil"/>
              <w:bottom w:val="nil"/>
              <w:right w:val="nil"/>
            </w:tcBorders>
          </w:tcPr>
          <w:p w14:paraId="12B8BB30" w14:textId="77777777" w:rsidR="005E288C" w:rsidRPr="0013534D" w:rsidRDefault="005E288C" w:rsidP="00F05206">
            <w:r w:rsidRPr="0013534D">
              <w:t>xeric</w:t>
            </w:r>
          </w:p>
        </w:tc>
        <w:tc>
          <w:tcPr>
            <w:tcW w:w="1843" w:type="dxa"/>
            <w:tcBorders>
              <w:top w:val="nil"/>
              <w:left w:val="nil"/>
              <w:bottom w:val="nil"/>
              <w:right w:val="nil"/>
            </w:tcBorders>
            <w:noWrap/>
            <w:hideMark/>
          </w:tcPr>
          <w:p w14:paraId="53F1D3D6" w14:textId="77777777" w:rsidR="005E288C" w:rsidRPr="0013534D" w:rsidRDefault="005E288C" w:rsidP="00F05206">
            <w:r w:rsidRPr="0013534D">
              <w:t>42.67554541</w:t>
            </w:r>
          </w:p>
        </w:tc>
        <w:tc>
          <w:tcPr>
            <w:tcW w:w="1782" w:type="dxa"/>
            <w:tcBorders>
              <w:top w:val="nil"/>
              <w:left w:val="nil"/>
              <w:bottom w:val="nil"/>
              <w:right w:val="nil"/>
            </w:tcBorders>
            <w:noWrap/>
            <w:hideMark/>
          </w:tcPr>
          <w:p w14:paraId="7F58A9CE" w14:textId="77777777" w:rsidR="005E288C" w:rsidRPr="0013534D" w:rsidRDefault="005E288C" w:rsidP="00F05206">
            <w:r w:rsidRPr="0013534D">
              <w:t>-83.48274071</w:t>
            </w:r>
          </w:p>
        </w:tc>
      </w:tr>
      <w:tr w:rsidR="005E288C" w:rsidRPr="0013534D" w14:paraId="36FD7033" w14:textId="77777777" w:rsidTr="00F05206">
        <w:trPr>
          <w:trHeight w:val="290"/>
        </w:trPr>
        <w:tc>
          <w:tcPr>
            <w:tcW w:w="1030" w:type="dxa"/>
            <w:tcBorders>
              <w:top w:val="nil"/>
              <w:left w:val="nil"/>
              <w:bottom w:val="nil"/>
              <w:right w:val="nil"/>
            </w:tcBorders>
            <w:noWrap/>
            <w:hideMark/>
          </w:tcPr>
          <w:p w14:paraId="0606DEF9" w14:textId="77777777" w:rsidR="005E288C" w:rsidRPr="0013534D" w:rsidRDefault="005E288C" w:rsidP="00F05206">
            <w:r w:rsidRPr="0013534D">
              <w:t>95</w:t>
            </w:r>
          </w:p>
        </w:tc>
        <w:tc>
          <w:tcPr>
            <w:tcW w:w="2089" w:type="dxa"/>
            <w:tcBorders>
              <w:top w:val="nil"/>
              <w:left w:val="nil"/>
              <w:bottom w:val="nil"/>
              <w:right w:val="nil"/>
            </w:tcBorders>
            <w:noWrap/>
            <w:hideMark/>
          </w:tcPr>
          <w:p w14:paraId="50A49F5E" w14:textId="77777777" w:rsidR="005E288C" w:rsidRPr="0013534D" w:rsidRDefault="005E288C" w:rsidP="00F05206">
            <w:r w:rsidRPr="0013534D">
              <w:t>PONNEW2</w:t>
            </w:r>
          </w:p>
        </w:tc>
        <w:tc>
          <w:tcPr>
            <w:tcW w:w="2268" w:type="dxa"/>
            <w:tcBorders>
              <w:top w:val="nil"/>
              <w:left w:val="nil"/>
              <w:bottom w:val="nil"/>
              <w:right w:val="nil"/>
            </w:tcBorders>
            <w:noWrap/>
            <w:hideMark/>
          </w:tcPr>
          <w:p w14:paraId="5682B9BB"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701C19F1" w14:textId="77777777" w:rsidR="005E288C" w:rsidRPr="0013534D" w:rsidRDefault="005E288C" w:rsidP="00F05206">
            <w:r w:rsidRPr="0013534D">
              <w:t>ZA</w:t>
            </w:r>
          </w:p>
        </w:tc>
        <w:tc>
          <w:tcPr>
            <w:tcW w:w="1761" w:type="dxa"/>
            <w:tcBorders>
              <w:top w:val="nil"/>
              <w:left w:val="nil"/>
              <w:bottom w:val="nil"/>
              <w:right w:val="nil"/>
            </w:tcBorders>
          </w:tcPr>
          <w:p w14:paraId="011C18AF" w14:textId="77777777" w:rsidR="005E288C" w:rsidRPr="0013534D" w:rsidRDefault="005E288C" w:rsidP="00F05206">
            <w:r w:rsidRPr="0013534D">
              <w:t>xeric</w:t>
            </w:r>
          </w:p>
        </w:tc>
        <w:tc>
          <w:tcPr>
            <w:tcW w:w="1843" w:type="dxa"/>
            <w:tcBorders>
              <w:top w:val="nil"/>
              <w:left w:val="nil"/>
              <w:bottom w:val="nil"/>
              <w:right w:val="nil"/>
            </w:tcBorders>
            <w:noWrap/>
            <w:hideMark/>
          </w:tcPr>
          <w:p w14:paraId="2DEB94DE" w14:textId="77777777" w:rsidR="005E288C" w:rsidRPr="0013534D" w:rsidRDefault="005E288C" w:rsidP="00F05206">
            <w:r w:rsidRPr="0013534D">
              <w:t>42.67584028</w:t>
            </w:r>
          </w:p>
        </w:tc>
        <w:tc>
          <w:tcPr>
            <w:tcW w:w="1782" w:type="dxa"/>
            <w:tcBorders>
              <w:top w:val="nil"/>
              <w:left w:val="nil"/>
              <w:bottom w:val="nil"/>
              <w:right w:val="nil"/>
            </w:tcBorders>
            <w:noWrap/>
            <w:hideMark/>
          </w:tcPr>
          <w:p w14:paraId="41BAD155" w14:textId="77777777" w:rsidR="005E288C" w:rsidRPr="0013534D" w:rsidRDefault="005E288C" w:rsidP="00F05206">
            <w:r w:rsidRPr="0013534D">
              <w:t>-83.4830424</w:t>
            </w:r>
          </w:p>
        </w:tc>
      </w:tr>
      <w:tr w:rsidR="005E288C" w:rsidRPr="0013534D" w14:paraId="1895DB6C" w14:textId="77777777" w:rsidTr="00F05206">
        <w:trPr>
          <w:trHeight w:val="290"/>
        </w:trPr>
        <w:tc>
          <w:tcPr>
            <w:tcW w:w="1030" w:type="dxa"/>
            <w:tcBorders>
              <w:top w:val="nil"/>
              <w:left w:val="nil"/>
              <w:bottom w:val="nil"/>
              <w:right w:val="nil"/>
            </w:tcBorders>
            <w:noWrap/>
            <w:hideMark/>
          </w:tcPr>
          <w:p w14:paraId="33C62D3E" w14:textId="77777777" w:rsidR="005E288C" w:rsidRPr="0013534D" w:rsidRDefault="005E288C" w:rsidP="00F05206">
            <w:r w:rsidRPr="0013534D">
              <w:t>96</w:t>
            </w:r>
          </w:p>
        </w:tc>
        <w:tc>
          <w:tcPr>
            <w:tcW w:w="2089" w:type="dxa"/>
            <w:tcBorders>
              <w:top w:val="nil"/>
              <w:left w:val="nil"/>
              <w:bottom w:val="nil"/>
              <w:right w:val="nil"/>
            </w:tcBorders>
            <w:noWrap/>
            <w:hideMark/>
          </w:tcPr>
          <w:p w14:paraId="54C27FC2" w14:textId="77777777" w:rsidR="005E288C" w:rsidRPr="0013534D" w:rsidRDefault="005E288C" w:rsidP="00F05206">
            <w:r w:rsidRPr="0013534D">
              <w:t>PONNEW3</w:t>
            </w:r>
          </w:p>
        </w:tc>
        <w:tc>
          <w:tcPr>
            <w:tcW w:w="2268" w:type="dxa"/>
            <w:tcBorders>
              <w:top w:val="nil"/>
              <w:left w:val="nil"/>
              <w:bottom w:val="nil"/>
              <w:right w:val="nil"/>
            </w:tcBorders>
            <w:noWrap/>
            <w:hideMark/>
          </w:tcPr>
          <w:p w14:paraId="44AC2652"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6E066" w14:textId="77777777" w:rsidR="005E288C" w:rsidRPr="0013534D" w:rsidRDefault="005E288C" w:rsidP="00F05206">
            <w:r w:rsidRPr="0013534D">
              <w:t>ZA</w:t>
            </w:r>
          </w:p>
        </w:tc>
        <w:tc>
          <w:tcPr>
            <w:tcW w:w="1761" w:type="dxa"/>
            <w:tcBorders>
              <w:top w:val="nil"/>
              <w:left w:val="nil"/>
              <w:bottom w:val="nil"/>
              <w:right w:val="nil"/>
            </w:tcBorders>
          </w:tcPr>
          <w:p w14:paraId="091B5CE9" w14:textId="77777777" w:rsidR="005E288C" w:rsidRPr="0013534D" w:rsidRDefault="005E288C" w:rsidP="00F05206">
            <w:r w:rsidRPr="0013534D">
              <w:t>xeric</w:t>
            </w:r>
          </w:p>
        </w:tc>
        <w:tc>
          <w:tcPr>
            <w:tcW w:w="1843" w:type="dxa"/>
            <w:tcBorders>
              <w:top w:val="nil"/>
              <w:left w:val="nil"/>
              <w:bottom w:val="nil"/>
              <w:right w:val="nil"/>
            </w:tcBorders>
            <w:noWrap/>
            <w:hideMark/>
          </w:tcPr>
          <w:p w14:paraId="79C7FE6E" w14:textId="77777777" w:rsidR="005E288C" w:rsidRPr="0013534D" w:rsidRDefault="005E288C" w:rsidP="00F05206">
            <w:r w:rsidRPr="0013534D">
              <w:t>42.67606664</w:t>
            </w:r>
          </w:p>
        </w:tc>
        <w:tc>
          <w:tcPr>
            <w:tcW w:w="1782" w:type="dxa"/>
            <w:tcBorders>
              <w:top w:val="nil"/>
              <w:left w:val="nil"/>
              <w:bottom w:val="nil"/>
              <w:right w:val="nil"/>
            </w:tcBorders>
            <w:noWrap/>
            <w:hideMark/>
          </w:tcPr>
          <w:p w14:paraId="0878AD1D" w14:textId="77777777" w:rsidR="005E288C" w:rsidRPr="0013534D" w:rsidRDefault="005E288C" w:rsidP="00F05206">
            <w:r w:rsidRPr="0013534D">
              <w:t>-83.48271281</w:t>
            </w:r>
          </w:p>
        </w:tc>
      </w:tr>
      <w:tr w:rsidR="005E288C" w:rsidRPr="0013534D" w14:paraId="2A254D10" w14:textId="77777777" w:rsidTr="00F05206">
        <w:trPr>
          <w:trHeight w:val="290"/>
        </w:trPr>
        <w:tc>
          <w:tcPr>
            <w:tcW w:w="1030" w:type="dxa"/>
            <w:tcBorders>
              <w:top w:val="nil"/>
              <w:left w:val="nil"/>
              <w:bottom w:val="nil"/>
              <w:right w:val="nil"/>
            </w:tcBorders>
            <w:noWrap/>
            <w:hideMark/>
          </w:tcPr>
          <w:p w14:paraId="480F8651" w14:textId="77777777" w:rsidR="005E288C" w:rsidRPr="0013534D" w:rsidRDefault="005E288C" w:rsidP="00F05206">
            <w:r w:rsidRPr="0013534D">
              <w:t>97</w:t>
            </w:r>
          </w:p>
        </w:tc>
        <w:tc>
          <w:tcPr>
            <w:tcW w:w="2089" w:type="dxa"/>
            <w:tcBorders>
              <w:top w:val="nil"/>
              <w:left w:val="nil"/>
              <w:bottom w:val="nil"/>
              <w:right w:val="nil"/>
            </w:tcBorders>
            <w:noWrap/>
            <w:hideMark/>
          </w:tcPr>
          <w:p w14:paraId="16A0A13A" w14:textId="77777777" w:rsidR="005E288C" w:rsidRPr="0013534D" w:rsidRDefault="005E288C" w:rsidP="00F05206">
            <w:r w:rsidRPr="0013534D">
              <w:t>PONRD</w:t>
            </w:r>
          </w:p>
        </w:tc>
        <w:tc>
          <w:tcPr>
            <w:tcW w:w="2268" w:type="dxa"/>
            <w:tcBorders>
              <w:top w:val="nil"/>
              <w:left w:val="nil"/>
              <w:bottom w:val="nil"/>
              <w:right w:val="nil"/>
            </w:tcBorders>
            <w:noWrap/>
            <w:hideMark/>
          </w:tcPr>
          <w:p w14:paraId="2B55F2B5"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CCBEB" w14:textId="77777777" w:rsidR="005E288C" w:rsidRPr="0013534D" w:rsidRDefault="005E288C" w:rsidP="00F05206">
            <w:r w:rsidRPr="0013534D">
              <w:t>ZB</w:t>
            </w:r>
          </w:p>
        </w:tc>
        <w:tc>
          <w:tcPr>
            <w:tcW w:w="1761" w:type="dxa"/>
            <w:tcBorders>
              <w:top w:val="nil"/>
              <w:left w:val="nil"/>
              <w:bottom w:val="nil"/>
              <w:right w:val="nil"/>
            </w:tcBorders>
          </w:tcPr>
          <w:p w14:paraId="6C37B8C1" w14:textId="77777777" w:rsidR="005E288C" w:rsidRPr="0013534D" w:rsidRDefault="005E288C" w:rsidP="00F05206">
            <w:r w:rsidRPr="0013534D">
              <w:t>mesic</w:t>
            </w:r>
          </w:p>
        </w:tc>
        <w:tc>
          <w:tcPr>
            <w:tcW w:w="1843" w:type="dxa"/>
            <w:tcBorders>
              <w:top w:val="nil"/>
              <w:left w:val="nil"/>
              <w:bottom w:val="nil"/>
              <w:right w:val="nil"/>
            </w:tcBorders>
            <w:noWrap/>
            <w:hideMark/>
          </w:tcPr>
          <w:p w14:paraId="30B7C1C5" w14:textId="77777777" w:rsidR="005E288C" w:rsidRPr="0013534D" w:rsidRDefault="005E288C" w:rsidP="00F05206">
            <w:r w:rsidRPr="0013534D">
              <w:t>42.67546355</w:t>
            </w:r>
          </w:p>
        </w:tc>
        <w:tc>
          <w:tcPr>
            <w:tcW w:w="1782" w:type="dxa"/>
            <w:tcBorders>
              <w:top w:val="nil"/>
              <w:left w:val="nil"/>
              <w:bottom w:val="nil"/>
              <w:right w:val="nil"/>
            </w:tcBorders>
            <w:noWrap/>
            <w:hideMark/>
          </w:tcPr>
          <w:p w14:paraId="14916D93" w14:textId="77777777" w:rsidR="005E288C" w:rsidRPr="0013534D" w:rsidRDefault="005E288C" w:rsidP="00F05206">
            <w:r w:rsidRPr="0013534D">
              <w:t>-83.4821069</w:t>
            </w:r>
          </w:p>
        </w:tc>
      </w:tr>
      <w:tr w:rsidR="005E288C" w:rsidRPr="0013534D" w14:paraId="3E4A3324" w14:textId="77777777" w:rsidTr="00F05206">
        <w:trPr>
          <w:trHeight w:val="290"/>
        </w:trPr>
        <w:tc>
          <w:tcPr>
            <w:tcW w:w="1030" w:type="dxa"/>
            <w:tcBorders>
              <w:top w:val="nil"/>
              <w:left w:val="nil"/>
              <w:bottom w:val="nil"/>
              <w:right w:val="nil"/>
            </w:tcBorders>
            <w:noWrap/>
            <w:hideMark/>
          </w:tcPr>
          <w:p w14:paraId="740A1C2D" w14:textId="77777777" w:rsidR="005E288C" w:rsidRPr="0013534D" w:rsidRDefault="005E288C" w:rsidP="00F05206">
            <w:r w:rsidRPr="0013534D">
              <w:t>98</w:t>
            </w:r>
          </w:p>
        </w:tc>
        <w:tc>
          <w:tcPr>
            <w:tcW w:w="2089" w:type="dxa"/>
            <w:tcBorders>
              <w:top w:val="nil"/>
              <w:left w:val="nil"/>
              <w:bottom w:val="nil"/>
              <w:right w:val="nil"/>
            </w:tcBorders>
            <w:noWrap/>
            <w:hideMark/>
          </w:tcPr>
          <w:p w14:paraId="42E7E17C" w14:textId="77777777" w:rsidR="005E288C" w:rsidRPr="0013534D" w:rsidRDefault="005E288C" w:rsidP="00F05206">
            <w:r w:rsidRPr="0013534D">
              <w:t>PONRD2</w:t>
            </w:r>
          </w:p>
        </w:tc>
        <w:tc>
          <w:tcPr>
            <w:tcW w:w="2268" w:type="dxa"/>
            <w:tcBorders>
              <w:top w:val="nil"/>
              <w:left w:val="nil"/>
              <w:bottom w:val="nil"/>
              <w:right w:val="nil"/>
            </w:tcBorders>
            <w:noWrap/>
            <w:hideMark/>
          </w:tcPr>
          <w:p w14:paraId="54C224B1"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3706818E" w14:textId="77777777" w:rsidR="005E288C" w:rsidRPr="0013534D" w:rsidRDefault="005E288C" w:rsidP="00F05206">
            <w:r w:rsidRPr="0013534D">
              <w:t>ZB</w:t>
            </w:r>
          </w:p>
        </w:tc>
        <w:tc>
          <w:tcPr>
            <w:tcW w:w="1761" w:type="dxa"/>
            <w:tcBorders>
              <w:top w:val="nil"/>
              <w:left w:val="nil"/>
              <w:bottom w:val="nil"/>
              <w:right w:val="nil"/>
            </w:tcBorders>
          </w:tcPr>
          <w:p w14:paraId="0FA4E39B" w14:textId="77777777" w:rsidR="005E288C" w:rsidRPr="0013534D" w:rsidRDefault="005E288C" w:rsidP="00F05206">
            <w:r w:rsidRPr="0013534D">
              <w:t>mesic</w:t>
            </w:r>
          </w:p>
        </w:tc>
        <w:tc>
          <w:tcPr>
            <w:tcW w:w="1843" w:type="dxa"/>
            <w:tcBorders>
              <w:top w:val="nil"/>
              <w:left w:val="nil"/>
              <w:bottom w:val="nil"/>
              <w:right w:val="nil"/>
            </w:tcBorders>
            <w:noWrap/>
            <w:hideMark/>
          </w:tcPr>
          <w:p w14:paraId="43BC5B91" w14:textId="77777777" w:rsidR="005E288C" w:rsidRPr="0013534D" w:rsidRDefault="005E288C" w:rsidP="00F05206">
            <w:r w:rsidRPr="0013534D">
              <w:t>42.67597751</w:t>
            </w:r>
          </w:p>
        </w:tc>
        <w:tc>
          <w:tcPr>
            <w:tcW w:w="1782" w:type="dxa"/>
            <w:tcBorders>
              <w:top w:val="nil"/>
              <w:left w:val="nil"/>
              <w:bottom w:val="nil"/>
              <w:right w:val="nil"/>
            </w:tcBorders>
            <w:noWrap/>
            <w:hideMark/>
          </w:tcPr>
          <w:p w14:paraId="2C11B49A" w14:textId="77777777" w:rsidR="005E288C" w:rsidRPr="0013534D" w:rsidRDefault="005E288C" w:rsidP="00F05206">
            <w:r w:rsidRPr="0013534D">
              <w:t>-83.48183457</w:t>
            </w:r>
          </w:p>
        </w:tc>
      </w:tr>
      <w:tr w:rsidR="005E288C" w:rsidRPr="0013534D" w14:paraId="293FA886" w14:textId="77777777" w:rsidTr="00F05206">
        <w:trPr>
          <w:trHeight w:val="290"/>
        </w:trPr>
        <w:tc>
          <w:tcPr>
            <w:tcW w:w="1030" w:type="dxa"/>
            <w:tcBorders>
              <w:top w:val="nil"/>
              <w:left w:val="nil"/>
              <w:bottom w:val="nil"/>
              <w:right w:val="nil"/>
            </w:tcBorders>
            <w:noWrap/>
            <w:hideMark/>
          </w:tcPr>
          <w:p w14:paraId="3F98B296" w14:textId="77777777" w:rsidR="005E288C" w:rsidRPr="0013534D" w:rsidRDefault="005E288C" w:rsidP="00F05206">
            <w:r w:rsidRPr="0013534D">
              <w:t>99</w:t>
            </w:r>
          </w:p>
        </w:tc>
        <w:tc>
          <w:tcPr>
            <w:tcW w:w="2089" w:type="dxa"/>
            <w:tcBorders>
              <w:top w:val="nil"/>
              <w:left w:val="nil"/>
              <w:bottom w:val="nil"/>
              <w:right w:val="nil"/>
            </w:tcBorders>
            <w:noWrap/>
            <w:hideMark/>
          </w:tcPr>
          <w:p w14:paraId="6007FB68" w14:textId="77777777" w:rsidR="005E288C" w:rsidRPr="0013534D" w:rsidRDefault="005E288C" w:rsidP="00F05206">
            <w:r w:rsidRPr="0013534D">
              <w:t>PONRD3</w:t>
            </w:r>
          </w:p>
        </w:tc>
        <w:tc>
          <w:tcPr>
            <w:tcW w:w="2268" w:type="dxa"/>
            <w:tcBorders>
              <w:top w:val="nil"/>
              <w:left w:val="nil"/>
              <w:bottom w:val="nil"/>
              <w:right w:val="nil"/>
            </w:tcBorders>
            <w:noWrap/>
            <w:hideMark/>
          </w:tcPr>
          <w:p w14:paraId="2D44B999"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4090DCE0" w14:textId="77777777" w:rsidR="005E288C" w:rsidRPr="0013534D" w:rsidRDefault="005E288C" w:rsidP="00F05206">
            <w:r w:rsidRPr="0013534D">
              <w:t>ZB</w:t>
            </w:r>
          </w:p>
        </w:tc>
        <w:tc>
          <w:tcPr>
            <w:tcW w:w="1761" w:type="dxa"/>
            <w:tcBorders>
              <w:top w:val="nil"/>
              <w:left w:val="nil"/>
              <w:bottom w:val="nil"/>
              <w:right w:val="nil"/>
            </w:tcBorders>
          </w:tcPr>
          <w:p w14:paraId="1076635B" w14:textId="77777777" w:rsidR="005E288C" w:rsidRPr="0013534D" w:rsidRDefault="005E288C" w:rsidP="00F05206">
            <w:r w:rsidRPr="0013534D">
              <w:t>mesic</w:t>
            </w:r>
          </w:p>
        </w:tc>
        <w:tc>
          <w:tcPr>
            <w:tcW w:w="1843" w:type="dxa"/>
            <w:tcBorders>
              <w:top w:val="nil"/>
              <w:left w:val="nil"/>
              <w:bottom w:val="nil"/>
              <w:right w:val="nil"/>
            </w:tcBorders>
            <w:noWrap/>
            <w:hideMark/>
          </w:tcPr>
          <w:p w14:paraId="28CE55B4" w14:textId="77777777" w:rsidR="005E288C" w:rsidRPr="0013534D" w:rsidRDefault="005E288C" w:rsidP="00F05206">
            <w:r w:rsidRPr="0013534D">
              <w:t>42.67611495</w:t>
            </w:r>
          </w:p>
        </w:tc>
        <w:tc>
          <w:tcPr>
            <w:tcW w:w="1782" w:type="dxa"/>
            <w:tcBorders>
              <w:top w:val="nil"/>
              <w:left w:val="nil"/>
              <w:bottom w:val="nil"/>
              <w:right w:val="nil"/>
            </w:tcBorders>
            <w:noWrap/>
            <w:hideMark/>
          </w:tcPr>
          <w:p w14:paraId="0EBAA459" w14:textId="77777777" w:rsidR="005E288C" w:rsidRPr="0013534D" w:rsidRDefault="005E288C" w:rsidP="00F05206">
            <w:r w:rsidRPr="0013534D">
              <w:t>-83.4822095</w:t>
            </w:r>
          </w:p>
        </w:tc>
      </w:tr>
      <w:tr w:rsidR="005E288C" w:rsidRPr="0013534D" w14:paraId="1CA7A91B" w14:textId="77777777" w:rsidTr="00F05206">
        <w:trPr>
          <w:trHeight w:val="290"/>
        </w:trPr>
        <w:tc>
          <w:tcPr>
            <w:tcW w:w="1030" w:type="dxa"/>
            <w:tcBorders>
              <w:top w:val="nil"/>
              <w:left w:val="nil"/>
              <w:bottom w:val="nil"/>
              <w:right w:val="nil"/>
            </w:tcBorders>
            <w:noWrap/>
            <w:hideMark/>
          </w:tcPr>
          <w:p w14:paraId="0A30ED62" w14:textId="77777777" w:rsidR="005E288C" w:rsidRPr="0013534D" w:rsidRDefault="005E288C" w:rsidP="00F05206">
            <w:r w:rsidRPr="0013534D">
              <w:t>100</w:t>
            </w:r>
          </w:p>
        </w:tc>
        <w:tc>
          <w:tcPr>
            <w:tcW w:w="2089" w:type="dxa"/>
            <w:tcBorders>
              <w:top w:val="nil"/>
              <w:left w:val="nil"/>
              <w:bottom w:val="nil"/>
              <w:right w:val="nil"/>
            </w:tcBorders>
            <w:noWrap/>
            <w:hideMark/>
          </w:tcPr>
          <w:p w14:paraId="120F6DC5" w14:textId="77777777" w:rsidR="005E288C" w:rsidRPr="0013534D" w:rsidRDefault="005E288C" w:rsidP="00F05206">
            <w:r w:rsidRPr="0013534D">
              <w:t>PONWH</w:t>
            </w:r>
          </w:p>
        </w:tc>
        <w:tc>
          <w:tcPr>
            <w:tcW w:w="2268" w:type="dxa"/>
            <w:tcBorders>
              <w:top w:val="nil"/>
              <w:left w:val="nil"/>
              <w:bottom w:val="nil"/>
              <w:right w:val="nil"/>
            </w:tcBorders>
            <w:noWrap/>
            <w:hideMark/>
          </w:tcPr>
          <w:p w14:paraId="74F2D5A3"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22FABB76" w14:textId="77777777" w:rsidR="005E288C" w:rsidRPr="0013534D" w:rsidRDefault="005E288C" w:rsidP="00F05206">
            <w:r w:rsidRPr="0013534D">
              <w:t>ZC</w:t>
            </w:r>
          </w:p>
        </w:tc>
        <w:tc>
          <w:tcPr>
            <w:tcW w:w="1761" w:type="dxa"/>
            <w:tcBorders>
              <w:top w:val="nil"/>
              <w:left w:val="nil"/>
              <w:bottom w:val="nil"/>
              <w:right w:val="nil"/>
            </w:tcBorders>
          </w:tcPr>
          <w:p w14:paraId="07F6716A" w14:textId="77777777" w:rsidR="005E288C" w:rsidRPr="0013534D" w:rsidRDefault="005E288C" w:rsidP="00F05206">
            <w:r w:rsidRPr="0013534D">
              <w:t>xeric</w:t>
            </w:r>
          </w:p>
        </w:tc>
        <w:tc>
          <w:tcPr>
            <w:tcW w:w="1843" w:type="dxa"/>
            <w:tcBorders>
              <w:top w:val="nil"/>
              <w:left w:val="nil"/>
              <w:bottom w:val="nil"/>
              <w:right w:val="nil"/>
            </w:tcBorders>
            <w:noWrap/>
            <w:hideMark/>
          </w:tcPr>
          <w:p w14:paraId="1469B74B" w14:textId="77777777" w:rsidR="005E288C" w:rsidRPr="0013534D" w:rsidRDefault="005E288C" w:rsidP="00F05206">
            <w:r w:rsidRPr="0013534D">
              <w:t>42.67657235</w:t>
            </w:r>
          </w:p>
        </w:tc>
        <w:tc>
          <w:tcPr>
            <w:tcW w:w="1782" w:type="dxa"/>
            <w:tcBorders>
              <w:top w:val="nil"/>
              <w:left w:val="nil"/>
              <w:bottom w:val="nil"/>
              <w:right w:val="nil"/>
            </w:tcBorders>
            <w:noWrap/>
            <w:hideMark/>
          </w:tcPr>
          <w:p w14:paraId="36A96C2C" w14:textId="77777777" w:rsidR="005E288C" w:rsidRPr="0013534D" w:rsidRDefault="005E288C" w:rsidP="00F05206">
            <w:r w:rsidRPr="0013534D">
              <w:t>-83.48190157</w:t>
            </w:r>
          </w:p>
        </w:tc>
      </w:tr>
      <w:tr w:rsidR="005E288C" w:rsidRPr="0013534D" w14:paraId="6AAD5099" w14:textId="77777777" w:rsidTr="005E288C">
        <w:trPr>
          <w:trHeight w:val="290"/>
        </w:trPr>
        <w:tc>
          <w:tcPr>
            <w:tcW w:w="1030" w:type="dxa"/>
            <w:tcBorders>
              <w:top w:val="nil"/>
              <w:left w:val="nil"/>
              <w:right w:val="nil"/>
            </w:tcBorders>
            <w:noWrap/>
            <w:hideMark/>
          </w:tcPr>
          <w:p w14:paraId="670F3178" w14:textId="77777777" w:rsidR="005E288C" w:rsidRPr="0013534D" w:rsidRDefault="005E288C" w:rsidP="00F05206">
            <w:r w:rsidRPr="0013534D">
              <w:t>101</w:t>
            </w:r>
          </w:p>
        </w:tc>
        <w:tc>
          <w:tcPr>
            <w:tcW w:w="2089" w:type="dxa"/>
            <w:tcBorders>
              <w:top w:val="nil"/>
              <w:left w:val="nil"/>
              <w:right w:val="nil"/>
            </w:tcBorders>
            <w:noWrap/>
            <w:hideMark/>
          </w:tcPr>
          <w:p w14:paraId="4CE9BF6E" w14:textId="77777777" w:rsidR="005E288C" w:rsidRPr="0013534D" w:rsidRDefault="005E288C" w:rsidP="00F05206">
            <w:r w:rsidRPr="0013534D">
              <w:t>PONWH2</w:t>
            </w:r>
          </w:p>
        </w:tc>
        <w:tc>
          <w:tcPr>
            <w:tcW w:w="2268" w:type="dxa"/>
            <w:tcBorders>
              <w:top w:val="nil"/>
              <w:left w:val="nil"/>
              <w:right w:val="nil"/>
            </w:tcBorders>
            <w:noWrap/>
            <w:hideMark/>
          </w:tcPr>
          <w:p w14:paraId="3E61BBF3" w14:textId="77777777" w:rsidR="005E288C" w:rsidRPr="0013534D" w:rsidRDefault="005E288C" w:rsidP="00F05206">
            <w:r w:rsidRPr="0013534D">
              <w:t>Pontiac Lake</w:t>
            </w:r>
          </w:p>
        </w:tc>
        <w:tc>
          <w:tcPr>
            <w:tcW w:w="1134" w:type="dxa"/>
            <w:tcBorders>
              <w:top w:val="nil"/>
              <w:left w:val="nil"/>
              <w:right w:val="nil"/>
            </w:tcBorders>
            <w:noWrap/>
            <w:hideMark/>
          </w:tcPr>
          <w:p w14:paraId="46741CB6" w14:textId="77777777" w:rsidR="005E288C" w:rsidRPr="0013534D" w:rsidRDefault="005E288C" w:rsidP="00F05206">
            <w:r w:rsidRPr="0013534D">
              <w:t>ZC</w:t>
            </w:r>
          </w:p>
        </w:tc>
        <w:tc>
          <w:tcPr>
            <w:tcW w:w="1761" w:type="dxa"/>
            <w:tcBorders>
              <w:top w:val="nil"/>
              <w:left w:val="nil"/>
              <w:right w:val="nil"/>
            </w:tcBorders>
          </w:tcPr>
          <w:p w14:paraId="6F7E5E3C" w14:textId="77777777" w:rsidR="005E288C" w:rsidRPr="0013534D" w:rsidRDefault="005E288C" w:rsidP="00F05206">
            <w:r w:rsidRPr="0013534D">
              <w:t>xeric</w:t>
            </w:r>
          </w:p>
        </w:tc>
        <w:tc>
          <w:tcPr>
            <w:tcW w:w="1843" w:type="dxa"/>
            <w:tcBorders>
              <w:top w:val="nil"/>
              <w:left w:val="nil"/>
              <w:right w:val="nil"/>
            </w:tcBorders>
            <w:noWrap/>
            <w:hideMark/>
          </w:tcPr>
          <w:p w14:paraId="5DF2281E" w14:textId="77777777" w:rsidR="005E288C" w:rsidRPr="0013534D" w:rsidRDefault="005E288C" w:rsidP="00F05206">
            <w:r w:rsidRPr="0013534D">
              <w:t>42.67696268</w:t>
            </w:r>
          </w:p>
        </w:tc>
        <w:tc>
          <w:tcPr>
            <w:tcW w:w="1782" w:type="dxa"/>
            <w:tcBorders>
              <w:top w:val="nil"/>
              <w:left w:val="nil"/>
              <w:right w:val="nil"/>
            </w:tcBorders>
            <w:noWrap/>
            <w:hideMark/>
          </w:tcPr>
          <w:p w14:paraId="2DF9FEB6" w14:textId="77777777" w:rsidR="005E288C" w:rsidRPr="0013534D" w:rsidRDefault="005E288C" w:rsidP="00F05206">
            <w:r w:rsidRPr="0013534D">
              <w:t>-83.48095924</w:t>
            </w:r>
          </w:p>
        </w:tc>
      </w:tr>
      <w:tr w:rsidR="005E288C" w:rsidRPr="0013534D" w14:paraId="50DFC720" w14:textId="77777777" w:rsidTr="005E288C">
        <w:trPr>
          <w:trHeight w:val="290"/>
        </w:trPr>
        <w:tc>
          <w:tcPr>
            <w:tcW w:w="1030" w:type="dxa"/>
            <w:tcBorders>
              <w:top w:val="nil"/>
              <w:left w:val="nil"/>
              <w:bottom w:val="single" w:sz="4" w:space="0" w:color="auto"/>
              <w:right w:val="nil"/>
            </w:tcBorders>
            <w:noWrap/>
            <w:hideMark/>
          </w:tcPr>
          <w:p w14:paraId="15F9FE89" w14:textId="77777777" w:rsidR="005E288C" w:rsidRPr="0013534D" w:rsidRDefault="005E288C" w:rsidP="00F05206">
            <w:r w:rsidRPr="0013534D">
              <w:t>102</w:t>
            </w:r>
          </w:p>
        </w:tc>
        <w:tc>
          <w:tcPr>
            <w:tcW w:w="2089" w:type="dxa"/>
            <w:tcBorders>
              <w:top w:val="nil"/>
              <w:left w:val="nil"/>
              <w:bottom w:val="single" w:sz="4" w:space="0" w:color="auto"/>
              <w:right w:val="nil"/>
            </w:tcBorders>
            <w:noWrap/>
            <w:hideMark/>
          </w:tcPr>
          <w:p w14:paraId="32A69866" w14:textId="77777777" w:rsidR="005E288C" w:rsidRPr="0013534D" w:rsidRDefault="005E288C" w:rsidP="00F05206">
            <w:r w:rsidRPr="0013534D">
              <w:t>PONWH3</w:t>
            </w:r>
          </w:p>
        </w:tc>
        <w:tc>
          <w:tcPr>
            <w:tcW w:w="2268" w:type="dxa"/>
            <w:tcBorders>
              <w:top w:val="nil"/>
              <w:left w:val="nil"/>
              <w:bottom w:val="single" w:sz="4" w:space="0" w:color="auto"/>
              <w:right w:val="nil"/>
            </w:tcBorders>
            <w:noWrap/>
            <w:hideMark/>
          </w:tcPr>
          <w:p w14:paraId="3C315799" w14:textId="77777777" w:rsidR="005E288C" w:rsidRPr="0013534D" w:rsidRDefault="005E288C" w:rsidP="00F05206">
            <w:r w:rsidRPr="0013534D">
              <w:t>Pontiac Lake</w:t>
            </w:r>
          </w:p>
        </w:tc>
        <w:tc>
          <w:tcPr>
            <w:tcW w:w="1134" w:type="dxa"/>
            <w:tcBorders>
              <w:top w:val="nil"/>
              <w:left w:val="nil"/>
              <w:bottom w:val="single" w:sz="4" w:space="0" w:color="auto"/>
              <w:right w:val="nil"/>
            </w:tcBorders>
            <w:noWrap/>
            <w:hideMark/>
          </w:tcPr>
          <w:p w14:paraId="4BFA5A8E" w14:textId="77777777" w:rsidR="005E288C" w:rsidRPr="0013534D" w:rsidRDefault="005E288C" w:rsidP="00F05206">
            <w:r w:rsidRPr="0013534D">
              <w:t>ZC</w:t>
            </w:r>
          </w:p>
        </w:tc>
        <w:tc>
          <w:tcPr>
            <w:tcW w:w="1761" w:type="dxa"/>
            <w:tcBorders>
              <w:top w:val="nil"/>
              <w:left w:val="nil"/>
              <w:bottom w:val="single" w:sz="4" w:space="0" w:color="auto"/>
              <w:right w:val="nil"/>
            </w:tcBorders>
          </w:tcPr>
          <w:p w14:paraId="5E70C87C"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27C82127" w14:textId="77777777" w:rsidR="005E288C" w:rsidRPr="0013534D" w:rsidRDefault="005E288C" w:rsidP="00F05206">
            <w:r w:rsidRPr="0013534D">
              <w:t>42.67670871</w:t>
            </w:r>
          </w:p>
        </w:tc>
        <w:tc>
          <w:tcPr>
            <w:tcW w:w="1782" w:type="dxa"/>
            <w:tcBorders>
              <w:top w:val="nil"/>
              <w:left w:val="nil"/>
              <w:bottom w:val="single" w:sz="4" w:space="0" w:color="auto"/>
              <w:right w:val="nil"/>
            </w:tcBorders>
            <w:noWrap/>
            <w:hideMark/>
          </w:tcPr>
          <w:p w14:paraId="43ACA26B" w14:textId="77777777" w:rsidR="005E288C" w:rsidRPr="0013534D" w:rsidRDefault="005E288C" w:rsidP="00F05206">
            <w:r w:rsidRPr="0013534D">
              <w:t>-83.48046038</w:t>
            </w:r>
          </w:p>
        </w:tc>
      </w:tr>
    </w:tbl>
    <w:p w14:paraId="35BD0DA3" w14:textId="77777777" w:rsidR="005E288C" w:rsidRDefault="005E288C" w:rsidP="00194003"/>
    <w:p w14:paraId="53BC7EAA" w14:textId="39F3FA3D" w:rsidR="005E288C" w:rsidRDefault="005E288C" w:rsidP="00194003">
      <w:r>
        <w:tab/>
      </w:r>
      <w:r>
        <w:tab/>
      </w:r>
      <w:r>
        <w:tab/>
      </w:r>
      <w:r>
        <w:tab/>
      </w:r>
      <w:r>
        <w:tab/>
      </w:r>
      <w:r>
        <w:tab/>
      </w:r>
      <w:r>
        <w:tab/>
      </w:r>
      <w:r>
        <w:tab/>
      </w:r>
      <w:r>
        <w:tab/>
      </w:r>
      <w:r>
        <w:tab/>
      </w:r>
      <w:r>
        <w:tab/>
      </w:r>
      <w:r>
        <w:tab/>
      </w:r>
      <w:r>
        <w:tab/>
      </w:r>
      <w:r>
        <w:tab/>
        <w:t>Continued</w:t>
      </w:r>
    </w:p>
    <w:p w14:paraId="5AF3AC46" w14:textId="7D9CBDB4" w:rsidR="005E288C" w:rsidRDefault="005E288C" w:rsidP="00194003">
      <w:r>
        <w:lastRenderedPageBreak/>
        <w:t>Table A.1 Continued</w:t>
      </w:r>
    </w:p>
    <w:p w14:paraId="115E9AFA"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56374C1A" w14:textId="77777777" w:rsidTr="005E288C">
        <w:trPr>
          <w:trHeight w:val="290"/>
        </w:trPr>
        <w:tc>
          <w:tcPr>
            <w:tcW w:w="1030" w:type="dxa"/>
            <w:tcBorders>
              <w:top w:val="single" w:sz="4" w:space="0" w:color="auto"/>
              <w:left w:val="nil"/>
              <w:bottom w:val="single" w:sz="4" w:space="0" w:color="auto"/>
              <w:right w:val="nil"/>
            </w:tcBorders>
            <w:noWrap/>
          </w:tcPr>
          <w:p w14:paraId="4BC938CB" w14:textId="77777777" w:rsidR="005E288C" w:rsidRPr="0013534D" w:rsidRDefault="005E288C" w:rsidP="005E288C">
            <w:pPr>
              <w:rPr>
                <w:b/>
                <w:bCs/>
              </w:rPr>
            </w:pPr>
            <w:r w:rsidRPr="0013534D">
              <w:rPr>
                <w:b/>
                <w:bCs/>
              </w:rPr>
              <w:t xml:space="preserve">Plot </w:t>
            </w:r>
          </w:p>
          <w:p w14:paraId="1FEF7924" w14:textId="0194AE00"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410715CC" w14:textId="3FE3D8D8"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47DC0408" w14:textId="23029BB5"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5E938756" w14:textId="361C2767"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71205A2E" w14:textId="77777777" w:rsidR="005E288C" w:rsidRPr="0013534D" w:rsidRDefault="005E288C" w:rsidP="005E288C">
            <w:pPr>
              <w:rPr>
                <w:b/>
                <w:bCs/>
              </w:rPr>
            </w:pPr>
            <w:r w:rsidRPr="0013534D">
              <w:rPr>
                <w:b/>
                <w:bCs/>
              </w:rPr>
              <w:t xml:space="preserve">Hydrological </w:t>
            </w:r>
          </w:p>
          <w:p w14:paraId="5CBBE5AD" w14:textId="013086A8"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2F670C38" w14:textId="3DAA9CE5"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1F4C892D" w14:textId="5551CA11" w:rsidR="005E288C" w:rsidRPr="0013534D" w:rsidRDefault="005E288C" w:rsidP="005E288C">
            <w:r w:rsidRPr="0013534D">
              <w:rPr>
                <w:b/>
                <w:bCs/>
              </w:rPr>
              <w:t>Longitude</w:t>
            </w:r>
          </w:p>
        </w:tc>
      </w:tr>
      <w:tr w:rsidR="005E288C" w:rsidRPr="0013534D" w14:paraId="227471F2" w14:textId="77777777" w:rsidTr="005E288C">
        <w:trPr>
          <w:trHeight w:val="290"/>
        </w:trPr>
        <w:tc>
          <w:tcPr>
            <w:tcW w:w="1030" w:type="dxa"/>
            <w:tcBorders>
              <w:top w:val="single" w:sz="4" w:space="0" w:color="auto"/>
              <w:left w:val="nil"/>
              <w:bottom w:val="nil"/>
              <w:right w:val="nil"/>
            </w:tcBorders>
            <w:noWrap/>
            <w:hideMark/>
          </w:tcPr>
          <w:p w14:paraId="546FA11C" w14:textId="77777777" w:rsidR="005E288C" w:rsidRPr="0013534D" w:rsidRDefault="005E288C" w:rsidP="00F05206">
            <w:r w:rsidRPr="0013534D">
              <w:t>103</w:t>
            </w:r>
          </w:p>
        </w:tc>
        <w:tc>
          <w:tcPr>
            <w:tcW w:w="2089" w:type="dxa"/>
            <w:tcBorders>
              <w:top w:val="single" w:sz="4" w:space="0" w:color="auto"/>
              <w:left w:val="nil"/>
              <w:bottom w:val="nil"/>
              <w:right w:val="nil"/>
            </w:tcBorders>
            <w:noWrap/>
            <w:hideMark/>
          </w:tcPr>
          <w:p w14:paraId="598494D9" w14:textId="77777777" w:rsidR="005E288C" w:rsidRPr="0013534D" w:rsidRDefault="005E288C" w:rsidP="00F05206">
            <w:r w:rsidRPr="0013534D">
              <w:t>ISBR</w:t>
            </w:r>
          </w:p>
        </w:tc>
        <w:tc>
          <w:tcPr>
            <w:tcW w:w="2268" w:type="dxa"/>
            <w:tcBorders>
              <w:top w:val="single" w:sz="4" w:space="0" w:color="auto"/>
              <w:left w:val="nil"/>
              <w:bottom w:val="nil"/>
              <w:right w:val="nil"/>
            </w:tcBorders>
            <w:noWrap/>
            <w:hideMark/>
          </w:tcPr>
          <w:p w14:paraId="4E4F3554" w14:textId="77777777" w:rsidR="005E288C" w:rsidRPr="0013534D" w:rsidRDefault="005E288C" w:rsidP="00F05206">
            <w:r w:rsidRPr="0013534D">
              <w:t>Indian Springs</w:t>
            </w:r>
          </w:p>
        </w:tc>
        <w:tc>
          <w:tcPr>
            <w:tcW w:w="1134" w:type="dxa"/>
            <w:tcBorders>
              <w:top w:val="single" w:sz="4" w:space="0" w:color="auto"/>
              <w:left w:val="nil"/>
              <w:bottom w:val="nil"/>
              <w:right w:val="nil"/>
            </w:tcBorders>
            <w:noWrap/>
            <w:hideMark/>
          </w:tcPr>
          <w:p w14:paraId="4FBDB1F4" w14:textId="77777777" w:rsidR="005E288C" w:rsidRPr="0013534D" w:rsidRDefault="005E288C" w:rsidP="00F05206">
            <w:r w:rsidRPr="0013534D">
              <w:t>ZD</w:t>
            </w:r>
          </w:p>
        </w:tc>
        <w:tc>
          <w:tcPr>
            <w:tcW w:w="1761" w:type="dxa"/>
            <w:tcBorders>
              <w:top w:val="single" w:sz="4" w:space="0" w:color="auto"/>
              <w:left w:val="nil"/>
              <w:bottom w:val="nil"/>
              <w:right w:val="nil"/>
            </w:tcBorders>
          </w:tcPr>
          <w:p w14:paraId="3B60C0B2"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9CD4B74" w14:textId="77777777" w:rsidR="005E288C" w:rsidRPr="0013534D" w:rsidRDefault="005E288C" w:rsidP="00F05206">
            <w:r w:rsidRPr="0013534D">
              <w:t>42.70640403</w:t>
            </w:r>
          </w:p>
        </w:tc>
        <w:tc>
          <w:tcPr>
            <w:tcW w:w="1782" w:type="dxa"/>
            <w:tcBorders>
              <w:top w:val="single" w:sz="4" w:space="0" w:color="auto"/>
              <w:left w:val="nil"/>
              <w:bottom w:val="nil"/>
              <w:right w:val="nil"/>
            </w:tcBorders>
            <w:noWrap/>
            <w:hideMark/>
          </w:tcPr>
          <w:p w14:paraId="23D44C00" w14:textId="77777777" w:rsidR="005E288C" w:rsidRPr="0013534D" w:rsidRDefault="005E288C" w:rsidP="00F05206">
            <w:r w:rsidRPr="0013534D">
              <w:t>-83.49342124</w:t>
            </w:r>
          </w:p>
        </w:tc>
      </w:tr>
      <w:tr w:rsidR="005E288C" w:rsidRPr="0013534D" w14:paraId="6A969B26" w14:textId="77777777" w:rsidTr="00F05206">
        <w:trPr>
          <w:trHeight w:val="290"/>
        </w:trPr>
        <w:tc>
          <w:tcPr>
            <w:tcW w:w="1030" w:type="dxa"/>
            <w:tcBorders>
              <w:top w:val="nil"/>
              <w:left w:val="nil"/>
              <w:bottom w:val="nil"/>
              <w:right w:val="nil"/>
            </w:tcBorders>
            <w:noWrap/>
            <w:hideMark/>
          </w:tcPr>
          <w:p w14:paraId="68441180" w14:textId="77777777" w:rsidR="005E288C" w:rsidRPr="0013534D" w:rsidRDefault="005E288C" w:rsidP="00F05206">
            <w:r w:rsidRPr="0013534D">
              <w:t>104</w:t>
            </w:r>
          </w:p>
        </w:tc>
        <w:tc>
          <w:tcPr>
            <w:tcW w:w="2089" w:type="dxa"/>
            <w:tcBorders>
              <w:top w:val="nil"/>
              <w:left w:val="nil"/>
              <w:bottom w:val="nil"/>
              <w:right w:val="nil"/>
            </w:tcBorders>
            <w:noWrap/>
            <w:hideMark/>
          </w:tcPr>
          <w:p w14:paraId="16604B5F" w14:textId="77777777" w:rsidR="005E288C" w:rsidRPr="0013534D" w:rsidRDefault="005E288C" w:rsidP="00F05206">
            <w:r w:rsidRPr="0013534D">
              <w:t>ISBR2</w:t>
            </w:r>
          </w:p>
        </w:tc>
        <w:tc>
          <w:tcPr>
            <w:tcW w:w="2268" w:type="dxa"/>
            <w:tcBorders>
              <w:top w:val="nil"/>
              <w:left w:val="nil"/>
              <w:bottom w:val="nil"/>
              <w:right w:val="nil"/>
            </w:tcBorders>
            <w:noWrap/>
            <w:hideMark/>
          </w:tcPr>
          <w:p w14:paraId="0738364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286450A" w14:textId="77777777" w:rsidR="005E288C" w:rsidRPr="0013534D" w:rsidRDefault="005E288C" w:rsidP="00F05206">
            <w:r w:rsidRPr="0013534D">
              <w:t>ZD</w:t>
            </w:r>
          </w:p>
        </w:tc>
        <w:tc>
          <w:tcPr>
            <w:tcW w:w="1761" w:type="dxa"/>
            <w:tcBorders>
              <w:top w:val="nil"/>
              <w:left w:val="nil"/>
              <w:bottom w:val="nil"/>
              <w:right w:val="nil"/>
            </w:tcBorders>
          </w:tcPr>
          <w:p w14:paraId="441359EA" w14:textId="77777777" w:rsidR="005E288C" w:rsidRPr="0013534D" w:rsidRDefault="005E288C" w:rsidP="00F05206">
            <w:r w:rsidRPr="0013534D">
              <w:t>hydric</w:t>
            </w:r>
          </w:p>
        </w:tc>
        <w:tc>
          <w:tcPr>
            <w:tcW w:w="1843" w:type="dxa"/>
            <w:tcBorders>
              <w:top w:val="nil"/>
              <w:left w:val="nil"/>
              <w:bottom w:val="nil"/>
              <w:right w:val="nil"/>
            </w:tcBorders>
            <w:noWrap/>
            <w:hideMark/>
          </w:tcPr>
          <w:p w14:paraId="356D3236" w14:textId="77777777" w:rsidR="005E288C" w:rsidRPr="0013534D" w:rsidRDefault="005E288C" w:rsidP="00F05206">
            <w:r w:rsidRPr="0013534D">
              <w:t>42.70623663</w:t>
            </w:r>
          </w:p>
        </w:tc>
        <w:tc>
          <w:tcPr>
            <w:tcW w:w="1782" w:type="dxa"/>
            <w:tcBorders>
              <w:top w:val="nil"/>
              <w:left w:val="nil"/>
              <w:bottom w:val="nil"/>
              <w:right w:val="nil"/>
            </w:tcBorders>
            <w:noWrap/>
            <w:hideMark/>
          </w:tcPr>
          <w:p w14:paraId="392C110B" w14:textId="77777777" w:rsidR="005E288C" w:rsidRPr="0013534D" w:rsidRDefault="005E288C" w:rsidP="00F05206">
            <w:r w:rsidRPr="0013534D">
              <w:t>-83.4938222</w:t>
            </w:r>
          </w:p>
        </w:tc>
      </w:tr>
      <w:tr w:rsidR="005E288C" w:rsidRPr="0013534D" w14:paraId="23642EBA" w14:textId="77777777" w:rsidTr="00F05206">
        <w:trPr>
          <w:trHeight w:val="290"/>
        </w:trPr>
        <w:tc>
          <w:tcPr>
            <w:tcW w:w="1030" w:type="dxa"/>
            <w:tcBorders>
              <w:top w:val="nil"/>
              <w:left w:val="nil"/>
              <w:bottom w:val="nil"/>
              <w:right w:val="nil"/>
            </w:tcBorders>
            <w:noWrap/>
            <w:hideMark/>
          </w:tcPr>
          <w:p w14:paraId="2ECAFDF0" w14:textId="77777777" w:rsidR="005E288C" w:rsidRPr="0013534D" w:rsidRDefault="005E288C" w:rsidP="00F05206">
            <w:r w:rsidRPr="0013534D">
              <w:t>105</w:t>
            </w:r>
          </w:p>
        </w:tc>
        <w:tc>
          <w:tcPr>
            <w:tcW w:w="2089" w:type="dxa"/>
            <w:tcBorders>
              <w:top w:val="nil"/>
              <w:left w:val="nil"/>
              <w:bottom w:val="nil"/>
              <w:right w:val="nil"/>
            </w:tcBorders>
            <w:noWrap/>
            <w:hideMark/>
          </w:tcPr>
          <w:p w14:paraId="3C7CA0B4" w14:textId="77777777" w:rsidR="005E288C" w:rsidRPr="0013534D" w:rsidRDefault="005E288C" w:rsidP="00F05206">
            <w:r w:rsidRPr="0013534D">
              <w:t>ISBR3</w:t>
            </w:r>
          </w:p>
        </w:tc>
        <w:tc>
          <w:tcPr>
            <w:tcW w:w="2268" w:type="dxa"/>
            <w:tcBorders>
              <w:top w:val="nil"/>
              <w:left w:val="nil"/>
              <w:bottom w:val="nil"/>
              <w:right w:val="nil"/>
            </w:tcBorders>
            <w:noWrap/>
            <w:hideMark/>
          </w:tcPr>
          <w:p w14:paraId="142DDBEE"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E5AF854" w14:textId="77777777" w:rsidR="005E288C" w:rsidRPr="0013534D" w:rsidRDefault="005E288C" w:rsidP="00F05206">
            <w:r w:rsidRPr="0013534D">
              <w:t>ZD</w:t>
            </w:r>
          </w:p>
        </w:tc>
        <w:tc>
          <w:tcPr>
            <w:tcW w:w="1761" w:type="dxa"/>
            <w:tcBorders>
              <w:top w:val="nil"/>
              <w:left w:val="nil"/>
              <w:bottom w:val="nil"/>
              <w:right w:val="nil"/>
            </w:tcBorders>
          </w:tcPr>
          <w:p w14:paraId="42F57134" w14:textId="77777777" w:rsidR="005E288C" w:rsidRPr="0013534D" w:rsidRDefault="005E288C" w:rsidP="00F05206">
            <w:r w:rsidRPr="0013534D">
              <w:t>hydric</w:t>
            </w:r>
          </w:p>
        </w:tc>
        <w:tc>
          <w:tcPr>
            <w:tcW w:w="1843" w:type="dxa"/>
            <w:tcBorders>
              <w:top w:val="nil"/>
              <w:left w:val="nil"/>
              <w:bottom w:val="nil"/>
              <w:right w:val="nil"/>
            </w:tcBorders>
            <w:noWrap/>
            <w:hideMark/>
          </w:tcPr>
          <w:p w14:paraId="5D04A4B1" w14:textId="77777777" w:rsidR="005E288C" w:rsidRPr="0013534D" w:rsidRDefault="005E288C" w:rsidP="00F05206">
            <w:r w:rsidRPr="0013534D">
              <w:t>42.70670773</w:t>
            </w:r>
          </w:p>
        </w:tc>
        <w:tc>
          <w:tcPr>
            <w:tcW w:w="1782" w:type="dxa"/>
            <w:tcBorders>
              <w:top w:val="nil"/>
              <w:left w:val="nil"/>
              <w:bottom w:val="nil"/>
              <w:right w:val="nil"/>
            </w:tcBorders>
            <w:noWrap/>
            <w:hideMark/>
          </w:tcPr>
          <w:p w14:paraId="162EFB1C" w14:textId="77777777" w:rsidR="005E288C" w:rsidRPr="0013534D" w:rsidRDefault="005E288C" w:rsidP="00F05206">
            <w:r w:rsidRPr="0013534D">
              <w:t>-83.49360969</w:t>
            </w:r>
          </w:p>
        </w:tc>
      </w:tr>
      <w:tr w:rsidR="005E288C" w:rsidRPr="0013534D" w14:paraId="0AB282AC" w14:textId="77777777" w:rsidTr="00F05206">
        <w:trPr>
          <w:trHeight w:val="290"/>
        </w:trPr>
        <w:tc>
          <w:tcPr>
            <w:tcW w:w="1030" w:type="dxa"/>
            <w:tcBorders>
              <w:top w:val="nil"/>
              <w:left w:val="nil"/>
              <w:bottom w:val="nil"/>
              <w:right w:val="nil"/>
            </w:tcBorders>
            <w:noWrap/>
            <w:hideMark/>
          </w:tcPr>
          <w:p w14:paraId="556148F8" w14:textId="77777777" w:rsidR="005E288C" w:rsidRPr="0013534D" w:rsidRDefault="005E288C" w:rsidP="00F05206">
            <w:r w:rsidRPr="0013534D">
              <w:t>106</w:t>
            </w:r>
          </w:p>
        </w:tc>
        <w:tc>
          <w:tcPr>
            <w:tcW w:w="2089" w:type="dxa"/>
            <w:tcBorders>
              <w:top w:val="nil"/>
              <w:left w:val="nil"/>
              <w:bottom w:val="nil"/>
              <w:right w:val="nil"/>
            </w:tcBorders>
            <w:noWrap/>
            <w:hideMark/>
          </w:tcPr>
          <w:p w14:paraId="1039432A" w14:textId="77777777" w:rsidR="005E288C" w:rsidRPr="0013534D" w:rsidRDefault="005E288C" w:rsidP="00F05206">
            <w:r w:rsidRPr="0013534D">
              <w:t>ISBRS</w:t>
            </w:r>
          </w:p>
        </w:tc>
        <w:tc>
          <w:tcPr>
            <w:tcW w:w="2268" w:type="dxa"/>
            <w:tcBorders>
              <w:top w:val="nil"/>
              <w:left w:val="nil"/>
              <w:bottom w:val="nil"/>
              <w:right w:val="nil"/>
            </w:tcBorders>
            <w:noWrap/>
            <w:hideMark/>
          </w:tcPr>
          <w:p w14:paraId="7FD259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3BCB8A2" w14:textId="77777777" w:rsidR="005E288C" w:rsidRPr="0013534D" w:rsidRDefault="005E288C" w:rsidP="00F05206">
            <w:r w:rsidRPr="0013534D">
              <w:t>ZE</w:t>
            </w:r>
          </w:p>
        </w:tc>
        <w:tc>
          <w:tcPr>
            <w:tcW w:w="1761" w:type="dxa"/>
            <w:tcBorders>
              <w:top w:val="nil"/>
              <w:left w:val="nil"/>
              <w:bottom w:val="nil"/>
              <w:right w:val="nil"/>
            </w:tcBorders>
          </w:tcPr>
          <w:p w14:paraId="3A03EE34" w14:textId="77777777" w:rsidR="005E288C" w:rsidRPr="0013534D" w:rsidRDefault="005E288C" w:rsidP="00F05206">
            <w:r w:rsidRPr="0013534D">
              <w:t>hydric</w:t>
            </w:r>
          </w:p>
        </w:tc>
        <w:tc>
          <w:tcPr>
            <w:tcW w:w="1843" w:type="dxa"/>
            <w:tcBorders>
              <w:top w:val="nil"/>
              <w:left w:val="nil"/>
              <w:bottom w:val="nil"/>
              <w:right w:val="nil"/>
            </w:tcBorders>
            <w:noWrap/>
            <w:hideMark/>
          </w:tcPr>
          <w:p w14:paraId="43D60214" w14:textId="77777777" w:rsidR="005E288C" w:rsidRPr="0013534D" w:rsidRDefault="005E288C" w:rsidP="00F05206">
            <w:r w:rsidRPr="0013534D">
              <w:t>42.70572744</w:t>
            </w:r>
          </w:p>
        </w:tc>
        <w:tc>
          <w:tcPr>
            <w:tcW w:w="1782" w:type="dxa"/>
            <w:tcBorders>
              <w:top w:val="nil"/>
              <w:left w:val="nil"/>
              <w:bottom w:val="nil"/>
              <w:right w:val="nil"/>
            </w:tcBorders>
            <w:noWrap/>
            <w:hideMark/>
          </w:tcPr>
          <w:p w14:paraId="041A9428" w14:textId="77777777" w:rsidR="005E288C" w:rsidRPr="0013534D" w:rsidRDefault="005E288C" w:rsidP="00F05206">
            <w:r w:rsidRPr="0013534D">
              <w:t>-83.49386673</w:t>
            </w:r>
          </w:p>
        </w:tc>
      </w:tr>
      <w:tr w:rsidR="005E288C" w:rsidRPr="0013534D" w14:paraId="6B4D0261" w14:textId="77777777" w:rsidTr="00F05206">
        <w:trPr>
          <w:trHeight w:val="290"/>
        </w:trPr>
        <w:tc>
          <w:tcPr>
            <w:tcW w:w="1030" w:type="dxa"/>
            <w:tcBorders>
              <w:top w:val="nil"/>
              <w:left w:val="nil"/>
              <w:bottom w:val="nil"/>
              <w:right w:val="nil"/>
            </w:tcBorders>
            <w:noWrap/>
            <w:hideMark/>
          </w:tcPr>
          <w:p w14:paraId="7D4BC68A" w14:textId="77777777" w:rsidR="005E288C" w:rsidRPr="0013534D" w:rsidRDefault="005E288C" w:rsidP="00F05206">
            <w:r w:rsidRPr="0013534D">
              <w:t>107</w:t>
            </w:r>
          </w:p>
        </w:tc>
        <w:tc>
          <w:tcPr>
            <w:tcW w:w="2089" w:type="dxa"/>
            <w:tcBorders>
              <w:top w:val="nil"/>
              <w:left w:val="nil"/>
              <w:bottom w:val="nil"/>
              <w:right w:val="nil"/>
            </w:tcBorders>
            <w:noWrap/>
            <w:hideMark/>
          </w:tcPr>
          <w:p w14:paraId="5F0C95F7" w14:textId="77777777" w:rsidR="005E288C" w:rsidRPr="0013534D" w:rsidRDefault="005E288C" w:rsidP="00F05206">
            <w:r w:rsidRPr="0013534D">
              <w:t>ISBRS2</w:t>
            </w:r>
          </w:p>
        </w:tc>
        <w:tc>
          <w:tcPr>
            <w:tcW w:w="2268" w:type="dxa"/>
            <w:tcBorders>
              <w:top w:val="nil"/>
              <w:left w:val="nil"/>
              <w:bottom w:val="nil"/>
              <w:right w:val="nil"/>
            </w:tcBorders>
            <w:noWrap/>
            <w:hideMark/>
          </w:tcPr>
          <w:p w14:paraId="00E20C1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7AF5616E" w14:textId="77777777" w:rsidR="005E288C" w:rsidRPr="0013534D" w:rsidRDefault="005E288C" w:rsidP="00F05206">
            <w:r w:rsidRPr="0013534D">
              <w:t>ZE</w:t>
            </w:r>
          </w:p>
        </w:tc>
        <w:tc>
          <w:tcPr>
            <w:tcW w:w="1761" w:type="dxa"/>
            <w:tcBorders>
              <w:top w:val="nil"/>
              <w:left w:val="nil"/>
              <w:bottom w:val="nil"/>
              <w:right w:val="nil"/>
            </w:tcBorders>
          </w:tcPr>
          <w:p w14:paraId="32A7ABD4" w14:textId="77777777" w:rsidR="005E288C" w:rsidRPr="0013534D" w:rsidRDefault="005E288C" w:rsidP="00F05206">
            <w:r w:rsidRPr="0013534D">
              <w:t>hydric</w:t>
            </w:r>
          </w:p>
        </w:tc>
        <w:tc>
          <w:tcPr>
            <w:tcW w:w="1843" w:type="dxa"/>
            <w:tcBorders>
              <w:top w:val="nil"/>
              <w:left w:val="nil"/>
              <w:bottom w:val="nil"/>
              <w:right w:val="nil"/>
            </w:tcBorders>
            <w:noWrap/>
            <w:hideMark/>
          </w:tcPr>
          <w:p w14:paraId="6577B490" w14:textId="77777777" w:rsidR="005E288C" w:rsidRPr="0013534D" w:rsidRDefault="005E288C" w:rsidP="00F05206">
            <w:r w:rsidRPr="0013534D">
              <w:t>42.70535737</w:t>
            </w:r>
          </w:p>
        </w:tc>
        <w:tc>
          <w:tcPr>
            <w:tcW w:w="1782" w:type="dxa"/>
            <w:tcBorders>
              <w:top w:val="nil"/>
              <w:left w:val="nil"/>
              <w:bottom w:val="nil"/>
              <w:right w:val="nil"/>
            </w:tcBorders>
            <w:noWrap/>
            <w:hideMark/>
          </w:tcPr>
          <w:p w14:paraId="3C56DC44" w14:textId="77777777" w:rsidR="005E288C" w:rsidRPr="0013534D" w:rsidRDefault="005E288C" w:rsidP="00F05206">
            <w:r w:rsidRPr="0013534D">
              <w:t>-83.49412394</w:t>
            </w:r>
          </w:p>
        </w:tc>
      </w:tr>
      <w:tr w:rsidR="005E288C" w:rsidRPr="0013534D" w14:paraId="6E1FEE0C" w14:textId="77777777" w:rsidTr="00F05206">
        <w:trPr>
          <w:trHeight w:val="290"/>
        </w:trPr>
        <w:tc>
          <w:tcPr>
            <w:tcW w:w="1030" w:type="dxa"/>
            <w:tcBorders>
              <w:top w:val="nil"/>
              <w:left w:val="nil"/>
              <w:bottom w:val="nil"/>
              <w:right w:val="nil"/>
            </w:tcBorders>
            <w:noWrap/>
            <w:hideMark/>
          </w:tcPr>
          <w:p w14:paraId="04612FBD" w14:textId="77777777" w:rsidR="005E288C" w:rsidRPr="0013534D" w:rsidRDefault="005E288C" w:rsidP="00F05206">
            <w:r w:rsidRPr="0013534D">
              <w:t>108</w:t>
            </w:r>
          </w:p>
        </w:tc>
        <w:tc>
          <w:tcPr>
            <w:tcW w:w="2089" w:type="dxa"/>
            <w:tcBorders>
              <w:top w:val="nil"/>
              <w:left w:val="nil"/>
              <w:bottom w:val="nil"/>
              <w:right w:val="nil"/>
            </w:tcBorders>
            <w:noWrap/>
            <w:hideMark/>
          </w:tcPr>
          <w:p w14:paraId="1F7119BD" w14:textId="77777777" w:rsidR="005E288C" w:rsidRPr="0013534D" w:rsidRDefault="005E288C" w:rsidP="00F05206">
            <w:r w:rsidRPr="0013534D">
              <w:t>ISBRS3</w:t>
            </w:r>
          </w:p>
        </w:tc>
        <w:tc>
          <w:tcPr>
            <w:tcW w:w="2268" w:type="dxa"/>
            <w:tcBorders>
              <w:top w:val="nil"/>
              <w:left w:val="nil"/>
              <w:bottom w:val="nil"/>
              <w:right w:val="nil"/>
            </w:tcBorders>
            <w:noWrap/>
            <w:hideMark/>
          </w:tcPr>
          <w:p w14:paraId="50F5245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7806F7A" w14:textId="77777777" w:rsidR="005E288C" w:rsidRPr="0013534D" w:rsidRDefault="005E288C" w:rsidP="00F05206">
            <w:r w:rsidRPr="0013534D">
              <w:t>ZE</w:t>
            </w:r>
          </w:p>
        </w:tc>
        <w:tc>
          <w:tcPr>
            <w:tcW w:w="1761" w:type="dxa"/>
            <w:tcBorders>
              <w:top w:val="nil"/>
              <w:left w:val="nil"/>
              <w:bottom w:val="nil"/>
              <w:right w:val="nil"/>
            </w:tcBorders>
          </w:tcPr>
          <w:p w14:paraId="454192E8" w14:textId="77777777" w:rsidR="005E288C" w:rsidRPr="0013534D" w:rsidRDefault="005E288C" w:rsidP="00F05206">
            <w:r w:rsidRPr="0013534D">
              <w:t>hydric</w:t>
            </w:r>
          </w:p>
        </w:tc>
        <w:tc>
          <w:tcPr>
            <w:tcW w:w="1843" w:type="dxa"/>
            <w:tcBorders>
              <w:top w:val="nil"/>
              <w:left w:val="nil"/>
              <w:bottom w:val="nil"/>
              <w:right w:val="nil"/>
            </w:tcBorders>
            <w:noWrap/>
            <w:hideMark/>
          </w:tcPr>
          <w:p w14:paraId="7FADA438" w14:textId="77777777" w:rsidR="005E288C" w:rsidRPr="0013534D" w:rsidRDefault="005E288C" w:rsidP="00F05206">
            <w:r w:rsidRPr="0013534D">
              <w:t>42.70514295</w:t>
            </w:r>
          </w:p>
        </w:tc>
        <w:tc>
          <w:tcPr>
            <w:tcW w:w="1782" w:type="dxa"/>
            <w:tcBorders>
              <w:top w:val="nil"/>
              <w:left w:val="nil"/>
              <w:bottom w:val="nil"/>
              <w:right w:val="nil"/>
            </w:tcBorders>
            <w:noWrap/>
            <w:hideMark/>
          </w:tcPr>
          <w:p w14:paraId="438205A9" w14:textId="77777777" w:rsidR="005E288C" w:rsidRPr="0013534D" w:rsidRDefault="005E288C" w:rsidP="00F05206">
            <w:r w:rsidRPr="0013534D">
              <w:t>-83.49498565</w:t>
            </w:r>
          </w:p>
        </w:tc>
      </w:tr>
      <w:tr w:rsidR="005E288C" w:rsidRPr="0013534D" w14:paraId="3D4FE423" w14:textId="77777777" w:rsidTr="00F05206">
        <w:trPr>
          <w:trHeight w:val="290"/>
        </w:trPr>
        <w:tc>
          <w:tcPr>
            <w:tcW w:w="1030" w:type="dxa"/>
            <w:tcBorders>
              <w:top w:val="nil"/>
              <w:left w:val="nil"/>
              <w:bottom w:val="nil"/>
              <w:right w:val="nil"/>
            </w:tcBorders>
            <w:noWrap/>
            <w:hideMark/>
          </w:tcPr>
          <w:p w14:paraId="59FC3167" w14:textId="77777777" w:rsidR="005E288C" w:rsidRPr="0013534D" w:rsidRDefault="005E288C" w:rsidP="00F05206">
            <w:r w:rsidRPr="0013534D">
              <w:t>109</w:t>
            </w:r>
          </w:p>
        </w:tc>
        <w:tc>
          <w:tcPr>
            <w:tcW w:w="2089" w:type="dxa"/>
            <w:tcBorders>
              <w:top w:val="nil"/>
              <w:left w:val="nil"/>
              <w:bottom w:val="nil"/>
              <w:right w:val="nil"/>
            </w:tcBorders>
            <w:noWrap/>
            <w:hideMark/>
          </w:tcPr>
          <w:p w14:paraId="3B001DC0" w14:textId="77777777" w:rsidR="005E288C" w:rsidRPr="0013534D" w:rsidRDefault="005E288C" w:rsidP="00F05206">
            <w:r w:rsidRPr="0013534D">
              <w:t>ISWH</w:t>
            </w:r>
          </w:p>
        </w:tc>
        <w:tc>
          <w:tcPr>
            <w:tcW w:w="2268" w:type="dxa"/>
            <w:tcBorders>
              <w:top w:val="nil"/>
              <w:left w:val="nil"/>
              <w:bottom w:val="nil"/>
              <w:right w:val="nil"/>
            </w:tcBorders>
            <w:noWrap/>
            <w:hideMark/>
          </w:tcPr>
          <w:p w14:paraId="0E8226B8"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2141DC3" w14:textId="77777777" w:rsidR="005E288C" w:rsidRPr="0013534D" w:rsidRDefault="005E288C" w:rsidP="00F05206">
            <w:r w:rsidRPr="0013534D">
              <w:t>ZF</w:t>
            </w:r>
          </w:p>
        </w:tc>
        <w:tc>
          <w:tcPr>
            <w:tcW w:w="1761" w:type="dxa"/>
            <w:tcBorders>
              <w:top w:val="nil"/>
              <w:left w:val="nil"/>
              <w:bottom w:val="nil"/>
              <w:right w:val="nil"/>
            </w:tcBorders>
          </w:tcPr>
          <w:p w14:paraId="48C68F2A" w14:textId="77777777" w:rsidR="005E288C" w:rsidRPr="0013534D" w:rsidRDefault="005E288C" w:rsidP="00F05206">
            <w:r w:rsidRPr="0013534D">
              <w:t>mesic</w:t>
            </w:r>
          </w:p>
        </w:tc>
        <w:tc>
          <w:tcPr>
            <w:tcW w:w="1843" w:type="dxa"/>
            <w:tcBorders>
              <w:top w:val="nil"/>
              <w:left w:val="nil"/>
              <w:bottom w:val="nil"/>
              <w:right w:val="nil"/>
            </w:tcBorders>
            <w:noWrap/>
            <w:hideMark/>
          </w:tcPr>
          <w:p w14:paraId="046F297C" w14:textId="77777777" w:rsidR="005E288C" w:rsidRPr="0013534D" w:rsidRDefault="005E288C" w:rsidP="00F05206">
            <w:r w:rsidRPr="0013534D">
              <w:t>42.70282112</w:t>
            </w:r>
          </w:p>
        </w:tc>
        <w:tc>
          <w:tcPr>
            <w:tcW w:w="1782" w:type="dxa"/>
            <w:tcBorders>
              <w:top w:val="nil"/>
              <w:left w:val="nil"/>
              <w:bottom w:val="nil"/>
              <w:right w:val="nil"/>
            </w:tcBorders>
            <w:noWrap/>
            <w:hideMark/>
          </w:tcPr>
          <w:p w14:paraId="37972AC0" w14:textId="77777777" w:rsidR="005E288C" w:rsidRPr="0013534D" w:rsidRDefault="005E288C" w:rsidP="00F05206">
            <w:r w:rsidRPr="0013534D">
              <w:t>-83.49624363</w:t>
            </w:r>
          </w:p>
        </w:tc>
      </w:tr>
      <w:tr w:rsidR="005E288C" w:rsidRPr="0013534D" w14:paraId="567491AA" w14:textId="77777777" w:rsidTr="00F05206">
        <w:trPr>
          <w:trHeight w:val="290"/>
        </w:trPr>
        <w:tc>
          <w:tcPr>
            <w:tcW w:w="1030" w:type="dxa"/>
            <w:tcBorders>
              <w:top w:val="nil"/>
              <w:left w:val="nil"/>
              <w:bottom w:val="nil"/>
              <w:right w:val="nil"/>
            </w:tcBorders>
            <w:noWrap/>
            <w:hideMark/>
          </w:tcPr>
          <w:p w14:paraId="3CEFEB21" w14:textId="77777777" w:rsidR="005E288C" w:rsidRPr="0013534D" w:rsidRDefault="005E288C" w:rsidP="00F05206">
            <w:r w:rsidRPr="0013534D">
              <w:t>110</w:t>
            </w:r>
          </w:p>
        </w:tc>
        <w:tc>
          <w:tcPr>
            <w:tcW w:w="2089" w:type="dxa"/>
            <w:tcBorders>
              <w:top w:val="nil"/>
              <w:left w:val="nil"/>
              <w:bottom w:val="nil"/>
              <w:right w:val="nil"/>
            </w:tcBorders>
            <w:noWrap/>
            <w:hideMark/>
          </w:tcPr>
          <w:p w14:paraId="5B1C37B7" w14:textId="77777777" w:rsidR="005E288C" w:rsidRPr="0013534D" w:rsidRDefault="005E288C" w:rsidP="00F05206">
            <w:r w:rsidRPr="0013534D">
              <w:t>ISWH2</w:t>
            </w:r>
          </w:p>
        </w:tc>
        <w:tc>
          <w:tcPr>
            <w:tcW w:w="2268" w:type="dxa"/>
            <w:tcBorders>
              <w:top w:val="nil"/>
              <w:left w:val="nil"/>
              <w:bottom w:val="nil"/>
              <w:right w:val="nil"/>
            </w:tcBorders>
            <w:noWrap/>
            <w:hideMark/>
          </w:tcPr>
          <w:p w14:paraId="64924271"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A0BD685" w14:textId="77777777" w:rsidR="005E288C" w:rsidRPr="0013534D" w:rsidRDefault="005E288C" w:rsidP="00F05206">
            <w:r w:rsidRPr="0013534D">
              <w:t>ZF</w:t>
            </w:r>
          </w:p>
        </w:tc>
        <w:tc>
          <w:tcPr>
            <w:tcW w:w="1761" w:type="dxa"/>
            <w:tcBorders>
              <w:top w:val="nil"/>
              <w:left w:val="nil"/>
              <w:bottom w:val="nil"/>
              <w:right w:val="nil"/>
            </w:tcBorders>
          </w:tcPr>
          <w:p w14:paraId="1331949F" w14:textId="77777777" w:rsidR="005E288C" w:rsidRPr="0013534D" w:rsidRDefault="005E288C" w:rsidP="00F05206">
            <w:r w:rsidRPr="0013534D">
              <w:t>mesic</w:t>
            </w:r>
          </w:p>
        </w:tc>
        <w:tc>
          <w:tcPr>
            <w:tcW w:w="1843" w:type="dxa"/>
            <w:tcBorders>
              <w:top w:val="nil"/>
              <w:left w:val="nil"/>
              <w:bottom w:val="nil"/>
              <w:right w:val="nil"/>
            </w:tcBorders>
            <w:noWrap/>
            <w:hideMark/>
          </w:tcPr>
          <w:p w14:paraId="701F453E" w14:textId="77777777" w:rsidR="005E288C" w:rsidRPr="0013534D" w:rsidRDefault="005E288C" w:rsidP="00F05206">
            <w:r w:rsidRPr="0013534D">
              <w:t>42.70256049</w:t>
            </w:r>
          </w:p>
        </w:tc>
        <w:tc>
          <w:tcPr>
            <w:tcW w:w="1782" w:type="dxa"/>
            <w:tcBorders>
              <w:top w:val="nil"/>
              <w:left w:val="nil"/>
              <w:bottom w:val="nil"/>
              <w:right w:val="nil"/>
            </w:tcBorders>
            <w:noWrap/>
            <w:hideMark/>
          </w:tcPr>
          <w:p w14:paraId="7AB03F2D" w14:textId="77777777" w:rsidR="005E288C" w:rsidRPr="0013534D" w:rsidRDefault="005E288C" w:rsidP="00F05206">
            <w:r w:rsidRPr="0013534D">
              <w:t>-83.49579452</w:t>
            </w:r>
          </w:p>
        </w:tc>
      </w:tr>
      <w:tr w:rsidR="005E288C" w:rsidRPr="0013534D" w14:paraId="10D9B5E3" w14:textId="77777777" w:rsidTr="00F05206">
        <w:trPr>
          <w:trHeight w:val="290"/>
        </w:trPr>
        <w:tc>
          <w:tcPr>
            <w:tcW w:w="1030" w:type="dxa"/>
            <w:tcBorders>
              <w:top w:val="nil"/>
              <w:left w:val="nil"/>
              <w:bottom w:val="nil"/>
              <w:right w:val="nil"/>
            </w:tcBorders>
            <w:noWrap/>
            <w:hideMark/>
          </w:tcPr>
          <w:p w14:paraId="51050B63" w14:textId="77777777" w:rsidR="005E288C" w:rsidRPr="0013534D" w:rsidRDefault="005E288C" w:rsidP="00F05206">
            <w:r w:rsidRPr="0013534D">
              <w:t>111</w:t>
            </w:r>
          </w:p>
        </w:tc>
        <w:tc>
          <w:tcPr>
            <w:tcW w:w="2089" w:type="dxa"/>
            <w:tcBorders>
              <w:top w:val="nil"/>
              <w:left w:val="nil"/>
              <w:bottom w:val="nil"/>
              <w:right w:val="nil"/>
            </w:tcBorders>
            <w:noWrap/>
            <w:hideMark/>
          </w:tcPr>
          <w:p w14:paraId="4992ACA1" w14:textId="77777777" w:rsidR="005E288C" w:rsidRPr="0013534D" w:rsidRDefault="005E288C" w:rsidP="00F05206">
            <w:r w:rsidRPr="0013534D">
              <w:t>ISWH3</w:t>
            </w:r>
          </w:p>
        </w:tc>
        <w:tc>
          <w:tcPr>
            <w:tcW w:w="2268" w:type="dxa"/>
            <w:tcBorders>
              <w:top w:val="nil"/>
              <w:left w:val="nil"/>
              <w:bottom w:val="nil"/>
              <w:right w:val="nil"/>
            </w:tcBorders>
            <w:noWrap/>
            <w:hideMark/>
          </w:tcPr>
          <w:p w14:paraId="1AF58A43"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8C5E3C9" w14:textId="77777777" w:rsidR="005E288C" w:rsidRPr="0013534D" w:rsidRDefault="005E288C" w:rsidP="00F05206">
            <w:r w:rsidRPr="0013534D">
              <w:t>ZF</w:t>
            </w:r>
          </w:p>
        </w:tc>
        <w:tc>
          <w:tcPr>
            <w:tcW w:w="1761" w:type="dxa"/>
            <w:tcBorders>
              <w:top w:val="nil"/>
              <w:left w:val="nil"/>
              <w:bottom w:val="nil"/>
              <w:right w:val="nil"/>
            </w:tcBorders>
          </w:tcPr>
          <w:p w14:paraId="3AC07FBE" w14:textId="77777777" w:rsidR="005E288C" w:rsidRPr="0013534D" w:rsidRDefault="005E288C" w:rsidP="00F05206">
            <w:r w:rsidRPr="0013534D">
              <w:t>mesic</w:t>
            </w:r>
          </w:p>
        </w:tc>
        <w:tc>
          <w:tcPr>
            <w:tcW w:w="1843" w:type="dxa"/>
            <w:tcBorders>
              <w:top w:val="nil"/>
              <w:left w:val="nil"/>
              <w:bottom w:val="nil"/>
              <w:right w:val="nil"/>
            </w:tcBorders>
            <w:noWrap/>
            <w:hideMark/>
          </w:tcPr>
          <w:p w14:paraId="05F1812E" w14:textId="77777777" w:rsidR="005E288C" w:rsidRPr="0013534D" w:rsidRDefault="005E288C" w:rsidP="00F05206">
            <w:r w:rsidRPr="0013534D">
              <w:t>42.70249606</w:t>
            </w:r>
          </w:p>
        </w:tc>
        <w:tc>
          <w:tcPr>
            <w:tcW w:w="1782" w:type="dxa"/>
            <w:tcBorders>
              <w:top w:val="nil"/>
              <w:left w:val="nil"/>
              <w:bottom w:val="nil"/>
              <w:right w:val="nil"/>
            </w:tcBorders>
            <w:noWrap/>
            <w:hideMark/>
          </w:tcPr>
          <w:p w14:paraId="1CF57D6E" w14:textId="77777777" w:rsidR="005E288C" w:rsidRPr="0013534D" w:rsidRDefault="005E288C" w:rsidP="00F05206">
            <w:r w:rsidRPr="0013534D">
              <w:t>-83.49513887</w:t>
            </w:r>
          </w:p>
        </w:tc>
      </w:tr>
      <w:tr w:rsidR="005E288C" w:rsidRPr="0013534D" w14:paraId="1BB2A0BA" w14:textId="77777777" w:rsidTr="00F05206">
        <w:trPr>
          <w:trHeight w:val="290"/>
        </w:trPr>
        <w:tc>
          <w:tcPr>
            <w:tcW w:w="1030" w:type="dxa"/>
            <w:tcBorders>
              <w:top w:val="nil"/>
              <w:left w:val="nil"/>
              <w:bottom w:val="nil"/>
              <w:right w:val="nil"/>
            </w:tcBorders>
            <w:noWrap/>
            <w:hideMark/>
          </w:tcPr>
          <w:p w14:paraId="0B237F8A" w14:textId="77777777" w:rsidR="005E288C" w:rsidRPr="0013534D" w:rsidRDefault="005E288C" w:rsidP="00F05206">
            <w:r w:rsidRPr="0013534D">
              <w:t>112</w:t>
            </w:r>
          </w:p>
        </w:tc>
        <w:tc>
          <w:tcPr>
            <w:tcW w:w="2089" w:type="dxa"/>
            <w:tcBorders>
              <w:top w:val="nil"/>
              <w:left w:val="nil"/>
              <w:bottom w:val="nil"/>
              <w:right w:val="nil"/>
            </w:tcBorders>
            <w:noWrap/>
            <w:hideMark/>
          </w:tcPr>
          <w:p w14:paraId="6BE07BD7" w14:textId="77777777" w:rsidR="005E288C" w:rsidRPr="0013534D" w:rsidRDefault="005E288C" w:rsidP="00F05206">
            <w:r w:rsidRPr="0013534D">
              <w:t>KENNEW</w:t>
            </w:r>
          </w:p>
        </w:tc>
        <w:tc>
          <w:tcPr>
            <w:tcW w:w="2268" w:type="dxa"/>
            <w:tcBorders>
              <w:top w:val="nil"/>
              <w:left w:val="nil"/>
              <w:bottom w:val="nil"/>
              <w:right w:val="nil"/>
            </w:tcBorders>
            <w:noWrap/>
            <w:hideMark/>
          </w:tcPr>
          <w:p w14:paraId="1DFBD57A" w14:textId="77777777" w:rsidR="005E288C" w:rsidRPr="0013534D" w:rsidRDefault="005E288C" w:rsidP="00F05206">
            <w:r w:rsidRPr="0013534D">
              <w:t>Kensington</w:t>
            </w:r>
          </w:p>
        </w:tc>
        <w:tc>
          <w:tcPr>
            <w:tcW w:w="1134" w:type="dxa"/>
            <w:tcBorders>
              <w:top w:val="nil"/>
              <w:left w:val="nil"/>
              <w:bottom w:val="nil"/>
              <w:right w:val="nil"/>
            </w:tcBorders>
            <w:noWrap/>
            <w:hideMark/>
          </w:tcPr>
          <w:p w14:paraId="61397239" w14:textId="77777777" w:rsidR="005E288C" w:rsidRPr="0013534D" w:rsidRDefault="005E288C" w:rsidP="00F05206">
            <w:r w:rsidRPr="0013534D">
              <w:t>ZG</w:t>
            </w:r>
          </w:p>
        </w:tc>
        <w:tc>
          <w:tcPr>
            <w:tcW w:w="1761" w:type="dxa"/>
            <w:tcBorders>
              <w:top w:val="nil"/>
              <w:left w:val="nil"/>
              <w:bottom w:val="nil"/>
              <w:right w:val="nil"/>
            </w:tcBorders>
          </w:tcPr>
          <w:p w14:paraId="73DFEACB" w14:textId="77777777" w:rsidR="005E288C" w:rsidRPr="0013534D" w:rsidRDefault="005E288C" w:rsidP="00F05206">
            <w:r w:rsidRPr="0013534D">
              <w:t>xeric</w:t>
            </w:r>
          </w:p>
        </w:tc>
        <w:tc>
          <w:tcPr>
            <w:tcW w:w="1843" w:type="dxa"/>
            <w:tcBorders>
              <w:top w:val="nil"/>
              <w:left w:val="nil"/>
              <w:bottom w:val="nil"/>
              <w:right w:val="nil"/>
            </w:tcBorders>
            <w:noWrap/>
            <w:hideMark/>
          </w:tcPr>
          <w:p w14:paraId="703F51C6" w14:textId="77777777" w:rsidR="005E288C" w:rsidRPr="0013534D" w:rsidRDefault="005E288C" w:rsidP="00F05206">
            <w:r w:rsidRPr="0013534D">
              <w:t>42.53359794</w:t>
            </w:r>
          </w:p>
        </w:tc>
        <w:tc>
          <w:tcPr>
            <w:tcW w:w="1782" w:type="dxa"/>
            <w:tcBorders>
              <w:top w:val="nil"/>
              <w:left w:val="nil"/>
              <w:bottom w:val="nil"/>
              <w:right w:val="nil"/>
            </w:tcBorders>
            <w:noWrap/>
            <w:hideMark/>
          </w:tcPr>
          <w:p w14:paraId="483105A7" w14:textId="77777777" w:rsidR="005E288C" w:rsidRPr="0013534D" w:rsidRDefault="005E288C" w:rsidP="00F05206">
            <w:r w:rsidRPr="0013534D">
              <w:t>-83.67122473</w:t>
            </w:r>
          </w:p>
        </w:tc>
      </w:tr>
      <w:tr w:rsidR="005E288C" w:rsidRPr="0013534D" w14:paraId="33ADBE90" w14:textId="77777777" w:rsidTr="00F05206">
        <w:trPr>
          <w:trHeight w:val="290"/>
        </w:trPr>
        <w:tc>
          <w:tcPr>
            <w:tcW w:w="1030" w:type="dxa"/>
            <w:tcBorders>
              <w:top w:val="nil"/>
              <w:left w:val="nil"/>
              <w:right w:val="nil"/>
            </w:tcBorders>
            <w:noWrap/>
            <w:hideMark/>
          </w:tcPr>
          <w:p w14:paraId="2ECCB6DE" w14:textId="77777777" w:rsidR="005E288C" w:rsidRPr="0013534D" w:rsidRDefault="005E288C" w:rsidP="00F05206">
            <w:r w:rsidRPr="0013534D">
              <w:t>113</w:t>
            </w:r>
          </w:p>
        </w:tc>
        <w:tc>
          <w:tcPr>
            <w:tcW w:w="2089" w:type="dxa"/>
            <w:tcBorders>
              <w:top w:val="nil"/>
              <w:left w:val="nil"/>
              <w:right w:val="nil"/>
            </w:tcBorders>
            <w:noWrap/>
            <w:hideMark/>
          </w:tcPr>
          <w:p w14:paraId="7E903E6F" w14:textId="77777777" w:rsidR="005E288C" w:rsidRPr="0013534D" w:rsidRDefault="005E288C" w:rsidP="00F05206">
            <w:r w:rsidRPr="0013534D">
              <w:t>KENNEW2</w:t>
            </w:r>
          </w:p>
        </w:tc>
        <w:tc>
          <w:tcPr>
            <w:tcW w:w="2268" w:type="dxa"/>
            <w:tcBorders>
              <w:top w:val="nil"/>
              <w:left w:val="nil"/>
              <w:right w:val="nil"/>
            </w:tcBorders>
            <w:noWrap/>
            <w:hideMark/>
          </w:tcPr>
          <w:p w14:paraId="7EB815B7" w14:textId="77777777" w:rsidR="005E288C" w:rsidRPr="0013534D" w:rsidRDefault="005E288C" w:rsidP="00F05206">
            <w:r w:rsidRPr="0013534D">
              <w:t>Kensington</w:t>
            </w:r>
          </w:p>
        </w:tc>
        <w:tc>
          <w:tcPr>
            <w:tcW w:w="1134" w:type="dxa"/>
            <w:tcBorders>
              <w:top w:val="nil"/>
              <w:left w:val="nil"/>
              <w:right w:val="nil"/>
            </w:tcBorders>
            <w:noWrap/>
            <w:hideMark/>
          </w:tcPr>
          <w:p w14:paraId="7726152C" w14:textId="77777777" w:rsidR="005E288C" w:rsidRPr="0013534D" w:rsidRDefault="005E288C" w:rsidP="00F05206">
            <w:r w:rsidRPr="0013534D">
              <w:t>ZG</w:t>
            </w:r>
          </w:p>
        </w:tc>
        <w:tc>
          <w:tcPr>
            <w:tcW w:w="1761" w:type="dxa"/>
            <w:tcBorders>
              <w:top w:val="nil"/>
              <w:left w:val="nil"/>
              <w:right w:val="nil"/>
            </w:tcBorders>
          </w:tcPr>
          <w:p w14:paraId="0B073764" w14:textId="77777777" w:rsidR="005E288C" w:rsidRPr="0013534D" w:rsidRDefault="005E288C" w:rsidP="00F05206">
            <w:r w:rsidRPr="0013534D">
              <w:t>xeric</w:t>
            </w:r>
          </w:p>
        </w:tc>
        <w:tc>
          <w:tcPr>
            <w:tcW w:w="1843" w:type="dxa"/>
            <w:tcBorders>
              <w:top w:val="nil"/>
              <w:left w:val="nil"/>
              <w:right w:val="nil"/>
            </w:tcBorders>
            <w:noWrap/>
            <w:hideMark/>
          </w:tcPr>
          <w:p w14:paraId="2EE4BB4A" w14:textId="77777777" w:rsidR="005E288C" w:rsidRPr="0013534D" w:rsidRDefault="005E288C" w:rsidP="00F05206">
            <w:r w:rsidRPr="0013534D">
              <w:t>42.53386003</w:t>
            </w:r>
          </w:p>
        </w:tc>
        <w:tc>
          <w:tcPr>
            <w:tcW w:w="1782" w:type="dxa"/>
            <w:tcBorders>
              <w:top w:val="nil"/>
              <w:left w:val="nil"/>
              <w:right w:val="nil"/>
            </w:tcBorders>
            <w:noWrap/>
            <w:hideMark/>
          </w:tcPr>
          <w:p w14:paraId="17F1D60F" w14:textId="77777777" w:rsidR="005E288C" w:rsidRPr="0013534D" w:rsidRDefault="005E288C" w:rsidP="00F05206">
            <w:r w:rsidRPr="0013534D">
              <w:t>-83.67146597</w:t>
            </w:r>
          </w:p>
        </w:tc>
      </w:tr>
      <w:tr w:rsidR="005E288C" w:rsidRPr="0013534D" w14:paraId="02FF60AF" w14:textId="77777777" w:rsidTr="00F05206">
        <w:trPr>
          <w:trHeight w:val="290"/>
        </w:trPr>
        <w:tc>
          <w:tcPr>
            <w:tcW w:w="1030" w:type="dxa"/>
            <w:tcBorders>
              <w:top w:val="nil"/>
              <w:left w:val="nil"/>
              <w:bottom w:val="single" w:sz="4" w:space="0" w:color="auto"/>
              <w:right w:val="nil"/>
            </w:tcBorders>
            <w:noWrap/>
            <w:hideMark/>
          </w:tcPr>
          <w:p w14:paraId="2B746E3C" w14:textId="77777777" w:rsidR="005E288C" w:rsidRPr="0013534D" w:rsidRDefault="005E288C" w:rsidP="00F05206">
            <w:r w:rsidRPr="0013534D">
              <w:t>114</w:t>
            </w:r>
          </w:p>
        </w:tc>
        <w:tc>
          <w:tcPr>
            <w:tcW w:w="2089" w:type="dxa"/>
            <w:tcBorders>
              <w:top w:val="nil"/>
              <w:left w:val="nil"/>
              <w:bottom w:val="single" w:sz="4" w:space="0" w:color="auto"/>
              <w:right w:val="nil"/>
            </w:tcBorders>
            <w:noWrap/>
            <w:hideMark/>
          </w:tcPr>
          <w:p w14:paraId="2CB5B80F" w14:textId="77777777" w:rsidR="005E288C" w:rsidRPr="0013534D" w:rsidRDefault="005E288C" w:rsidP="00F05206">
            <w:r w:rsidRPr="0013534D">
              <w:t>KENNEW3</w:t>
            </w:r>
          </w:p>
        </w:tc>
        <w:tc>
          <w:tcPr>
            <w:tcW w:w="2268" w:type="dxa"/>
            <w:tcBorders>
              <w:top w:val="nil"/>
              <w:left w:val="nil"/>
              <w:bottom w:val="single" w:sz="4" w:space="0" w:color="auto"/>
              <w:right w:val="nil"/>
            </w:tcBorders>
            <w:noWrap/>
            <w:hideMark/>
          </w:tcPr>
          <w:p w14:paraId="5262DD22" w14:textId="77777777" w:rsidR="005E288C" w:rsidRPr="0013534D" w:rsidRDefault="005E288C" w:rsidP="00F05206">
            <w:r w:rsidRPr="0013534D">
              <w:t>Kensington</w:t>
            </w:r>
          </w:p>
        </w:tc>
        <w:tc>
          <w:tcPr>
            <w:tcW w:w="1134" w:type="dxa"/>
            <w:tcBorders>
              <w:top w:val="nil"/>
              <w:left w:val="nil"/>
              <w:bottom w:val="single" w:sz="4" w:space="0" w:color="auto"/>
              <w:right w:val="nil"/>
            </w:tcBorders>
            <w:noWrap/>
            <w:hideMark/>
          </w:tcPr>
          <w:p w14:paraId="35CA3858" w14:textId="77777777" w:rsidR="005E288C" w:rsidRPr="0013534D" w:rsidRDefault="005E288C" w:rsidP="00F05206">
            <w:r w:rsidRPr="0013534D">
              <w:t>ZG</w:t>
            </w:r>
          </w:p>
        </w:tc>
        <w:tc>
          <w:tcPr>
            <w:tcW w:w="1761" w:type="dxa"/>
            <w:tcBorders>
              <w:top w:val="nil"/>
              <w:left w:val="nil"/>
              <w:bottom w:val="single" w:sz="4" w:space="0" w:color="auto"/>
              <w:right w:val="nil"/>
            </w:tcBorders>
          </w:tcPr>
          <w:p w14:paraId="29E05D64"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1F6B7B81" w14:textId="77777777" w:rsidR="005E288C" w:rsidRPr="0013534D" w:rsidRDefault="005E288C" w:rsidP="00F05206">
            <w:r w:rsidRPr="0013534D">
              <w:t>42.5343776</w:t>
            </w:r>
          </w:p>
        </w:tc>
        <w:tc>
          <w:tcPr>
            <w:tcW w:w="1782" w:type="dxa"/>
            <w:tcBorders>
              <w:top w:val="nil"/>
              <w:left w:val="nil"/>
              <w:bottom w:val="single" w:sz="4" w:space="0" w:color="auto"/>
              <w:right w:val="nil"/>
            </w:tcBorders>
            <w:noWrap/>
            <w:hideMark/>
          </w:tcPr>
          <w:p w14:paraId="796DC3D9" w14:textId="77777777" w:rsidR="005E288C" w:rsidRPr="0013534D" w:rsidRDefault="005E288C" w:rsidP="00F05206">
            <w:r w:rsidRPr="0013534D">
              <w:t>-83.6712658</w:t>
            </w:r>
          </w:p>
        </w:tc>
      </w:tr>
    </w:tbl>
    <w:p w14:paraId="60F28F48" w14:textId="77777777" w:rsidR="005E288C" w:rsidRPr="0013534D" w:rsidRDefault="005E288C"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37253449" w14:textId="77777777" w:rsidR="00101F47" w:rsidRDefault="00101F47" w:rsidP="00194003"/>
    <w:p w14:paraId="0AD90B26" w14:textId="77777777" w:rsidR="00101F47" w:rsidRDefault="00101F47" w:rsidP="00194003"/>
    <w:p w14:paraId="2291ECBA" w14:textId="77777777" w:rsidR="00101F47" w:rsidRDefault="00101F47" w:rsidP="00194003"/>
    <w:p w14:paraId="74C7F5DF" w14:textId="77777777" w:rsidR="00101F47" w:rsidRDefault="00101F47" w:rsidP="00194003"/>
    <w:p w14:paraId="776CF17D" w14:textId="77777777" w:rsidR="00101F47" w:rsidRDefault="00101F47" w:rsidP="00194003"/>
    <w:p w14:paraId="4D60EDCE" w14:textId="77777777" w:rsidR="002704A8" w:rsidRDefault="002704A8" w:rsidP="00194003"/>
    <w:p w14:paraId="1C9F122D" w14:textId="77777777" w:rsidR="002704A8" w:rsidRPr="0013534D" w:rsidRDefault="002704A8" w:rsidP="00194003"/>
    <w:p w14:paraId="2D3B5275" w14:textId="4A6647A6" w:rsidR="000460A2" w:rsidRDefault="002F685B" w:rsidP="00084757">
      <w:pPr>
        <w:pStyle w:val="Caption"/>
      </w:pPr>
      <w:bookmarkStart w:id="115" w:name="_Toc213798421"/>
      <w:r w:rsidRPr="002F685B">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Pr="002F685B">
        <w:rPr>
          <w:b/>
          <w:bCs/>
        </w:rPr>
        <w:t>.</w:t>
      </w:r>
      <w:r w:rsidR="0013534D" w:rsidRPr="0013534D">
        <w:t xml:space="preserve"> Trap locations for the 2024 purple-prism and multi-funnel traps installed to assess EAB presence.</w:t>
      </w:r>
      <w:bookmarkEnd w:id="115"/>
      <w:r w:rsidR="0013534D" w:rsidRPr="0013534D">
        <w:t xml:space="preserve"> </w:t>
      </w:r>
      <w:r w:rsidR="009865A9">
        <w:t xml:space="preserve">The </w:t>
      </w:r>
      <w:r w:rsidR="008E761B">
        <w:t xml:space="preserve">columns are trap </w:t>
      </w:r>
      <w:proofErr w:type="gramStart"/>
      <w:r w:rsidR="008E761B">
        <w:t>number</w:t>
      </w:r>
      <w:proofErr w:type="gramEnd"/>
      <w:r w:rsidR="008E761B">
        <w:t xml:space="preserve">, </w:t>
      </w:r>
      <w:proofErr w:type="gramStart"/>
      <w:r w:rsidR="008E761B">
        <w:t>park</w:t>
      </w:r>
      <w:proofErr w:type="gramEnd"/>
      <w:r w:rsidR="008E761B">
        <w:t xml:space="preserve">, plot </w:t>
      </w:r>
      <w:proofErr w:type="gramStart"/>
      <w:r w:rsidR="008E761B">
        <w:t>number</w:t>
      </w:r>
      <w:proofErr w:type="gramEnd"/>
      <w:r w:rsidR="008E761B">
        <w:t xml:space="preserve"> of nearest </w:t>
      </w:r>
      <w:proofErr w:type="gramStart"/>
      <w:r w:rsidR="008E761B">
        <w:t>plot</w:t>
      </w:r>
      <w:proofErr w:type="gramEnd"/>
      <w:r w:rsidR="008E761B">
        <w:t xml:space="preserve">, trap </w:t>
      </w:r>
      <w:proofErr w:type="gramStart"/>
      <w:r w:rsidR="008E761B">
        <w:t>type</w:t>
      </w:r>
      <w:proofErr w:type="gramEnd"/>
      <w:r w:rsidR="008E761B">
        <w:t xml:space="preserve">, tree species </w:t>
      </w:r>
      <w:proofErr w:type="gramStart"/>
      <w:r w:rsidR="008E761B">
        <w:t>trap is</w:t>
      </w:r>
      <w:proofErr w:type="gramEnd"/>
      <w:r w:rsidR="008E761B">
        <w:t xml:space="preserve"> hung in, DBH o</w:t>
      </w:r>
      <w:r w:rsidR="005B423B">
        <w:t>f nearest ash, and canopy condition of nearest ash.</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744"/>
        <w:gridCol w:w="1375"/>
        <w:gridCol w:w="1336"/>
        <w:gridCol w:w="2675"/>
        <w:gridCol w:w="1701"/>
        <w:gridCol w:w="1380"/>
      </w:tblGrid>
      <w:tr w:rsidR="002704A8" w:rsidRPr="000460A2" w14:paraId="71A15354" w14:textId="77777777" w:rsidTr="008E761B">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1744"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1375" w:type="dxa"/>
            <w:tcBorders>
              <w:top w:val="single" w:sz="4" w:space="0" w:color="auto"/>
              <w:bottom w:val="single" w:sz="4" w:space="0" w:color="auto"/>
            </w:tcBorders>
            <w:hideMark/>
          </w:tcPr>
          <w:p w14:paraId="630A5A4E" w14:textId="77777777" w:rsidR="000460A2" w:rsidRPr="000460A2" w:rsidRDefault="000460A2">
            <w:r w:rsidRPr="000460A2">
              <w:t xml:space="preserve">Plot number of nearest </w:t>
            </w:r>
            <w:proofErr w:type="gramStart"/>
            <w:r w:rsidRPr="000460A2">
              <w:t>plot</w:t>
            </w:r>
            <w:proofErr w:type="gramEnd"/>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8E761B">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1744" w:type="dxa"/>
            <w:tcBorders>
              <w:top w:val="single" w:sz="4" w:space="0" w:color="auto"/>
            </w:tcBorders>
            <w:noWrap/>
            <w:hideMark/>
          </w:tcPr>
          <w:p w14:paraId="7A5EFEFD" w14:textId="77777777" w:rsidR="000460A2" w:rsidRPr="000460A2" w:rsidRDefault="000460A2">
            <w:r w:rsidRPr="000460A2">
              <w:t>Kensington</w:t>
            </w:r>
          </w:p>
        </w:tc>
        <w:tc>
          <w:tcPr>
            <w:tcW w:w="1375"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proofErr w:type="gramStart"/>
            <w:r w:rsidRPr="000460A2">
              <w:t>green</w:t>
            </w:r>
            <w:proofErr w:type="gramEnd"/>
            <w:r w:rsidRPr="000460A2">
              <w:t xml:space="preserve">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8E761B">
        <w:trPr>
          <w:trHeight w:val="290"/>
        </w:trPr>
        <w:tc>
          <w:tcPr>
            <w:tcW w:w="950" w:type="dxa"/>
            <w:noWrap/>
            <w:hideMark/>
          </w:tcPr>
          <w:p w14:paraId="44C41B4C" w14:textId="77777777" w:rsidR="000460A2" w:rsidRPr="000460A2" w:rsidRDefault="000460A2" w:rsidP="000460A2">
            <w:r w:rsidRPr="000460A2">
              <w:t>2</w:t>
            </w:r>
          </w:p>
        </w:tc>
        <w:tc>
          <w:tcPr>
            <w:tcW w:w="1744" w:type="dxa"/>
            <w:noWrap/>
            <w:hideMark/>
          </w:tcPr>
          <w:p w14:paraId="3257FFB6" w14:textId="77777777" w:rsidR="000460A2" w:rsidRPr="000460A2" w:rsidRDefault="000460A2">
            <w:r w:rsidRPr="000460A2">
              <w:t>Kensington</w:t>
            </w:r>
          </w:p>
        </w:tc>
        <w:tc>
          <w:tcPr>
            <w:tcW w:w="1375"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8E761B">
        <w:trPr>
          <w:trHeight w:val="290"/>
        </w:trPr>
        <w:tc>
          <w:tcPr>
            <w:tcW w:w="950" w:type="dxa"/>
            <w:noWrap/>
            <w:hideMark/>
          </w:tcPr>
          <w:p w14:paraId="79B8B247" w14:textId="77777777" w:rsidR="000460A2" w:rsidRPr="000460A2" w:rsidRDefault="000460A2" w:rsidP="000460A2">
            <w:r w:rsidRPr="000460A2">
              <w:t>3</w:t>
            </w:r>
          </w:p>
        </w:tc>
        <w:tc>
          <w:tcPr>
            <w:tcW w:w="1744" w:type="dxa"/>
            <w:noWrap/>
            <w:hideMark/>
          </w:tcPr>
          <w:p w14:paraId="3D9C4A06" w14:textId="77777777" w:rsidR="000460A2" w:rsidRPr="000460A2" w:rsidRDefault="000460A2">
            <w:r w:rsidRPr="000460A2">
              <w:t>Island Lake</w:t>
            </w:r>
          </w:p>
        </w:tc>
        <w:tc>
          <w:tcPr>
            <w:tcW w:w="1375"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8E761B">
        <w:trPr>
          <w:trHeight w:val="290"/>
        </w:trPr>
        <w:tc>
          <w:tcPr>
            <w:tcW w:w="950" w:type="dxa"/>
            <w:noWrap/>
            <w:hideMark/>
          </w:tcPr>
          <w:p w14:paraId="698B47E9" w14:textId="77777777" w:rsidR="000460A2" w:rsidRPr="000460A2" w:rsidRDefault="000460A2" w:rsidP="000460A2">
            <w:r w:rsidRPr="000460A2">
              <w:t>4</w:t>
            </w:r>
          </w:p>
        </w:tc>
        <w:tc>
          <w:tcPr>
            <w:tcW w:w="1744" w:type="dxa"/>
            <w:noWrap/>
            <w:hideMark/>
          </w:tcPr>
          <w:p w14:paraId="1F52AECE" w14:textId="77777777" w:rsidR="000460A2" w:rsidRPr="000460A2" w:rsidRDefault="000460A2">
            <w:r w:rsidRPr="000460A2">
              <w:t>Island Lake</w:t>
            </w:r>
          </w:p>
        </w:tc>
        <w:tc>
          <w:tcPr>
            <w:tcW w:w="1375"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8E761B">
        <w:trPr>
          <w:trHeight w:val="290"/>
        </w:trPr>
        <w:tc>
          <w:tcPr>
            <w:tcW w:w="950" w:type="dxa"/>
            <w:noWrap/>
            <w:hideMark/>
          </w:tcPr>
          <w:p w14:paraId="0F959070" w14:textId="77777777" w:rsidR="000460A2" w:rsidRPr="000460A2" w:rsidRDefault="000460A2" w:rsidP="000460A2">
            <w:r w:rsidRPr="000460A2">
              <w:t>5</w:t>
            </w:r>
          </w:p>
        </w:tc>
        <w:tc>
          <w:tcPr>
            <w:tcW w:w="1744" w:type="dxa"/>
            <w:noWrap/>
            <w:hideMark/>
          </w:tcPr>
          <w:p w14:paraId="77D2D8E6" w14:textId="77777777" w:rsidR="000460A2" w:rsidRPr="000460A2" w:rsidRDefault="000460A2">
            <w:r w:rsidRPr="000460A2">
              <w:t>Proud Lake</w:t>
            </w:r>
          </w:p>
        </w:tc>
        <w:tc>
          <w:tcPr>
            <w:tcW w:w="1375"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8E761B">
        <w:trPr>
          <w:trHeight w:val="290"/>
        </w:trPr>
        <w:tc>
          <w:tcPr>
            <w:tcW w:w="950" w:type="dxa"/>
            <w:noWrap/>
            <w:hideMark/>
          </w:tcPr>
          <w:p w14:paraId="6C91DF59" w14:textId="77777777" w:rsidR="000460A2" w:rsidRPr="000460A2" w:rsidRDefault="000460A2" w:rsidP="000460A2">
            <w:r w:rsidRPr="000460A2">
              <w:t>6</w:t>
            </w:r>
          </w:p>
        </w:tc>
        <w:tc>
          <w:tcPr>
            <w:tcW w:w="1744" w:type="dxa"/>
            <w:noWrap/>
            <w:hideMark/>
          </w:tcPr>
          <w:p w14:paraId="33324EBF" w14:textId="77777777" w:rsidR="000460A2" w:rsidRPr="000460A2" w:rsidRDefault="000460A2">
            <w:r w:rsidRPr="000460A2">
              <w:t>Proud Lake</w:t>
            </w:r>
          </w:p>
        </w:tc>
        <w:tc>
          <w:tcPr>
            <w:tcW w:w="1375"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8E761B">
        <w:trPr>
          <w:trHeight w:val="290"/>
        </w:trPr>
        <w:tc>
          <w:tcPr>
            <w:tcW w:w="950" w:type="dxa"/>
            <w:noWrap/>
            <w:hideMark/>
          </w:tcPr>
          <w:p w14:paraId="0E7647E0" w14:textId="77777777" w:rsidR="000460A2" w:rsidRPr="000460A2" w:rsidRDefault="000460A2" w:rsidP="000460A2">
            <w:r w:rsidRPr="000460A2">
              <w:t>7</w:t>
            </w:r>
          </w:p>
        </w:tc>
        <w:tc>
          <w:tcPr>
            <w:tcW w:w="1744" w:type="dxa"/>
            <w:noWrap/>
            <w:hideMark/>
          </w:tcPr>
          <w:p w14:paraId="6AB0159E" w14:textId="77777777" w:rsidR="000460A2" w:rsidRPr="000460A2" w:rsidRDefault="000460A2">
            <w:r w:rsidRPr="000460A2">
              <w:t>Highland</w:t>
            </w:r>
          </w:p>
        </w:tc>
        <w:tc>
          <w:tcPr>
            <w:tcW w:w="1375"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8E761B">
        <w:trPr>
          <w:trHeight w:val="290"/>
        </w:trPr>
        <w:tc>
          <w:tcPr>
            <w:tcW w:w="950" w:type="dxa"/>
            <w:noWrap/>
            <w:hideMark/>
          </w:tcPr>
          <w:p w14:paraId="5338EA4C" w14:textId="77777777" w:rsidR="000460A2" w:rsidRPr="000460A2" w:rsidRDefault="000460A2" w:rsidP="000460A2">
            <w:r w:rsidRPr="000460A2">
              <w:t>8</w:t>
            </w:r>
          </w:p>
        </w:tc>
        <w:tc>
          <w:tcPr>
            <w:tcW w:w="1744" w:type="dxa"/>
            <w:noWrap/>
            <w:hideMark/>
          </w:tcPr>
          <w:p w14:paraId="498151CE" w14:textId="77777777" w:rsidR="000460A2" w:rsidRPr="000460A2" w:rsidRDefault="000460A2">
            <w:r w:rsidRPr="000460A2">
              <w:t>Highland</w:t>
            </w:r>
          </w:p>
        </w:tc>
        <w:tc>
          <w:tcPr>
            <w:tcW w:w="1375"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8E761B">
        <w:trPr>
          <w:trHeight w:val="290"/>
        </w:trPr>
        <w:tc>
          <w:tcPr>
            <w:tcW w:w="950" w:type="dxa"/>
            <w:noWrap/>
            <w:hideMark/>
          </w:tcPr>
          <w:p w14:paraId="78E5C401" w14:textId="77777777" w:rsidR="000460A2" w:rsidRPr="000460A2" w:rsidRDefault="000460A2" w:rsidP="000460A2">
            <w:r w:rsidRPr="000460A2">
              <w:t>9</w:t>
            </w:r>
          </w:p>
        </w:tc>
        <w:tc>
          <w:tcPr>
            <w:tcW w:w="1744" w:type="dxa"/>
            <w:noWrap/>
            <w:hideMark/>
          </w:tcPr>
          <w:p w14:paraId="219D4211" w14:textId="77777777" w:rsidR="000460A2" w:rsidRPr="000460A2" w:rsidRDefault="000460A2">
            <w:r w:rsidRPr="000460A2">
              <w:t>Pontiac</w:t>
            </w:r>
          </w:p>
        </w:tc>
        <w:tc>
          <w:tcPr>
            <w:tcW w:w="1375"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8E761B">
        <w:trPr>
          <w:trHeight w:val="290"/>
        </w:trPr>
        <w:tc>
          <w:tcPr>
            <w:tcW w:w="950" w:type="dxa"/>
            <w:noWrap/>
            <w:hideMark/>
          </w:tcPr>
          <w:p w14:paraId="4E91C8B9" w14:textId="77777777" w:rsidR="000460A2" w:rsidRPr="000460A2" w:rsidRDefault="000460A2" w:rsidP="000460A2">
            <w:r w:rsidRPr="000460A2">
              <w:t>10</w:t>
            </w:r>
          </w:p>
        </w:tc>
        <w:tc>
          <w:tcPr>
            <w:tcW w:w="1744" w:type="dxa"/>
            <w:noWrap/>
            <w:hideMark/>
          </w:tcPr>
          <w:p w14:paraId="49CE40F7" w14:textId="77777777" w:rsidR="000460A2" w:rsidRPr="000460A2" w:rsidRDefault="000460A2">
            <w:r w:rsidRPr="000460A2">
              <w:t>Pontiac</w:t>
            </w:r>
          </w:p>
        </w:tc>
        <w:tc>
          <w:tcPr>
            <w:tcW w:w="1375"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8E761B">
        <w:trPr>
          <w:trHeight w:val="290"/>
        </w:trPr>
        <w:tc>
          <w:tcPr>
            <w:tcW w:w="950" w:type="dxa"/>
            <w:noWrap/>
            <w:hideMark/>
          </w:tcPr>
          <w:p w14:paraId="27ECF630" w14:textId="77777777" w:rsidR="000460A2" w:rsidRPr="000460A2" w:rsidRDefault="000460A2" w:rsidP="000460A2">
            <w:r w:rsidRPr="000460A2">
              <w:t>11</w:t>
            </w:r>
          </w:p>
        </w:tc>
        <w:tc>
          <w:tcPr>
            <w:tcW w:w="1744" w:type="dxa"/>
            <w:noWrap/>
            <w:hideMark/>
          </w:tcPr>
          <w:p w14:paraId="48AD5AE4" w14:textId="77777777" w:rsidR="000460A2" w:rsidRPr="000460A2" w:rsidRDefault="000460A2">
            <w:r w:rsidRPr="000460A2">
              <w:t>Indian Springs</w:t>
            </w:r>
          </w:p>
        </w:tc>
        <w:tc>
          <w:tcPr>
            <w:tcW w:w="1375"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8E761B">
        <w:trPr>
          <w:trHeight w:val="290"/>
        </w:trPr>
        <w:tc>
          <w:tcPr>
            <w:tcW w:w="950" w:type="dxa"/>
            <w:noWrap/>
            <w:hideMark/>
          </w:tcPr>
          <w:p w14:paraId="0A6507FF" w14:textId="77777777" w:rsidR="000460A2" w:rsidRPr="000460A2" w:rsidRDefault="000460A2" w:rsidP="000460A2">
            <w:r w:rsidRPr="000460A2">
              <w:t>12</w:t>
            </w:r>
          </w:p>
        </w:tc>
        <w:tc>
          <w:tcPr>
            <w:tcW w:w="1744" w:type="dxa"/>
            <w:noWrap/>
            <w:hideMark/>
          </w:tcPr>
          <w:p w14:paraId="60F088E4" w14:textId="77777777" w:rsidR="000460A2" w:rsidRPr="000460A2" w:rsidRDefault="000460A2">
            <w:r w:rsidRPr="000460A2">
              <w:t>Indian Springs</w:t>
            </w:r>
          </w:p>
        </w:tc>
        <w:tc>
          <w:tcPr>
            <w:tcW w:w="1375"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8E761B">
        <w:trPr>
          <w:trHeight w:val="290"/>
        </w:trPr>
        <w:tc>
          <w:tcPr>
            <w:tcW w:w="950" w:type="dxa"/>
            <w:noWrap/>
            <w:hideMark/>
          </w:tcPr>
          <w:p w14:paraId="1D780F7D" w14:textId="77777777" w:rsidR="000460A2" w:rsidRPr="000460A2" w:rsidRDefault="000460A2" w:rsidP="000460A2">
            <w:r w:rsidRPr="000460A2">
              <w:t>13</w:t>
            </w:r>
          </w:p>
        </w:tc>
        <w:tc>
          <w:tcPr>
            <w:tcW w:w="1744" w:type="dxa"/>
            <w:noWrap/>
            <w:hideMark/>
          </w:tcPr>
          <w:p w14:paraId="21F6DE4B" w14:textId="77777777" w:rsidR="000460A2" w:rsidRPr="000460A2" w:rsidRDefault="000460A2">
            <w:r w:rsidRPr="000460A2">
              <w:t>Pontiac</w:t>
            </w:r>
          </w:p>
        </w:tc>
        <w:tc>
          <w:tcPr>
            <w:tcW w:w="1375"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proofErr w:type="spellStart"/>
            <w:r w:rsidRPr="000460A2">
              <w:t>multifunnel</w:t>
            </w:r>
            <w:proofErr w:type="spellEnd"/>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8E761B">
        <w:trPr>
          <w:trHeight w:val="290"/>
        </w:trPr>
        <w:tc>
          <w:tcPr>
            <w:tcW w:w="950" w:type="dxa"/>
            <w:noWrap/>
            <w:hideMark/>
          </w:tcPr>
          <w:p w14:paraId="0C7555B9" w14:textId="77777777" w:rsidR="000460A2" w:rsidRPr="000460A2" w:rsidRDefault="000460A2" w:rsidP="000460A2">
            <w:r w:rsidRPr="000460A2">
              <w:t>14</w:t>
            </w:r>
          </w:p>
        </w:tc>
        <w:tc>
          <w:tcPr>
            <w:tcW w:w="1744" w:type="dxa"/>
            <w:noWrap/>
            <w:hideMark/>
          </w:tcPr>
          <w:p w14:paraId="0C6645E5" w14:textId="77777777" w:rsidR="000460A2" w:rsidRPr="000460A2" w:rsidRDefault="000460A2">
            <w:r w:rsidRPr="000460A2">
              <w:t>Pontiac</w:t>
            </w:r>
          </w:p>
        </w:tc>
        <w:tc>
          <w:tcPr>
            <w:tcW w:w="1375"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proofErr w:type="spellStart"/>
            <w:r w:rsidRPr="000460A2">
              <w:t>multifunnel</w:t>
            </w:r>
            <w:proofErr w:type="spellEnd"/>
          </w:p>
        </w:tc>
        <w:tc>
          <w:tcPr>
            <w:tcW w:w="2675" w:type="dxa"/>
            <w:noWrap/>
            <w:hideMark/>
          </w:tcPr>
          <w:p w14:paraId="6519E2EE" w14:textId="0767CDD8"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8E761B">
        <w:trPr>
          <w:trHeight w:val="290"/>
        </w:trPr>
        <w:tc>
          <w:tcPr>
            <w:tcW w:w="950" w:type="dxa"/>
            <w:noWrap/>
            <w:hideMark/>
          </w:tcPr>
          <w:p w14:paraId="506F4DC2" w14:textId="77777777" w:rsidR="000460A2" w:rsidRPr="000460A2" w:rsidRDefault="000460A2" w:rsidP="000460A2">
            <w:r w:rsidRPr="000460A2">
              <w:t>15</w:t>
            </w:r>
          </w:p>
        </w:tc>
        <w:tc>
          <w:tcPr>
            <w:tcW w:w="1744" w:type="dxa"/>
            <w:noWrap/>
            <w:hideMark/>
          </w:tcPr>
          <w:p w14:paraId="5906EC82" w14:textId="77777777" w:rsidR="000460A2" w:rsidRPr="000460A2" w:rsidRDefault="000460A2">
            <w:r w:rsidRPr="000460A2">
              <w:t>Pontiac</w:t>
            </w:r>
          </w:p>
        </w:tc>
        <w:tc>
          <w:tcPr>
            <w:tcW w:w="1375"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proofErr w:type="spellStart"/>
            <w:r w:rsidRPr="000460A2">
              <w:t>multifunnel</w:t>
            </w:r>
            <w:proofErr w:type="spellEnd"/>
          </w:p>
        </w:tc>
        <w:tc>
          <w:tcPr>
            <w:tcW w:w="2675" w:type="dxa"/>
            <w:noWrap/>
            <w:hideMark/>
          </w:tcPr>
          <w:p w14:paraId="00D811BA" w14:textId="0EC7506B"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6A04A3" w:rsidP="00194003">
      <w:commentRangeStart w:id="116"/>
      <w:commentRangeEnd w:id="116"/>
      <w:r>
        <w:rPr>
          <w:rStyle w:val="CommentReference"/>
          <w:rFonts w:cs="Times New Roman"/>
          <w:kern w:val="2"/>
          <w14:ligatures w14:val="standardContextual"/>
        </w:rPr>
        <w:commentReference w:id="116"/>
      </w:r>
    </w:p>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57A3FB4C" w:rsidR="0013534D" w:rsidRPr="0013534D" w:rsidRDefault="002F685B" w:rsidP="002F685B">
      <w:pPr>
        <w:pStyle w:val="Caption"/>
      </w:pPr>
      <w:bookmarkStart w:id="117" w:name="_Toc213798422"/>
      <w:r w:rsidRPr="002F685B">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bookmarkEnd w:id="117"/>
      <w:r w:rsidR="005B423B">
        <w:t xml:space="preserve"> The columns are trap number, DBH of ash, canopy condition, EAB exit holes, woodpecker marks, </w:t>
      </w:r>
      <w:r w:rsidR="00EB580F">
        <w:t>ash bark splitting, epicormic sprouts, and basal sprouts.</w:t>
      </w:r>
    </w:p>
    <w:tbl>
      <w:tblPr>
        <w:tblW w:w="8600" w:type="dxa"/>
        <w:tblLook w:val="04A0" w:firstRow="1" w:lastRow="0" w:firstColumn="1" w:lastColumn="0" w:noHBand="0" w:noVBand="1"/>
      </w:tblPr>
      <w:tblGrid>
        <w:gridCol w:w="950"/>
        <w:gridCol w:w="903"/>
        <w:gridCol w:w="1123"/>
        <w:gridCol w:w="839"/>
        <w:gridCol w:w="1443"/>
        <w:gridCol w:w="1110"/>
        <w:gridCol w:w="1216"/>
        <w:gridCol w:w="1016"/>
      </w:tblGrid>
      <w:tr w:rsidR="00EB580F" w:rsidRPr="0013534D" w14:paraId="34CC97CA" w14:textId="77777777" w:rsidTr="00EB580F">
        <w:trPr>
          <w:trHeight w:val="580"/>
        </w:trPr>
        <w:tc>
          <w:tcPr>
            <w:tcW w:w="950" w:type="dxa"/>
            <w:tcBorders>
              <w:top w:val="single" w:sz="4" w:space="0" w:color="auto"/>
              <w:left w:val="nil"/>
              <w:bottom w:val="single" w:sz="4" w:space="0" w:color="auto"/>
              <w:right w:val="nil"/>
            </w:tcBorders>
            <w:vAlign w:val="bottom"/>
            <w:hideMark/>
          </w:tcPr>
          <w:p w14:paraId="7E22D62D" w14:textId="77777777" w:rsidR="00EB580F" w:rsidRPr="0013534D" w:rsidRDefault="00EB580F"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EB580F" w:rsidRPr="0013534D" w:rsidRDefault="00EB580F" w:rsidP="00194003">
            <w:r w:rsidRPr="0013534D">
              <w:t>DBH of ash (cm)</w:t>
            </w:r>
          </w:p>
        </w:tc>
        <w:tc>
          <w:tcPr>
            <w:tcW w:w="1123" w:type="dxa"/>
            <w:tcBorders>
              <w:top w:val="single" w:sz="4" w:space="0" w:color="auto"/>
              <w:left w:val="nil"/>
              <w:bottom w:val="single" w:sz="4" w:space="0" w:color="auto"/>
              <w:right w:val="nil"/>
            </w:tcBorders>
            <w:vAlign w:val="bottom"/>
            <w:hideMark/>
          </w:tcPr>
          <w:p w14:paraId="49D18ADE" w14:textId="77777777" w:rsidR="00EB580F" w:rsidRPr="0013534D" w:rsidRDefault="00EB580F" w:rsidP="00194003">
            <w:r w:rsidRPr="0013534D">
              <w:t xml:space="preserve">Canopy condition </w:t>
            </w:r>
          </w:p>
          <w:p w14:paraId="06C94284" w14:textId="77777777" w:rsidR="00EB580F" w:rsidRPr="0013534D" w:rsidRDefault="00EB580F"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EB580F" w:rsidRPr="0013534D" w:rsidRDefault="00EB580F" w:rsidP="00194003">
            <w:r w:rsidRPr="0013534D">
              <w:t>EAB exit holes?</w:t>
            </w:r>
          </w:p>
        </w:tc>
        <w:tc>
          <w:tcPr>
            <w:tcW w:w="1443" w:type="dxa"/>
            <w:tcBorders>
              <w:top w:val="single" w:sz="4" w:space="0" w:color="auto"/>
              <w:left w:val="nil"/>
              <w:bottom w:val="single" w:sz="4" w:space="0" w:color="auto"/>
              <w:right w:val="nil"/>
            </w:tcBorders>
            <w:vAlign w:val="bottom"/>
            <w:hideMark/>
          </w:tcPr>
          <w:p w14:paraId="6E24A310" w14:textId="77777777" w:rsidR="00EB580F" w:rsidRPr="0013534D" w:rsidRDefault="00EB580F" w:rsidP="00194003">
            <w:r w:rsidRPr="0013534D">
              <w:t>Woodpecker marks?</w:t>
            </w:r>
          </w:p>
        </w:tc>
        <w:tc>
          <w:tcPr>
            <w:tcW w:w="1110" w:type="dxa"/>
            <w:tcBorders>
              <w:top w:val="single" w:sz="4" w:space="0" w:color="auto"/>
              <w:left w:val="nil"/>
              <w:bottom w:val="single" w:sz="4" w:space="0" w:color="auto"/>
              <w:right w:val="nil"/>
            </w:tcBorders>
            <w:vAlign w:val="bottom"/>
            <w:hideMark/>
          </w:tcPr>
          <w:p w14:paraId="0E909B85" w14:textId="77777777" w:rsidR="00EB580F" w:rsidRPr="0013534D" w:rsidRDefault="00EB580F" w:rsidP="00194003">
            <w:r w:rsidRPr="0013534D">
              <w:t>Ash bark splitting?</w:t>
            </w:r>
          </w:p>
        </w:tc>
        <w:tc>
          <w:tcPr>
            <w:tcW w:w="1216" w:type="dxa"/>
            <w:tcBorders>
              <w:top w:val="single" w:sz="4" w:space="0" w:color="auto"/>
              <w:left w:val="nil"/>
              <w:bottom w:val="single" w:sz="4" w:space="0" w:color="auto"/>
              <w:right w:val="nil"/>
            </w:tcBorders>
            <w:vAlign w:val="bottom"/>
            <w:hideMark/>
          </w:tcPr>
          <w:p w14:paraId="5CAAF6C9" w14:textId="77777777" w:rsidR="00EB580F" w:rsidRPr="0013534D" w:rsidRDefault="00EB580F" w:rsidP="00194003">
            <w:r w:rsidRPr="0013534D">
              <w:t>Epicormic sprouts?</w:t>
            </w:r>
          </w:p>
        </w:tc>
        <w:tc>
          <w:tcPr>
            <w:tcW w:w="1016" w:type="dxa"/>
            <w:tcBorders>
              <w:top w:val="single" w:sz="4" w:space="0" w:color="auto"/>
              <w:left w:val="nil"/>
              <w:bottom w:val="single" w:sz="4" w:space="0" w:color="auto"/>
              <w:right w:val="nil"/>
            </w:tcBorders>
            <w:vAlign w:val="bottom"/>
            <w:hideMark/>
          </w:tcPr>
          <w:p w14:paraId="25CA6313" w14:textId="77777777" w:rsidR="00EB580F" w:rsidRPr="0013534D" w:rsidRDefault="00EB580F" w:rsidP="00194003">
            <w:r w:rsidRPr="0013534D">
              <w:t>Basal sprouts?</w:t>
            </w:r>
          </w:p>
        </w:tc>
      </w:tr>
      <w:tr w:rsidR="00EB580F" w:rsidRPr="0013534D" w14:paraId="06A19D76" w14:textId="77777777" w:rsidTr="00EB580F">
        <w:trPr>
          <w:trHeight w:val="290"/>
        </w:trPr>
        <w:tc>
          <w:tcPr>
            <w:tcW w:w="950" w:type="dxa"/>
            <w:tcBorders>
              <w:top w:val="single" w:sz="4" w:space="0" w:color="auto"/>
              <w:left w:val="nil"/>
              <w:bottom w:val="nil"/>
              <w:right w:val="nil"/>
            </w:tcBorders>
            <w:noWrap/>
            <w:vAlign w:val="bottom"/>
            <w:hideMark/>
          </w:tcPr>
          <w:p w14:paraId="27E7DEF3" w14:textId="77777777" w:rsidR="00EB580F" w:rsidRPr="0013534D" w:rsidRDefault="00EB580F"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EB580F" w:rsidRPr="0013534D" w:rsidRDefault="00EB580F" w:rsidP="00194003">
            <w:r w:rsidRPr="0013534D">
              <w:t>3.2</w:t>
            </w:r>
          </w:p>
        </w:tc>
        <w:tc>
          <w:tcPr>
            <w:tcW w:w="1123" w:type="dxa"/>
            <w:tcBorders>
              <w:top w:val="single" w:sz="4" w:space="0" w:color="auto"/>
              <w:left w:val="nil"/>
              <w:bottom w:val="nil"/>
              <w:right w:val="nil"/>
            </w:tcBorders>
            <w:noWrap/>
            <w:vAlign w:val="bottom"/>
            <w:hideMark/>
          </w:tcPr>
          <w:p w14:paraId="701C886C" w14:textId="77777777" w:rsidR="00EB580F" w:rsidRPr="0013534D" w:rsidRDefault="00EB580F" w:rsidP="00194003">
            <w:r w:rsidRPr="0013534D">
              <w:t>3</w:t>
            </w:r>
          </w:p>
        </w:tc>
        <w:tc>
          <w:tcPr>
            <w:tcW w:w="839" w:type="dxa"/>
            <w:tcBorders>
              <w:top w:val="single" w:sz="4" w:space="0" w:color="auto"/>
              <w:left w:val="nil"/>
              <w:bottom w:val="nil"/>
              <w:right w:val="nil"/>
            </w:tcBorders>
            <w:noWrap/>
            <w:vAlign w:val="bottom"/>
            <w:hideMark/>
          </w:tcPr>
          <w:p w14:paraId="11AA9CE9" w14:textId="77777777" w:rsidR="00EB580F" w:rsidRPr="0013534D" w:rsidRDefault="00EB580F" w:rsidP="00194003">
            <w:r w:rsidRPr="0013534D">
              <w:t>n</w:t>
            </w:r>
          </w:p>
        </w:tc>
        <w:tc>
          <w:tcPr>
            <w:tcW w:w="1443" w:type="dxa"/>
            <w:tcBorders>
              <w:top w:val="single" w:sz="4" w:space="0" w:color="auto"/>
              <w:left w:val="nil"/>
              <w:bottom w:val="nil"/>
              <w:right w:val="nil"/>
            </w:tcBorders>
            <w:noWrap/>
            <w:vAlign w:val="bottom"/>
            <w:hideMark/>
          </w:tcPr>
          <w:p w14:paraId="59524BEB" w14:textId="77777777" w:rsidR="00EB580F" w:rsidRPr="0013534D" w:rsidRDefault="00EB580F" w:rsidP="00194003">
            <w:r w:rsidRPr="0013534D">
              <w:t>n</w:t>
            </w:r>
          </w:p>
        </w:tc>
        <w:tc>
          <w:tcPr>
            <w:tcW w:w="1110" w:type="dxa"/>
            <w:tcBorders>
              <w:top w:val="single" w:sz="4" w:space="0" w:color="auto"/>
              <w:left w:val="nil"/>
              <w:bottom w:val="nil"/>
              <w:right w:val="nil"/>
            </w:tcBorders>
            <w:noWrap/>
            <w:vAlign w:val="bottom"/>
            <w:hideMark/>
          </w:tcPr>
          <w:p w14:paraId="453755D4" w14:textId="77777777" w:rsidR="00EB580F" w:rsidRPr="0013534D" w:rsidRDefault="00EB580F" w:rsidP="00194003">
            <w:r w:rsidRPr="0013534D">
              <w:t>y</w:t>
            </w:r>
          </w:p>
        </w:tc>
        <w:tc>
          <w:tcPr>
            <w:tcW w:w="1216" w:type="dxa"/>
            <w:tcBorders>
              <w:top w:val="single" w:sz="4" w:space="0" w:color="auto"/>
              <w:left w:val="nil"/>
              <w:bottom w:val="nil"/>
              <w:right w:val="nil"/>
            </w:tcBorders>
            <w:noWrap/>
            <w:vAlign w:val="bottom"/>
            <w:hideMark/>
          </w:tcPr>
          <w:p w14:paraId="76E48F96" w14:textId="77777777" w:rsidR="00EB580F" w:rsidRPr="0013534D" w:rsidRDefault="00EB580F" w:rsidP="00194003">
            <w:r w:rsidRPr="0013534D">
              <w:t>y</w:t>
            </w:r>
          </w:p>
        </w:tc>
        <w:tc>
          <w:tcPr>
            <w:tcW w:w="1016" w:type="dxa"/>
            <w:tcBorders>
              <w:top w:val="single" w:sz="4" w:space="0" w:color="auto"/>
              <w:left w:val="nil"/>
              <w:bottom w:val="nil"/>
              <w:right w:val="nil"/>
            </w:tcBorders>
            <w:noWrap/>
            <w:vAlign w:val="bottom"/>
            <w:hideMark/>
          </w:tcPr>
          <w:p w14:paraId="39656B13" w14:textId="77777777" w:rsidR="00EB580F" w:rsidRPr="0013534D" w:rsidRDefault="00EB580F" w:rsidP="00194003">
            <w:r w:rsidRPr="0013534D">
              <w:t>y</w:t>
            </w:r>
          </w:p>
        </w:tc>
      </w:tr>
      <w:tr w:rsidR="00EB580F" w:rsidRPr="0013534D" w14:paraId="6D3102A7" w14:textId="77777777" w:rsidTr="00EB580F">
        <w:trPr>
          <w:trHeight w:val="290"/>
        </w:trPr>
        <w:tc>
          <w:tcPr>
            <w:tcW w:w="950" w:type="dxa"/>
            <w:tcBorders>
              <w:top w:val="nil"/>
              <w:left w:val="nil"/>
              <w:bottom w:val="nil"/>
              <w:right w:val="nil"/>
            </w:tcBorders>
            <w:noWrap/>
            <w:vAlign w:val="bottom"/>
            <w:hideMark/>
          </w:tcPr>
          <w:p w14:paraId="012278FD" w14:textId="77777777" w:rsidR="00EB580F" w:rsidRPr="0013534D" w:rsidRDefault="00EB580F" w:rsidP="00194003">
            <w:r w:rsidRPr="0013534D">
              <w:t>102</w:t>
            </w:r>
          </w:p>
        </w:tc>
        <w:tc>
          <w:tcPr>
            <w:tcW w:w="903" w:type="dxa"/>
            <w:tcBorders>
              <w:top w:val="nil"/>
              <w:left w:val="nil"/>
              <w:bottom w:val="nil"/>
              <w:right w:val="nil"/>
            </w:tcBorders>
            <w:noWrap/>
            <w:vAlign w:val="bottom"/>
            <w:hideMark/>
          </w:tcPr>
          <w:p w14:paraId="22882019" w14:textId="77777777" w:rsidR="00EB580F" w:rsidRPr="0013534D" w:rsidRDefault="00EB580F" w:rsidP="00194003">
            <w:r w:rsidRPr="0013534D">
              <w:t>5.2</w:t>
            </w:r>
          </w:p>
        </w:tc>
        <w:tc>
          <w:tcPr>
            <w:tcW w:w="1123" w:type="dxa"/>
            <w:tcBorders>
              <w:top w:val="nil"/>
              <w:left w:val="nil"/>
              <w:bottom w:val="nil"/>
              <w:right w:val="nil"/>
            </w:tcBorders>
            <w:noWrap/>
            <w:vAlign w:val="bottom"/>
            <w:hideMark/>
          </w:tcPr>
          <w:p w14:paraId="5B443162"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22753EE"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19CBB305"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9F8D5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21FD8012"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52700FE" w14:textId="77777777" w:rsidR="00EB580F" w:rsidRPr="0013534D" w:rsidRDefault="00EB580F" w:rsidP="00194003">
            <w:r w:rsidRPr="0013534D">
              <w:t>n</w:t>
            </w:r>
          </w:p>
        </w:tc>
      </w:tr>
      <w:tr w:rsidR="00EB580F" w:rsidRPr="0013534D" w14:paraId="75483401" w14:textId="77777777" w:rsidTr="00EB580F">
        <w:trPr>
          <w:trHeight w:val="290"/>
        </w:trPr>
        <w:tc>
          <w:tcPr>
            <w:tcW w:w="950" w:type="dxa"/>
            <w:tcBorders>
              <w:top w:val="nil"/>
              <w:left w:val="nil"/>
              <w:bottom w:val="nil"/>
              <w:right w:val="nil"/>
            </w:tcBorders>
            <w:noWrap/>
            <w:vAlign w:val="bottom"/>
            <w:hideMark/>
          </w:tcPr>
          <w:p w14:paraId="0C3FA2AD" w14:textId="77777777" w:rsidR="00EB580F" w:rsidRPr="0013534D" w:rsidRDefault="00EB580F" w:rsidP="00194003">
            <w:r w:rsidRPr="0013534D">
              <w:t>103</w:t>
            </w:r>
          </w:p>
        </w:tc>
        <w:tc>
          <w:tcPr>
            <w:tcW w:w="903" w:type="dxa"/>
            <w:tcBorders>
              <w:top w:val="nil"/>
              <w:left w:val="nil"/>
              <w:bottom w:val="nil"/>
              <w:right w:val="nil"/>
            </w:tcBorders>
            <w:noWrap/>
            <w:vAlign w:val="bottom"/>
            <w:hideMark/>
          </w:tcPr>
          <w:p w14:paraId="005090CE" w14:textId="77777777" w:rsidR="00EB580F" w:rsidRPr="0013534D" w:rsidRDefault="00EB580F" w:rsidP="00194003">
            <w:r w:rsidRPr="0013534D">
              <w:t>6.6</w:t>
            </w:r>
          </w:p>
        </w:tc>
        <w:tc>
          <w:tcPr>
            <w:tcW w:w="1123" w:type="dxa"/>
            <w:tcBorders>
              <w:top w:val="nil"/>
              <w:left w:val="nil"/>
              <w:bottom w:val="nil"/>
              <w:right w:val="nil"/>
            </w:tcBorders>
            <w:noWrap/>
            <w:vAlign w:val="bottom"/>
            <w:hideMark/>
          </w:tcPr>
          <w:p w14:paraId="2DCFED0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1CC4F63F"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B278270"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45C3DB5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5C1FAC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DBEBF9E" w14:textId="77777777" w:rsidR="00EB580F" w:rsidRPr="0013534D" w:rsidRDefault="00EB580F" w:rsidP="00194003">
            <w:r w:rsidRPr="0013534D">
              <w:t>n</w:t>
            </w:r>
          </w:p>
        </w:tc>
      </w:tr>
      <w:tr w:rsidR="00EB580F" w:rsidRPr="0013534D" w14:paraId="41FAF217" w14:textId="77777777" w:rsidTr="00EB580F">
        <w:trPr>
          <w:trHeight w:val="290"/>
        </w:trPr>
        <w:tc>
          <w:tcPr>
            <w:tcW w:w="950" w:type="dxa"/>
            <w:tcBorders>
              <w:top w:val="nil"/>
              <w:left w:val="nil"/>
              <w:bottom w:val="nil"/>
              <w:right w:val="nil"/>
            </w:tcBorders>
            <w:noWrap/>
            <w:vAlign w:val="bottom"/>
            <w:hideMark/>
          </w:tcPr>
          <w:p w14:paraId="6E00137B" w14:textId="77777777" w:rsidR="00EB580F" w:rsidRPr="0013534D" w:rsidRDefault="00EB580F" w:rsidP="00194003">
            <w:r w:rsidRPr="0013534D">
              <w:t>104</w:t>
            </w:r>
          </w:p>
        </w:tc>
        <w:tc>
          <w:tcPr>
            <w:tcW w:w="903" w:type="dxa"/>
            <w:tcBorders>
              <w:top w:val="nil"/>
              <w:left w:val="nil"/>
              <w:bottom w:val="nil"/>
              <w:right w:val="nil"/>
            </w:tcBorders>
            <w:noWrap/>
            <w:vAlign w:val="bottom"/>
            <w:hideMark/>
          </w:tcPr>
          <w:p w14:paraId="13F83F1C"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599DE8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AFAB436"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EE06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2CD521F"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9D46FD7"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5D35941" w14:textId="77777777" w:rsidR="00EB580F" w:rsidRPr="0013534D" w:rsidRDefault="00EB580F" w:rsidP="00194003">
            <w:r w:rsidRPr="0013534D">
              <w:t>n</w:t>
            </w:r>
          </w:p>
        </w:tc>
      </w:tr>
      <w:tr w:rsidR="00EB580F" w:rsidRPr="0013534D" w14:paraId="611E2E6A" w14:textId="77777777" w:rsidTr="00EB580F">
        <w:trPr>
          <w:trHeight w:val="290"/>
        </w:trPr>
        <w:tc>
          <w:tcPr>
            <w:tcW w:w="950" w:type="dxa"/>
            <w:tcBorders>
              <w:top w:val="nil"/>
              <w:left w:val="nil"/>
              <w:bottom w:val="nil"/>
              <w:right w:val="nil"/>
            </w:tcBorders>
            <w:noWrap/>
            <w:vAlign w:val="bottom"/>
            <w:hideMark/>
          </w:tcPr>
          <w:p w14:paraId="53262470" w14:textId="77777777" w:rsidR="00EB580F" w:rsidRPr="0013534D" w:rsidRDefault="00EB580F" w:rsidP="00194003">
            <w:r w:rsidRPr="0013534D">
              <w:t>105</w:t>
            </w:r>
          </w:p>
        </w:tc>
        <w:tc>
          <w:tcPr>
            <w:tcW w:w="903" w:type="dxa"/>
            <w:tcBorders>
              <w:top w:val="nil"/>
              <w:left w:val="nil"/>
              <w:bottom w:val="nil"/>
              <w:right w:val="nil"/>
            </w:tcBorders>
            <w:noWrap/>
            <w:vAlign w:val="bottom"/>
            <w:hideMark/>
          </w:tcPr>
          <w:p w14:paraId="7950AC7C" w14:textId="77777777" w:rsidR="00EB580F" w:rsidRPr="0013534D" w:rsidRDefault="00EB580F" w:rsidP="00194003">
            <w:r w:rsidRPr="0013534D">
              <w:t>3.1</w:t>
            </w:r>
          </w:p>
        </w:tc>
        <w:tc>
          <w:tcPr>
            <w:tcW w:w="1123" w:type="dxa"/>
            <w:tcBorders>
              <w:top w:val="nil"/>
              <w:left w:val="nil"/>
              <w:bottom w:val="nil"/>
              <w:right w:val="nil"/>
            </w:tcBorders>
            <w:noWrap/>
            <w:vAlign w:val="bottom"/>
            <w:hideMark/>
          </w:tcPr>
          <w:p w14:paraId="26F5FC0C"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45D31A85" w14:textId="77777777" w:rsidR="00EB580F" w:rsidRPr="0013534D" w:rsidRDefault="00EB580F" w:rsidP="00194003">
            <w:r w:rsidRPr="0013534D">
              <w:t>y</w:t>
            </w:r>
          </w:p>
        </w:tc>
        <w:tc>
          <w:tcPr>
            <w:tcW w:w="1443" w:type="dxa"/>
            <w:tcBorders>
              <w:top w:val="nil"/>
              <w:left w:val="nil"/>
              <w:bottom w:val="nil"/>
              <w:right w:val="nil"/>
            </w:tcBorders>
            <w:noWrap/>
            <w:vAlign w:val="bottom"/>
            <w:hideMark/>
          </w:tcPr>
          <w:p w14:paraId="4EAD491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8D8E877"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645B0E85"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448F6BC" w14:textId="77777777" w:rsidR="00EB580F" w:rsidRPr="0013534D" w:rsidRDefault="00EB580F" w:rsidP="00194003">
            <w:r w:rsidRPr="0013534D">
              <w:t>y</w:t>
            </w:r>
          </w:p>
        </w:tc>
      </w:tr>
      <w:tr w:rsidR="00EB580F" w:rsidRPr="0013534D" w14:paraId="60F50D14" w14:textId="77777777" w:rsidTr="00EB580F">
        <w:trPr>
          <w:trHeight w:val="290"/>
        </w:trPr>
        <w:tc>
          <w:tcPr>
            <w:tcW w:w="950" w:type="dxa"/>
            <w:tcBorders>
              <w:top w:val="nil"/>
              <w:left w:val="nil"/>
              <w:bottom w:val="nil"/>
              <w:right w:val="nil"/>
            </w:tcBorders>
            <w:noWrap/>
            <w:vAlign w:val="bottom"/>
            <w:hideMark/>
          </w:tcPr>
          <w:p w14:paraId="5DE794E3" w14:textId="77777777" w:rsidR="00EB580F" w:rsidRPr="0013534D" w:rsidRDefault="00EB580F" w:rsidP="00194003">
            <w:r w:rsidRPr="0013534D">
              <w:t>106</w:t>
            </w:r>
          </w:p>
        </w:tc>
        <w:tc>
          <w:tcPr>
            <w:tcW w:w="903" w:type="dxa"/>
            <w:tcBorders>
              <w:top w:val="nil"/>
              <w:left w:val="nil"/>
              <w:bottom w:val="nil"/>
              <w:right w:val="nil"/>
            </w:tcBorders>
            <w:noWrap/>
            <w:vAlign w:val="bottom"/>
            <w:hideMark/>
          </w:tcPr>
          <w:p w14:paraId="1847B663" w14:textId="77777777" w:rsidR="00EB580F" w:rsidRPr="0013534D" w:rsidRDefault="00EB580F" w:rsidP="00194003">
            <w:r w:rsidRPr="0013534D">
              <w:t>5.9</w:t>
            </w:r>
          </w:p>
        </w:tc>
        <w:tc>
          <w:tcPr>
            <w:tcW w:w="1123" w:type="dxa"/>
            <w:tcBorders>
              <w:top w:val="nil"/>
              <w:left w:val="nil"/>
              <w:bottom w:val="nil"/>
              <w:right w:val="nil"/>
            </w:tcBorders>
            <w:noWrap/>
            <w:vAlign w:val="bottom"/>
            <w:hideMark/>
          </w:tcPr>
          <w:p w14:paraId="122CB95A"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58CF6CD0"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88E4D77"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3EA94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5CF08A24"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2F06B69" w14:textId="77777777" w:rsidR="00EB580F" w:rsidRPr="0013534D" w:rsidRDefault="00EB580F" w:rsidP="00194003">
            <w:r w:rsidRPr="0013534D">
              <w:t>n</w:t>
            </w:r>
          </w:p>
        </w:tc>
      </w:tr>
      <w:tr w:rsidR="00EB580F" w:rsidRPr="0013534D" w14:paraId="305DEF6B" w14:textId="77777777" w:rsidTr="00EB580F">
        <w:trPr>
          <w:trHeight w:val="290"/>
        </w:trPr>
        <w:tc>
          <w:tcPr>
            <w:tcW w:w="950" w:type="dxa"/>
            <w:tcBorders>
              <w:top w:val="nil"/>
              <w:left w:val="nil"/>
              <w:bottom w:val="nil"/>
              <w:right w:val="nil"/>
            </w:tcBorders>
            <w:noWrap/>
            <w:vAlign w:val="bottom"/>
            <w:hideMark/>
          </w:tcPr>
          <w:p w14:paraId="34039494" w14:textId="77777777" w:rsidR="00EB580F" w:rsidRPr="0013534D" w:rsidRDefault="00EB580F" w:rsidP="00194003">
            <w:r w:rsidRPr="0013534D">
              <w:t>107</w:t>
            </w:r>
          </w:p>
        </w:tc>
        <w:tc>
          <w:tcPr>
            <w:tcW w:w="903" w:type="dxa"/>
            <w:tcBorders>
              <w:top w:val="nil"/>
              <w:left w:val="nil"/>
              <w:bottom w:val="nil"/>
              <w:right w:val="nil"/>
            </w:tcBorders>
            <w:noWrap/>
            <w:vAlign w:val="bottom"/>
            <w:hideMark/>
          </w:tcPr>
          <w:p w14:paraId="0867C337" w14:textId="77777777" w:rsidR="00EB580F" w:rsidRPr="0013534D" w:rsidRDefault="00EB580F" w:rsidP="00194003">
            <w:r w:rsidRPr="0013534D">
              <w:t>3.6</w:t>
            </w:r>
          </w:p>
        </w:tc>
        <w:tc>
          <w:tcPr>
            <w:tcW w:w="1123" w:type="dxa"/>
            <w:tcBorders>
              <w:top w:val="nil"/>
              <w:left w:val="nil"/>
              <w:bottom w:val="nil"/>
              <w:right w:val="nil"/>
            </w:tcBorders>
            <w:noWrap/>
            <w:vAlign w:val="bottom"/>
            <w:hideMark/>
          </w:tcPr>
          <w:p w14:paraId="0FB8D978"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417B84D2"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3AA336E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227EABEA"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709601F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45D6C915" w14:textId="77777777" w:rsidR="00EB580F" w:rsidRPr="0013534D" w:rsidRDefault="00EB580F" w:rsidP="00194003">
            <w:r w:rsidRPr="0013534D">
              <w:t>n</w:t>
            </w:r>
          </w:p>
        </w:tc>
      </w:tr>
      <w:tr w:rsidR="00EB580F" w:rsidRPr="0013534D" w14:paraId="78F3803C" w14:textId="77777777" w:rsidTr="00EB580F">
        <w:trPr>
          <w:trHeight w:val="290"/>
        </w:trPr>
        <w:tc>
          <w:tcPr>
            <w:tcW w:w="950" w:type="dxa"/>
            <w:tcBorders>
              <w:top w:val="nil"/>
              <w:left w:val="nil"/>
              <w:bottom w:val="nil"/>
              <w:right w:val="nil"/>
            </w:tcBorders>
            <w:noWrap/>
            <w:vAlign w:val="bottom"/>
            <w:hideMark/>
          </w:tcPr>
          <w:p w14:paraId="1EB6BC02" w14:textId="77777777" w:rsidR="00EB580F" w:rsidRPr="0013534D" w:rsidRDefault="00EB580F" w:rsidP="00194003">
            <w:r w:rsidRPr="0013534D">
              <w:t>108</w:t>
            </w:r>
          </w:p>
        </w:tc>
        <w:tc>
          <w:tcPr>
            <w:tcW w:w="903" w:type="dxa"/>
            <w:tcBorders>
              <w:top w:val="nil"/>
              <w:left w:val="nil"/>
              <w:bottom w:val="nil"/>
              <w:right w:val="nil"/>
            </w:tcBorders>
            <w:noWrap/>
            <w:vAlign w:val="bottom"/>
            <w:hideMark/>
          </w:tcPr>
          <w:p w14:paraId="63574DEC" w14:textId="77777777" w:rsidR="00EB580F" w:rsidRPr="0013534D" w:rsidRDefault="00EB580F" w:rsidP="00194003">
            <w:r w:rsidRPr="0013534D">
              <w:t>4.45</w:t>
            </w:r>
          </w:p>
        </w:tc>
        <w:tc>
          <w:tcPr>
            <w:tcW w:w="1123" w:type="dxa"/>
            <w:tcBorders>
              <w:top w:val="nil"/>
              <w:left w:val="nil"/>
              <w:bottom w:val="nil"/>
              <w:right w:val="nil"/>
            </w:tcBorders>
            <w:noWrap/>
            <w:vAlign w:val="bottom"/>
            <w:hideMark/>
          </w:tcPr>
          <w:p w14:paraId="2755559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FC14931"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05218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335CAA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71ABB3F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324FCF3" w14:textId="77777777" w:rsidR="00EB580F" w:rsidRPr="0013534D" w:rsidRDefault="00EB580F" w:rsidP="00194003">
            <w:r w:rsidRPr="0013534D">
              <w:t>n</w:t>
            </w:r>
          </w:p>
        </w:tc>
      </w:tr>
      <w:tr w:rsidR="00EB580F" w:rsidRPr="0013534D" w14:paraId="42ED0C10" w14:textId="77777777" w:rsidTr="00EB580F">
        <w:trPr>
          <w:trHeight w:val="290"/>
        </w:trPr>
        <w:tc>
          <w:tcPr>
            <w:tcW w:w="950" w:type="dxa"/>
            <w:tcBorders>
              <w:top w:val="nil"/>
              <w:left w:val="nil"/>
              <w:bottom w:val="nil"/>
              <w:right w:val="nil"/>
            </w:tcBorders>
            <w:noWrap/>
            <w:vAlign w:val="bottom"/>
            <w:hideMark/>
          </w:tcPr>
          <w:p w14:paraId="308B8318" w14:textId="77777777" w:rsidR="00EB580F" w:rsidRPr="0013534D" w:rsidRDefault="00EB580F" w:rsidP="00194003">
            <w:r w:rsidRPr="0013534D">
              <w:t>109</w:t>
            </w:r>
          </w:p>
        </w:tc>
        <w:tc>
          <w:tcPr>
            <w:tcW w:w="903" w:type="dxa"/>
            <w:tcBorders>
              <w:top w:val="nil"/>
              <w:left w:val="nil"/>
              <w:bottom w:val="nil"/>
              <w:right w:val="nil"/>
            </w:tcBorders>
            <w:noWrap/>
            <w:vAlign w:val="bottom"/>
            <w:hideMark/>
          </w:tcPr>
          <w:p w14:paraId="73310EF3"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C177B4F"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BE2696D"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7F371B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015F0BF2"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365A03CE"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3650B4DA" w14:textId="77777777" w:rsidR="00EB580F" w:rsidRPr="0013534D" w:rsidRDefault="00EB580F" w:rsidP="00194003">
            <w:r w:rsidRPr="0013534D">
              <w:t>n</w:t>
            </w:r>
          </w:p>
        </w:tc>
      </w:tr>
      <w:tr w:rsidR="00EB580F" w:rsidRPr="0013534D" w14:paraId="615EA43E" w14:textId="77777777" w:rsidTr="00EB580F">
        <w:trPr>
          <w:trHeight w:val="290"/>
        </w:trPr>
        <w:tc>
          <w:tcPr>
            <w:tcW w:w="950" w:type="dxa"/>
            <w:tcBorders>
              <w:top w:val="nil"/>
              <w:left w:val="nil"/>
              <w:bottom w:val="nil"/>
              <w:right w:val="nil"/>
            </w:tcBorders>
            <w:noWrap/>
            <w:vAlign w:val="bottom"/>
            <w:hideMark/>
          </w:tcPr>
          <w:p w14:paraId="1AF492AA" w14:textId="77777777" w:rsidR="00EB580F" w:rsidRPr="0013534D" w:rsidRDefault="00EB580F" w:rsidP="00194003">
            <w:r w:rsidRPr="0013534D">
              <w:t>110</w:t>
            </w:r>
          </w:p>
        </w:tc>
        <w:tc>
          <w:tcPr>
            <w:tcW w:w="903" w:type="dxa"/>
            <w:tcBorders>
              <w:top w:val="nil"/>
              <w:left w:val="nil"/>
              <w:bottom w:val="nil"/>
              <w:right w:val="nil"/>
            </w:tcBorders>
            <w:noWrap/>
            <w:vAlign w:val="bottom"/>
            <w:hideMark/>
          </w:tcPr>
          <w:p w14:paraId="33AB36DC" w14:textId="77777777" w:rsidR="00EB580F" w:rsidRPr="0013534D" w:rsidRDefault="00EB580F" w:rsidP="00194003">
            <w:r w:rsidRPr="0013534D">
              <w:t>8.9</w:t>
            </w:r>
          </w:p>
        </w:tc>
        <w:tc>
          <w:tcPr>
            <w:tcW w:w="1123" w:type="dxa"/>
            <w:tcBorders>
              <w:top w:val="nil"/>
              <w:left w:val="nil"/>
              <w:bottom w:val="nil"/>
              <w:right w:val="nil"/>
            </w:tcBorders>
            <w:noWrap/>
            <w:vAlign w:val="bottom"/>
            <w:hideMark/>
          </w:tcPr>
          <w:p w14:paraId="4A646B1D"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96E2589"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1A29EC2"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B155D7"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C36D905"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F306C55" w14:textId="77777777" w:rsidR="00EB580F" w:rsidRPr="0013534D" w:rsidRDefault="00EB580F" w:rsidP="00194003">
            <w:r w:rsidRPr="0013534D">
              <w:t>n</w:t>
            </w:r>
          </w:p>
        </w:tc>
      </w:tr>
      <w:tr w:rsidR="00EB580F" w:rsidRPr="0013534D" w14:paraId="5870753D" w14:textId="77777777" w:rsidTr="00EB580F">
        <w:trPr>
          <w:trHeight w:val="290"/>
        </w:trPr>
        <w:tc>
          <w:tcPr>
            <w:tcW w:w="950" w:type="dxa"/>
            <w:tcBorders>
              <w:top w:val="nil"/>
              <w:left w:val="nil"/>
              <w:bottom w:val="nil"/>
              <w:right w:val="nil"/>
            </w:tcBorders>
            <w:noWrap/>
            <w:vAlign w:val="bottom"/>
            <w:hideMark/>
          </w:tcPr>
          <w:p w14:paraId="06CFCE78" w14:textId="77777777" w:rsidR="00EB580F" w:rsidRPr="0013534D" w:rsidRDefault="00EB580F" w:rsidP="00194003">
            <w:r w:rsidRPr="0013534D">
              <w:t>111</w:t>
            </w:r>
          </w:p>
        </w:tc>
        <w:tc>
          <w:tcPr>
            <w:tcW w:w="903" w:type="dxa"/>
            <w:tcBorders>
              <w:top w:val="nil"/>
              <w:left w:val="nil"/>
              <w:bottom w:val="nil"/>
              <w:right w:val="nil"/>
            </w:tcBorders>
            <w:noWrap/>
            <w:vAlign w:val="bottom"/>
            <w:hideMark/>
          </w:tcPr>
          <w:p w14:paraId="6D30934E" w14:textId="77777777" w:rsidR="00EB580F" w:rsidRPr="0013534D" w:rsidRDefault="00EB580F" w:rsidP="00194003">
            <w:r w:rsidRPr="0013534D">
              <w:t>4.6</w:t>
            </w:r>
          </w:p>
        </w:tc>
        <w:tc>
          <w:tcPr>
            <w:tcW w:w="1123" w:type="dxa"/>
            <w:tcBorders>
              <w:top w:val="nil"/>
              <w:left w:val="nil"/>
              <w:bottom w:val="nil"/>
              <w:right w:val="nil"/>
            </w:tcBorders>
            <w:noWrap/>
            <w:vAlign w:val="bottom"/>
            <w:hideMark/>
          </w:tcPr>
          <w:p w14:paraId="7B8FFCA3" w14:textId="77777777" w:rsidR="00EB580F" w:rsidRPr="0013534D" w:rsidRDefault="00EB580F" w:rsidP="00194003">
            <w:r w:rsidRPr="0013534D">
              <w:t>4</w:t>
            </w:r>
          </w:p>
        </w:tc>
        <w:tc>
          <w:tcPr>
            <w:tcW w:w="839" w:type="dxa"/>
            <w:tcBorders>
              <w:top w:val="nil"/>
              <w:left w:val="nil"/>
              <w:bottom w:val="nil"/>
              <w:right w:val="nil"/>
            </w:tcBorders>
            <w:noWrap/>
            <w:vAlign w:val="bottom"/>
            <w:hideMark/>
          </w:tcPr>
          <w:p w14:paraId="5DDBE93B"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588F6B8D"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111DE860"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36870C9"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8BB948E" w14:textId="77777777" w:rsidR="00EB580F" w:rsidRPr="0013534D" w:rsidRDefault="00EB580F" w:rsidP="00194003">
            <w:r w:rsidRPr="0013534D">
              <w:t>y</w:t>
            </w:r>
          </w:p>
        </w:tc>
      </w:tr>
      <w:tr w:rsidR="00EB580F" w:rsidRPr="0013534D" w14:paraId="237F11E6" w14:textId="77777777" w:rsidTr="00EB580F">
        <w:trPr>
          <w:trHeight w:val="290"/>
        </w:trPr>
        <w:tc>
          <w:tcPr>
            <w:tcW w:w="950" w:type="dxa"/>
            <w:tcBorders>
              <w:top w:val="nil"/>
              <w:left w:val="nil"/>
              <w:bottom w:val="nil"/>
              <w:right w:val="nil"/>
            </w:tcBorders>
            <w:noWrap/>
            <w:vAlign w:val="bottom"/>
            <w:hideMark/>
          </w:tcPr>
          <w:p w14:paraId="6D4E8118" w14:textId="77777777" w:rsidR="00EB580F" w:rsidRPr="0013534D" w:rsidRDefault="00EB580F" w:rsidP="00194003">
            <w:r w:rsidRPr="0013534D">
              <w:t>112</w:t>
            </w:r>
          </w:p>
        </w:tc>
        <w:tc>
          <w:tcPr>
            <w:tcW w:w="903" w:type="dxa"/>
            <w:tcBorders>
              <w:top w:val="nil"/>
              <w:left w:val="nil"/>
              <w:bottom w:val="nil"/>
              <w:right w:val="nil"/>
            </w:tcBorders>
            <w:noWrap/>
            <w:vAlign w:val="bottom"/>
            <w:hideMark/>
          </w:tcPr>
          <w:p w14:paraId="77BB710C" w14:textId="77777777" w:rsidR="00EB580F" w:rsidRPr="0013534D" w:rsidRDefault="00EB580F" w:rsidP="00194003">
            <w:r w:rsidRPr="0013534D">
              <w:t>6.7</w:t>
            </w:r>
          </w:p>
        </w:tc>
        <w:tc>
          <w:tcPr>
            <w:tcW w:w="1123" w:type="dxa"/>
            <w:tcBorders>
              <w:top w:val="nil"/>
              <w:left w:val="nil"/>
              <w:bottom w:val="nil"/>
              <w:right w:val="nil"/>
            </w:tcBorders>
            <w:noWrap/>
            <w:vAlign w:val="bottom"/>
            <w:hideMark/>
          </w:tcPr>
          <w:p w14:paraId="6CECD8F6"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554C3C18"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8AA3FC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65CC38D"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FC6DC68"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5B022FA3" w14:textId="77777777" w:rsidR="00EB580F" w:rsidRPr="0013534D" w:rsidRDefault="00EB580F" w:rsidP="00194003">
            <w:r w:rsidRPr="0013534D">
              <w:t>n</w:t>
            </w:r>
          </w:p>
        </w:tc>
      </w:tr>
      <w:tr w:rsidR="00EB580F" w:rsidRPr="0013534D" w14:paraId="51D5B2DE" w14:textId="77777777" w:rsidTr="00EB580F">
        <w:trPr>
          <w:trHeight w:val="290"/>
        </w:trPr>
        <w:tc>
          <w:tcPr>
            <w:tcW w:w="950" w:type="dxa"/>
            <w:tcBorders>
              <w:top w:val="nil"/>
              <w:left w:val="nil"/>
              <w:bottom w:val="nil"/>
              <w:right w:val="nil"/>
            </w:tcBorders>
            <w:noWrap/>
            <w:vAlign w:val="bottom"/>
            <w:hideMark/>
          </w:tcPr>
          <w:p w14:paraId="5CDE56D5" w14:textId="77777777" w:rsidR="00EB580F" w:rsidRPr="0013534D" w:rsidRDefault="00EB580F" w:rsidP="00194003">
            <w:r w:rsidRPr="0013534D">
              <w:t>113</w:t>
            </w:r>
          </w:p>
        </w:tc>
        <w:tc>
          <w:tcPr>
            <w:tcW w:w="903" w:type="dxa"/>
            <w:tcBorders>
              <w:top w:val="nil"/>
              <w:left w:val="nil"/>
              <w:bottom w:val="nil"/>
              <w:right w:val="nil"/>
            </w:tcBorders>
            <w:noWrap/>
            <w:vAlign w:val="bottom"/>
            <w:hideMark/>
          </w:tcPr>
          <w:p w14:paraId="58B5FEA5" w14:textId="77777777" w:rsidR="00EB580F" w:rsidRPr="0013534D" w:rsidRDefault="00EB580F" w:rsidP="00194003">
            <w:r w:rsidRPr="0013534D">
              <w:t>9.6</w:t>
            </w:r>
          </w:p>
        </w:tc>
        <w:tc>
          <w:tcPr>
            <w:tcW w:w="1123" w:type="dxa"/>
            <w:tcBorders>
              <w:top w:val="nil"/>
              <w:left w:val="nil"/>
              <w:bottom w:val="nil"/>
              <w:right w:val="nil"/>
            </w:tcBorders>
            <w:noWrap/>
            <w:vAlign w:val="bottom"/>
            <w:hideMark/>
          </w:tcPr>
          <w:p w14:paraId="58F6F4E7" w14:textId="77777777" w:rsidR="00EB580F" w:rsidRPr="0013534D" w:rsidRDefault="00EB580F" w:rsidP="00194003">
            <w:r w:rsidRPr="0013534D">
              <w:t>2</w:t>
            </w:r>
          </w:p>
        </w:tc>
        <w:tc>
          <w:tcPr>
            <w:tcW w:w="839" w:type="dxa"/>
            <w:tcBorders>
              <w:top w:val="nil"/>
              <w:left w:val="nil"/>
              <w:bottom w:val="nil"/>
              <w:right w:val="nil"/>
            </w:tcBorders>
            <w:noWrap/>
            <w:vAlign w:val="bottom"/>
            <w:hideMark/>
          </w:tcPr>
          <w:p w14:paraId="151E3084"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237EF53"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E525E8"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FEC1E8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305D0F5E" w14:textId="77777777" w:rsidR="00EB580F" w:rsidRPr="0013534D" w:rsidRDefault="00EB580F" w:rsidP="00194003">
            <w:r w:rsidRPr="0013534D">
              <w:t>n</w:t>
            </w:r>
          </w:p>
        </w:tc>
      </w:tr>
      <w:tr w:rsidR="00EB580F" w:rsidRPr="0013534D" w14:paraId="51FA3AF2" w14:textId="77777777" w:rsidTr="00EB580F">
        <w:trPr>
          <w:trHeight w:val="290"/>
        </w:trPr>
        <w:tc>
          <w:tcPr>
            <w:tcW w:w="950" w:type="dxa"/>
            <w:tcBorders>
              <w:top w:val="nil"/>
              <w:left w:val="nil"/>
              <w:right w:val="nil"/>
            </w:tcBorders>
            <w:noWrap/>
            <w:vAlign w:val="bottom"/>
            <w:hideMark/>
          </w:tcPr>
          <w:p w14:paraId="0E3BBE4D" w14:textId="77777777" w:rsidR="00EB580F" w:rsidRPr="0013534D" w:rsidRDefault="00EB580F" w:rsidP="00194003">
            <w:r w:rsidRPr="0013534D">
              <w:t>114</w:t>
            </w:r>
          </w:p>
        </w:tc>
        <w:tc>
          <w:tcPr>
            <w:tcW w:w="903" w:type="dxa"/>
            <w:tcBorders>
              <w:top w:val="nil"/>
              <w:left w:val="nil"/>
              <w:right w:val="nil"/>
            </w:tcBorders>
            <w:noWrap/>
            <w:vAlign w:val="bottom"/>
            <w:hideMark/>
          </w:tcPr>
          <w:p w14:paraId="250046AC" w14:textId="77777777" w:rsidR="00EB580F" w:rsidRPr="0013534D" w:rsidRDefault="00EB580F" w:rsidP="00194003">
            <w:r w:rsidRPr="0013534D">
              <w:t>4.2</w:t>
            </w:r>
          </w:p>
        </w:tc>
        <w:tc>
          <w:tcPr>
            <w:tcW w:w="1123" w:type="dxa"/>
            <w:tcBorders>
              <w:top w:val="nil"/>
              <w:left w:val="nil"/>
              <w:right w:val="nil"/>
            </w:tcBorders>
            <w:noWrap/>
            <w:vAlign w:val="bottom"/>
            <w:hideMark/>
          </w:tcPr>
          <w:p w14:paraId="16A3FEE4" w14:textId="77777777" w:rsidR="00EB580F" w:rsidRPr="0013534D" w:rsidRDefault="00EB580F" w:rsidP="00194003">
            <w:r w:rsidRPr="0013534D">
              <w:t>1</w:t>
            </w:r>
          </w:p>
        </w:tc>
        <w:tc>
          <w:tcPr>
            <w:tcW w:w="839" w:type="dxa"/>
            <w:tcBorders>
              <w:top w:val="nil"/>
              <w:left w:val="nil"/>
              <w:right w:val="nil"/>
            </w:tcBorders>
            <w:noWrap/>
            <w:vAlign w:val="bottom"/>
            <w:hideMark/>
          </w:tcPr>
          <w:p w14:paraId="2C763278" w14:textId="77777777" w:rsidR="00EB580F" w:rsidRPr="0013534D" w:rsidRDefault="00EB580F" w:rsidP="00194003">
            <w:r w:rsidRPr="0013534D">
              <w:t>n</w:t>
            </w:r>
          </w:p>
        </w:tc>
        <w:tc>
          <w:tcPr>
            <w:tcW w:w="1443" w:type="dxa"/>
            <w:tcBorders>
              <w:top w:val="nil"/>
              <w:left w:val="nil"/>
              <w:right w:val="nil"/>
            </w:tcBorders>
            <w:noWrap/>
            <w:vAlign w:val="bottom"/>
            <w:hideMark/>
          </w:tcPr>
          <w:p w14:paraId="4D7ADD91" w14:textId="77777777" w:rsidR="00EB580F" w:rsidRPr="0013534D" w:rsidRDefault="00EB580F" w:rsidP="00194003">
            <w:r w:rsidRPr="0013534D">
              <w:t>n</w:t>
            </w:r>
          </w:p>
        </w:tc>
        <w:tc>
          <w:tcPr>
            <w:tcW w:w="1110" w:type="dxa"/>
            <w:tcBorders>
              <w:top w:val="nil"/>
              <w:left w:val="nil"/>
              <w:right w:val="nil"/>
            </w:tcBorders>
            <w:noWrap/>
            <w:vAlign w:val="bottom"/>
            <w:hideMark/>
          </w:tcPr>
          <w:p w14:paraId="7D92D173" w14:textId="77777777" w:rsidR="00EB580F" w:rsidRPr="0013534D" w:rsidRDefault="00EB580F" w:rsidP="00194003">
            <w:r w:rsidRPr="0013534D">
              <w:t>y</w:t>
            </w:r>
          </w:p>
        </w:tc>
        <w:tc>
          <w:tcPr>
            <w:tcW w:w="1216" w:type="dxa"/>
            <w:tcBorders>
              <w:top w:val="nil"/>
              <w:left w:val="nil"/>
              <w:right w:val="nil"/>
            </w:tcBorders>
            <w:noWrap/>
            <w:vAlign w:val="bottom"/>
            <w:hideMark/>
          </w:tcPr>
          <w:p w14:paraId="047A1773" w14:textId="77777777" w:rsidR="00EB580F" w:rsidRPr="0013534D" w:rsidRDefault="00EB580F" w:rsidP="00194003">
            <w:r w:rsidRPr="0013534D">
              <w:t>y</w:t>
            </w:r>
          </w:p>
        </w:tc>
        <w:tc>
          <w:tcPr>
            <w:tcW w:w="1016" w:type="dxa"/>
            <w:tcBorders>
              <w:top w:val="nil"/>
              <w:left w:val="nil"/>
              <w:right w:val="nil"/>
            </w:tcBorders>
            <w:noWrap/>
            <w:vAlign w:val="bottom"/>
            <w:hideMark/>
          </w:tcPr>
          <w:p w14:paraId="5AE25531" w14:textId="77777777" w:rsidR="00EB580F" w:rsidRPr="0013534D" w:rsidRDefault="00EB580F" w:rsidP="00194003">
            <w:r w:rsidRPr="0013534D">
              <w:t>n</w:t>
            </w:r>
          </w:p>
        </w:tc>
      </w:tr>
      <w:tr w:rsidR="00EB580F" w:rsidRPr="0013534D" w14:paraId="69E9FA57" w14:textId="77777777" w:rsidTr="00EB580F">
        <w:trPr>
          <w:trHeight w:val="290"/>
        </w:trPr>
        <w:tc>
          <w:tcPr>
            <w:tcW w:w="950" w:type="dxa"/>
            <w:tcBorders>
              <w:top w:val="nil"/>
              <w:left w:val="nil"/>
              <w:bottom w:val="single" w:sz="4" w:space="0" w:color="auto"/>
              <w:right w:val="nil"/>
            </w:tcBorders>
            <w:noWrap/>
            <w:vAlign w:val="bottom"/>
            <w:hideMark/>
          </w:tcPr>
          <w:p w14:paraId="07B4347A" w14:textId="77777777" w:rsidR="00EB580F" w:rsidRPr="0013534D" w:rsidRDefault="00EB580F"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EB580F" w:rsidRPr="0013534D" w:rsidRDefault="00EB580F" w:rsidP="00194003">
            <w:r w:rsidRPr="0013534D">
              <w:t>9.1</w:t>
            </w:r>
          </w:p>
        </w:tc>
        <w:tc>
          <w:tcPr>
            <w:tcW w:w="1123" w:type="dxa"/>
            <w:tcBorders>
              <w:top w:val="nil"/>
              <w:left w:val="nil"/>
              <w:bottom w:val="single" w:sz="4" w:space="0" w:color="auto"/>
              <w:right w:val="nil"/>
            </w:tcBorders>
            <w:noWrap/>
            <w:vAlign w:val="bottom"/>
            <w:hideMark/>
          </w:tcPr>
          <w:p w14:paraId="72E29785" w14:textId="77777777" w:rsidR="00EB580F" w:rsidRPr="0013534D" w:rsidRDefault="00EB580F" w:rsidP="00194003">
            <w:r w:rsidRPr="0013534D">
              <w:t>4</w:t>
            </w:r>
          </w:p>
        </w:tc>
        <w:tc>
          <w:tcPr>
            <w:tcW w:w="839" w:type="dxa"/>
            <w:tcBorders>
              <w:top w:val="nil"/>
              <w:left w:val="nil"/>
              <w:bottom w:val="single" w:sz="4" w:space="0" w:color="auto"/>
              <w:right w:val="nil"/>
            </w:tcBorders>
            <w:noWrap/>
            <w:vAlign w:val="bottom"/>
            <w:hideMark/>
          </w:tcPr>
          <w:p w14:paraId="79DBAF24" w14:textId="77777777" w:rsidR="00EB580F" w:rsidRPr="0013534D" w:rsidRDefault="00EB580F" w:rsidP="00194003">
            <w:r w:rsidRPr="0013534D">
              <w:t>n</w:t>
            </w:r>
          </w:p>
        </w:tc>
        <w:tc>
          <w:tcPr>
            <w:tcW w:w="1443" w:type="dxa"/>
            <w:tcBorders>
              <w:top w:val="nil"/>
              <w:left w:val="nil"/>
              <w:bottom w:val="single" w:sz="4" w:space="0" w:color="auto"/>
              <w:right w:val="nil"/>
            </w:tcBorders>
            <w:noWrap/>
            <w:vAlign w:val="bottom"/>
            <w:hideMark/>
          </w:tcPr>
          <w:p w14:paraId="7BDAF295" w14:textId="77777777" w:rsidR="00EB580F" w:rsidRPr="0013534D" w:rsidRDefault="00EB580F" w:rsidP="00194003">
            <w:r w:rsidRPr="0013534D">
              <w:t>y</w:t>
            </w:r>
          </w:p>
        </w:tc>
        <w:tc>
          <w:tcPr>
            <w:tcW w:w="1110" w:type="dxa"/>
            <w:tcBorders>
              <w:top w:val="nil"/>
              <w:left w:val="nil"/>
              <w:bottom w:val="single" w:sz="4" w:space="0" w:color="auto"/>
              <w:right w:val="nil"/>
            </w:tcBorders>
            <w:noWrap/>
            <w:vAlign w:val="bottom"/>
            <w:hideMark/>
          </w:tcPr>
          <w:p w14:paraId="19993DBC" w14:textId="77777777" w:rsidR="00EB580F" w:rsidRPr="0013534D" w:rsidRDefault="00EB580F" w:rsidP="00194003">
            <w:r w:rsidRPr="0013534D">
              <w:t>y</w:t>
            </w:r>
          </w:p>
        </w:tc>
        <w:tc>
          <w:tcPr>
            <w:tcW w:w="1216" w:type="dxa"/>
            <w:tcBorders>
              <w:top w:val="nil"/>
              <w:left w:val="nil"/>
              <w:bottom w:val="single" w:sz="4" w:space="0" w:color="auto"/>
              <w:right w:val="nil"/>
            </w:tcBorders>
            <w:noWrap/>
            <w:vAlign w:val="bottom"/>
            <w:hideMark/>
          </w:tcPr>
          <w:p w14:paraId="26E215AA" w14:textId="77777777" w:rsidR="00EB580F" w:rsidRPr="0013534D" w:rsidRDefault="00EB580F" w:rsidP="00194003">
            <w:r w:rsidRPr="0013534D">
              <w:t>y</w:t>
            </w:r>
          </w:p>
        </w:tc>
        <w:tc>
          <w:tcPr>
            <w:tcW w:w="1016" w:type="dxa"/>
            <w:tcBorders>
              <w:top w:val="nil"/>
              <w:left w:val="nil"/>
              <w:bottom w:val="single" w:sz="4" w:space="0" w:color="auto"/>
              <w:right w:val="nil"/>
            </w:tcBorders>
            <w:noWrap/>
            <w:vAlign w:val="bottom"/>
            <w:hideMark/>
          </w:tcPr>
          <w:p w14:paraId="4A65CF5B" w14:textId="77777777" w:rsidR="00EB580F" w:rsidRPr="0013534D" w:rsidRDefault="00EB580F" w:rsidP="00194003">
            <w:r w:rsidRPr="0013534D">
              <w:t>y</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7687F18D" w:rsidR="0013534D" w:rsidRDefault="00EB42CB" w:rsidP="00EB42CB">
      <w:pPr>
        <w:pStyle w:val="Caption"/>
      </w:pPr>
      <w:bookmarkStart w:id="118" w:name="_Toc213798423"/>
      <w:r w:rsidRPr="00EB42CB">
        <w:rPr>
          <w:b/>
          <w:bCs/>
        </w:rPr>
        <w:lastRenderedPageBreak/>
        <w:t xml:space="preserve">Table </w:t>
      </w:r>
      <w:r w:rsidRPr="00EB42CB">
        <w:rPr>
          <w:b/>
          <w:bCs/>
        </w:rPr>
        <w:fldChar w:fldCharType="begin"/>
      </w:r>
      <w:r w:rsidRPr="00EB42CB">
        <w:rPr>
          <w:b/>
          <w:bCs/>
        </w:rPr>
        <w:instrText xml:space="preserve"> STYLEREF 1 \s </w:instrText>
      </w:r>
      <w:r w:rsidRPr="00EB42CB">
        <w:rPr>
          <w:b/>
          <w:bCs/>
        </w:rPr>
        <w:fldChar w:fldCharType="separate"/>
      </w:r>
      <w:r w:rsidRPr="00EB42CB">
        <w:rPr>
          <w:b/>
          <w:bCs/>
          <w:noProof/>
        </w:rPr>
        <w:t>A</w:t>
      </w:r>
      <w:r w:rsidRPr="00EB42CB">
        <w:rPr>
          <w:b/>
          <w:bCs/>
        </w:rPr>
        <w:fldChar w:fldCharType="end"/>
      </w:r>
      <w:r w:rsidRPr="00EB42CB">
        <w:rPr>
          <w:b/>
          <w:bCs/>
        </w:rPr>
        <w:t>.</w:t>
      </w:r>
      <w:r w:rsidRPr="00EB42CB">
        <w:rPr>
          <w:b/>
          <w:bCs/>
        </w:rPr>
        <w:fldChar w:fldCharType="begin"/>
      </w:r>
      <w:r w:rsidRPr="00EB42CB">
        <w:rPr>
          <w:b/>
          <w:bCs/>
        </w:rPr>
        <w:instrText xml:space="preserve"> SEQ Table \* ARABIC \s 1 </w:instrText>
      </w:r>
      <w:r w:rsidRPr="00EB42CB">
        <w:rPr>
          <w:b/>
          <w:bCs/>
        </w:rPr>
        <w:fldChar w:fldCharType="separate"/>
      </w:r>
      <w:r w:rsidRPr="00EB42CB">
        <w:rPr>
          <w:b/>
          <w:bCs/>
          <w:noProof/>
        </w:rPr>
        <w:t>4</w:t>
      </w:r>
      <w:r w:rsidRPr="00EB42CB">
        <w:rPr>
          <w:b/>
          <w:bCs/>
        </w:rPr>
        <w:fldChar w:fldCharType="end"/>
      </w:r>
      <w:r w:rsidRPr="00EB42CB">
        <w:rPr>
          <w:b/>
          <w:bCs/>
        </w:rPr>
        <w:t>.</w:t>
      </w:r>
      <w:r w:rsidR="0013534D" w:rsidRPr="0013534D">
        <w:rPr>
          <w:b/>
          <w:bCs/>
        </w:rPr>
        <w:t xml:space="preserve"> </w:t>
      </w:r>
      <w:r w:rsidR="0013534D" w:rsidRPr="0013534D">
        <w:t xml:space="preserve">Waterlogging and shade tolerance </w:t>
      </w:r>
      <w:r w:rsidR="00CF442B">
        <w:t>(</w:t>
      </w:r>
      <w:r w:rsidR="000C6E52" w:rsidRPr="000C6E52">
        <w:t>±</w:t>
      </w:r>
      <w:r w:rsidR="00CF442B">
        <w:t xml:space="preserve"> SE) </w:t>
      </w:r>
      <w:r w:rsidR="0013534D" w:rsidRPr="0013534D">
        <w:t xml:space="preserve">from </w:t>
      </w:r>
      <w:r w:rsidR="0013534D" w:rsidRPr="0013534D">
        <w:fldChar w:fldCharType="begin"/>
      </w:r>
      <w:r w:rsidR="0013534D" w:rsidRPr="0013534D">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13534D">
        <w:fldChar w:fldCharType="separate"/>
      </w:r>
      <w:r w:rsidR="00E56F17" w:rsidRPr="00E56F17">
        <w:rPr>
          <w:rFonts w:cs="Times New Roman"/>
        </w:rPr>
        <w:t>(Niinemets and Valladares 2006)</w:t>
      </w:r>
      <w:r w:rsidR="0013534D" w:rsidRPr="0013534D">
        <w:fldChar w:fldCharType="end"/>
      </w:r>
      <w:r w:rsidR="0013534D" w:rsidRPr="0013534D">
        <w:t xml:space="preserve"> for the common tree species found in the 30 hydric plots. Species were included if three or more individual trees were found.</w:t>
      </w:r>
      <w:bookmarkEnd w:id="118"/>
      <w:r w:rsidR="00E8700E">
        <w:t xml:space="preserve"> Values range from 1 to 5, with 5 being the most tolerant</w:t>
      </w:r>
      <w:r w:rsidR="00087A06">
        <w:t xml:space="preserve"> to waterlogging or shade.</w:t>
      </w:r>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 xml:space="preserve">Acer </w:t>
            </w:r>
            <w:proofErr w:type="spellStart"/>
            <w:r w:rsidRPr="0013534D">
              <w:rPr>
                <w:i/>
                <w:iCs/>
              </w:rPr>
              <w:t>saccharinum</w:t>
            </w:r>
            <w:proofErr w:type="spellEnd"/>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 xml:space="preserve">Carpinus </w:t>
            </w:r>
            <w:proofErr w:type="spellStart"/>
            <w:r w:rsidRPr="0013534D">
              <w:rPr>
                <w:i/>
                <w:iCs/>
              </w:rPr>
              <w:t>caroliniana</w:t>
            </w:r>
            <w:proofErr w:type="spellEnd"/>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 xml:space="preserve">Fagus </w:t>
            </w:r>
            <w:proofErr w:type="spellStart"/>
            <w:r w:rsidRPr="0013534D">
              <w:rPr>
                <w:i/>
                <w:iCs/>
              </w:rPr>
              <w:t>grandifolia</w:t>
            </w:r>
            <w:proofErr w:type="spellEnd"/>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 xml:space="preserve">Populus </w:t>
            </w:r>
            <w:proofErr w:type="spellStart"/>
            <w:r w:rsidRPr="0013534D">
              <w:rPr>
                <w:i/>
                <w:iCs/>
              </w:rPr>
              <w:t>grandidentata</w:t>
            </w:r>
            <w:proofErr w:type="spellEnd"/>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Default="00B66FD1" w:rsidP="00C342CE">
      <w:pPr>
        <w:pStyle w:val="Heading1"/>
      </w:pPr>
      <w:bookmarkStart w:id="119" w:name="_Toc213424274"/>
      <w:bookmarkEnd w:id="119"/>
    </w:p>
    <w:p w14:paraId="6F04DB1F" w14:textId="77777777" w:rsidR="00F37465" w:rsidRPr="00B53FD1" w:rsidRDefault="00F37465" w:rsidP="00194003"/>
    <w:p w14:paraId="28571D63" w14:textId="7C3AA306" w:rsidR="00F37465" w:rsidRPr="00B53FD1" w:rsidRDefault="00F37465" w:rsidP="00194003">
      <w:r w:rsidRPr="00B53FD1">
        <w:t xml:space="preserve"> </w:t>
      </w:r>
    </w:p>
    <w:p w14:paraId="310F32D0" w14:textId="49A08896" w:rsidR="00F37465" w:rsidRDefault="00AA05F5" w:rsidP="00194003">
      <w:r w:rsidRPr="00AA05F5">
        <w:rPr>
          <w:noProof/>
        </w:rPr>
        <w:drawing>
          <wp:inline distT="0" distB="0" distL="0" distR="0" wp14:anchorId="2EA4B6DD" wp14:editId="7E3A51C0">
            <wp:extent cx="3476530" cy="5547654"/>
            <wp:effectExtent l="0" t="0" r="0" b="0"/>
            <wp:doc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pic:cNvPicPr/>
                  </pic:nvPicPr>
                  <pic:blipFill>
                    <a:blip r:embed="rId38">
                      <a:extLst>
                        <a:ext uri="{96DAC541-7B7A-43D3-8B79-37D633B846F1}">
                          <asvg:svgBlip xmlns:asvg="http://schemas.microsoft.com/office/drawing/2016/SVG/main" r:embed="rId39"/>
                        </a:ext>
                      </a:extLst>
                    </a:blip>
                    <a:stretch>
                      <a:fillRect/>
                    </a:stretch>
                  </pic:blipFill>
                  <pic:spPr>
                    <a:xfrm>
                      <a:off x="0" y="0"/>
                      <a:ext cx="3482270" cy="5556813"/>
                    </a:xfrm>
                    <a:prstGeom prst="rect">
                      <a:avLst/>
                    </a:prstGeom>
                  </pic:spPr>
                </pic:pic>
              </a:graphicData>
            </a:graphic>
          </wp:inline>
        </w:drawing>
      </w:r>
    </w:p>
    <w:p w14:paraId="37D37276" w14:textId="77777777" w:rsidR="00AA05F5" w:rsidRPr="00B53FD1" w:rsidRDefault="00AA05F5" w:rsidP="00194003"/>
    <w:p w14:paraId="2F1D12DB" w14:textId="594F756F" w:rsidR="00F37465" w:rsidRPr="00B53FD1" w:rsidRDefault="00BC619A" w:rsidP="00447EF8">
      <w:pPr>
        <w:pStyle w:val="Caption"/>
      </w:pPr>
      <w:bookmarkStart w:id="120" w:name="_Toc213798458"/>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1</w:t>
      </w:r>
      <w:r w:rsidRPr="00BC619A">
        <w:rPr>
          <w:b/>
          <w:bCs/>
        </w:rPr>
        <w:fldChar w:fldCharType="end"/>
      </w:r>
      <w:r w:rsidRPr="00BC619A">
        <w:rPr>
          <w:b/>
          <w:bCs/>
        </w:rPr>
        <w:t>.</w:t>
      </w:r>
      <w:r>
        <w:t xml:space="preserve"> </w:t>
      </w:r>
      <w:r w:rsidR="00F37465" w:rsidRPr="00B53FD1">
        <w:t>Species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the species richness</w:t>
      </w:r>
      <w:bookmarkEnd w:id="120"/>
      <w:r w:rsidR="00A873CD">
        <w:t xml:space="preserve">. The main line is the </w:t>
      </w:r>
      <w:r w:rsidR="00FC674B">
        <w:t xml:space="preserve">mean species richness at a given number of sampled plots, while the </w:t>
      </w:r>
      <w:r w:rsidR="0024751A">
        <w:t>error bars are standard deviations based on random permutations of the order of sampling.</w:t>
      </w:r>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60380955">
            <wp:extent cx="5676900" cy="4572000"/>
            <wp:effectExtent l="0" t="0" r="0" b="0"/>
            <wp:doc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pic:cNvPicPr/>
                  </pic:nvPicPr>
                  <pic:blipFill>
                    <a:blip r:embed="rId40">
                      <a:extLst>
                        <a:ext uri="{96DAC541-7B7A-43D3-8B79-37D633B846F1}">
                          <asvg:svgBlip xmlns:asvg="http://schemas.microsoft.com/office/drawing/2016/SVG/main" r:embed="rId41"/>
                        </a:ext>
                      </a:extLst>
                    </a:blip>
                    <a:stretch>
                      <a:fillRect/>
                    </a:stretch>
                  </pic:blipFill>
                  <pic:spPr>
                    <a:xfrm>
                      <a:off x="0" y="0"/>
                      <a:ext cx="5676900" cy="4572000"/>
                    </a:xfrm>
                    <a:prstGeom prst="rect">
                      <a:avLst/>
                    </a:prstGeom>
                  </pic:spPr>
                </pic:pic>
              </a:graphicData>
            </a:graphic>
          </wp:inline>
        </w:drawing>
      </w:r>
    </w:p>
    <w:p w14:paraId="4039EB33" w14:textId="5405CBDA" w:rsidR="00F37465" w:rsidRPr="00B53FD1" w:rsidRDefault="00BC619A" w:rsidP="00447EF8">
      <w:pPr>
        <w:pStyle w:val="Caption"/>
      </w:pPr>
      <w:bookmarkStart w:id="121" w:name="_Toc213798459"/>
      <w:r w:rsidRPr="00BC619A">
        <w:rPr>
          <w:b/>
          <w:bCs/>
        </w:rPr>
        <w:t xml:space="preserve">Figure </w:t>
      </w:r>
      <w:r>
        <w:rPr>
          <w:b/>
          <w:bCs/>
        </w:rPr>
        <w:fldChar w:fldCharType="begin"/>
      </w:r>
      <w:r>
        <w:rPr>
          <w:b/>
          <w:bCs/>
        </w:rPr>
        <w:instrText xml:space="preserve"> STYLEREF 1 \s </w:instrText>
      </w:r>
      <w:r>
        <w:rPr>
          <w:b/>
          <w:bCs/>
        </w:rPr>
        <w:fldChar w:fldCharType="separate"/>
      </w:r>
      <w:r>
        <w:rPr>
          <w:b/>
          <w:bCs/>
          <w:noProof/>
        </w:rPr>
        <w:t>B</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BC619A">
        <w:rPr>
          <w:b/>
          <w:bCs/>
        </w:rPr>
        <w:t>.</w:t>
      </w:r>
      <w:r>
        <w:t xml:space="preserve"> </w:t>
      </w:r>
      <w:r w:rsidR="00F37465" w:rsidRPr="00B53FD1">
        <w:t>Biplot of the first two principal component axes of the principal components analysis (PCA) of the eight numerical traits measured for 47</w:t>
      </w:r>
      <w:commentRangeStart w:id="122"/>
      <w:commentRangeStart w:id="123"/>
      <w:r w:rsidR="00F37465" w:rsidRPr="00B53FD1">
        <w:t xml:space="preserve"> ground beetle species</w:t>
      </w:r>
      <w:commentRangeEnd w:id="122"/>
      <w:r w:rsidR="00F37465" w:rsidRPr="00B53FD1">
        <w:commentReference w:id="122"/>
      </w:r>
      <w:commentRangeEnd w:id="123"/>
      <w:r w:rsidR="00F37465" w:rsidRPr="00B53FD1">
        <w:commentReference w:id="123"/>
      </w:r>
      <w:r w:rsidR="00F37465" w:rsidRPr="00B53FD1">
        <w:t xml:space="preserve">. Blue arrows with labels are the eight trait variables, which are explained in Table 1. Black text in the graph indicates the locations of each species in trait space, following the abbreviations in Table </w:t>
      </w:r>
      <w:r w:rsidR="00B21F8C">
        <w:t>2.</w:t>
      </w:r>
      <w:r w:rsidR="00F37465" w:rsidRPr="00B53FD1">
        <w:t xml:space="preserve">2. The word “standard” after a variable name indicates that it has previously been divided by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121"/>
    </w:p>
    <w:p w14:paraId="0900E803" w14:textId="77777777" w:rsidR="00F37465" w:rsidRPr="00B53FD1" w:rsidRDefault="00F37465" w:rsidP="00194003">
      <w:r w:rsidRPr="00B53FD1">
        <w:rPr>
          <w:noProof/>
        </w:rPr>
        <w:lastRenderedPageBreak/>
        <w:drawing>
          <wp:inline distT="0" distB="0" distL="0" distR="0" wp14:anchorId="55F223D9" wp14:editId="30037721">
            <wp:extent cx="5362575" cy="3305175"/>
            <wp:effectExtent l="0" t="0" r="9525" b="9525"/>
            <wp:doc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pic:cNvPicPr/>
                  </pic:nvPicPr>
                  <pic:blipFill>
                    <a:blip r:embed="rId42">
                      <a:extLst>
                        <a:ext uri="{96DAC541-7B7A-43D3-8B79-37D633B846F1}">
                          <asvg:svgBlip xmlns:asvg="http://schemas.microsoft.com/office/drawing/2016/SVG/main" r:embed="rId43"/>
                        </a:ext>
                      </a:extLst>
                    </a:blip>
                    <a:stretch>
                      <a:fillRect/>
                    </a:stretch>
                  </pic:blipFill>
                  <pic:spPr>
                    <a:xfrm>
                      <a:off x="0" y="0"/>
                      <a:ext cx="5362575" cy="3305175"/>
                    </a:xfrm>
                    <a:prstGeom prst="rect">
                      <a:avLst/>
                    </a:prstGeom>
                  </pic:spPr>
                </pic:pic>
              </a:graphicData>
            </a:graphic>
          </wp:inline>
        </w:drawing>
      </w:r>
    </w:p>
    <w:p w14:paraId="02D15E76" w14:textId="01C9B807" w:rsidR="00F37465" w:rsidRPr="00B53FD1" w:rsidRDefault="00BC619A" w:rsidP="00447EF8">
      <w:pPr>
        <w:pStyle w:val="Caption"/>
      </w:pPr>
      <w:bookmarkStart w:id="124" w:name="_Toc213798460"/>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3</w:t>
      </w:r>
      <w:r w:rsidRPr="00BC619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124"/>
    </w:p>
    <w:p w14:paraId="35217E27" w14:textId="77777777" w:rsidR="00F37465" w:rsidRPr="00B53FD1" w:rsidRDefault="00F37465" w:rsidP="00194003"/>
    <w:p w14:paraId="60F17B3B" w14:textId="77777777" w:rsidR="00F37465" w:rsidRDefault="00F37465" w:rsidP="00194003"/>
    <w:p w14:paraId="0CB6B235" w14:textId="77777777" w:rsidR="00FE46C5" w:rsidRDefault="00FE46C5" w:rsidP="00194003"/>
    <w:p w14:paraId="6A32155C" w14:textId="77777777" w:rsidR="00FE46C5" w:rsidRDefault="00FE46C5" w:rsidP="00194003"/>
    <w:p w14:paraId="70982FAD" w14:textId="77777777" w:rsidR="00FE46C5" w:rsidRDefault="00FE46C5" w:rsidP="00194003"/>
    <w:p w14:paraId="13543BAE" w14:textId="77777777" w:rsidR="00FE46C5" w:rsidRDefault="00FE46C5" w:rsidP="00194003"/>
    <w:p w14:paraId="1A8C1B89" w14:textId="77777777" w:rsidR="00FE46C5" w:rsidRDefault="00FE46C5" w:rsidP="00194003"/>
    <w:p w14:paraId="54282A0C" w14:textId="77777777" w:rsidR="00FE46C5" w:rsidRDefault="00FE46C5" w:rsidP="00194003"/>
    <w:p w14:paraId="2C64E066" w14:textId="77777777" w:rsidR="00FE46C5" w:rsidRDefault="00FE46C5" w:rsidP="00194003"/>
    <w:p w14:paraId="14F64927" w14:textId="77777777" w:rsidR="00FE46C5" w:rsidRDefault="00FE46C5" w:rsidP="00194003"/>
    <w:p w14:paraId="72E4EECF" w14:textId="77777777" w:rsidR="00FE46C5" w:rsidRDefault="00FE46C5" w:rsidP="00194003"/>
    <w:p w14:paraId="4A957AE5" w14:textId="77777777" w:rsidR="00FE46C5" w:rsidRDefault="00FE46C5" w:rsidP="00194003"/>
    <w:p w14:paraId="6F23697E" w14:textId="77777777" w:rsidR="00FE46C5" w:rsidRDefault="00FE46C5" w:rsidP="00194003"/>
    <w:p w14:paraId="6F995553" w14:textId="77777777" w:rsidR="00FE46C5" w:rsidRPr="00B53FD1" w:rsidRDefault="00FE46C5" w:rsidP="00194003"/>
    <w:p w14:paraId="2B1167D8" w14:textId="77777777" w:rsidR="00F37465" w:rsidRPr="00B53FD1" w:rsidRDefault="00F37465" w:rsidP="00194003"/>
    <w:p w14:paraId="411CAA1C" w14:textId="77777777" w:rsidR="007C3DE4" w:rsidRDefault="007C3DE4" w:rsidP="00B541B1">
      <w:pPr>
        <w:pStyle w:val="Caption"/>
        <w:rPr>
          <w:b/>
          <w:bCs/>
        </w:rPr>
        <w:sectPr w:rsidR="007C3DE4" w:rsidSect="00A85B59">
          <w:pgSz w:w="12240" w:h="15840"/>
          <w:pgMar w:top="1440" w:right="1440" w:bottom="1440" w:left="2160" w:header="720" w:footer="1584" w:gutter="0"/>
          <w:cols w:space="720"/>
          <w:docGrid w:linePitch="360"/>
        </w:sectPr>
      </w:pPr>
      <w:bookmarkStart w:id="125" w:name="_Toc213798424"/>
    </w:p>
    <w:p w14:paraId="77309215" w14:textId="77777777" w:rsidR="00F925F9" w:rsidRPr="00737AF4" w:rsidRDefault="00B541B1" w:rsidP="00F925F9">
      <w:pPr>
        <w:spacing w:after="200"/>
        <w:rPr>
          <w:rFonts w:eastAsia="Calibri" w:cs="Times New Roman"/>
          <w:iCs/>
          <w:szCs w:val="18"/>
        </w:rPr>
      </w:pPr>
      <w:r w:rsidRPr="00B541B1">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00F37465" w:rsidRPr="00B53FD1">
        <w:t xml:space="preserve"> </w:t>
      </w:r>
      <w:bookmarkStart w:id="126" w:name="_Toc213798425"/>
      <w:bookmarkEnd w:id="125"/>
      <w:r w:rsidR="00F925F9" w:rsidRPr="00737AF4">
        <w:rPr>
          <w:rFonts w:eastAsia="Calibri" w:cs="Times New Roman"/>
          <w:iCs/>
          <w:szCs w:val="18"/>
        </w:rPr>
        <w:t>Voucher specimens used for trait measurements in this study.</w:t>
      </w:r>
      <w:r w:rsidR="00F925F9" w:rsidRPr="00F925F9">
        <w:rPr>
          <w:rFonts w:eastAsia="Calibri" w:cs="Times New Roman"/>
          <w:iCs/>
          <w:szCs w:val="18"/>
        </w:rPr>
        <w:t xml:space="preserve"> Vouchers were deposited at the </w:t>
      </w:r>
      <w:proofErr w:type="spellStart"/>
      <w:r w:rsidR="00F925F9" w:rsidRPr="00F925F9">
        <w:rPr>
          <w:rFonts w:eastAsia="Calibri" w:cs="Times New Roman"/>
          <w:iCs/>
          <w:szCs w:val="18"/>
        </w:rPr>
        <w:t>Triplehorn</w:t>
      </w:r>
      <w:proofErr w:type="spellEnd"/>
      <w:r w:rsidR="00F925F9" w:rsidRPr="00F925F9">
        <w:rPr>
          <w:rFonts w:eastAsia="Calibri" w:cs="Times New Roman"/>
          <w:iCs/>
          <w:szCs w:val="18"/>
        </w:rPr>
        <w:t xml:space="preserve"> Insect Collection at Ohio State University. The “Newly deposited?” column indicates whether the specimen was vouchered in 2025 as part of this thesis (y), or whether an existing specimen at the museum was used for trait measurement (n). </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2835"/>
        <w:gridCol w:w="709"/>
        <w:gridCol w:w="1843"/>
        <w:gridCol w:w="850"/>
        <w:gridCol w:w="2127"/>
      </w:tblGrid>
      <w:tr w:rsidR="00F925F9" w:rsidRPr="00F925F9" w14:paraId="4EAE921F" w14:textId="77777777" w:rsidTr="00F05206">
        <w:trPr>
          <w:trHeight w:val="290"/>
        </w:trPr>
        <w:tc>
          <w:tcPr>
            <w:tcW w:w="2835" w:type="dxa"/>
            <w:tcBorders>
              <w:top w:val="single" w:sz="4" w:space="0" w:color="auto"/>
              <w:bottom w:val="single" w:sz="4" w:space="0" w:color="auto"/>
            </w:tcBorders>
            <w:noWrap/>
            <w:vAlign w:val="bottom"/>
            <w:hideMark/>
          </w:tcPr>
          <w:p w14:paraId="1D612CFD" w14:textId="77777777" w:rsidR="00F925F9" w:rsidRPr="00F925F9" w:rsidRDefault="00F925F9" w:rsidP="00F925F9">
            <w:pPr>
              <w:rPr>
                <w:rFonts w:eastAsia="Calibri" w:cs="Times New Roman"/>
              </w:rPr>
            </w:pPr>
            <w:r w:rsidRPr="00F925F9">
              <w:rPr>
                <w:rFonts w:eastAsia="Calibri" w:cs="Times New Roman"/>
              </w:rPr>
              <w:t>Species</w:t>
            </w:r>
          </w:p>
        </w:tc>
        <w:tc>
          <w:tcPr>
            <w:tcW w:w="709" w:type="dxa"/>
            <w:tcBorders>
              <w:top w:val="single" w:sz="4" w:space="0" w:color="auto"/>
              <w:bottom w:val="single" w:sz="4" w:space="0" w:color="auto"/>
            </w:tcBorders>
            <w:noWrap/>
            <w:vAlign w:val="bottom"/>
            <w:hideMark/>
          </w:tcPr>
          <w:p w14:paraId="3407950B"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hideMark/>
          </w:tcPr>
          <w:p w14:paraId="21ED8424" w14:textId="77777777" w:rsidR="00F925F9" w:rsidRPr="00F925F9" w:rsidRDefault="00F925F9" w:rsidP="00F925F9">
            <w:pPr>
              <w:rPr>
                <w:rFonts w:eastAsia="Calibri" w:cs="Times New Roman"/>
              </w:rPr>
            </w:pPr>
            <w:r w:rsidRPr="00F925F9">
              <w:rPr>
                <w:rFonts w:eastAsia="Calibri" w:cs="Times New Roman"/>
              </w:rPr>
              <w:t>Unique ID</w:t>
            </w:r>
          </w:p>
        </w:tc>
        <w:tc>
          <w:tcPr>
            <w:tcW w:w="850" w:type="dxa"/>
            <w:tcBorders>
              <w:top w:val="single" w:sz="4" w:space="0" w:color="auto"/>
              <w:bottom w:val="single" w:sz="4" w:space="0" w:color="auto"/>
            </w:tcBorders>
          </w:tcPr>
          <w:p w14:paraId="2FF314F2" w14:textId="77777777" w:rsidR="00F925F9" w:rsidRPr="00F925F9" w:rsidRDefault="00F925F9" w:rsidP="00F925F9">
            <w:pPr>
              <w:rPr>
                <w:rFonts w:eastAsia="Calibri" w:cs="Times New Roman"/>
                <w:sz w:val="22"/>
                <w:szCs w:val="22"/>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hideMark/>
          </w:tcPr>
          <w:p w14:paraId="1B7766C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F925F9" w:rsidRPr="00F925F9" w14:paraId="60801A16" w14:textId="77777777" w:rsidTr="00F05206">
        <w:trPr>
          <w:trHeight w:val="290"/>
        </w:trPr>
        <w:tc>
          <w:tcPr>
            <w:tcW w:w="2835" w:type="dxa"/>
            <w:tcBorders>
              <w:top w:val="single" w:sz="4" w:space="0" w:color="auto"/>
            </w:tcBorders>
            <w:noWrap/>
            <w:vAlign w:val="bottom"/>
            <w:hideMark/>
          </w:tcPr>
          <w:p w14:paraId="1A288116" w14:textId="77777777" w:rsidR="00F925F9" w:rsidRPr="00F925F9" w:rsidRDefault="00F925F9" w:rsidP="00F925F9">
            <w:pPr>
              <w:rPr>
                <w:rFonts w:eastAsia="Calibri" w:cs="Times New Roman"/>
                <w:i/>
                <w:iCs/>
              </w:rPr>
            </w:pPr>
            <w:proofErr w:type="spellStart"/>
            <w:r w:rsidRPr="00F925F9">
              <w:rPr>
                <w:rFonts w:eastAsia="Calibri" w:cs="Times New Roman"/>
                <w:i/>
                <w:iCs/>
              </w:rPr>
              <w:t>Agonoleptus</w:t>
            </w:r>
            <w:proofErr w:type="spellEnd"/>
            <w:r w:rsidRPr="00F925F9">
              <w:rPr>
                <w:rFonts w:eastAsia="Calibri" w:cs="Times New Roman"/>
                <w:i/>
                <w:iCs/>
              </w:rPr>
              <w:t xml:space="preserve"> </w:t>
            </w:r>
            <w:proofErr w:type="spellStart"/>
            <w:r w:rsidRPr="00F925F9">
              <w:rPr>
                <w:rFonts w:eastAsia="Calibri" w:cs="Times New Roman"/>
                <w:i/>
                <w:iCs/>
              </w:rPr>
              <w:t>thoracicus</w:t>
            </w:r>
            <w:proofErr w:type="spellEnd"/>
          </w:p>
        </w:tc>
        <w:tc>
          <w:tcPr>
            <w:tcW w:w="709" w:type="dxa"/>
            <w:tcBorders>
              <w:top w:val="single" w:sz="4" w:space="0" w:color="auto"/>
            </w:tcBorders>
            <w:noWrap/>
            <w:vAlign w:val="bottom"/>
            <w:hideMark/>
          </w:tcPr>
          <w:p w14:paraId="1EECE9F5" w14:textId="77777777" w:rsidR="00F925F9" w:rsidRPr="00F925F9" w:rsidRDefault="00F925F9" w:rsidP="00F925F9">
            <w:pPr>
              <w:rPr>
                <w:rFonts w:eastAsia="Calibri" w:cs="Times New Roman"/>
              </w:rPr>
            </w:pPr>
            <w:r w:rsidRPr="00F925F9">
              <w:rPr>
                <w:rFonts w:eastAsia="Calibri" w:cs="Times New Roman"/>
              </w:rPr>
              <w:t>f</w:t>
            </w:r>
          </w:p>
        </w:tc>
        <w:tc>
          <w:tcPr>
            <w:tcW w:w="1843" w:type="dxa"/>
            <w:tcBorders>
              <w:top w:val="single" w:sz="4" w:space="0" w:color="auto"/>
            </w:tcBorders>
            <w:noWrap/>
            <w:hideMark/>
          </w:tcPr>
          <w:p w14:paraId="01D821F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819611</w:t>
            </w:r>
          </w:p>
        </w:tc>
        <w:tc>
          <w:tcPr>
            <w:tcW w:w="850" w:type="dxa"/>
            <w:tcBorders>
              <w:top w:val="single" w:sz="4" w:space="0" w:color="auto"/>
            </w:tcBorders>
          </w:tcPr>
          <w:p w14:paraId="5B9CB369"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tcBorders>
            <w:noWrap/>
            <w:vAlign w:val="bottom"/>
            <w:hideMark/>
          </w:tcPr>
          <w:p w14:paraId="259BAE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A4CA4A8" w14:textId="77777777" w:rsidTr="00F05206">
        <w:trPr>
          <w:trHeight w:val="290"/>
        </w:trPr>
        <w:tc>
          <w:tcPr>
            <w:tcW w:w="2835" w:type="dxa"/>
            <w:noWrap/>
            <w:vAlign w:val="bottom"/>
            <w:hideMark/>
          </w:tcPr>
          <w:p w14:paraId="2D75B38E"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177628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AF10F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671705</w:t>
            </w:r>
          </w:p>
        </w:tc>
        <w:tc>
          <w:tcPr>
            <w:tcW w:w="850" w:type="dxa"/>
          </w:tcPr>
          <w:p w14:paraId="7CF285C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F033D1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180E53" w14:textId="77777777" w:rsidTr="00F05206">
        <w:trPr>
          <w:trHeight w:val="290"/>
        </w:trPr>
        <w:tc>
          <w:tcPr>
            <w:tcW w:w="2835" w:type="dxa"/>
            <w:noWrap/>
            <w:vAlign w:val="bottom"/>
            <w:hideMark/>
          </w:tcPr>
          <w:p w14:paraId="29558525"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50E194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8FED4A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671700</w:t>
            </w:r>
          </w:p>
        </w:tc>
        <w:tc>
          <w:tcPr>
            <w:tcW w:w="850" w:type="dxa"/>
          </w:tcPr>
          <w:p w14:paraId="63319F2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1B37EE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8BEB492" w14:textId="77777777" w:rsidTr="00F05206">
        <w:trPr>
          <w:trHeight w:val="290"/>
        </w:trPr>
        <w:tc>
          <w:tcPr>
            <w:tcW w:w="2835" w:type="dxa"/>
            <w:noWrap/>
            <w:vAlign w:val="bottom"/>
            <w:hideMark/>
          </w:tcPr>
          <w:p w14:paraId="5BEA7F03"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4E1786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8C28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671704</w:t>
            </w:r>
          </w:p>
        </w:tc>
        <w:tc>
          <w:tcPr>
            <w:tcW w:w="850" w:type="dxa"/>
          </w:tcPr>
          <w:p w14:paraId="56F43BF0"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AC582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0B1837" w14:textId="77777777" w:rsidTr="00F05206">
        <w:trPr>
          <w:trHeight w:val="290"/>
        </w:trPr>
        <w:tc>
          <w:tcPr>
            <w:tcW w:w="2835" w:type="dxa"/>
            <w:noWrap/>
            <w:vAlign w:val="bottom"/>
            <w:hideMark/>
          </w:tcPr>
          <w:p w14:paraId="27222E2A"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6551D50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F664A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671703</w:t>
            </w:r>
          </w:p>
        </w:tc>
        <w:tc>
          <w:tcPr>
            <w:tcW w:w="850" w:type="dxa"/>
          </w:tcPr>
          <w:p w14:paraId="623A875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67AAA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43516C6" w14:textId="77777777" w:rsidTr="00F05206">
        <w:trPr>
          <w:trHeight w:val="290"/>
        </w:trPr>
        <w:tc>
          <w:tcPr>
            <w:tcW w:w="2835" w:type="dxa"/>
            <w:noWrap/>
            <w:vAlign w:val="bottom"/>
            <w:hideMark/>
          </w:tcPr>
          <w:p w14:paraId="22ACFBE1"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6147B0F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65DDA5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671702</w:t>
            </w:r>
          </w:p>
        </w:tc>
        <w:tc>
          <w:tcPr>
            <w:tcW w:w="850" w:type="dxa"/>
          </w:tcPr>
          <w:p w14:paraId="298DFB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702745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9085222" w14:textId="77777777" w:rsidTr="00F05206">
        <w:trPr>
          <w:trHeight w:val="290"/>
        </w:trPr>
        <w:tc>
          <w:tcPr>
            <w:tcW w:w="2835" w:type="dxa"/>
            <w:noWrap/>
            <w:vAlign w:val="bottom"/>
            <w:hideMark/>
          </w:tcPr>
          <w:p w14:paraId="43B7917B"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7454F69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A8425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819619</w:t>
            </w:r>
          </w:p>
        </w:tc>
        <w:tc>
          <w:tcPr>
            <w:tcW w:w="850" w:type="dxa"/>
          </w:tcPr>
          <w:p w14:paraId="3AA10B8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451A2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FE7BA0" w14:textId="77777777" w:rsidTr="00F05206">
        <w:trPr>
          <w:trHeight w:val="290"/>
        </w:trPr>
        <w:tc>
          <w:tcPr>
            <w:tcW w:w="2835" w:type="dxa"/>
            <w:noWrap/>
            <w:vAlign w:val="bottom"/>
            <w:hideMark/>
          </w:tcPr>
          <w:p w14:paraId="3F43BCA4"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24A8B4B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28F7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819616</w:t>
            </w:r>
          </w:p>
        </w:tc>
        <w:tc>
          <w:tcPr>
            <w:tcW w:w="850" w:type="dxa"/>
          </w:tcPr>
          <w:p w14:paraId="79B311C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BDB61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13D6B8B" w14:textId="77777777" w:rsidTr="00F05206">
        <w:trPr>
          <w:trHeight w:val="290"/>
        </w:trPr>
        <w:tc>
          <w:tcPr>
            <w:tcW w:w="2835" w:type="dxa"/>
            <w:noWrap/>
            <w:vAlign w:val="bottom"/>
            <w:hideMark/>
          </w:tcPr>
          <w:p w14:paraId="72D96D9B"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1A4ED4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D31D90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819613</w:t>
            </w:r>
          </w:p>
        </w:tc>
        <w:tc>
          <w:tcPr>
            <w:tcW w:w="850" w:type="dxa"/>
          </w:tcPr>
          <w:p w14:paraId="5C6058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730411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C7D152" w14:textId="77777777" w:rsidTr="00F05206">
        <w:trPr>
          <w:trHeight w:val="290"/>
        </w:trPr>
        <w:tc>
          <w:tcPr>
            <w:tcW w:w="2835" w:type="dxa"/>
            <w:noWrap/>
            <w:vAlign w:val="bottom"/>
            <w:hideMark/>
          </w:tcPr>
          <w:p w14:paraId="7C536DDD"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27AAA43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B49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671697</w:t>
            </w:r>
          </w:p>
        </w:tc>
        <w:tc>
          <w:tcPr>
            <w:tcW w:w="850" w:type="dxa"/>
          </w:tcPr>
          <w:p w14:paraId="26EE58D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0D3C8B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ED849D8" w14:textId="77777777" w:rsidTr="00F05206">
        <w:trPr>
          <w:trHeight w:val="290"/>
        </w:trPr>
        <w:tc>
          <w:tcPr>
            <w:tcW w:w="2835" w:type="dxa"/>
            <w:noWrap/>
            <w:vAlign w:val="bottom"/>
            <w:hideMark/>
          </w:tcPr>
          <w:p w14:paraId="47B62383"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317D21A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8094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523212</w:t>
            </w:r>
          </w:p>
        </w:tc>
        <w:tc>
          <w:tcPr>
            <w:tcW w:w="850" w:type="dxa"/>
          </w:tcPr>
          <w:p w14:paraId="67D1B3B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E8FA5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890ED0F" w14:textId="77777777" w:rsidTr="00F05206">
        <w:trPr>
          <w:trHeight w:val="290"/>
        </w:trPr>
        <w:tc>
          <w:tcPr>
            <w:tcW w:w="2835" w:type="dxa"/>
            <w:noWrap/>
            <w:vAlign w:val="bottom"/>
            <w:hideMark/>
          </w:tcPr>
          <w:p w14:paraId="7A95E1DF"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6307125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1573D7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523213</w:t>
            </w:r>
          </w:p>
        </w:tc>
        <w:tc>
          <w:tcPr>
            <w:tcW w:w="850" w:type="dxa"/>
          </w:tcPr>
          <w:p w14:paraId="2ADED2D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14BEB5C"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4B14513" w14:textId="77777777" w:rsidTr="00F05206">
        <w:trPr>
          <w:trHeight w:val="290"/>
        </w:trPr>
        <w:tc>
          <w:tcPr>
            <w:tcW w:w="2835" w:type="dxa"/>
            <w:noWrap/>
            <w:vAlign w:val="bottom"/>
            <w:hideMark/>
          </w:tcPr>
          <w:p w14:paraId="0AE31A9D"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4580BB6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6A2F5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523214</w:t>
            </w:r>
          </w:p>
        </w:tc>
        <w:tc>
          <w:tcPr>
            <w:tcW w:w="850" w:type="dxa"/>
          </w:tcPr>
          <w:p w14:paraId="64B206F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C24A8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DC95DE" w14:textId="77777777" w:rsidTr="00F05206">
        <w:trPr>
          <w:trHeight w:val="290"/>
        </w:trPr>
        <w:tc>
          <w:tcPr>
            <w:tcW w:w="2835" w:type="dxa"/>
            <w:noWrap/>
            <w:vAlign w:val="bottom"/>
            <w:hideMark/>
          </w:tcPr>
          <w:p w14:paraId="7FB3E0A9" w14:textId="77777777" w:rsidR="00F925F9" w:rsidRPr="00F925F9" w:rsidRDefault="00F925F9" w:rsidP="00F925F9">
            <w:pPr>
              <w:rPr>
                <w:rFonts w:eastAsia="Calibri" w:cs="Times New Roman"/>
                <w:i/>
                <w:iCs/>
              </w:rPr>
            </w:pPr>
            <w:proofErr w:type="spellStart"/>
            <w:r w:rsidRPr="00F925F9">
              <w:rPr>
                <w:rFonts w:eastAsia="Calibri" w:cs="Times New Roman"/>
                <w:i/>
                <w:iCs/>
              </w:rPr>
              <w:t>Amerizus</w:t>
            </w:r>
            <w:proofErr w:type="spellEnd"/>
            <w:r w:rsidRPr="00F925F9">
              <w:rPr>
                <w:rFonts w:eastAsia="Calibri" w:cs="Times New Roman"/>
                <w:i/>
                <w:iCs/>
              </w:rPr>
              <w:t xml:space="preserve"> sp.</w:t>
            </w:r>
          </w:p>
        </w:tc>
        <w:tc>
          <w:tcPr>
            <w:tcW w:w="709" w:type="dxa"/>
            <w:noWrap/>
            <w:vAlign w:val="bottom"/>
            <w:hideMark/>
          </w:tcPr>
          <w:p w14:paraId="32BEA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A2CD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819614</w:t>
            </w:r>
          </w:p>
        </w:tc>
        <w:tc>
          <w:tcPr>
            <w:tcW w:w="850" w:type="dxa"/>
          </w:tcPr>
          <w:p w14:paraId="7C476C9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1D4B3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F07346E" w14:textId="77777777" w:rsidTr="00F05206">
        <w:trPr>
          <w:trHeight w:val="290"/>
        </w:trPr>
        <w:tc>
          <w:tcPr>
            <w:tcW w:w="2835" w:type="dxa"/>
            <w:noWrap/>
            <w:vAlign w:val="bottom"/>
            <w:hideMark/>
          </w:tcPr>
          <w:p w14:paraId="626E214A"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360004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9ADFD15"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2D2DF53"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4ECE650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646B4B5" w14:textId="77777777" w:rsidTr="00F05206">
        <w:trPr>
          <w:trHeight w:val="290"/>
        </w:trPr>
        <w:tc>
          <w:tcPr>
            <w:tcW w:w="2835" w:type="dxa"/>
            <w:noWrap/>
            <w:vAlign w:val="bottom"/>
            <w:hideMark/>
          </w:tcPr>
          <w:p w14:paraId="32734D35"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0C65BDA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296983"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DC1A91E"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3981DEA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CAFFA54" w14:textId="77777777" w:rsidTr="00F05206">
        <w:trPr>
          <w:trHeight w:val="290"/>
        </w:trPr>
        <w:tc>
          <w:tcPr>
            <w:tcW w:w="2835" w:type="dxa"/>
            <w:noWrap/>
            <w:vAlign w:val="bottom"/>
            <w:hideMark/>
          </w:tcPr>
          <w:p w14:paraId="218F6503"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1522F5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213464"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09E3D3A5"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043B296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65BD905" w14:textId="77777777" w:rsidTr="00F05206">
        <w:trPr>
          <w:trHeight w:val="290"/>
        </w:trPr>
        <w:tc>
          <w:tcPr>
            <w:tcW w:w="2835" w:type="dxa"/>
            <w:noWrap/>
            <w:vAlign w:val="bottom"/>
            <w:hideMark/>
          </w:tcPr>
          <w:p w14:paraId="36236546"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06F0F28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495763E"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54E607C2"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17C4722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786A4D" w14:textId="77777777" w:rsidTr="00F05206">
        <w:trPr>
          <w:trHeight w:val="290"/>
        </w:trPr>
        <w:tc>
          <w:tcPr>
            <w:tcW w:w="2835" w:type="dxa"/>
            <w:noWrap/>
            <w:vAlign w:val="bottom"/>
            <w:hideMark/>
          </w:tcPr>
          <w:p w14:paraId="6CA17E03"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0A6C3A3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01427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671671</w:t>
            </w:r>
          </w:p>
        </w:tc>
        <w:tc>
          <w:tcPr>
            <w:tcW w:w="850" w:type="dxa"/>
          </w:tcPr>
          <w:p w14:paraId="4C5EBE5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9B81E8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F544DFF" w14:textId="77777777" w:rsidTr="00F05206">
        <w:trPr>
          <w:trHeight w:val="290"/>
        </w:trPr>
        <w:tc>
          <w:tcPr>
            <w:tcW w:w="2835" w:type="dxa"/>
            <w:noWrap/>
            <w:vAlign w:val="bottom"/>
            <w:hideMark/>
          </w:tcPr>
          <w:p w14:paraId="4192E177"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3AE075B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0118F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740908</w:t>
            </w:r>
          </w:p>
        </w:tc>
        <w:tc>
          <w:tcPr>
            <w:tcW w:w="850" w:type="dxa"/>
          </w:tcPr>
          <w:p w14:paraId="4CBC0CE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547D21B"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2D48E03" w14:textId="77777777" w:rsidTr="00F05206">
        <w:trPr>
          <w:trHeight w:val="290"/>
        </w:trPr>
        <w:tc>
          <w:tcPr>
            <w:tcW w:w="2835" w:type="dxa"/>
            <w:noWrap/>
            <w:vAlign w:val="bottom"/>
            <w:hideMark/>
          </w:tcPr>
          <w:p w14:paraId="3040F09A"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465B09EE"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98BBF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740906</w:t>
            </w:r>
          </w:p>
        </w:tc>
        <w:tc>
          <w:tcPr>
            <w:tcW w:w="850" w:type="dxa"/>
          </w:tcPr>
          <w:p w14:paraId="576FB7AA"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3E5D2CA"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1045B077" w14:textId="77777777" w:rsidTr="00F05206">
        <w:trPr>
          <w:trHeight w:val="290"/>
        </w:trPr>
        <w:tc>
          <w:tcPr>
            <w:tcW w:w="2835" w:type="dxa"/>
            <w:noWrap/>
            <w:vAlign w:val="bottom"/>
            <w:hideMark/>
          </w:tcPr>
          <w:p w14:paraId="3F58E208"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4FE417A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C6D79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819778</w:t>
            </w:r>
          </w:p>
        </w:tc>
        <w:tc>
          <w:tcPr>
            <w:tcW w:w="850" w:type="dxa"/>
          </w:tcPr>
          <w:p w14:paraId="0EC9D7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0693C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E21FC2" w14:textId="77777777" w:rsidTr="00F05206">
        <w:trPr>
          <w:trHeight w:val="290"/>
        </w:trPr>
        <w:tc>
          <w:tcPr>
            <w:tcW w:w="2835" w:type="dxa"/>
            <w:noWrap/>
            <w:vAlign w:val="bottom"/>
            <w:hideMark/>
          </w:tcPr>
          <w:p w14:paraId="5C8F8FC8"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0A8BE1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35A5A5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740902</w:t>
            </w:r>
          </w:p>
        </w:tc>
        <w:tc>
          <w:tcPr>
            <w:tcW w:w="850" w:type="dxa"/>
          </w:tcPr>
          <w:p w14:paraId="2C477D9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DA9CB1E"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50E3A3B" w14:textId="77777777" w:rsidTr="00F05206">
        <w:trPr>
          <w:trHeight w:val="290"/>
        </w:trPr>
        <w:tc>
          <w:tcPr>
            <w:tcW w:w="2835" w:type="dxa"/>
            <w:noWrap/>
            <w:vAlign w:val="bottom"/>
            <w:hideMark/>
          </w:tcPr>
          <w:p w14:paraId="4EE9117E"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5E50FB9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CFDFF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740900</w:t>
            </w:r>
          </w:p>
        </w:tc>
        <w:tc>
          <w:tcPr>
            <w:tcW w:w="850" w:type="dxa"/>
          </w:tcPr>
          <w:p w14:paraId="38D0BF7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B4EB1F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6E96B0DB" w14:textId="77777777" w:rsidTr="00F05206">
        <w:trPr>
          <w:trHeight w:val="290"/>
        </w:trPr>
        <w:tc>
          <w:tcPr>
            <w:tcW w:w="2835" w:type="dxa"/>
            <w:noWrap/>
            <w:vAlign w:val="bottom"/>
            <w:hideMark/>
          </w:tcPr>
          <w:p w14:paraId="1DDCB9A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melanopus</w:t>
            </w:r>
            <w:proofErr w:type="spellEnd"/>
          </w:p>
        </w:tc>
        <w:tc>
          <w:tcPr>
            <w:tcW w:w="709" w:type="dxa"/>
            <w:noWrap/>
            <w:vAlign w:val="bottom"/>
            <w:hideMark/>
          </w:tcPr>
          <w:p w14:paraId="37CC36A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0599A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819699</w:t>
            </w:r>
          </w:p>
        </w:tc>
        <w:tc>
          <w:tcPr>
            <w:tcW w:w="850" w:type="dxa"/>
          </w:tcPr>
          <w:p w14:paraId="7895A2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5359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AE6A4C0" w14:textId="77777777" w:rsidTr="00F05206">
        <w:trPr>
          <w:trHeight w:val="290"/>
        </w:trPr>
        <w:tc>
          <w:tcPr>
            <w:tcW w:w="2835" w:type="dxa"/>
            <w:noWrap/>
            <w:vAlign w:val="bottom"/>
            <w:hideMark/>
          </w:tcPr>
          <w:p w14:paraId="260BC62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2CBEC00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CD9C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819634</w:t>
            </w:r>
          </w:p>
        </w:tc>
        <w:tc>
          <w:tcPr>
            <w:tcW w:w="850" w:type="dxa"/>
          </w:tcPr>
          <w:p w14:paraId="3AA4AC2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6D371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15E73B" w14:textId="77777777" w:rsidTr="00F05206">
        <w:trPr>
          <w:trHeight w:val="290"/>
        </w:trPr>
        <w:tc>
          <w:tcPr>
            <w:tcW w:w="2835" w:type="dxa"/>
            <w:noWrap/>
            <w:vAlign w:val="bottom"/>
            <w:hideMark/>
          </w:tcPr>
          <w:p w14:paraId="6D4B3336"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78F89A2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3F78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819631</w:t>
            </w:r>
          </w:p>
        </w:tc>
        <w:tc>
          <w:tcPr>
            <w:tcW w:w="850" w:type="dxa"/>
          </w:tcPr>
          <w:p w14:paraId="41ED847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0042F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CE695C8" w14:textId="77777777" w:rsidTr="00F05206">
        <w:trPr>
          <w:trHeight w:val="290"/>
        </w:trPr>
        <w:tc>
          <w:tcPr>
            <w:tcW w:w="2835" w:type="dxa"/>
            <w:noWrap/>
            <w:vAlign w:val="bottom"/>
            <w:hideMark/>
          </w:tcPr>
          <w:p w14:paraId="245492A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5B8C0BA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6A7FB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819628</w:t>
            </w:r>
          </w:p>
        </w:tc>
        <w:tc>
          <w:tcPr>
            <w:tcW w:w="850" w:type="dxa"/>
          </w:tcPr>
          <w:p w14:paraId="1574DF0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F9C5E9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20E6A3A" w14:textId="77777777" w:rsidTr="00F05206">
        <w:trPr>
          <w:trHeight w:val="290"/>
        </w:trPr>
        <w:tc>
          <w:tcPr>
            <w:tcW w:w="2835" w:type="dxa"/>
            <w:noWrap/>
            <w:vAlign w:val="bottom"/>
            <w:hideMark/>
          </w:tcPr>
          <w:p w14:paraId="650D174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4244231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B0216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819625</w:t>
            </w:r>
          </w:p>
        </w:tc>
        <w:tc>
          <w:tcPr>
            <w:tcW w:w="850" w:type="dxa"/>
          </w:tcPr>
          <w:p w14:paraId="2A1A5FE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DDA4F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66B305E" w14:textId="77777777" w:rsidTr="00F05206">
        <w:trPr>
          <w:trHeight w:val="290"/>
        </w:trPr>
        <w:tc>
          <w:tcPr>
            <w:tcW w:w="2835" w:type="dxa"/>
            <w:noWrap/>
            <w:vAlign w:val="bottom"/>
            <w:hideMark/>
          </w:tcPr>
          <w:p w14:paraId="5E0E0C62"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5BFDF93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94ECF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819622</w:t>
            </w:r>
          </w:p>
        </w:tc>
        <w:tc>
          <w:tcPr>
            <w:tcW w:w="850" w:type="dxa"/>
          </w:tcPr>
          <w:p w14:paraId="1F7E52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C38B45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1573D29" w14:textId="77777777" w:rsidTr="00F05206">
        <w:trPr>
          <w:trHeight w:val="290"/>
        </w:trPr>
        <w:tc>
          <w:tcPr>
            <w:tcW w:w="2835" w:type="dxa"/>
            <w:tcBorders>
              <w:top w:val="single" w:sz="4" w:space="0" w:color="auto"/>
            </w:tcBorders>
            <w:noWrap/>
            <w:vAlign w:val="bottom"/>
          </w:tcPr>
          <w:p w14:paraId="071C0B62"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59ED7329" w14:textId="77777777" w:rsidR="00F925F9" w:rsidRPr="00F925F9" w:rsidRDefault="00F925F9" w:rsidP="00F925F9">
            <w:pPr>
              <w:rPr>
                <w:rFonts w:eastAsia="Calibri" w:cs="Times New Roman"/>
              </w:rPr>
            </w:pPr>
          </w:p>
        </w:tc>
        <w:tc>
          <w:tcPr>
            <w:tcW w:w="1843" w:type="dxa"/>
            <w:tcBorders>
              <w:top w:val="single" w:sz="4" w:space="0" w:color="auto"/>
            </w:tcBorders>
            <w:noWrap/>
          </w:tcPr>
          <w:p w14:paraId="0567CD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7A41A1A5"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2E33439" w14:textId="77777777" w:rsidR="00F925F9" w:rsidRPr="00F925F9" w:rsidRDefault="00F925F9" w:rsidP="00F925F9">
            <w:pPr>
              <w:rPr>
                <w:rFonts w:eastAsia="Calibri" w:cs="Times New Roman"/>
              </w:rPr>
            </w:pPr>
          </w:p>
        </w:tc>
      </w:tr>
      <w:tr w:rsidR="00F925F9" w:rsidRPr="00F925F9" w14:paraId="04B4C698" w14:textId="77777777" w:rsidTr="00F05206">
        <w:trPr>
          <w:trHeight w:val="290"/>
        </w:trPr>
        <w:tc>
          <w:tcPr>
            <w:tcW w:w="2835" w:type="dxa"/>
            <w:tcBorders>
              <w:bottom w:val="nil"/>
            </w:tcBorders>
            <w:noWrap/>
            <w:vAlign w:val="bottom"/>
          </w:tcPr>
          <w:p w14:paraId="2AD2083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5690FF6A" w14:textId="77777777" w:rsidR="00F925F9" w:rsidRPr="00F925F9" w:rsidRDefault="00F925F9" w:rsidP="00F925F9">
            <w:pPr>
              <w:rPr>
                <w:rFonts w:eastAsia="Calibri" w:cs="Times New Roman"/>
              </w:rPr>
            </w:pPr>
          </w:p>
        </w:tc>
        <w:tc>
          <w:tcPr>
            <w:tcW w:w="1843" w:type="dxa"/>
            <w:tcBorders>
              <w:bottom w:val="nil"/>
            </w:tcBorders>
            <w:noWrap/>
          </w:tcPr>
          <w:p w14:paraId="13A36784"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7EC6FCE7" w14:textId="77777777" w:rsidR="00F925F9" w:rsidRPr="00F925F9" w:rsidRDefault="00F925F9" w:rsidP="00F925F9">
            <w:pPr>
              <w:rPr>
                <w:rFonts w:eastAsia="Calibri" w:cs="Times New Roman"/>
              </w:rPr>
            </w:pPr>
          </w:p>
        </w:tc>
        <w:tc>
          <w:tcPr>
            <w:tcW w:w="2127" w:type="dxa"/>
            <w:tcBorders>
              <w:bottom w:val="nil"/>
            </w:tcBorders>
            <w:noWrap/>
            <w:vAlign w:val="bottom"/>
          </w:tcPr>
          <w:p w14:paraId="634EBEDA" w14:textId="77777777" w:rsidR="00F925F9" w:rsidRDefault="00F925F9" w:rsidP="00F925F9">
            <w:pPr>
              <w:rPr>
                <w:rFonts w:eastAsia="Calibri" w:cs="Times New Roman"/>
              </w:rPr>
            </w:pPr>
            <w:r w:rsidRPr="00F925F9">
              <w:rPr>
                <w:rFonts w:eastAsia="Calibri" w:cs="Times New Roman"/>
              </w:rPr>
              <w:t>Continued</w:t>
            </w:r>
          </w:p>
          <w:p w14:paraId="1B4EB459" w14:textId="77777777" w:rsidR="00897365" w:rsidRDefault="00897365" w:rsidP="00F925F9">
            <w:pPr>
              <w:rPr>
                <w:rFonts w:eastAsia="Calibri" w:cs="Times New Roman"/>
              </w:rPr>
            </w:pPr>
          </w:p>
          <w:p w14:paraId="32E134D6" w14:textId="77777777" w:rsidR="00897365" w:rsidRPr="00F925F9" w:rsidRDefault="00897365" w:rsidP="00F925F9">
            <w:pPr>
              <w:rPr>
                <w:rFonts w:eastAsia="Calibri" w:cs="Times New Roman"/>
              </w:rPr>
            </w:pPr>
          </w:p>
        </w:tc>
      </w:tr>
      <w:tr w:rsidR="00F925F9" w:rsidRPr="00F925F9" w14:paraId="6CD34B42" w14:textId="77777777" w:rsidTr="00F05206">
        <w:trPr>
          <w:trHeight w:val="290"/>
        </w:trPr>
        <w:tc>
          <w:tcPr>
            <w:tcW w:w="2835" w:type="dxa"/>
            <w:tcBorders>
              <w:top w:val="nil"/>
              <w:bottom w:val="nil"/>
            </w:tcBorders>
            <w:noWrap/>
            <w:vAlign w:val="bottom"/>
          </w:tcPr>
          <w:p w14:paraId="26336852"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1D35E6FC" w14:textId="77777777" w:rsidR="00F925F9" w:rsidRPr="00F925F9" w:rsidRDefault="00F925F9" w:rsidP="00F925F9">
            <w:pPr>
              <w:rPr>
                <w:rFonts w:eastAsia="Calibri" w:cs="Times New Roman"/>
              </w:rPr>
            </w:pPr>
          </w:p>
        </w:tc>
        <w:tc>
          <w:tcPr>
            <w:tcW w:w="1843" w:type="dxa"/>
            <w:tcBorders>
              <w:top w:val="nil"/>
              <w:bottom w:val="nil"/>
            </w:tcBorders>
            <w:noWrap/>
          </w:tcPr>
          <w:p w14:paraId="37EB19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131C610"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D88312B" w14:textId="77777777" w:rsidR="00F925F9" w:rsidRPr="00F925F9" w:rsidRDefault="00F925F9" w:rsidP="00F925F9">
            <w:pPr>
              <w:rPr>
                <w:rFonts w:eastAsia="Calibri" w:cs="Times New Roman"/>
              </w:rPr>
            </w:pPr>
          </w:p>
        </w:tc>
      </w:tr>
      <w:tr w:rsidR="00F925F9" w:rsidRPr="00F925F9" w14:paraId="3DAF980A" w14:textId="77777777" w:rsidTr="00F05206">
        <w:trPr>
          <w:trHeight w:val="290"/>
        </w:trPr>
        <w:tc>
          <w:tcPr>
            <w:tcW w:w="2835" w:type="dxa"/>
            <w:tcBorders>
              <w:top w:val="nil"/>
              <w:bottom w:val="single" w:sz="4" w:space="0" w:color="auto"/>
            </w:tcBorders>
            <w:noWrap/>
            <w:vAlign w:val="bottom"/>
          </w:tcPr>
          <w:p w14:paraId="00FB20EF"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3D2B3157"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D109925"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40CFEAC5"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036E689A" w14:textId="77777777" w:rsidR="00F925F9" w:rsidRPr="00F925F9" w:rsidRDefault="00F925F9" w:rsidP="00F925F9">
            <w:pPr>
              <w:rPr>
                <w:rFonts w:eastAsia="Calibri" w:cs="Times New Roman"/>
              </w:rPr>
            </w:pPr>
          </w:p>
        </w:tc>
      </w:tr>
      <w:tr w:rsidR="00F925F9" w:rsidRPr="00F925F9" w14:paraId="33F3DB4C" w14:textId="77777777" w:rsidTr="00367B14">
        <w:trPr>
          <w:trHeight w:val="290"/>
        </w:trPr>
        <w:tc>
          <w:tcPr>
            <w:tcW w:w="2835" w:type="dxa"/>
            <w:tcBorders>
              <w:top w:val="single" w:sz="4" w:space="0" w:color="auto"/>
              <w:bottom w:val="single" w:sz="4" w:space="0" w:color="auto"/>
            </w:tcBorders>
            <w:noWrap/>
            <w:vAlign w:val="bottom"/>
          </w:tcPr>
          <w:p w14:paraId="14688509"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08C4761A"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73F3700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D1D994E"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38F1A61"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67B14" w:rsidRPr="00F925F9" w14:paraId="7E26F8BD" w14:textId="77777777" w:rsidTr="00367B14">
        <w:trPr>
          <w:trHeight w:val="290"/>
        </w:trPr>
        <w:tc>
          <w:tcPr>
            <w:tcW w:w="2835" w:type="dxa"/>
            <w:tcBorders>
              <w:top w:val="single" w:sz="4" w:space="0" w:color="auto"/>
              <w:bottom w:val="nil"/>
            </w:tcBorders>
            <w:noWrap/>
            <w:vAlign w:val="bottom"/>
          </w:tcPr>
          <w:p w14:paraId="7115D783" w14:textId="3C73B61D"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single" w:sz="4" w:space="0" w:color="auto"/>
              <w:bottom w:val="nil"/>
            </w:tcBorders>
            <w:noWrap/>
            <w:vAlign w:val="bottom"/>
          </w:tcPr>
          <w:p w14:paraId="6DF9B5F9" w14:textId="3E1E3BEB" w:rsidR="00367B14" w:rsidRPr="00F925F9" w:rsidRDefault="00367B14" w:rsidP="00367B14">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FC6F530" w14:textId="28ED87DB"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819706</w:t>
            </w:r>
          </w:p>
        </w:tc>
        <w:tc>
          <w:tcPr>
            <w:tcW w:w="850" w:type="dxa"/>
            <w:tcBorders>
              <w:top w:val="single" w:sz="4" w:space="0" w:color="auto"/>
              <w:bottom w:val="nil"/>
            </w:tcBorders>
          </w:tcPr>
          <w:p w14:paraId="2EB90349" w14:textId="3B819C19" w:rsidR="00367B14" w:rsidRPr="00F925F9" w:rsidRDefault="00367B14" w:rsidP="00367B14">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0ABFE0FD" w14:textId="764E461E"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4C470093" w14:textId="77777777" w:rsidTr="00367B14">
        <w:trPr>
          <w:trHeight w:val="290"/>
        </w:trPr>
        <w:tc>
          <w:tcPr>
            <w:tcW w:w="2835" w:type="dxa"/>
            <w:tcBorders>
              <w:top w:val="nil"/>
              <w:bottom w:val="nil"/>
            </w:tcBorders>
            <w:noWrap/>
            <w:vAlign w:val="bottom"/>
          </w:tcPr>
          <w:p w14:paraId="374480C9" w14:textId="33E4E157"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5A0D7A81" w14:textId="6EA58492" w:rsidR="00367B14" w:rsidRPr="00F925F9" w:rsidRDefault="00367B14" w:rsidP="00367B14">
            <w:pPr>
              <w:rPr>
                <w:rFonts w:eastAsia="Calibri" w:cs="Times New Roman"/>
              </w:rPr>
            </w:pPr>
            <w:r w:rsidRPr="00F925F9">
              <w:rPr>
                <w:rFonts w:eastAsia="Calibri" w:cs="Times New Roman"/>
              </w:rPr>
              <w:t>m</w:t>
            </w:r>
          </w:p>
        </w:tc>
        <w:tc>
          <w:tcPr>
            <w:tcW w:w="1843" w:type="dxa"/>
            <w:tcBorders>
              <w:top w:val="nil"/>
              <w:bottom w:val="nil"/>
            </w:tcBorders>
            <w:noWrap/>
          </w:tcPr>
          <w:p w14:paraId="52219EBF" w14:textId="5EDBB732"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819715</w:t>
            </w:r>
          </w:p>
        </w:tc>
        <w:tc>
          <w:tcPr>
            <w:tcW w:w="850" w:type="dxa"/>
            <w:tcBorders>
              <w:top w:val="nil"/>
              <w:bottom w:val="nil"/>
            </w:tcBorders>
          </w:tcPr>
          <w:p w14:paraId="6ED3F733" w14:textId="2E0FD13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4BF5C5B" w14:textId="2FD9A224"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33138990" w14:textId="77777777" w:rsidTr="00367B14">
        <w:trPr>
          <w:trHeight w:val="290"/>
        </w:trPr>
        <w:tc>
          <w:tcPr>
            <w:tcW w:w="2835" w:type="dxa"/>
            <w:tcBorders>
              <w:top w:val="nil"/>
              <w:bottom w:val="nil"/>
            </w:tcBorders>
            <w:noWrap/>
            <w:vAlign w:val="bottom"/>
          </w:tcPr>
          <w:p w14:paraId="18781330" w14:textId="4B2E0848"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5184CC83" w14:textId="40009DC1"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6EA6A0A4" w14:textId="72B0C8A8"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819707</w:t>
            </w:r>
          </w:p>
        </w:tc>
        <w:tc>
          <w:tcPr>
            <w:tcW w:w="850" w:type="dxa"/>
            <w:tcBorders>
              <w:top w:val="nil"/>
              <w:bottom w:val="nil"/>
            </w:tcBorders>
          </w:tcPr>
          <w:p w14:paraId="096DB8BB" w14:textId="030EC32E"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5488DE" w14:textId="68626FC9"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565AE923" w14:textId="77777777" w:rsidTr="00367B14">
        <w:trPr>
          <w:trHeight w:val="290"/>
        </w:trPr>
        <w:tc>
          <w:tcPr>
            <w:tcW w:w="2835" w:type="dxa"/>
            <w:tcBorders>
              <w:top w:val="nil"/>
              <w:bottom w:val="nil"/>
            </w:tcBorders>
            <w:noWrap/>
            <w:vAlign w:val="bottom"/>
          </w:tcPr>
          <w:p w14:paraId="2BFF7751" w14:textId="23675514"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02912A2F" w14:textId="4E37AFB0"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160BF2B1" w14:textId="495BE175"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819716</w:t>
            </w:r>
          </w:p>
        </w:tc>
        <w:tc>
          <w:tcPr>
            <w:tcW w:w="850" w:type="dxa"/>
            <w:tcBorders>
              <w:top w:val="nil"/>
              <w:bottom w:val="nil"/>
            </w:tcBorders>
          </w:tcPr>
          <w:p w14:paraId="636A2AD2" w14:textId="64E51C4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AF9A5CF" w14:textId="447A69F1"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45D6A632" w14:textId="77777777" w:rsidTr="00367B14">
        <w:trPr>
          <w:trHeight w:val="290"/>
        </w:trPr>
        <w:tc>
          <w:tcPr>
            <w:tcW w:w="2835" w:type="dxa"/>
            <w:tcBorders>
              <w:top w:val="nil"/>
              <w:bottom w:val="nil"/>
            </w:tcBorders>
            <w:noWrap/>
            <w:vAlign w:val="bottom"/>
          </w:tcPr>
          <w:p w14:paraId="632CCA02" w14:textId="273F2B74"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484E8A37" w14:textId="3D72C002"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08193182" w14:textId="763CCF69"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819724</w:t>
            </w:r>
          </w:p>
        </w:tc>
        <w:tc>
          <w:tcPr>
            <w:tcW w:w="850" w:type="dxa"/>
            <w:tcBorders>
              <w:top w:val="nil"/>
              <w:bottom w:val="nil"/>
            </w:tcBorders>
          </w:tcPr>
          <w:p w14:paraId="498CED51" w14:textId="15EDE250"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E7912E5" w14:textId="620FD194"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F925F9" w:rsidRPr="00F925F9" w14:paraId="66E723C2" w14:textId="77777777" w:rsidTr="00367B14">
        <w:trPr>
          <w:trHeight w:val="290"/>
        </w:trPr>
        <w:tc>
          <w:tcPr>
            <w:tcW w:w="2835" w:type="dxa"/>
            <w:tcBorders>
              <w:top w:val="nil"/>
              <w:bottom w:val="nil"/>
            </w:tcBorders>
            <w:noWrap/>
            <w:vAlign w:val="bottom"/>
            <w:hideMark/>
          </w:tcPr>
          <w:p w14:paraId="2D30C734"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tcBorders>
              <w:top w:val="nil"/>
              <w:bottom w:val="nil"/>
            </w:tcBorders>
            <w:noWrap/>
            <w:vAlign w:val="bottom"/>
            <w:hideMark/>
          </w:tcPr>
          <w:p w14:paraId="4356F28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79A205D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819636</w:t>
            </w:r>
          </w:p>
        </w:tc>
        <w:tc>
          <w:tcPr>
            <w:tcW w:w="850" w:type="dxa"/>
            <w:tcBorders>
              <w:top w:val="nil"/>
              <w:bottom w:val="nil"/>
            </w:tcBorders>
          </w:tcPr>
          <w:p w14:paraId="57C623A7"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675299E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573165A" w14:textId="77777777" w:rsidTr="00367B14">
        <w:trPr>
          <w:trHeight w:val="290"/>
        </w:trPr>
        <w:tc>
          <w:tcPr>
            <w:tcW w:w="2835" w:type="dxa"/>
            <w:tcBorders>
              <w:top w:val="nil"/>
            </w:tcBorders>
            <w:noWrap/>
            <w:vAlign w:val="bottom"/>
            <w:hideMark/>
          </w:tcPr>
          <w:p w14:paraId="4C53B872"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tcBorders>
              <w:top w:val="nil"/>
            </w:tcBorders>
            <w:noWrap/>
            <w:vAlign w:val="bottom"/>
            <w:hideMark/>
          </w:tcPr>
          <w:p w14:paraId="42D7C7A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B1239A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819639</w:t>
            </w:r>
          </w:p>
        </w:tc>
        <w:tc>
          <w:tcPr>
            <w:tcW w:w="850" w:type="dxa"/>
            <w:tcBorders>
              <w:top w:val="nil"/>
            </w:tcBorders>
          </w:tcPr>
          <w:p w14:paraId="353A0D5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F1F790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048E1E" w14:textId="77777777" w:rsidTr="00F05206">
        <w:trPr>
          <w:trHeight w:val="290"/>
        </w:trPr>
        <w:tc>
          <w:tcPr>
            <w:tcW w:w="2835" w:type="dxa"/>
            <w:noWrap/>
            <w:vAlign w:val="bottom"/>
            <w:hideMark/>
          </w:tcPr>
          <w:p w14:paraId="6B2D4A7E"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438FAEC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A30A41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819642</w:t>
            </w:r>
          </w:p>
        </w:tc>
        <w:tc>
          <w:tcPr>
            <w:tcW w:w="850" w:type="dxa"/>
          </w:tcPr>
          <w:p w14:paraId="3713EF1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C8B64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C6CEF7B" w14:textId="77777777" w:rsidTr="00F05206">
        <w:trPr>
          <w:trHeight w:val="290"/>
        </w:trPr>
        <w:tc>
          <w:tcPr>
            <w:tcW w:w="2835" w:type="dxa"/>
            <w:noWrap/>
            <w:vAlign w:val="bottom"/>
            <w:hideMark/>
          </w:tcPr>
          <w:p w14:paraId="7ECCD8B4"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13A2805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C22EC6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819645</w:t>
            </w:r>
          </w:p>
        </w:tc>
        <w:tc>
          <w:tcPr>
            <w:tcW w:w="850" w:type="dxa"/>
          </w:tcPr>
          <w:p w14:paraId="42D471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B19EB8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F23F23A" w14:textId="77777777" w:rsidTr="00F05206">
        <w:trPr>
          <w:trHeight w:val="290"/>
        </w:trPr>
        <w:tc>
          <w:tcPr>
            <w:tcW w:w="2835" w:type="dxa"/>
            <w:noWrap/>
            <w:vAlign w:val="bottom"/>
            <w:hideMark/>
          </w:tcPr>
          <w:p w14:paraId="5A2C3B4A"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6DEB7E8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E6178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819648</w:t>
            </w:r>
          </w:p>
        </w:tc>
        <w:tc>
          <w:tcPr>
            <w:tcW w:w="850" w:type="dxa"/>
          </w:tcPr>
          <w:p w14:paraId="7C614B4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B91457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0D3611E" w14:textId="77777777" w:rsidTr="00F05206">
        <w:trPr>
          <w:trHeight w:val="290"/>
        </w:trPr>
        <w:tc>
          <w:tcPr>
            <w:tcW w:w="2835" w:type="dxa"/>
            <w:noWrap/>
            <w:vAlign w:val="bottom"/>
            <w:hideMark/>
          </w:tcPr>
          <w:p w14:paraId="311073C9"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5F36C24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7287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819651</w:t>
            </w:r>
          </w:p>
        </w:tc>
        <w:tc>
          <w:tcPr>
            <w:tcW w:w="850" w:type="dxa"/>
          </w:tcPr>
          <w:p w14:paraId="3D67D9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00E16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40F044" w14:textId="77777777" w:rsidTr="00F05206">
        <w:trPr>
          <w:trHeight w:val="290"/>
        </w:trPr>
        <w:tc>
          <w:tcPr>
            <w:tcW w:w="2835" w:type="dxa"/>
            <w:noWrap/>
            <w:vAlign w:val="bottom"/>
            <w:hideMark/>
          </w:tcPr>
          <w:p w14:paraId="084180B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53F289A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986B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819704</w:t>
            </w:r>
          </w:p>
        </w:tc>
        <w:tc>
          <w:tcPr>
            <w:tcW w:w="850" w:type="dxa"/>
          </w:tcPr>
          <w:p w14:paraId="6473C7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8B2325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1EC2C83" w14:textId="77777777" w:rsidTr="00F05206">
        <w:trPr>
          <w:trHeight w:val="290"/>
        </w:trPr>
        <w:tc>
          <w:tcPr>
            <w:tcW w:w="2835" w:type="dxa"/>
            <w:noWrap/>
            <w:vAlign w:val="bottom"/>
            <w:hideMark/>
          </w:tcPr>
          <w:p w14:paraId="114E4C4E"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03D1F98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95E2B1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819713</w:t>
            </w:r>
          </w:p>
        </w:tc>
        <w:tc>
          <w:tcPr>
            <w:tcW w:w="850" w:type="dxa"/>
          </w:tcPr>
          <w:p w14:paraId="1CA8386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8769A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5D54090" w14:textId="77777777" w:rsidTr="00F05206">
        <w:trPr>
          <w:trHeight w:val="290"/>
        </w:trPr>
        <w:tc>
          <w:tcPr>
            <w:tcW w:w="2835" w:type="dxa"/>
            <w:noWrap/>
            <w:vAlign w:val="bottom"/>
            <w:hideMark/>
          </w:tcPr>
          <w:p w14:paraId="0C749481"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6F71D6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D3FE5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819722</w:t>
            </w:r>
          </w:p>
        </w:tc>
        <w:tc>
          <w:tcPr>
            <w:tcW w:w="850" w:type="dxa"/>
          </w:tcPr>
          <w:p w14:paraId="175B797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B4F8CB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FA18DEE" w14:textId="77777777" w:rsidTr="00F05206">
        <w:trPr>
          <w:trHeight w:val="290"/>
        </w:trPr>
        <w:tc>
          <w:tcPr>
            <w:tcW w:w="2835" w:type="dxa"/>
            <w:noWrap/>
            <w:vAlign w:val="bottom"/>
            <w:hideMark/>
          </w:tcPr>
          <w:p w14:paraId="011A9B2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74BDC0B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E9604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819705</w:t>
            </w:r>
          </w:p>
        </w:tc>
        <w:tc>
          <w:tcPr>
            <w:tcW w:w="850" w:type="dxa"/>
          </w:tcPr>
          <w:p w14:paraId="4C2E927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1B609C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E76811" w14:textId="77777777" w:rsidTr="00F05206">
        <w:trPr>
          <w:trHeight w:val="290"/>
        </w:trPr>
        <w:tc>
          <w:tcPr>
            <w:tcW w:w="2835" w:type="dxa"/>
            <w:noWrap/>
            <w:vAlign w:val="bottom"/>
            <w:hideMark/>
          </w:tcPr>
          <w:p w14:paraId="63CEA24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0933535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10B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819714</w:t>
            </w:r>
          </w:p>
        </w:tc>
        <w:tc>
          <w:tcPr>
            <w:tcW w:w="850" w:type="dxa"/>
          </w:tcPr>
          <w:p w14:paraId="48F4FC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97215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58D7BE" w14:textId="77777777" w:rsidTr="00F05206">
        <w:trPr>
          <w:trHeight w:val="290"/>
        </w:trPr>
        <w:tc>
          <w:tcPr>
            <w:tcW w:w="2835" w:type="dxa"/>
            <w:noWrap/>
            <w:vAlign w:val="bottom"/>
            <w:hideMark/>
          </w:tcPr>
          <w:p w14:paraId="09901D16"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78B87E5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D426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819723</w:t>
            </w:r>
          </w:p>
        </w:tc>
        <w:tc>
          <w:tcPr>
            <w:tcW w:w="850" w:type="dxa"/>
          </w:tcPr>
          <w:p w14:paraId="5DDE73E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A123A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5662206" w14:textId="77777777" w:rsidTr="00F05206">
        <w:trPr>
          <w:trHeight w:val="290"/>
        </w:trPr>
        <w:tc>
          <w:tcPr>
            <w:tcW w:w="2835" w:type="dxa"/>
            <w:noWrap/>
            <w:vAlign w:val="bottom"/>
            <w:hideMark/>
          </w:tcPr>
          <w:p w14:paraId="335973EF"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laticollis</w:t>
            </w:r>
          </w:p>
        </w:tc>
        <w:tc>
          <w:tcPr>
            <w:tcW w:w="709" w:type="dxa"/>
            <w:noWrap/>
            <w:vAlign w:val="bottom"/>
            <w:hideMark/>
          </w:tcPr>
          <w:p w14:paraId="09C15E7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A52798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671794</w:t>
            </w:r>
          </w:p>
        </w:tc>
        <w:tc>
          <w:tcPr>
            <w:tcW w:w="850" w:type="dxa"/>
          </w:tcPr>
          <w:p w14:paraId="290D695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28F100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E588C46" w14:textId="77777777" w:rsidTr="00F05206">
        <w:trPr>
          <w:trHeight w:val="290"/>
        </w:trPr>
        <w:tc>
          <w:tcPr>
            <w:tcW w:w="2835" w:type="dxa"/>
            <w:noWrap/>
            <w:vAlign w:val="bottom"/>
            <w:hideMark/>
          </w:tcPr>
          <w:p w14:paraId="7A341F56"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laticollis</w:t>
            </w:r>
          </w:p>
        </w:tc>
        <w:tc>
          <w:tcPr>
            <w:tcW w:w="709" w:type="dxa"/>
            <w:noWrap/>
            <w:vAlign w:val="bottom"/>
            <w:hideMark/>
          </w:tcPr>
          <w:p w14:paraId="3CA3314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BA782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671795</w:t>
            </w:r>
          </w:p>
        </w:tc>
        <w:tc>
          <w:tcPr>
            <w:tcW w:w="850" w:type="dxa"/>
          </w:tcPr>
          <w:p w14:paraId="443FE0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195793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D1AF7D" w14:textId="77777777" w:rsidTr="00F05206">
        <w:trPr>
          <w:trHeight w:val="290"/>
        </w:trPr>
        <w:tc>
          <w:tcPr>
            <w:tcW w:w="2835" w:type="dxa"/>
            <w:noWrap/>
            <w:vAlign w:val="bottom"/>
            <w:hideMark/>
          </w:tcPr>
          <w:p w14:paraId="660A29FA"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2EF93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B10749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671699</w:t>
            </w:r>
          </w:p>
        </w:tc>
        <w:tc>
          <w:tcPr>
            <w:tcW w:w="850" w:type="dxa"/>
          </w:tcPr>
          <w:p w14:paraId="31564ACE"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6809B4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635A7FC" w14:textId="77777777" w:rsidTr="00F05206">
        <w:trPr>
          <w:trHeight w:val="290"/>
        </w:trPr>
        <w:tc>
          <w:tcPr>
            <w:tcW w:w="2835" w:type="dxa"/>
            <w:noWrap/>
            <w:vAlign w:val="bottom"/>
            <w:hideMark/>
          </w:tcPr>
          <w:p w14:paraId="6D4606D4"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3280EA9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6B4EBE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522517</w:t>
            </w:r>
          </w:p>
        </w:tc>
        <w:tc>
          <w:tcPr>
            <w:tcW w:w="850" w:type="dxa"/>
          </w:tcPr>
          <w:p w14:paraId="35CA4A6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C95B461"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F943919" w14:textId="77777777" w:rsidTr="00F05206">
        <w:trPr>
          <w:trHeight w:val="290"/>
        </w:trPr>
        <w:tc>
          <w:tcPr>
            <w:tcW w:w="2835" w:type="dxa"/>
            <w:noWrap/>
            <w:vAlign w:val="bottom"/>
            <w:hideMark/>
          </w:tcPr>
          <w:p w14:paraId="537A319B"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11CDF6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587BAD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740962</w:t>
            </w:r>
          </w:p>
        </w:tc>
        <w:tc>
          <w:tcPr>
            <w:tcW w:w="850" w:type="dxa"/>
          </w:tcPr>
          <w:p w14:paraId="6317BFE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1297C59"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7EB9E235" w14:textId="77777777" w:rsidTr="00F05206">
        <w:trPr>
          <w:trHeight w:val="290"/>
        </w:trPr>
        <w:tc>
          <w:tcPr>
            <w:tcW w:w="2835" w:type="dxa"/>
            <w:noWrap/>
            <w:vAlign w:val="bottom"/>
            <w:hideMark/>
          </w:tcPr>
          <w:p w14:paraId="045F5AF6"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593151E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1FF02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522528</w:t>
            </w:r>
          </w:p>
        </w:tc>
        <w:tc>
          <w:tcPr>
            <w:tcW w:w="850" w:type="dxa"/>
          </w:tcPr>
          <w:p w14:paraId="684CA47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F4F429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A7C7709" w14:textId="77777777" w:rsidTr="00F05206">
        <w:trPr>
          <w:trHeight w:val="290"/>
        </w:trPr>
        <w:tc>
          <w:tcPr>
            <w:tcW w:w="2835" w:type="dxa"/>
            <w:noWrap/>
            <w:vAlign w:val="bottom"/>
            <w:hideMark/>
          </w:tcPr>
          <w:p w14:paraId="3C27FF2B"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6574EE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1ECF6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522527</w:t>
            </w:r>
          </w:p>
        </w:tc>
        <w:tc>
          <w:tcPr>
            <w:tcW w:w="850" w:type="dxa"/>
          </w:tcPr>
          <w:p w14:paraId="0ABAE5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F0413E8"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9BAE772" w14:textId="77777777" w:rsidTr="00F05206">
        <w:trPr>
          <w:trHeight w:val="290"/>
        </w:trPr>
        <w:tc>
          <w:tcPr>
            <w:tcW w:w="2835" w:type="dxa"/>
            <w:noWrap/>
            <w:vAlign w:val="bottom"/>
            <w:hideMark/>
          </w:tcPr>
          <w:p w14:paraId="33EF603F"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014C31C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1E271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522525</w:t>
            </w:r>
          </w:p>
        </w:tc>
        <w:tc>
          <w:tcPr>
            <w:tcW w:w="850" w:type="dxa"/>
          </w:tcPr>
          <w:p w14:paraId="16CE4CA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35EDFC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71866F0" w14:textId="77777777" w:rsidTr="00F05206">
        <w:trPr>
          <w:trHeight w:val="290"/>
        </w:trPr>
        <w:tc>
          <w:tcPr>
            <w:tcW w:w="2835" w:type="dxa"/>
            <w:noWrap/>
            <w:vAlign w:val="bottom"/>
            <w:hideMark/>
          </w:tcPr>
          <w:p w14:paraId="424DF5AD"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fucatus</w:t>
            </w:r>
            <w:proofErr w:type="spellEnd"/>
          </w:p>
        </w:tc>
        <w:tc>
          <w:tcPr>
            <w:tcW w:w="709" w:type="dxa"/>
            <w:noWrap/>
            <w:vAlign w:val="bottom"/>
            <w:hideMark/>
          </w:tcPr>
          <w:p w14:paraId="43D6D1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414A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819782</w:t>
            </w:r>
          </w:p>
        </w:tc>
        <w:tc>
          <w:tcPr>
            <w:tcW w:w="850" w:type="dxa"/>
          </w:tcPr>
          <w:p w14:paraId="1AE2F11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F478DD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A41E3DD" w14:textId="77777777" w:rsidTr="00F05206">
        <w:trPr>
          <w:trHeight w:val="290"/>
        </w:trPr>
        <w:tc>
          <w:tcPr>
            <w:tcW w:w="2835" w:type="dxa"/>
            <w:noWrap/>
            <w:vAlign w:val="bottom"/>
            <w:hideMark/>
          </w:tcPr>
          <w:p w14:paraId="0E31E121"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2A965D9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591694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819753</w:t>
            </w:r>
          </w:p>
        </w:tc>
        <w:tc>
          <w:tcPr>
            <w:tcW w:w="850" w:type="dxa"/>
          </w:tcPr>
          <w:p w14:paraId="1681D46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BEC2B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76CC8FD" w14:textId="77777777" w:rsidTr="00F05206">
        <w:trPr>
          <w:trHeight w:val="290"/>
        </w:trPr>
        <w:tc>
          <w:tcPr>
            <w:tcW w:w="2835" w:type="dxa"/>
            <w:noWrap/>
            <w:vAlign w:val="bottom"/>
            <w:hideMark/>
          </w:tcPr>
          <w:p w14:paraId="7CCF8440"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40118BD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E122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819763</w:t>
            </w:r>
          </w:p>
        </w:tc>
        <w:tc>
          <w:tcPr>
            <w:tcW w:w="850" w:type="dxa"/>
          </w:tcPr>
          <w:p w14:paraId="0E7BC06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C91260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5C9776" w14:textId="77777777" w:rsidTr="00F05206">
        <w:trPr>
          <w:trHeight w:val="290"/>
        </w:trPr>
        <w:tc>
          <w:tcPr>
            <w:tcW w:w="2835" w:type="dxa"/>
            <w:noWrap/>
            <w:vAlign w:val="bottom"/>
            <w:hideMark/>
          </w:tcPr>
          <w:p w14:paraId="136761B6"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001C47C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7F9794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819773</w:t>
            </w:r>
          </w:p>
        </w:tc>
        <w:tc>
          <w:tcPr>
            <w:tcW w:w="850" w:type="dxa"/>
          </w:tcPr>
          <w:p w14:paraId="18AE5B2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3ECD96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F846D3" w14:textId="77777777" w:rsidTr="00F05206">
        <w:trPr>
          <w:trHeight w:val="290"/>
        </w:trPr>
        <w:tc>
          <w:tcPr>
            <w:tcW w:w="2835" w:type="dxa"/>
            <w:noWrap/>
            <w:vAlign w:val="bottom"/>
            <w:hideMark/>
          </w:tcPr>
          <w:p w14:paraId="5B2B644E"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2AB3E76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0C61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819754</w:t>
            </w:r>
          </w:p>
        </w:tc>
        <w:tc>
          <w:tcPr>
            <w:tcW w:w="850" w:type="dxa"/>
          </w:tcPr>
          <w:p w14:paraId="487D17C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205436C"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A942C54" w14:textId="77777777" w:rsidTr="00F05206">
        <w:trPr>
          <w:trHeight w:val="290"/>
        </w:trPr>
        <w:tc>
          <w:tcPr>
            <w:tcW w:w="2835" w:type="dxa"/>
            <w:noWrap/>
            <w:vAlign w:val="bottom"/>
            <w:hideMark/>
          </w:tcPr>
          <w:p w14:paraId="35C1D629"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6841B4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BBBD7F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819764</w:t>
            </w:r>
          </w:p>
        </w:tc>
        <w:tc>
          <w:tcPr>
            <w:tcW w:w="850" w:type="dxa"/>
          </w:tcPr>
          <w:p w14:paraId="3057DC4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AAF56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CFB29F6" w14:textId="77777777" w:rsidTr="00F05206">
        <w:trPr>
          <w:trHeight w:val="290"/>
        </w:trPr>
        <w:tc>
          <w:tcPr>
            <w:tcW w:w="2835" w:type="dxa"/>
            <w:noWrap/>
            <w:vAlign w:val="bottom"/>
            <w:hideMark/>
          </w:tcPr>
          <w:p w14:paraId="21758528"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348226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FFB78D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819774</w:t>
            </w:r>
          </w:p>
        </w:tc>
        <w:tc>
          <w:tcPr>
            <w:tcW w:w="850" w:type="dxa"/>
          </w:tcPr>
          <w:p w14:paraId="6D58F84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39799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04909B" w14:textId="77777777" w:rsidTr="00F05206">
        <w:trPr>
          <w:trHeight w:val="290"/>
        </w:trPr>
        <w:tc>
          <w:tcPr>
            <w:tcW w:w="2835" w:type="dxa"/>
            <w:noWrap/>
            <w:vAlign w:val="bottom"/>
            <w:hideMark/>
          </w:tcPr>
          <w:p w14:paraId="4A85CFD5" w14:textId="77777777" w:rsidR="00F925F9" w:rsidRPr="00F925F9" w:rsidRDefault="00F925F9" w:rsidP="00F925F9">
            <w:pPr>
              <w:rPr>
                <w:rFonts w:eastAsia="Calibri" w:cs="Times New Roman"/>
                <w:i/>
                <w:iCs/>
              </w:rPr>
            </w:pPr>
            <w:proofErr w:type="spellStart"/>
            <w:r w:rsidRPr="00F925F9">
              <w:rPr>
                <w:rFonts w:eastAsia="Calibri" w:cs="Times New Roman"/>
                <w:i/>
                <w:iCs/>
              </w:rPr>
              <w:t>Cymindis</w:t>
            </w:r>
            <w:proofErr w:type="spellEnd"/>
            <w:r w:rsidRPr="00F925F9">
              <w:rPr>
                <w:rFonts w:eastAsia="Calibri" w:cs="Times New Roman"/>
                <w:i/>
                <w:iCs/>
              </w:rPr>
              <w:t xml:space="preserve"> </w:t>
            </w:r>
            <w:proofErr w:type="spellStart"/>
            <w:r w:rsidRPr="00F925F9">
              <w:rPr>
                <w:rFonts w:eastAsia="Calibri" w:cs="Times New Roman"/>
                <w:i/>
                <w:iCs/>
              </w:rPr>
              <w:t>limbata</w:t>
            </w:r>
            <w:proofErr w:type="spellEnd"/>
          </w:p>
        </w:tc>
        <w:tc>
          <w:tcPr>
            <w:tcW w:w="709" w:type="dxa"/>
            <w:noWrap/>
            <w:vAlign w:val="bottom"/>
            <w:hideMark/>
          </w:tcPr>
          <w:p w14:paraId="0A82F5D3"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D1D52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819617</w:t>
            </w:r>
          </w:p>
        </w:tc>
        <w:tc>
          <w:tcPr>
            <w:tcW w:w="850" w:type="dxa"/>
          </w:tcPr>
          <w:p w14:paraId="48E58C5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45CE3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E0ED05A" w14:textId="77777777" w:rsidTr="00F05206">
        <w:trPr>
          <w:trHeight w:val="290"/>
        </w:trPr>
        <w:tc>
          <w:tcPr>
            <w:tcW w:w="2835" w:type="dxa"/>
            <w:noWrap/>
            <w:vAlign w:val="bottom"/>
            <w:hideMark/>
          </w:tcPr>
          <w:p w14:paraId="282C83D8" w14:textId="77777777" w:rsidR="00F925F9" w:rsidRPr="00F925F9" w:rsidRDefault="00F925F9" w:rsidP="00F925F9">
            <w:pPr>
              <w:rPr>
                <w:rFonts w:eastAsia="Calibri" w:cs="Times New Roman"/>
                <w:i/>
                <w:iCs/>
              </w:rPr>
            </w:pPr>
            <w:proofErr w:type="spellStart"/>
            <w:r w:rsidRPr="00F925F9">
              <w:rPr>
                <w:rFonts w:eastAsia="Calibri" w:cs="Times New Roman"/>
                <w:i/>
                <w:iCs/>
              </w:rPr>
              <w:t>Cymindis</w:t>
            </w:r>
            <w:proofErr w:type="spellEnd"/>
            <w:r w:rsidRPr="00F925F9">
              <w:rPr>
                <w:rFonts w:eastAsia="Calibri" w:cs="Times New Roman"/>
                <w:i/>
                <w:iCs/>
              </w:rPr>
              <w:t xml:space="preserve"> </w:t>
            </w:r>
            <w:proofErr w:type="spellStart"/>
            <w:r w:rsidRPr="00F925F9">
              <w:rPr>
                <w:rFonts w:eastAsia="Calibri" w:cs="Times New Roman"/>
                <w:i/>
                <w:iCs/>
              </w:rPr>
              <w:t>platicollis</w:t>
            </w:r>
            <w:proofErr w:type="spellEnd"/>
          </w:p>
        </w:tc>
        <w:tc>
          <w:tcPr>
            <w:tcW w:w="709" w:type="dxa"/>
            <w:noWrap/>
            <w:vAlign w:val="bottom"/>
            <w:hideMark/>
          </w:tcPr>
          <w:p w14:paraId="4ECAC0EC"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357F4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819777</w:t>
            </w:r>
          </w:p>
        </w:tc>
        <w:tc>
          <w:tcPr>
            <w:tcW w:w="850" w:type="dxa"/>
          </w:tcPr>
          <w:p w14:paraId="704039E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AF9D93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C1E9DE" w14:textId="77777777" w:rsidTr="00F05206">
        <w:trPr>
          <w:trHeight w:val="290"/>
        </w:trPr>
        <w:tc>
          <w:tcPr>
            <w:tcW w:w="2835" w:type="dxa"/>
            <w:tcBorders>
              <w:top w:val="single" w:sz="4" w:space="0" w:color="auto"/>
            </w:tcBorders>
            <w:noWrap/>
            <w:vAlign w:val="bottom"/>
          </w:tcPr>
          <w:p w14:paraId="170BCA69"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3A60EC4C" w14:textId="77777777" w:rsidR="00F925F9" w:rsidRPr="00F925F9" w:rsidRDefault="00F925F9" w:rsidP="00F925F9">
            <w:pPr>
              <w:rPr>
                <w:rFonts w:eastAsia="Calibri" w:cs="Times New Roman"/>
              </w:rPr>
            </w:pPr>
          </w:p>
        </w:tc>
        <w:tc>
          <w:tcPr>
            <w:tcW w:w="1843" w:type="dxa"/>
            <w:tcBorders>
              <w:top w:val="single" w:sz="4" w:space="0" w:color="auto"/>
            </w:tcBorders>
            <w:noWrap/>
          </w:tcPr>
          <w:p w14:paraId="3355E465"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0127C6CB"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6E0213E3" w14:textId="77777777" w:rsidR="00F925F9" w:rsidRPr="00F925F9" w:rsidRDefault="00F925F9" w:rsidP="00F925F9">
            <w:pPr>
              <w:rPr>
                <w:rFonts w:eastAsia="Calibri" w:cs="Times New Roman"/>
              </w:rPr>
            </w:pPr>
          </w:p>
        </w:tc>
      </w:tr>
      <w:tr w:rsidR="00F925F9" w:rsidRPr="00F925F9" w14:paraId="2E133A7B" w14:textId="77777777" w:rsidTr="00F05206">
        <w:trPr>
          <w:trHeight w:val="290"/>
        </w:trPr>
        <w:tc>
          <w:tcPr>
            <w:tcW w:w="2835" w:type="dxa"/>
            <w:noWrap/>
            <w:vAlign w:val="bottom"/>
          </w:tcPr>
          <w:p w14:paraId="0A35DF84" w14:textId="77777777" w:rsidR="00F925F9" w:rsidRPr="00F925F9" w:rsidRDefault="00F925F9" w:rsidP="00F925F9">
            <w:pPr>
              <w:rPr>
                <w:rFonts w:eastAsia="Calibri" w:cs="Times New Roman"/>
                <w:i/>
                <w:iCs/>
              </w:rPr>
            </w:pPr>
          </w:p>
        </w:tc>
        <w:tc>
          <w:tcPr>
            <w:tcW w:w="709" w:type="dxa"/>
            <w:noWrap/>
            <w:vAlign w:val="bottom"/>
          </w:tcPr>
          <w:p w14:paraId="4FCC73B7" w14:textId="77777777" w:rsidR="00F925F9" w:rsidRPr="00F925F9" w:rsidRDefault="00F925F9" w:rsidP="00F925F9">
            <w:pPr>
              <w:rPr>
                <w:rFonts w:eastAsia="Calibri" w:cs="Times New Roman"/>
              </w:rPr>
            </w:pPr>
          </w:p>
        </w:tc>
        <w:tc>
          <w:tcPr>
            <w:tcW w:w="1843" w:type="dxa"/>
            <w:noWrap/>
          </w:tcPr>
          <w:p w14:paraId="71800620" w14:textId="77777777" w:rsidR="00F925F9" w:rsidRPr="00F925F9" w:rsidRDefault="00F925F9" w:rsidP="00F925F9">
            <w:pPr>
              <w:rPr>
                <w:rFonts w:eastAsia="Aptos" w:cs="Times New Roman"/>
                <w:kern w:val="2"/>
                <w14:ligatures w14:val="standardContextual"/>
              </w:rPr>
            </w:pPr>
          </w:p>
        </w:tc>
        <w:tc>
          <w:tcPr>
            <w:tcW w:w="850" w:type="dxa"/>
          </w:tcPr>
          <w:p w14:paraId="5777E0E0" w14:textId="77777777" w:rsidR="00F925F9" w:rsidRPr="00F925F9" w:rsidRDefault="00F925F9" w:rsidP="00F925F9">
            <w:pPr>
              <w:rPr>
                <w:rFonts w:eastAsia="Calibri" w:cs="Times New Roman"/>
              </w:rPr>
            </w:pPr>
          </w:p>
        </w:tc>
        <w:tc>
          <w:tcPr>
            <w:tcW w:w="2127" w:type="dxa"/>
            <w:noWrap/>
            <w:vAlign w:val="bottom"/>
          </w:tcPr>
          <w:p w14:paraId="2CFAD6E8"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174BF1AA" w14:textId="77777777" w:rsidTr="00F05206">
        <w:trPr>
          <w:trHeight w:val="290"/>
        </w:trPr>
        <w:tc>
          <w:tcPr>
            <w:tcW w:w="2835" w:type="dxa"/>
            <w:tcBorders>
              <w:bottom w:val="nil"/>
            </w:tcBorders>
            <w:noWrap/>
            <w:vAlign w:val="bottom"/>
          </w:tcPr>
          <w:p w14:paraId="32B73D0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3AAC0B4E" w14:textId="77777777" w:rsidR="00F925F9" w:rsidRPr="00F925F9" w:rsidRDefault="00F925F9" w:rsidP="00F925F9">
            <w:pPr>
              <w:rPr>
                <w:rFonts w:eastAsia="Calibri" w:cs="Times New Roman"/>
              </w:rPr>
            </w:pPr>
          </w:p>
        </w:tc>
        <w:tc>
          <w:tcPr>
            <w:tcW w:w="1843" w:type="dxa"/>
            <w:tcBorders>
              <w:bottom w:val="nil"/>
            </w:tcBorders>
            <w:noWrap/>
          </w:tcPr>
          <w:p w14:paraId="753A9529"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3794053" w14:textId="77777777" w:rsidR="00F925F9" w:rsidRPr="00F925F9" w:rsidRDefault="00F925F9" w:rsidP="00F925F9">
            <w:pPr>
              <w:rPr>
                <w:rFonts w:eastAsia="Calibri" w:cs="Times New Roman"/>
              </w:rPr>
            </w:pPr>
          </w:p>
        </w:tc>
        <w:tc>
          <w:tcPr>
            <w:tcW w:w="2127" w:type="dxa"/>
            <w:tcBorders>
              <w:bottom w:val="nil"/>
            </w:tcBorders>
            <w:noWrap/>
            <w:vAlign w:val="bottom"/>
          </w:tcPr>
          <w:p w14:paraId="3DA5A8DD" w14:textId="77777777" w:rsidR="00F925F9" w:rsidRPr="00F925F9" w:rsidRDefault="00F925F9" w:rsidP="00F925F9">
            <w:pPr>
              <w:rPr>
                <w:rFonts w:eastAsia="Calibri" w:cs="Times New Roman"/>
              </w:rPr>
            </w:pPr>
          </w:p>
        </w:tc>
      </w:tr>
      <w:tr w:rsidR="00F925F9" w:rsidRPr="00F925F9" w14:paraId="78542D8F" w14:textId="77777777" w:rsidTr="00F05206">
        <w:trPr>
          <w:trHeight w:val="290"/>
        </w:trPr>
        <w:tc>
          <w:tcPr>
            <w:tcW w:w="2835" w:type="dxa"/>
            <w:tcBorders>
              <w:top w:val="nil"/>
              <w:bottom w:val="nil"/>
            </w:tcBorders>
            <w:noWrap/>
            <w:vAlign w:val="bottom"/>
          </w:tcPr>
          <w:p w14:paraId="5782D641"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162711A" w14:textId="77777777" w:rsidR="00F925F9" w:rsidRPr="00F925F9" w:rsidRDefault="00F925F9" w:rsidP="00F925F9">
            <w:pPr>
              <w:rPr>
                <w:rFonts w:eastAsia="Calibri" w:cs="Times New Roman"/>
              </w:rPr>
            </w:pPr>
          </w:p>
        </w:tc>
        <w:tc>
          <w:tcPr>
            <w:tcW w:w="1843" w:type="dxa"/>
            <w:tcBorders>
              <w:top w:val="nil"/>
              <w:bottom w:val="nil"/>
            </w:tcBorders>
            <w:noWrap/>
          </w:tcPr>
          <w:p w14:paraId="4899C51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4E2AEA9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F7721AF" w14:textId="77777777" w:rsidR="00F925F9" w:rsidRPr="00F925F9" w:rsidRDefault="00F925F9" w:rsidP="00F925F9">
            <w:pPr>
              <w:rPr>
                <w:rFonts w:eastAsia="Calibri" w:cs="Times New Roman"/>
              </w:rPr>
            </w:pPr>
          </w:p>
        </w:tc>
      </w:tr>
      <w:tr w:rsidR="00F925F9" w:rsidRPr="00F925F9" w14:paraId="4599960D" w14:textId="77777777" w:rsidTr="00F05206">
        <w:trPr>
          <w:trHeight w:val="290"/>
        </w:trPr>
        <w:tc>
          <w:tcPr>
            <w:tcW w:w="2835" w:type="dxa"/>
            <w:tcBorders>
              <w:top w:val="nil"/>
              <w:bottom w:val="nil"/>
            </w:tcBorders>
            <w:noWrap/>
            <w:vAlign w:val="bottom"/>
          </w:tcPr>
          <w:p w14:paraId="5064B1DF"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bottom w:val="nil"/>
            </w:tcBorders>
            <w:noWrap/>
            <w:vAlign w:val="bottom"/>
          </w:tcPr>
          <w:p w14:paraId="420899A5" w14:textId="77777777" w:rsidR="00F925F9" w:rsidRPr="00F925F9" w:rsidRDefault="00F925F9" w:rsidP="00F925F9">
            <w:pPr>
              <w:rPr>
                <w:rFonts w:eastAsia="Calibri" w:cs="Times New Roman"/>
              </w:rPr>
            </w:pPr>
          </w:p>
        </w:tc>
        <w:tc>
          <w:tcPr>
            <w:tcW w:w="1843" w:type="dxa"/>
            <w:tcBorders>
              <w:top w:val="nil"/>
              <w:bottom w:val="nil"/>
            </w:tcBorders>
            <w:noWrap/>
          </w:tcPr>
          <w:p w14:paraId="5EFB1C6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27E07A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7F8F9F3" w14:textId="77777777" w:rsidR="00F925F9" w:rsidRPr="00F925F9" w:rsidRDefault="00F925F9" w:rsidP="00F925F9">
            <w:pPr>
              <w:rPr>
                <w:rFonts w:eastAsia="Calibri" w:cs="Times New Roman"/>
              </w:rPr>
            </w:pPr>
          </w:p>
        </w:tc>
      </w:tr>
      <w:tr w:rsidR="00F925F9" w:rsidRPr="00F925F9" w14:paraId="70E533E3" w14:textId="77777777" w:rsidTr="00F05206">
        <w:trPr>
          <w:trHeight w:val="290"/>
        </w:trPr>
        <w:tc>
          <w:tcPr>
            <w:tcW w:w="2835" w:type="dxa"/>
            <w:tcBorders>
              <w:top w:val="nil"/>
              <w:bottom w:val="single" w:sz="4" w:space="0" w:color="auto"/>
            </w:tcBorders>
            <w:noWrap/>
            <w:vAlign w:val="bottom"/>
          </w:tcPr>
          <w:p w14:paraId="301E421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13DA769A"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F04AA4B"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105C980"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46100D90" w14:textId="77777777" w:rsidR="00F925F9" w:rsidRPr="00F925F9" w:rsidRDefault="00F925F9" w:rsidP="00F925F9">
            <w:pPr>
              <w:rPr>
                <w:rFonts w:eastAsia="Calibri" w:cs="Times New Roman"/>
              </w:rPr>
            </w:pPr>
          </w:p>
        </w:tc>
      </w:tr>
      <w:tr w:rsidR="00F925F9" w:rsidRPr="00F925F9" w14:paraId="090E2551" w14:textId="77777777" w:rsidTr="00897365">
        <w:trPr>
          <w:trHeight w:val="290"/>
        </w:trPr>
        <w:tc>
          <w:tcPr>
            <w:tcW w:w="2835" w:type="dxa"/>
            <w:tcBorders>
              <w:top w:val="single" w:sz="4" w:space="0" w:color="auto"/>
              <w:bottom w:val="single" w:sz="4" w:space="0" w:color="auto"/>
            </w:tcBorders>
            <w:noWrap/>
            <w:vAlign w:val="bottom"/>
          </w:tcPr>
          <w:p w14:paraId="24047EDB"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B8366E8"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5B0FB9D5"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558FB45"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1AC4635" w14:textId="77777777" w:rsidR="00F925F9" w:rsidRPr="00F925F9" w:rsidRDefault="00F925F9" w:rsidP="00F925F9">
            <w:pPr>
              <w:rPr>
                <w:rFonts w:eastAsia="Calibri" w:cs="Times New Roman"/>
              </w:rPr>
            </w:pPr>
            <w:r w:rsidRPr="00F925F9">
              <w:rPr>
                <w:rFonts w:eastAsia="Calibri" w:cs="Times New Roman"/>
              </w:rPr>
              <w:t>Location of collection</w:t>
            </w:r>
          </w:p>
        </w:tc>
      </w:tr>
      <w:tr w:rsidR="00897365" w:rsidRPr="00F925F9" w14:paraId="15DC675C" w14:textId="77777777" w:rsidTr="00897365">
        <w:trPr>
          <w:trHeight w:val="290"/>
        </w:trPr>
        <w:tc>
          <w:tcPr>
            <w:tcW w:w="2835" w:type="dxa"/>
            <w:tcBorders>
              <w:top w:val="single" w:sz="4" w:space="0" w:color="auto"/>
              <w:bottom w:val="nil"/>
            </w:tcBorders>
            <w:noWrap/>
            <w:vAlign w:val="bottom"/>
          </w:tcPr>
          <w:p w14:paraId="7ECAB67D" w14:textId="613FA23D"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single" w:sz="4" w:space="0" w:color="auto"/>
              <w:bottom w:val="nil"/>
            </w:tcBorders>
            <w:noWrap/>
            <w:vAlign w:val="bottom"/>
          </w:tcPr>
          <w:p w14:paraId="41C7E29B" w14:textId="613FE0B0" w:rsidR="00897365" w:rsidRPr="00F925F9" w:rsidRDefault="00897365" w:rsidP="0089736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C4D1E44" w14:textId="6A9BBAA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819708</w:t>
            </w:r>
          </w:p>
        </w:tc>
        <w:tc>
          <w:tcPr>
            <w:tcW w:w="850" w:type="dxa"/>
            <w:tcBorders>
              <w:top w:val="single" w:sz="4" w:space="0" w:color="auto"/>
              <w:bottom w:val="nil"/>
            </w:tcBorders>
          </w:tcPr>
          <w:p w14:paraId="258ED4E5" w14:textId="73552030" w:rsidR="00897365" w:rsidRPr="00F925F9" w:rsidRDefault="00897365" w:rsidP="00897365">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38A25E3" w14:textId="23C0CB20"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10675E61" w14:textId="77777777" w:rsidTr="00897365">
        <w:trPr>
          <w:trHeight w:val="290"/>
        </w:trPr>
        <w:tc>
          <w:tcPr>
            <w:tcW w:w="2835" w:type="dxa"/>
            <w:tcBorders>
              <w:top w:val="nil"/>
              <w:bottom w:val="nil"/>
            </w:tcBorders>
            <w:noWrap/>
            <w:vAlign w:val="bottom"/>
          </w:tcPr>
          <w:p w14:paraId="19D35E1F" w14:textId="363D3D81"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5CCE9AAF" w14:textId="666D3E26"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D111A17" w14:textId="07F6322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819717</w:t>
            </w:r>
          </w:p>
        </w:tc>
        <w:tc>
          <w:tcPr>
            <w:tcW w:w="850" w:type="dxa"/>
            <w:tcBorders>
              <w:top w:val="nil"/>
              <w:bottom w:val="nil"/>
            </w:tcBorders>
          </w:tcPr>
          <w:p w14:paraId="1422E17D" w14:textId="0AEF407D"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9313913" w14:textId="1789BCFA"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36EAC560" w14:textId="77777777" w:rsidTr="00897365">
        <w:trPr>
          <w:trHeight w:val="290"/>
        </w:trPr>
        <w:tc>
          <w:tcPr>
            <w:tcW w:w="2835" w:type="dxa"/>
            <w:tcBorders>
              <w:top w:val="nil"/>
              <w:bottom w:val="nil"/>
            </w:tcBorders>
            <w:noWrap/>
            <w:vAlign w:val="bottom"/>
          </w:tcPr>
          <w:p w14:paraId="555ECEC3" w14:textId="1A2373D3"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312EF531" w14:textId="5D1F378C"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1813748" w14:textId="11A2E428"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819725</w:t>
            </w:r>
          </w:p>
        </w:tc>
        <w:tc>
          <w:tcPr>
            <w:tcW w:w="850" w:type="dxa"/>
            <w:tcBorders>
              <w:top w:val="nil"/>
              <w:bottom w:val="nil"/>
            </w:tcBorders>
          </w:tcPr>
          <w:p w14:paraId="0532C73C" w14:textId="31179465"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1208DD" w14:textId="70A4B391"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4C5AB84B" w14:textId="77777777" w:rsidTr="00897365">
        <w:trPr>
          <w:trHeight w:val="290"/>
        </w:trPr>
        <w:tc>
          <w:tcPr>
            <w:tcW w:w="2835" w:type="dxa"/>
            <w:tcBorders>
              <w:top w:val="nil"/>
              <w:bottom w:val="nil"/>
            </w:tcBorders>
            <w:noWrap/>
            <w:vAlign w:val="bottom"/>
          </w:tcPr>
          <w:p w14:paraId="5417F864" w14:textId="7989A973"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36A0FDE7" w14:textId="313690A6"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59395E22" w14:textId="1557EB2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819709</w:t>
            </w:r>
          </w:p>
        </w:tc>
        <w:tc>
          <w:tcPr>
            <w:tcW w:w="850" w:type="dxa"/>
            <w:tcBorders>
              <w:top w:val="nil"/>
              <w:bottom w:val="nil"/>
            </w:tcBorders>
          </w:tcPr>
          <w:p w14:paraId="08DD28AE" w14:textId="68E3F4A7"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76E4506" w14:textId="0C2D9632"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4DFDAE93" w14:textId="77777777" w:rsidTr="00897365">
        <w:trPr>
          <w:trHeight w:val="290"/>
        </w:trPr>
        <w:tc>
          <w:tcPr>
            <w:tcW w:w="2835" w:type="dxa"/>
            <w:tcBorders>
              <w:top w:val="nil"/>
              <w:bottom w:val="nil"/>
            </w:tcBorders>
            <w:noWrap/>
            <w:vAlign w:val="bottom"/>
          </w:tcPr>
          <w:p w14:paraId="2C2824CF" w14:textId="4BE7A261"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1B18DC6A" w14:textId="104D2F25"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3CC7F5D" w14:textId="7C1651FD"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819718</w:t>
            </w:r>
          </w:p>
        </w:tc>
        <w:tc>
          <w:tcPr>
            <w:tcW w:w="850" w:type="dxa"/>
            <w:tcBorders>
              <w:top w:val="nil"/>
              <w:bottom w:val="nil"/>
            </w:tcBorders>
          </w:tcPr>
          <w:p w14:paraId="773ED6BE" w14:textId="7F5455E9"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0C12D8F" w14:textId="6170C759"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19D9B267" w14:textId="77777777" w:rsidTr="00897365">
        <w:trPr>
          <w:trHeight w:val="290"/>
        </w:trPr>
        <w:tc>
          <w:tcPr>
            <w:tcW w:w="2835" w:type="dxa"/>
            <w:tcBorders>
              <w:top w:val="nil"/>
              <w:bottom w:val="nil"/>
            </w:tcBorders>
            <w:noWrap/>
            <w:vAlign w:val="bottom"/>
          </w:tcPr>
          <w:p w14:paraId="1A98AE97" w14:textId="3E9C9D57"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6E6E8FE0" w14:textId="194CDDB0"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29266FC" w14:textId="34E15C9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819726</w:t>
            </w:r>
          </w:p>
        </w:tc>
        <w:tc>
          <w:tcPr>
            <w:tcW w:w="850" w:type="dxa"/>
            <w:tcBorders>
              <w:top w:val="nil"/>
              <w:bottom w:val="nil"/>
            </w:tcBorders>
          </w:tcPr>
          <w:p w14:paraId="65858685" w14:textId="44A8DFEC"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E868644" w14:textId="1DA331E2"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F925F9" w:rsidRPr="00F925F9" w14:paraId="7BF84303" w14:textId="77777777" w:rsidTr="00897365">
        <w:trPr>
          <w:trHeight w:val="290"/>
        </w:trPr>
        <w:tc>
          <w:tcPr>
            <w:tcW w:w="2835" w:type="dxa"/>
            <w:tcBorders>
              <w:top w:val="nil"/>
              <w:bottom w:val="nil"/>
            </w:tcBorders>
            <w:noWrap/>
            <w:vAlign w:val="bottom"/>
            <w:hideMark/>
          </w:tcPr>
          <w:p w14:paraId="7EBA4187"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tcBorders>
              <w:top w:val="nil"/>
              <w:bottom w:val="nil"/>
            </w:tcBorders>
            <w:noWrap/>
            <w:vAlign w:val="bottom"/>
            <w:hideMark/>
          </w:tcPr>
          <w:p w14:paraId="4A70E595"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824639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819604</w:t>
            </w:r>
          </w:p>
        </w:tc>
        <w:tc>
          <w:tcPr>
            <w:tcW w:w="850" w:type="dxa"/>
            <w:tcBorders>
              <w:top w:val="nil"/>
              <w:bottom w:val="nil"/>
            </w:tcBorders>
          </w:tcPr>
          <w:p w14:paraId="570E59B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C95DAD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14A0E4" w14:textId="77777777" w:rsidTr="00F05206">
        <w:trPr>
          <w:trHeight w:val="290"/>
        </w:trPr>
        <w:tc>
          <w:tcPr>
            <w:tcW w:w="2835" w:type="dxa"/>
            <w:tcBorders>
              <w:top w:val="nil"/>
            </w:tcBorders>
            <w:noWrap/>
            <w:vAlign w:val="bottom"/>
            <w:hideMark/>
          </w:tcPr>
          <w:p w14:paraId="7E2FC80A"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tcBorders>
              <w:top w:val="nil"/>
            </w:tcBorders>
            <w:noWrap/>
            <w:vAlign w:val="bottom"/>
            <w:hideMark/>
          </w:tcPr>
          <w:p w14:paraId="0A1A34E0"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2A6B37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819719</w:t>
            </w:r>
          </w:p>
        </w:tc>
        <w:tc>
          <w:tcPr>
            <w:tcW w:w="850" w:type="dxa"/>
            <w:tcBorders>
              <w:top w:val="nil"/>
            </w:tcBorders>
          </w:tcPr>
          <w:p w14:paraId="6E4FAABE"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1561FF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3AADEEF" w14:textId="77777777" w:rsidTr="00F05206">
        <w:trPr>
          <w:trHeight w:val="290"/>
        </w:trPr>
        <w:tc>
          <w:tcPr>
            <w:tcW w:w="2835" w:type="dxa"/>
            <w:noWrap/>
            <w:vAlign w:val="bottom"/>
            <w:hideMark/>
          </w:tcPr>
          <w:p w14:paraId="126D2F16"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1B41F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620E1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819727</w:t>
            </w:r>
          </w:p>
        </w:tc>
        <w:tc>
          <w:tcPr>
            <w:tcW w:w="850" w:type="dxa"/>
          </w:tcPr>
          <w:p w14:paraId="666A606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0101B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A6F466C" w14:textId="77777777" w:rsidTr="00F05206">
        <w:trPr>
          <w:trHeight w:val="290"/>
        </w:trPr>
        <w:tc>
          <w:tcPr>
            <w:tcW w:w="2835" w:type="dxa"/>
            <w:noWrap/>
            <w:vAlign w:val="bottom"/>
            <w:hideMark/>
          </w:tcPr>
          <w:p w14:paraId="3D37456D"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C6F2E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6458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819710</w:t>
            </w:r>
          </w:p>
        </w:tc>
        <w:tc>
          <w:tcPr>
            <w:tcW w:w="850" w:type="dxa"/>
          </w:tcPr>
          <w:p w14:paraId="44ADA0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5E2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6CC5454" w14:textId="77777777" w:rsidTr="00F05206">
        <w:trPr>
          <w:trHeight w:val="290"/>
        </w:trPr>
        <w:tc>
          <w:tcPr>
            <w:tcW w:w="2835" w:type="dxa"/>
            <w:noWrap/>
            <w:vAlign w:val="bottom"/>
            <w:hideMark/>
          </w:tcPr>
          <w:p w14:paraId="59ED71AD"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52EEE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48F49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819720</w:t>
            </w:r>
          </w:p>
        </w:tc>
        <w:tc>
          <w:tcPr>
            <w:tcW w:w="850" w:type="dxa"/>
          </w:tcPr>
          <w:p w14:paraId="3809D8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CBE97A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2A52F6" w14:textId="77777777" w:rsidTr="00F05206">
        <w:trPr>
          <w:trHeight w:val="290"/>
        </w:trPr>
        <w:tc>
          <w:tcPr>
            <w:tcW w:w="2835" w:type="dxa"/>
            <w:noWrap/>
            <w:vAlign w:val="bottom"/>
            <w:hideMark/>
          </w:tcPr>
          <w:p w14:paraId="47CC0E21"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7A46EC3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DE1E1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819728</w:t>
            </w:r>
          </w:p>
        </w:tc>
        <w:tc>
          <w:tcPr>
            <w:tcW w:w="850" w:type="dxa"/>
          </w:tcPr>
          <w:p w14:paraId="2D9CDF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2BB0C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796A35A" w14:textId="77777777" w:rsidTr="00F05206">
        <w:trPr>
          <w:trHeight w:val="290"/>
        </w:trPr>
        <w:tc>
          <w:tcPr>
            <w:tcW w:w="2835" w:type="dxa"/>
            <w:noWrap/>
            <w:vAlign w:val="bottom"/>
            <w:hideMark/>
          </w:tcPr>
          <w:p w14:paraId="43BD5A8B" w14:textId="77777777" w:rsidR="00F925F9" w:rsidRPr="00F925F9" w:rsidRDefault="00F925F9" w:rsidP="00F925F9">
            <w:pPr>
              <w:rPr>
                <w:rFonts w:eastAsia="Calibri" w:cs="Times New Roman"/>
                <w:i/>
                <w:iCs/>
              </w:rPr>
            </w:pPr>
            <w:proofErr w:type="spellStart"/>
            <w:r w:rsidRPr="00F925F9">
              <w:rPr>
                <w:rFonts w:eastAsia="Calibri" w:cs="Times New Roman"/>
                <w:i/>
                <w:iCs/>
              </w:rPr>
              <w:t>Galerita</w:t>
            </w:r>
            <w:proofErr w:type="spellEnd"/>
            <w:r w:rsidRPr="00F925F9">
              <w:rPr>
                <w:rFonts w:eastAsia="Calibri" w:cs="Times New Roman"/>
                <w:i/>
                <w:iCs/>
              </w:rPr>
              <w:t xml:space="preserve"> bicolor</w:t>
            </w:r>
          </w:p>
        </w:tc>
        <w:tc>
          <w:tcPr>
            <w:tcW w:w="709" w:type="dxa"/>
            <w:noWrap/>
            <w:vAlign w:val="bottom"/>
            <w:hideMark/>
          </w:tcPr>
          <w:p w14:paraId="524762A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7A0B0E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819640</w:t>
            </w:r>
          </w:p>
        </w:tc>
        <w:tc>
          <w:tcPr>
            <w:tcW w:w="850" w:type="dxa"/>
          </w:tcPr>
          <w:p w14:paraId="0AAF81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F503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8A3374D" w14:textId="77777777" w:rsidTr="00F05206">
        <w:trPr>
          <w:trHeight w:val="290"/>
        </w:trPr>
        <w:tc>
          <w:tcPr>
            <w:tcW w:w="2835" w:type="dxa"/>
            <w:noWrap/>
            <w:vAlign w:val="bottom"/>
            <w:hideMark/>
          </w:tcPr>
          <w:p w14:paraId="090566BA" w14:textId="77777777" w:rsidR="00F925F9" w:rsidRPr="00F925F9" w:rsidRDefault="00F925F9" w:rsidP="00F925F9">
            <w:pPr>
              <w:rPr>
                <w:rFonts w:eastAsia="Calibri" w:cs="Times New Roman"/>
                <w:i/>
                <w:iCs/>
              </w:rPr>
            </w:pPr>
            <w:proofErr w:type="spellStart"/>
            <w:r w:rsidRPr="00F925F9">
              <w:rPr>
                <w:rFonts w:eastAsia="Calibri" w:cs="Times New Roman"/>
                <w:i/>
                <w:iCs/>
              </w:rPr>
              <w:t>Galerita</w:t>
            </w:r>
            <w:proofErr w:type="spellEnd"/>
            <w:r w:rsidRPr="00F925F9">
              <w:rPr>
                <w:rFonts w:eastAsia="Calibri" w:cs="Times New Roman"/>
                <w:i/>
                <w:iCs/>
              </w:rPr>
              <w:t xml:space="preserve"> bicolor</w:t>
            </w:r>
          </w:p>
        </w:tc>
        <w:tc>
          <w:tcPr>
            <w:tcW w:w="709" w:type="dxa"/>
            <w:noWrap/>
            <w:vAlign w:val="bottom"/>
            <w:hideMark/>
          </w:tcPr>
          <w:p w14:paraId="2F42956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6B8F1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819637</w:t>
            </w:r>
          </w:p>
        </w:tc>
        <w:tc>
          <w:tcPr>
            <w:tcW w:w="850" w:type="dxa"/>
          </w:tcPr>
          <w:p w14:paraId="415CBE3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FB316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4DED8CE" w14:textId="77777777" w:rsidTr="00F05206">
        <w:trPr>
          <w:trHeight w:val="290"/>
        </w:trPr>
        <w:tc>
          <w:tcPr>
            <w:tcW w:w="2835" w:type="dxa"/>
            <w:noWrap/>
            <w:vAlign w:val="bottom"/>
            <w:hideMark/>
          </w:tcPr>
          <w:p w14:paraId="388D5A9E"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21DA2A7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99C644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819658</w:t>
            </w:r>
          </w:p>
        </w:tc>
        <w:tc>
          <w:tcPr>
            <w:tcW w:w="850" w:type="dxa"/>
          </w:tcPr>
          <w:p w14:paraId="0FC10A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B549D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79E6AB2" w14:textId="77777777" w:rsidTr="00F05206">
        <w:trPr>
          <w:trHeight w:val="290"/>
        </w:trPr>
        <w:tc>
          <w:tcPr>
            <w:tcW w:w="2835" w:type="dxa"/>
            <w:noWrap/>
            <w:vAlign w:val="bottom"/>
            <w:hideMark/>
          </w:tcPr>
          <w:p w14:paraId="2430420F"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6A63109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80543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819655</w:t>
            </w:r>
          </w:p>
        </w:tc>
        <w:tc>
          <w:tcPr>
            <w:tcW w:w="850" w:type="dxa"/>
          </w:tcPr>
          <w:p w14:paraId="572B6FE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7124D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C5C9AF7" w14:textId="77777777" w:rsidTr="00F05206">
        <w:trPr>
          <w:trHeight w:val="290"/>
        </w:trPr>
        <w:tc>
          <w:tcPr>
            <w:tcW w:w="2835" w:type="dxa"/>
            <w:noWrap/>
            <w:vAlign w:val="bottom"/>
            <w:hideMark/>
          </w:tcPr>
          <w:p w14:paraId="437029C5"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40FF55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E711E9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819652</w:t>
            </w:r>
          </w:p>
        </w:tc>
        <w:tc>
          <w:tcPr>
            <w:tcW w:w="850" w:type="dxa"/>
          </w:tcPr>
          <w:p w14:paraId="74B0482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CCAED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B67141C" w14:textId="77777777" w:rsidTr="00F05206">
        <w:trPr>
          <w:trHeight w:val="290"/>
        </w:trPr>
        <w:tc>
          <w:tcPr>
            <w:tcW w:w="2835" w:type="dxa"/>
            <w:noWrap/>
            <w:vAlign w:val="bottom"/>
            <w:hideMark/>
          </w:tcPr>
          <w:p w14:paraId="77B1D14A"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7BB702B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F0D4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819649</w:t>
            </w:r>
          </w:p>
        </w:tc>
        <w:tc>
          <w:tcPr>
            <w:tcW w:w="850" w:type="dxa"/>
          </w:tcPr>
          <w:p w14:paraId="50046E0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FF262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5414A05" w14:textId="77777777" w:rsidTr="00F05206">
        <w:trPr>
          <w:trHeight w:val="290"/>
        </w:trPr>
        <w:tc>
          <w:tcPr>
            <w:tcW w:w="2835" w:type="dxa"/>
            <w:noWrap/>
            <w:vAlign w:val="bottom"/>
            <w:hideMark/>
          </w:tcPr>
          <w:p w14:paraId="1C7B58A1"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4303E5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79727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819646</w:t>
            </w:r>
          </w:p>
        </w:tc>
        <w:tc>
          <w:tcPr>
            <w:tcW w:w="850" w:type="dxa"/>
          </w:tcPr>
          <w:p w14:paraId="4CD92AF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25295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689F0B" w14:textId="77777777" w:rsidTr="00F05206">
        <w:trPr>
          <w:trHeight w:val="290"/>
        </w:trPr>
        <w:tc>
          <w:tcPr>
            <w:tcW w:w="2835" w:type="dxa"/>
            <w:noWrap/>
            <w:vAlign w:val="bottom"/>
            <w:hideMark/>
          </w:tcPr>
          <w:p w14:paraId="64C19A4D"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724958C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E0D9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819643</w:t>
            </w:r>
          </w:p>
        </w:tc>
        <w:tc>
          <w:tcPr>
            <w:tcW w:w="850" w:type="dxa"/>
          </w:tcPr>
          <w:p w14:paraId="06F408F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08B08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365F6AC" w14:textId="77777777" w:rsidTr="00F05206">
        <w:trPr>
          <w:trHeight w:val="290"/>
        </w:trPr>
        <w:tc>
          <w:tcPr>
            <w:tcW w:w="2835" w:type="dxa"/>
            <w:noWrap/>
            <w:vAlign w:val="bottom"/>
            <w:hideMark/>
          </w:tcPr>
          <w:p w14:paraId="03AA5785" w14:textId="77777777" w:rsidR="00F925F9" w:rsidRPr="00F925F9" w:rsidRDefault="00F925F9" w:rsidP="00F925F9">
            <w:pPr>
              <w:rPr>
                <w:rFonts w:eastAsia="Calibri" w:cs="Times New Roman"/>
                <w:i/>
                <w:iCs/>
              </w:rPr>
            </w:pPr>
            <w:proofErr w:type="spellStart"/>
            <w:r w:rsidRPr="00F925F9">
              <w:rPr>
                <w:rFonts w:eastAsia="Calibri" w:cs="Times New Roman"/>
                <w:i/>
                <w:iCs/>
              </w:rPr>
              <w:t>Lophoglossus</w:t>
            </w:r>
            <w:proofErr w:type="spellEnd"/>
            <w:r w:rsidRPr="00F925F9">
              <w:rPr>
                <w:rFonts w:eastAsia="Calibri" w:cs="Times New Roman"/>
                <w:i/>
                <w:iCs/>
              </w:rPr>
              <w:t xml:space="preserve"> scrutator</w:t>
            </w:r>
          </w:p>
        </w:tc>
        <w:tc>
          <w:tcPr>
            <w:tcW w:w="709" w:type="dxa"/>
            <w:noWrap/>
            <w:vAlign w:val="bottom"/>
            <w:hideMark/>
          </w:tcPr>
          <w:p w14:paraId="38EC39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9720E9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819780</w:t>
            </w:r>
          </w:p>
        </w:tc>
        <w:tc>
          <w:tcPr>
            <w:tcW w:w="850" w:type="dxa"/>
          </w:tcPr>
          <w:p w14:paraId="07A69BA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AD7B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8BF0302" w14:textId="77777777" w:rsidTr="00F05206">
        <w:trPr>
          <w:trHeight w:val="290"/>
        </w:trPr>
        <w:tc>
          <w:tcPr>
            <w:tcW w:w="2835" w:type="dxa"/>
            <w:noWrap/>
            <w:vAlign w:val="bottom"/>
            <w:hideMark/>
          </w:tcPr>
          <w:p w14:paraId="19B4DCAF" w14:textId="77777777" w:rsidR="00F925F9" w:rsidRPr="00F925F9" w:rsidRDefault="00F925F9" w:rsidP="00F925F9">
            <w:pPr>
              <w:rPr>
                <w:rFonts w:eastAsia="Calibri" w:cs="Times New Roman"/>
                <w:i/>
                <w:iCs/>
              </w:rPr>
            </w:pPr>
            <w:proofErr w:type="spellStart"/>
            <w:r w:rsidRPr="00F925F9">
              <w:rPr>
                <w:rFonts w:eastAsia="Calibri" w:cs="Times New Roman"/>
                <w:i/>
                <w:iCs/>
              </w:rPr>
              <w:t>Myas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4A82E1E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20CA2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819733</w:t>
            </w:r>
          </w:p>
        </w:tc>
        <w:tc>
          <w:tcPr>
            <w:tcW w:w="850" w:type="dxa"/>
          </w:tcPr>
          <w:p w14:paraId="76F7602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B3198C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E22F34" w14:textId="77777777" w:rsidTr="00F05206">
        <w:trPr>
          <w:trHeight w:val="290"/>
        </w:trPr>
        <w:tc>
          <w:tcPr>
            <w:tcW w:w="2835" w:type="dxa"/>
            <w:noWrap/>
            <w:vAlign w:val="bottom"/>
            <w:hideMark/>
          </w:tcPr>
          <w:p w14:paraId="22E308BE" w14:textId="77777777" w:rsidR="00F925F9" w:rsidRPr="00F925F9" w:rsidRDefault="00F925F9" w:rsidP="00F925F9">
            <w:pPr>
              <w:rPr>
                <w:rFonts w:eastAsia="Calibri" w:cs="Times New Roman"/>
                <w:i/>
                <w:iCs/>
              </w:rPr>
            </w:pPr>
            <w:proofErr w:type="spellStart"/>
            <w:r w:rsidRPr="00F925F9">
              <w:rPr>
                <w:rFonts w:eastAsia="Calibri" w:cs="Times New Roman"/>
                <w:i/>
                <w:iCs/>
              </w:rPr>
              <w:t>Myas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7AD3308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2F953C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819734</w:t>
            </w:r>
          </w:p>
        </w:tc>
        <w:tc>
          <w:tcPr>
            <w:tcW w:w="850" w:type="dxa"/>
          </w:tcPr>
          <w:p w14:paraId="0210D87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4DCDE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D5277FC" w14:textId="77777777" w:rsidTr="00F05206">
        <w:trPr>
          <w:trHeight w:val="290"/>
        </w:trPr>
        <w:tc>
          <w:tcPr>
            <w:tcW w:w="2835" w:type="dxa"/>
            <w:noWrap/>
            <w:vAlign w:val="bottom"/>
            <w:hideMark/>
          </w:tcPr>
          <w:p w14:paraId="4A39C584"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255B3AD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7EBF9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672665</w:t>
            </w:r>
          </w:p>
        </w:tc>
        <w:tc>
          <w:tcPr>
            <w:tcW w:w="850" w:type="dxa"/>
          </w:tcPr>
          <w:p w14:paraId="72D28F8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DA574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354C4E8" w14:textId="77777777" w:rsidTr="00F05206">
        <w:trPr>
          <w:trHeight w:val="290"/>
        </w:trPr>
        <w:tc>
          <w:tcPr>
            <w:tcW w:w="2835" w:type="dxa"/>
            <w:noWrap/>
            <w:vAlign w:val="bottom"/>
            <w:hideMark/>
          </w:tcPr>
          <w:p w14:paraId="3FD1E5CC"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7269A87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71940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672659</w:t>
            </w:r>
          </w:p>
        </w:tc>
        <w:tc>
          <w:tcPr>
            <w:tcW w:w="850" w:type="dxa"/>
          </w:tcPr>
          <w:p w14:paraId="5248E1D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0C63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41ADE74" w14:textId="77777777" w:rsidTr="00F05206">
        <w:trPr>
          <w:trHeight w:val="290"/>
        </w:trPr>
        <w:tc>
          <w:tcPr>
            <w:tcW w:w="2835" w:type="dxa"/>
            <w:noWrap/>
            <w:vAlign w:val="bottom"/>
            <w:hideMark/>
          </w:tcPr>
          <w:p w14:paraId="4612F590"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606363C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FF7107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672651</w:t>
            </w:r>
          </w:p>
        </w:tc>
        <w:tc>
          <w:tcPr>
            <w:tcW w:w="850" w:type="dxa"/>
          </w:tcPr>
          <w:p w14:paraId="2440BE1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2CA408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1990DE6" w14:textId="77777777" w:rsidTr="00F05206">
        <w:trPr>
          <w:trHeight w:val="290"/>
        </w:trPr>
        <w:tc>
          <w:tcPr>
            <w:tcW w:w="2835" w:type="dxa"/>
            <w:noWrap/>
            <w:vAlign w:val="bottom"/>
            <w:hideMark/>
          </w:tcPr>
          <w:p w14:paraId="15D4C656"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1EC97B9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296A84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672663</w:t>
            </w:r>
          </w:p>
        </w:tc>
        <w:tc>
          <w:tcPr>
            <w:tcW w:w="850" w:type="dxa"/>
          </w:tcPr>
          <w:p w14:paraId="58C322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165A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D0CF78E" w14:textId="77777777" w:rsidTr="00F05206">
        <w:trPr>
          <w:trHeight w:val="290"/>
        </w:trPr>
        <w:tc>
          <w:tcPr>
            <w:tcW w:w="2835" w:type="dxa"/>
            <w:noWrap/>
            <w:vAlign w:val="bottom"/>
            <w:hideMark/>
          </w:tcPr>
          <w:p w14:paraId="47B710C3"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550AEB5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EF46F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672662</w:t>
            </w:r>
          </w:p>
        </w:tc>
        <w:tc>
          <w:tcPr>
            <w:tcW w:w="850" w:type="dxa"/>
          </w:tcPr>
          <w:p w14:paraId="2274F8C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79F08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E0DD32" w14:textId="77777777" w:rsidTr="00F05206">
        <w:trPr>
          <w:trHeight w:val="290"/>
        </w:trPr>
        <w:tc>
          <w:tcPr>
            <w:tcW w:w="2835" w:type="dxa"/>
            <w:noWrap/>
            <w:vAlign w:val="bottom"/>
            <w:hideMark/>
          </w:tcPr>
          <w:p w14:paraId="2581E951"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03E07D1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62C1C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672661</w:t>
            </w:r>
          </w:p>
        </w:tc>
        <w:tc>
          <w:tcPr>
            <w:tcW w:w="850" w:type="dxa"/>
          </w:tcPr>
          <w:p w14:paraId="754EFE7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286225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163496" w14:textId="77777777" w:rsidTr="00F05206">
        <w:trPr>
          <w:trHeight w:val="290"/>
        </w:trPr>
        <w:tc>
          <w:tcPr>
            <w:tcW w:w="2835" w:type="dxa"/>
            <w:noWrap/>
            <w:vAlign w:val="bottom"/>
            <w:hideMark/>
          </w:tcPr>
          <w:p w14:paraId="33927C70" w14:textId="77777777" w:rsidR="00F925F9" w:rsidRPr="00F925F9" w:rsidRDefault="00F925F9" w:rsidP="00F925F9">
            <w:pPr>
              <w:rPr>
                <w:rFonts w:eastAsia="Calibri" w:cs="Times New Roman"/>
                <w:i/>
                <w:iCs/>
              </w:rPr>
            </w:pPr>
            <w:proofErr w:type="spellStart"/>
            <w:r w:rsidRPr="00F925F9">
              <w:rPr>
                <w:rFonts w:eastAsia="Calibri" w:cs="Times New Roman"/>
                <w:i/>
                <w:iCs/>
              </w:rPr>
              <w:t>Notiophilus</w:t>
            </w:r>
            <w:proofErr w:type="spellEnd"/>
            <w:r w:rsidRPr="00F925F9">
              <w:rPr>
                <w:rFonts w:eastAsia="Calibri" w:cs="Times New Roman"/>
                <w:i/>
                <w:iCs/>
              </w:rPr>
              <w:t xml:space="preserve"> aeneus</w:t>
            </w:r>
          </w:p>
        </w:tc>
        <w:tc>
          <w:tcPr>
            <w:tcW w:w="709" w:type="dxa"/>
            <w:noWrap/>
            <w:vAlign w:val="bottom"/>
            <w:hideMark/>
          </w:tcPr>
          <w:p w14:paraId="15BCB42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57D90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819608</w:t>
            </w:r>
          </w:p>
        </w:tc>
        <w:tc>
          <w:tcPr>
            <w:tcW w:w="850" w:type="dxa"/>
          </w:tcPr>
          <w:p w14:paraId="5C2D45A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D69B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F44411" w14:textId="77777777" w:rsidTr="00F05206">
        <w:trPr>
          <w:trHeight w:val="290"/>
        </w:trPr>
        <w:tc>
          <w:tcPr>
            <w:tcW w:w="2835" w:type="dxa"/>
            <w:tcBorders>
              <w:top w:val="single" w:sz="4" w:space="0" w:color="auto"/>
              <w:bottom w:val="nil"/>
            </w:tcBorders>
            <w:noWrap/>
            <w:vAlign w:val="bottom"/>
          </w:tcPr>
          <w:p w14:paraId="0A0DBC04"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4BF29136"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33B9A1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7373BB00"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39D9E35D" w14:textId="77777777" w:rsidR="00F925F9" w:rsidRPr="00F925F9" w:rsidRDefault="00F925F9" w:rsidP="00F925F9">
            <w:pPr>
              <w:rPr>
                <w:rFonts w:eastAsia="Calibri" w:cs="Times New Roman"/>
              </w:rPr>
            </w:pPr>
          </w:p>
        </w:tc>
      </w:tr>
      <w:tr w:rsidR="00F925F9" w:rsidRPr="00F925F9" w14:paraId="6F09DEF9" w14:textId="77777777" w:rsidTr="00F05206">
        <w:trPr>
          <w:trHeight w:val="290"/>
        </w:trPr>
        <w:tc>
          <w:tcPr>
            <w:tcW w:w="2835" w:type="dxa"/>
            <w:tcBorders>
              <w:top w:val="nil"/>
              <w:bottom w:val="nil"/>
            </w:tcBorders>
            <w:noWrap/>
            <w:vAlign w:val="bottom"/>
          </w:tcPr>
          <w:p w14:paraId="13E445DA"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7587178" w14:textId="77777777" w:rsidR="00F925F9" w:rsidRPr="00F925F9" w:rsidRDefault="00F925F9" w:rsidP="00F925F9">
            <w:pPr>
              <w:rPr>
                <w:rFonts w:eastAsia="Calibri" w:cs="Times New Roman"/>
              </w:rPr>
            </w:pPr>
          </w:p>
        </w:tc>
        <w:tc>
          <w:tcPr>
            <w:tcW w:w="1843" w:type="dxa"/>
            <w:tcBorders>
              <w:top w:val="nil"/>
              <w:bottom w:val="nil"/>
            </w:tcBorders>
            <w:noWrap/>
          </w:tcPr>
          <w:p w14:paraId="5705E80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8A4244D"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6C114ED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FE0CECE" w14:textId="77777777" w:rsidTr="00F05206">
        <w:trPr>
          <w:trHeight w:val="290"/>
        </w:trPr>
        <w:tc>
          <w:tcPr>
            <w:tcW w:w="2835" w:type="dxa"/>
            <w:tcBorders>
              <w:top w:val="nil"/>
              <w:bottom w:val="nil"/>
            </w:tcBorders>
            <w:noWrap/>
            <w:vAlign w:val="bottom"/>
          </w:tcPr>
          <w:p w14:paraId="40FD0183" w14:textId="77777777" w:rsidR="00F925F9" w:rsidRDefault="00F925F9" w:rsidP="00F925F9">
            <w:pPr>
              <w:rPr>
                <w:rFonts w:eastAsia="Calibri" w:cs="Times New Roman"/>
                <w:i/>
                <w:iCs/>
              </w:rPr>
            </w:pPr>
          </w:p>
          <w:p w14:paraId="68BBED11" w14:textId="77777777" w:rsidR="007D4505" w:rsidRPr="00F925F9" w:rsidRDefault="007D4505" w:rsidP="00F925F9">
            <w:pPr>
              <w:rPr>
                <w:rFonts w:eastAsia="Calibri" w:cs="Times New Roman"/>
                <w:i/>
                <w:iCs/>
              </w:rPr>
            </w:pPr>
          </w:p>
        </w:tc>
        <w:tc>
          <w:tcPr>
            <w:tcW w:w="709" w:type="dxa"/>
            <w:tcBorders>
              <w:top w:val="nil"/>
              <w:bottom w:val="nil"/>
            </w:tcBorders>
            <w:noWrap/>
            <w:vAlign w:val="bottom"/>
          </w:tcPr>
          <w:p w14:paraId="0C8293B3" w14:textId="77777777" w:rsidR="00F925F9" w:rsidRPr="00F925F9" w:rsidRDefault="00F925F9" w:rsidP="00F925F9">
            <w:pPr>
              <w:rPr>
                <w:rFonts w:eastAsia="Calibri" w:cs="Times New Roman"/>
              </w:rPr>
            </w:pPr>
          </w:p>
        </w:tc>
        <w:tc>
          <w:tcPr>
            <w:tcW w:w="1843" w:type="dxa"/>
            <w:tcBorders>
              <w:top w:val="nil"/>
              <w:bottom w:val="nil"/>
            </w:tcBorders>
            <w:noWrap/>
          </w:tcPr>
          <w:p w14:paraId="0868EA6F"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3BF664D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874EA4" w14:textId="77777777" w:rsidR="00F925F9" w:rsidRPr="00F925F9" w:rsidRDefault="00F925F9" w:rsidP="00F925F9">
            <w:pPr>
              <w:rPr>
                <w:rFonts w:eastAsia="Calibri" w:cs="Times New Roman"/>
              </w:rPr>
            </w:pPr>
          </w:p>
        </w:tc>
      </w:tr>
      <w:tr w:rsidR="00F925F9" w:rsidRPr="00F925F9" w14:paraId="2EDC6814" w14:textId="77777777" w:rsidTr="00F05206">
        <w:trPr>
          <w:trHeight w:val="290"/>
        </w:trPr>
        <w:tc>
          <w:tcPr>
            <w:tcW w:w="2835" w:type="dxa"/>
            <w:tcBorders>
              <w:top w:val="nil"/>
              <w:bottom w:val="nil"/>
            </w:tcBorders>
            <w:noWrap/>
            <w:vAlign w:val="bottom"/>
          </w:tcPr>
          <w:p w14:paraId="2E6A9DF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B3ABA23" w14:textId="77777777" w:rsidR="00F925F9" w:rsidRPr="00F925F9" w:rsidRDefault="00F925F9" w:rsidP="00F925F9">
            <w:pPr>
              <w:rPr>
                <w:rFonts w:eastAsia="Calibri" w:cs="Times New Roman"/>
              </w:rPr>
            </w:pPr>
          </w:p>
        </w:tc>
        <w:tc>
          <w:tcPr>
            <w:tcW w:w="1843" w:type="dxa"/>
            <w:tcBorders>
              <w:top w:val="nil"/>
              <w:bottom w:val="nil"/>
            </w:tcBorders>
            <w:noWrap/>
          </w:tcPr>
          <w:p w14:paraId="2703AD6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3201658"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1060437" w14:textId="77777777" w:rsidR="00F925F9" w:rsidRPr="00F925F9" w:rsidRDefault="00F925F9" w:rsidP="00F925F9">
            <w:pPr>
              <w:rPr>
                <w:rFonts w:eastAsia="Calibri" w:cs="Times New Roman"/>
              </w:rPr>
            </w:pPr>
          </w:p>
        </w:tc>
      </w:tr>
      <w:tr w:rsidR="00F925F9" w:rsidRPr="00F925F9" w14:paraId="176D05D2" w14:textId="77777777" w:rsidTr="00F05206">
        <w:trPr>
          <w:trHeight w:val="290"/>
        </w:trPr>
        <w:tc>
          <w:tcPr>
            <w:tcW w:w="2835" w:type="dxa"/>
            <w:tcBorders>
              <w:top w:val="nil"/>
              <w:bottom w:val="nil"/>
            </w:tcBorders>
            <w:noWrap/>
            <w:vAlign w:val="bottom"/>
          </w:tcPr>
          <w:p w14:paraId="5891A6A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66B310E9" w14:textId="77777777" w:rsidR="00F925F9" w:rsidRPr="00F925F9" w:rsidRDefault="00F925F9" w:rsidP="00F925F9">
            <w:pPr>
              <w:rPr>
                <w:rFonts w:eastAsia="Calibri" w:cs="Times New Roman"/>
              </w:rPr>
            </w:pPr>
          </w:p>
        </w:tc>
        <w:tc>
          <w:tcPr>
            <w:tcW w:w="1843" w:type="dxa"/>
            <w:tcBorders>
              <w:top w:val="nil"/>
              <w:bottom w:val="nil"/>
            </w:tcBorders>
            <w:noWrap/>
          </w:tcPr>
          <w:p w14:paraId="7E9C95FB"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832A822"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A68F433" w14:textId="77777777" w:rsidR="00F925F9" w:rsidRPr="00F925F9" w:rsidRDefault="00F925F9" w:rsidP="00F925F9">
            <w:pPr>
              <w:rPr>
                <w:rFonts w:eastAsia="Calibri" w:cs="Times New Roman"/>
              </w:rPr>
            </w:pPr>
          </w:p>
        </w:tc>
      </w:tr>
      <w:tr w:rsidR="00F925F9" w:rsidRPr="00F925F9" w14:paraId="365BC894" w14:textId="77777777" w:rsidTr="00F05206">
        <w:trPr>
          <w:trHeight w:val="290"/>
        </w:trPr>
        <w:tc>
          <w:tcPr>
            <w:tcW w:w="2835" w:type="dxa"/>
            <w:tcBorders>
              <w:top w:val="nil"/>
              <w:bottom w:val="nil"/>
            </w:tcBorders>
            <w:noWrap/>
            <w:vAlign w:val="bottom"/>
          </w:tcPr>
          <w:p w14:paraId="4C851318"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283A5656" w14:textId="77777777" w:rsidR="00F925F9" w:rsidRPr="00F925F9" w:rsidRDefault="00F925F9" w:rsidP="00F925F9">
            <w:pPr>
              <w:rPr>
                <w:rFonts w:eastAsia="Calibri" w:cs="Times New Roman"/>
              </w:rPr>
            </w:pPr>
          </w:p>
        </w:tc>
        <w:tc>
          <w:tcPr>
            <w:tcW w:w="1843" w:type="dxa"/>
            <w:tcBorders>
              <w:top w:val="nil"/>
              <w:bottom w:val="nil"/>
            </w:tcBorders>
            <w:noWrap/>
          </w:tcPr>
          <w:p w14:paraId="610EFA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6A0A7D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C543AAD" w14:textId="77777777" w:rsidR="00F925F9" w:rsidRPr="00F925F9" w:rsidRDefault="00F925F9" w:rsidP="00F925F9">
            <w:pPr>
              <w:rPr>
                <w:rFonts w:eastAsia="Calibri" w:cs="Times New Roman"/>
              </w:rPr>
            </w:pPr>
          </w:p>
        </w:tc>
      </w:tr>
      <w:tr w:rsidR="00F925F9" w:rsidRPr="00F925F9" w14:paraId="167570A2" w14:textId="77777777" w:rsidTr="00F05206">
        <w:trPr>
          <w:trHeight w:val="290"/>
        </w:trPr>
        <w:tc>
          <w:tcPr>
            <w:tcW w:w="2835" w:type="dxa"/>
            <w:tcBorders>
              <w:top w:val="nil"/>
              <w:bottom w:val="single" w:sz="4" w:space="0" w:color="auto"/>
            </w:tcBorders>
            <w:noWrap/>
            <w:vAlign w:val="bottom"/>
          </w:tcPr>
          <w:p w14:paraId="7A2AA56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5118B091"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B3A9B9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526FE5CB"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29CF72D7" w14:textId="77777777" w:rsidR="00F925F9" w:rsidRPr="00F925F9" w:rsidRDefault="00F925F9" w:rsidP="00F925F9">
            <w:pPr>
              <w:rPr>
                <w:rFonts w:eastAsia="Calibri" w:cs="Times New Roman"/>
              </w:rPr>
            </w:pPr>
          </w:p>
        </w:tc>
      </w:tr>
      <w:tr w:rsidR="00F925F9" w:rsidRPr="00F925F9" w14:paraId="757D6BA1" w14:textId="77777777" w:rsidTr="00F05206">
        <w:trPr>
          <w:trHeight w:val="290"/>
        </w:trPr>
        <w:tc>
          <w:tcPr>
            <w:tcW w:w="2835" w:type="dxa"/>
            <w:tcBorders>
              <w:top w:val="single" w:sz="4" w:space="0" w:color="auto"/>
              <w:bottom w:val="nil"/>
            </w:tcBorders>
            <w:noWrap/>
            <w:vAlign w:val="bottom"/>
          </w:tcPr>
          <w:p w14:paraId="326EB81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5C9A1264"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1DC068B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797DD48C"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6B4FF52B"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52912" w:rsidRPr="00F925F9" w14:paraId="7A5F7551" w14:textId="77777777" w:rsidTr="00F05206">
        <w:trPr>
          <w:trHeight w:val="290"/>
        </w:trPr>
        <w:tc>
          <w:tcPr>
            <w:tcW w:w="2835" w:type="dxa"/>
            <w:tcBorders>
              <w:top w:val="single" w:sz="4" w:space="0" w:color="auto"/>
              <w:bottom w:val="nil"/>
            </w:tcBorders>
            <w:noWrap/>
            <w:vAlign w:val="bottom"/>
          </w:tcPr>
          <w:p w14:paraId="7D833276" w14:textId="46CCAE79"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2D33C9C9" w14:textId="354E219D"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36D0F3AB" w14:textId="116C4CB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819630</w:t>
            </w:r>
          </w:p>
        </w:tc>
        <w:tc>
          <w:tcPr>
            <w:tcW w:w="850" w:type="dxa"/>
            <w:tcBorders>
              <w:top w:val="single" w:sz="4" w:space="0" w:color="auto"/>
              <w:bottom w:val="nil"/>
            </w:tcBorders>
          </w:tcPr>
          <w:p w14:paraId="0920C430" w14:textId="02C7E9A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913097A" w14:textId="4A5BE8C9"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0C7F166" w14:textId="77777777" w:rsidTr="00F05206">
        <w:trPr>
          <w:trHeight w:val="290"/>
        </w:trPr>
        <w:tc>
          <w:tcPr>
            <w:tcW w:w="2835" w:type="dxa"/>
            <w:tcBorders>
              <w:top w:val="single" w:sz="4" w:space="0" w:color="auto"/>
              <w:bottom w:val="nil"/>
            </w:tcBorders>
            <w:noWrap/>
            <w:vAlign w:val="bottom"/>
          </w:tcPr>
          <w:p w14:paraId="0B33C945" w14:textId="42FE528B"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5CBD25B8" w14:textId="31B18214"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5F5CF2E3" w14:textId="01D7FC1B"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819633</w:t>
            </w:r>
          </w:p>
        </w:tc>
        <w:tc>
          <w:tcPr>
            <w:tcW w:w="850" w:type="dxa"/>
            <w:tcBorders>
              <w:top w:val="single" w:sz="4" w:space="0" w:color="auto"/>
              <w:bottom w:val="nil"/>
            </w:tcBorders>
          </w:tcPr>
          <w:p w14:paraId="0BDECFA6" w14:textId="55EF4C2F"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DD0DD55" w14:textId="584A7FA4"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C14B9DE" w14:textId="77777777" w:rsidTr="00F05206">
        <w:trPr>
          <w:trHeight w:val="290"/>
        </w:trPr>
        <w:tc>
          <w:tcPr>
            <w:tcW w:w="2835" w:type="dxa"/>
            <w:tcBorders>
              <w:top w:val="single" w:sz="4" w:space="0" w:color="auto"/>
              <w:bottom w:val="nil"/>
            </w:tcBorders>
            <w:noWrap/>
            <w:vAlign w:val="bottom"/>
          </w:tcPr>
          <w:p w14:paraId="5AED02E2" w14:textId="3D0F9BE2"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51947F6D" w14:textId="1ADBF6C2"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8E964F2" w14:textId="03963929"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672763</w:t>
            </w:r>
          </w:p>
        </w:tc>
        <w:tc>
          <w:tcPr>
            <w:tcW w:w="850" w:type="dxa"/>
            <w:tcBorders>
              <w:top w:val="single" w:sz="4" w:space="0" w:color="auto"/>
              <w:bottom w:val="nil"/>
            </w:tcBorders>
          </w:tcPr>
          <w:p w14:paraId="3CD2646B" w14:textId="351B94B7"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6E6321CD" w14:textId="7E24FA82"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AEA12D1" w14:textId="77777777" w:rsidTr="00F05206">
        <w:trPr>
          <w:trHeight w:val="290"/>
        </w:trPr>
        <w:tc>
          <w:tcPr>
            <w:tcW w:w="2835" w:type="dxa"/>
            <w:tcBorders>
              <w:top w:val="single" w:sz="4" w:space="0" w:color="auto"/>
              <w:bottom w:val="nil"/>
            </w:tcBorders>
            <w:noWrap/>
            <w:vAlign w:val="bottom"/>
          </w:tcPr>
          <w:p w14:paraId="44276ECC" w14:textId="6BAB38BF"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37D25A62" w14:textId="22ACEA67"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BE22603" w14:textId="5EA9445D"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672759</w:t>
            </w:r>
          </w:p>
        </w:tc>
        <w:tc>
          <w:tcPr>
            <w:tcW w:w="850" w:type="dxa"/>
            <w:tcBorders>
              <w:top w:val="single" w:sz="4" w:space="0" w:color="auto"/>
              <w:bottom w:val="nil"/>
            </w:tcBorders>
          </w:tcPr>
          <w:p w14:paraId="4DD914B6" w14:textId="1EB0808C"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1BFC58DF" w14:textId="74404FC0"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D0C79DE" w14:textId="77777777" w:rsidTr="00F05206">
        <w:trPr>
          <w:trHeight w:val="290"/>
        </w:trPr>
        <w:tc>
          <w:tcPr>
            <w:tcW w:w="2835" w:type="dxa"/>
            <w:tcBorders>
              <w:top w:val="single" w:sz="4" w:space="0" w:color="auto"/>
              <w:bottom w:val="nil"/>
            </w:tcBorders>
            <w:noWrap/>
            <w:vAlign w:val="bottom"/>
          </w:tcPr>
          <w:p w14:paraId="6646EE78" w14:textId="6240713C"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4A375BFE" w14:textId="5D44E7A2"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48D0F66A" w14:textId="37770DB7"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672760</w:t>
            </w:r>
          </w:p>
        </w:tc>
        <w:tc>
          <w:tcPr>
            <w:tcW w:w="850" w:type="dxa"/>
            <w:tcBorders>
              <w:top w:val="single" w:sz="4" w:space="0" w:color="auto"/>
              <w:bottom w:val="nil"/>
            </w:tcBorders>
          </w:tcPr>
          <w:p w14:paraId="138A23DE" w14:textId="6D55F37A"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358EA995" w14:textId="156A92E6"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0983890" w14:textId="77777777" w:rsidTr="00F05206">
        <w:trPr>
          <w:trHeight w:val="290"/>
        </w:trPr>
        <w:tc>
          <w:tcPr>
            <w:tcW w:w="2835" w:type="dxa"/>
            <w:tcBorders>
              <w:top w:val="single" w:sz="4" w:space="0" w:color="auto"/>
              <w:bottom w:val="nil"/>
            </w:tcBorders>
            <w:noWrap/>
            <w:vAlign w:val="bottom"/>
          </w:tcPr>
          <w:p w14:paraId="1736C2BF" w14:textId="34923388" w:rsidR="00352912" w:rsidRPr="00F925F9" w:rsidRDefault="00352912" w:rsidP="00352912">
            <w:pPr>
              <w:rPr>
                <w:rFonts w:eastAsia="Calibri" w:cs="Times New Roman"/>
                <w:i/>
                <w:iCs/>
              </w:rPr>
            </w:pPr>
            <w:proofErr w:type="spellStart"/>
            <w:r w:rsidRPr="00F925F9">
              <w:rPr>
                <w:rFonts w:eastAsia="Calibri" w:cs="Times New Roman"/>
                <w:i/>
                <w:iCs/>
              </w:rPr>
              <w:t>Patrobus</w:t>
            </w:r>
            <w:proofErr w:type="spellEnd"/>
            <w:r w:rsidRPr="00F925F9">
              <w:rPr>
                <w:rFonts w:eastAsia="Calibri" w:cs="Times New Roman"/>
                <w:i/>
                <w:iCs/>
              </w:rPr>
              <w:t xml:space="preserve"> longicornis</w:t>
            </w:r>
          </w:p>
        </w:tc>
        <w:tc>
          <w:tcPr>
            <w:tcW w:w="709" w:type="dxa"/>
            <w:tcBorders>
              <w:top w:val="single" w:sz="4" w:space="0" w:color="auto"/>
              <w:bottom w:val="nil"/>
            </w:tcBorders>
            <w:noWrap/>
            <w:vAlign w:val="bottom"/>
          </w:tcPr>
          <w:p w14:paraId="2AD9D050" w14:textId="67CFC82A"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01194603" w14:textId="293ED25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819693</w:t>
            </w:r>
          </w:p>
        </w:tc>
        <w:tc>
          <w:tcPr>
            <w:tcW w:w="850" w:type="dxa"/>
            <w:tcBorders>
              <w:top w:val="single" w:sz="4" w:space="0" w:color="auto"/>
              <w:bottom w:val="nil"/>
            </w:tcBorders>
          </w:tcPr>
          <w:p w14:paraId="419F965D" w14:textId="6A1840B3"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22584D3F" w14:textId="3F76FED9"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A1ECC5E" w14:textId="77777777" w:rsidTr="00F05206">
        <w:trPr>
          <w:trHeight w:val="290"/>
        </w:trPr>
        <w:tc>
          <w:tcPr>
            <w:tcW w:w="2835" w:type="dxa"/>
            <w:tcBorders>
              <w:top w:val="single" w:sz="4" w:space="0" w:color="auto"/>
              <w:bottom w:val="nil"/>
            </w:tcBorders>
            <w:noWrap/>
            <w:vAlign w:val="bottom"/>
          </w:tcPr>
          <w:p w14:paraId="67122558" w14:textId="531BB348"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3E2F9CD3" w14:textId="68B9B2EF"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43A02E28" w14:textId="37127C9A"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819612</w:t>
            </w:r>
          </w:p>
        </w:tc>
        <w:tc>
          <w:tcPr>
            <w:tcW w:w="850" w:type="dxa"/>
            <w:tcBorders>
              <w:top w:val="single" w:sz="4" w:space="0" w:color="auto"/>
              <w:bottom w:val="nil"/>
            </w:tcBorders>
          </w:tcPr>
          <w:p w14:paraId="731796C2" w14:textId="5B42EA7F"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6AFF95B2" w14:textId="312B0013"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1558EB68" w14:textId="77777777" w:rsidTr="00F05206">
        <w:trPr>
          <w:trHeight w:val="290"/>
        </w:trPr>
        <w:tc>
          <w:tcPr>
            <w:tcW w:w="2835" w:type="dxa"/>
            <w:tcBorders>
              <w:top w:val="single" w:sz="4" w:space="0" w:color="auto"/>
              <w:bottom w:val="nil"/>
            </w:tcBorders>
            <w:noWrap/>
            <w:vAlign w:val="bottom"/>
          </w:tcPr>
          <w:p w14:paraId="00136E24" w14:textId="59AEAEFE"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0475026B" w14:textId="1D7C3B2A"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7EA8436" w14:textId="41F67B85"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819615</w:t>
            </w:r>
          </w:p>
        </w:tc>
        <w:tc>
          <w:tcPr>
            <w:tcW w:w="850" w:type="dxa"/>
            <w:tcBorders>
              <w:top w:val="single" w:sz="4" w:space="0" w:color="auto"/>
              <w:bottom w:val="nil"/>
            </w:tcBorders>
          </w:tcPr>
          <w:p w14:paraId="1ADEDBBD" w14:textId="27ED7F2D"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2A093F4" w14:textId="5D349D5D"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BE1CD3F" w14:textId="77777777" w:rsidTr="00F05206">
        <w:trPr>
          <w:trHeight w:val="290"/>
        </w:trPr>
        <w:tc>
          <w:tcPr>
            <w:tcW w:w="2835" w:type="dxa"/>
            <w:tcBorders>
              <w:top w:val="single" w:sz="4" w:space="0" w:color="auto"/>
              <w:bottom w:val="nil"/>
            </w:tcBorders>
            <w:noWrap/>
            <w:vAlign w:val="bottom"/>
          </w:tcPr>
          <w:p w14:paraId="5AF3177D" w14:textId="4685E595"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3AD8EE14" w14:textId="19C55514"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F323CAC" w14:textId="425DB2D6"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819618</w:t>
            </w:r>
          </w:p>
        </w:tc>
        <w:tc>
          <w:tcPr>
            <w:tcW w:w="850" w:type="dxa"/>
            <w:tcBorders>
              <w:top w:val="single" w:sz="4" w:space="0" w:color="auto"/>
              <w:bottom w:val="nil"/>
            </w:tcBorders>
          </w:tcPr>
          <w:p w14:paraId="354E704C" w14:textId="1FA29C07"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1D36D6F9" w14:textId="3C487BAE"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2663A20" w14:textId="77777777" w:rsidTr="00F05206">
        <w:trPr>
          <w:trHeight w:val="290"/>
        </w:trPr>
        <w:tc>
          <w:tcPr>
            <w:tcW w:w="2835" w:type="dxa"/>
            <w:tcBorders>
              <w:top w:val="single" w:sz="4" w:space="0" w:color="auto"/>
              <w:bottom w:val="nil"/>
            </w:tcBorders>
            <w:noWrap/>
            <w:vAlign w:val="bottom"/>
          </w:tcPr>
          <w:p w14:paraId="404EC97E" w14:textId="43BD9276"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2994CEA1" w14:textId="5AA880F2"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CC7B787" w14:textId="0D67BA14"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819621</w:t>
            </w:r>
          </w:p>
        </w:tc>
        <w:tc>
          <w:tcPr>
            <w:tcW w:w="850" w:type="dxa"/>
            <w:tcBorders>
              <w:top w:val="single" w:sz="4" w:space="0" w:color="auto"/>
              <w:bottom w:val="nil"/>
            </w:tcBorders>
          </w:tcPr>
          <w:p w14:paraId="24D882FF" w14:textId="5F5A55E6"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21263905" w14:textId="279E4115"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6AE11B7" w14:textId="77777777" w:rsidTr="00F05206">
        <w:trPr>
          <w:trHeight w:val="290"/>
        </w:trPr>
        <w:tc>
          <w:tcPr>
            <w:tcW w:w="2835" w:type="dxa"/>
            <w:tcBorders>
              <w:top w:val="single" w:sz="4" w:space="0" w:color="auto"/>
              <w:bottom w:val="nil"/>
            </w:tcBorders>
            <w:noWrap/>
            <w:vAlign w:val="bottom"/>
          </w:tcPr>
          <w:p w14:paraId="6F5A8B13" w14:textId="7D338503"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7F96557B" w14:textId="3C82C1BF"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55A3A02" w14:textId="7F4F8763"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819624</w:t>
            </w:r>
          </w:p>
        </w:tc>
        <w:tc>
          <w:tcPr>
            <w:tcW w:w="850" w:type="dxa"/>
            <w:tcBorders>
              <w:top w:val="single" w:sz="4" w:space="0" w:color="auto"/>
              <w:bottom w:val="nil"/>
            </w:tcBorders>
          </w:tcPr>
          <w:p w14:paraId="31702EFA" w14:textId="2909DA5A"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37C6F4E7" w14:textId="7A0A6C0F"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29363645" w14:textId="77777777" w:rsidTr="00F05206">
        <w:trPr>
          <w:trHeight w:val="290"/>
        </w:trPr>
        <w:tc>
          <w:tcPr>
            <w:tcW w:w="2835" w:type="dxa"/>
            <w:tcBorders>
              <w:top w:val="single" w:sz="4" w:space="0" w:color="auto"/>
              <w:bottom w:val="nil"/>
            </w:tcBorders>
            <w:noWrap/>
            <w:vAlign w:val="bottom"/>
          </w:tcPr>
          <w:p w14:paraId="4E3771B5" w14:textId="7CE07295"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single" w:sz="4" w:space="0" w:color="auto"/>
              <w:bottom w:val="nil"/>
            </w:tcBorders>
            <w:noWrap/>
            <w:vAlign w:val="bottom"/>
          </w:tcPr>
          <w:p w14:paraId="401206E5" w14:textId="4998B723"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0E9F4660" w14:textId="02B6A10C"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819627</w:t>
            </w:r>
          </w:p>
        </w:tc>
        <w:tc>
          <w:tcPr>
            <w:tcW w:w="850" w:type="dxa"/>
            <w:tcBorders>
              <w:top w:val="single" w:sz="4" w:space="0" w:color="auto"/>
              <w:bottom w:val="nil"/>
            </w:tcBorders>
          </w:tcPr>
          <w:p w14:paraId="0F5B99C9" w14:textId="334CE8F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8275D61" w14:textId="2892B1B1"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5D09D31" w14:textId="77777777" w:rsidTr="00F05206">
        <w:trPr>
          <w:trHeight w:val="290"/>
        </w:trPr>
        <w:tc>
          <w:tcPr>
            <w:tcW w:w="2835" w:type="dxa"/>
            <w:tcBorders>
              <w:top w:val="single" w:sz="4" w:space="0" w:color="auto"/>
              <w:bottom w:val="nil"/>
            </w:tcBorders>
            <w:noWrap/>
            <w:vAlign w:val="bottom"/>
          </w:tcPr>
          <w:p w14:paraId="28747DC7" w14:textId="1EB788E0"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decentis</w:t>
            </w:r>
            <w:proofErr w:type="spellEnd"/>
          </w:p>
        </w:tc>
        <w:tc>
          <w:tcPr>
            <w:tcW w:w="709" w:type="dxa"/>
            <w:tcBorders>
              <w:top w:val="single" w:sz="4" w:space="0" w:color="auto"/>
              <w:bottom w:val="nil"/>
            </w:tcBorders>
            <w:noWrap/>
            <w:vAlign w:val="bottom"/>
          </w:tcPr>
          <w:p w14:paraId="1809F2F8" w14:textId="020ACE59"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50BAC5FF" w14:textId="739ADF0E"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819687</w:t>
            </w:r>
          </w:p>
        </w:tc>
        <w:tc>
          <w:tcPr>
            <w:tcW w:w="850" w:type="dxa"/>
            <w:tcBorders>
              <w:top w:val="single" w:sz="4" w:space="0" w:color="auto"/>
              <w:bottom w:val="nil"/>
            </w:tcBorders>
          </w:tcPr>
          <w:p w14:paraId="284AA06E" w14:textId="176C1B2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51F958CD" w14:textId="295B0D93"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F925F9" w:rsidRPr="00F925F9" w14:paraId="053CBA4D" w14:textId="77777777" w:rsidTr="00F05206">
        <w:trPr>
          <w:trHeight w:val="290"/>
        </w:trPr>
        <w:tc>
          <w:tcPr>
            <w:tcW w:w="2835" w:type="dxa"/>
            <w:tcBorders>
              <w:top w:val="single" w:sz="4" w:space="0" w:color="auto"/>
              <w:bottom w:val="nil"/>
            </w:tcBorders>
            <w:noWrap/>
            <w:vAlign w:val="bottom"/>
            <w:hideMark/>
          </w:tcPr>
          <w:p w14:paraId="6796E6D0"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hypolithos</w:t>
            </w:r>
            <w:proofErr w:type="spellEnd"/>
          </w:p>
        </w:tc>
        <w:tc>
          <w:tcPr>
            <w:tcW w:w="709" w:type="dxa"/>
            <w:tcBorders>
              <w:top w:val="single" w:sz="4" w:space="0" w:color="auto"/>
              <w:bottom w:val="nil"/>
            </w:tcBorders>
            <w:noWrap/>
            <w:vAlign w:val="bottom"/>
            <w:hideMark/>
          </w:tcPr>
          <w:p w14:paraId="2321A5F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CE9880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819690</w:t>
            </w:r>
          </w:p>
        </w:tc>
        <w:tc>
          <w:tcPr>
            <w:tcW w:w="850" w:type="dxa"/>
            <w:tcBorders>
              <w:top w:val="single" w:sz="4" w:space="0" w:color="auto"/>
              <w:bottom w:val="nil"/>
            </w:tcBorders>
          </w:tcPr>
          <w:p w14:paraId="0613E8A2"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44D046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439D59C" w14:textId="77777777" w:rsidTr="00F05206">
        <w:trPr>
          <w:trHeight w:val="290"/>
        </w:trPr>
        <w:tc>
          <w:tcPr>
            <w:tcW w:w="2835" w:type="dxa"/>
            <w:tcBorders>
              <w:top w:val="nil"/>
            </w:tcBorders>
            <w:noWrap/>
            <w:vAlign w:val="bottom"/>
            <w:hideMark/>
          </w:tcPr>
          <w:p w14:paraId="05C3E029"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tcBorders>
              <w:top w:val="nil"/>
            </w:tcBorders>
            <w:noWrap/>
            <w:vAlign w:val="bottom"/>
            <w:hideMark/>
          </w:tcPr>
          <w:p w14:paraId="467B439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01DD92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819610</w:t>
            </w:r>
          </w:p>
        </w:tc>
        <w:tc>
          <w:tcPr>
            <w:tcW w:w="850" w:type="dxa"/>
            <w:tcBorders>
              <w:top w:val="nil"/>
            </w:tcBorders>
          </w:tcPr>
          <w:p w14:paraId="2C54FE11"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53A38BD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AE8D4A" w14:textId="77777777" w:rsidTr="00F05206">
        <w:trPr>
          <w:trHeight w:val="290"/>
        </w:trPr>
        <w:tc>
          <w:tcPr>
            <w:tcW w:w="2835" w:type="dxa"/>
            <w:noWrap/>
            <w:vAlign w:val="bottom"/>
            <w:hideMark/>
          </w:tcPr>
          <w:p w14:paraId="79C49537"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059D4D2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EA49F0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819607</w:t>
            </w:r>
          </w:p>
        </w:tc>
        <w:tc>
          <w:tcPr>
            <w:tcW w:w="850" w:type="dxa"/>
          </w:tcPr>
          <w:p w14:paraId="0C770BD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E0F22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F11A6F" w14:textId="77777777" w:rsidTr="00F05206">
        <w:trPr>
          <w:trHeight w:val="290"/>
        </w:trPr>
        <w:tc>
          <w:tcPr>
            <w:tcW w:w="2835" w:type="dxa"/>
            <w:noWrap/>
            <w:vAlign w:val="bottom"/>
            <w:hideMark/>
          </w:tcPr>
          <w:p w14:paraId="046F1D96"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35CEC4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61E1D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819603</w:t>
            </w:r>
          </w:p>
        </w:tc>
        <w:tc>
          <w:tcPr>
            <w:tcW w:w="850" w:type="dxa"/>
          </w:tcPr>
          <w:p w14:paraId="3E21D35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B683F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E74F97" w14:textId="77777777" w:rsidTr="00F05206">
        <w:trPr>
          <w:trHeight w:val="290"/>
        </w:trPr>
        <w:tc>
          <w:tcPr>
            <w:tcW w:w="2835" w:type="dxa"/>
            <w:noWrap/>
            <w:vAlign w:val="bottom"/>
            <w:hideMark/>
          </w:tcPr>
          <w:p w14:paraId="228FD24B"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0283430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AFAE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819606</w:t>
            </w:r>
          </w:p>
        </w:tc>
        <w:tc>
          <w:tcPr>
            <w:tcW w:w="850" w:type="dxa"/>
          </w:tcPr>
          <w:p w14:paraId="6EC726F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2FC6B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D04FC7A" w14:textId="77777777" w:rsidTr="00F05206">
        <w:trPr>
          <w:trHeight w:val="290"/>
        </w:trPr>
        <w:tc>
          <w:tcPr>
            <w:tcW w:w="2835" w:type="dxa"/>
            <w:noWrap/>
            <w:vAlign w:val="bottom"/>
            <w:hideMark/>
          </w:tcPr>
          <w:p w14:paraId="0CE55064"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5449BB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BA95B0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819609</w:t>
            </w:r>
          </w:p>
        </w:tc>
        <w:tc>
          <w:tcPr>
            <w:tcW w:w="850" w:type="dxa"/>
          </w:tcPr>
          <w:p w14:paraId="1B153DF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8F6BED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2A155F9" w14:textId="77777777" w:rsidTr="00F05206">
        <w:trPr>
          <w:trHeight w:val="290"/>
        </w:trPr>
        <w:tc>
          <w:tcPr>
            <w:tcW w:w="2835" w:type="dxa"/>
            <w:noWrap/>
            <w:vAlign w:val="bottom"/>
            <w:hideMark/>
          </w:tcPr>
          <w:p w14:paraId="5356A624" w14:textId="77777777" w:rsidR="00F925F9" w:rsidRPr="00F925F9" w:rsidRDefault="00F925F9" w:rsidP="00F925F9">
            <w:pPr>
              <w:rPr>
                <w:rFonts w:eastAsia="Calibri" w:cs="Times New Roman"/>
                <w:i/>
                <w:iCs/>
              </w:rPr>
            </w:pPr>
            <w:proofErr w:type="spellStart"/>
            <w:r w:rsidRPr="00F925F9">
              <w:rPr>
                <w:rFonts w:eastAsia="Calibri" w:cs="Times New Roman"/>
                <w:i/>
                <w:iCs/>
              </w:rPr>
              <w:t>Pseudamara</w:t>
            </w:r>
            <w:proofErr w:type="spellEnd"/>
            <w:r w:rsidRPr="00F925F9">
              <w:rPr>
                <w:rFonts w:eastAsia="Calibri" w:cs="Times New Roman"/>
                <w:i/>
                <w:iCs/>
              </w:rPr>
              <w:t xml:space="preserve"> arenaria</w:t>
            </w:r>
          </w:p>
        </w:tc>
        <w:tc>
          <w:tcPr>
            <w:tcW w:w="709" w:type="dxa"/>
            <w:noWrap/>
            <w:vAlign w:val="bottom"/>
            <w:hideMark/>
          </w:tcPr>
          <w:p w14:paraId="3E309A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9A04DC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819605</w:t>
            </w:r>
          </w:p>
        </w:tc>
        <w:tc>
          <w:tcPr>
            <w:tcW w:w="850" w:type="dxa"/>
          </w:tcPr>
          <w:p w14:paraId="45D424B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90F8A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BF1A0A3" w14:textId="77777777" w:rsidTr="00F05206">
        <w:trPr>
          <w:trHeight w:val="290"/>
        </w:trPr>
        <w:tc>
          <w:tcPr>
            <w:tcW w:w="2835" w:type="dxa"/>
            <w:noWrap/>
            <w:vAlign w:val="bottom"/>
            <w:hideMark/>
          </w:tcPr>
          <w:p w14:paraId="726C09CB" w14:textId="77777777" w:rsidR="00F925F9" w:rsidRPr="00F925F9" w:rsidRDefault="00F925F9" w:rsidP="00F925F9">
            <w:pPr>
              <w:rPr>
                <w:rFonts w:eastAsia="Calibri" w:cs="Times New Roman"/>
                <w:i/>
                <w:iCs/>
              </w:rPr>
            </w:pPr>
            <w:proofErr w:type="spellStart"/>
            <w:r w:rsidRPr="00F925F9">
              <w:rPr>
                <w:rFonts w:eastAsia="Calibri" w:cs="Times New Roman"/>
                <w:i/>
                <w:iCs/>
              </w:rPr>
              <w:t>Pseudamara</w:t>
            </w:r>
            <w:proofErr w:type="spellEnd"/>
            <w:r w:rsidRPr="00F925F9">
              <w:rPr>
                <w:rFonts w:eastAsia="Calibri" w:cs="Times New Roman"/>
                <w:i/>
                <w:iCs/>
              </w:rPr>
              <w:t xml:space="preserve"> arenaria</w:t>
            </w:r>
          </w:p>
        </w:tc>
        <w:tc>
          <w:tcPr>
            <w:tcW w:w="709" w:type="dxa"/>
            <w:noWrap/>
            <w:vAlign w:val="bottom"/>
            <w:hideMark/>
          </w:tcPr>
          <w:p w14:paraId="35C0B6D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3441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671695</w:t>
            </w:r>
          </w:p>
        </w:tc>
        <w:tc>
          <w:tcPr>
            <w:tcW w:w="850" w:type="dxa"/>
          </w:tcPr>
          <w:p w14:paraId="18D04FC6"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A911C2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067BF84" w14:textId="77777777" w:rsidTr="00F05206">
        <w:trPr>
          <w:trHeight w:val="290"/>
        </w:trPr>
        <w:tc>
          <w:tcPr>
            <w:tcW w:w="2835" w:type="dxa"/>
            <w:noWrap/>
            <w:vAlign w:val="bottom"/>
            <w:hideMark/>
          </w:tcPr>
          <w:p w14:paraId="7FAC8E50"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19DC921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DDC6B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819749</w:t>
            </w:r>
          </w:p>
        </w:tc>
        <w:tc>
          <w:tcPr>
            <w:tcW w:w="850" w:type="dxa"/>
          </w:tcPr>
          <w:p w14:paraId="4C15A2E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516A2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E27A10A" w14:textId="77777777" w:rsidTr="00F05206">
        <w:trPr>
          <w:trHeight w:val="290"/>
        </w:trPr>
        <w:tc>
          <w:tcPr>
            <w:tcW w:w="2835" w:type="dxa"/>
            <w:noWrap/>
            <w:vAlign w:val="bottom"/>
            <w:hideMark/>
          </w:tcPr>
          <w:p w14:paraId="272AE3D3"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3372EA5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943D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819759</w:t>
            </w:r>
          </w:p>
        </w:tc>
        <w:tc>
          <w:tcPr>
            <w:tcW w:w="850" w:type="dxa"/>
          </w:tcPr>
          <w:p w14:paraId="0411F98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09E261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EE7D60" w14:textId="77777777" w:rsidTr="00F05206">
        <w:trPr>
          <w:trHeight w:val="290"/>
        </w:trPr>
        <w:tc>
          <w:tcPr>
            <w:tcW w:w="2835" w:type="dxa"/>
            <w:noWrap/>
            <w:vAlign w:val="bottom"/>
            <w:hideMark/>
          </w:tcPr>
          <w:p w14:paraId="2159B2F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09332EE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B9C36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819769</w:t>
            </w:r>
          </w:p>
        </w:tc>
        <w:tc>
          <w:tcPr>
            <w:tcW w:w="850" w:type="dxa"/>
          </w:tcPr>
          <w:p w14:paraId="02EB73D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C851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57F69BC" w14:textId="77777777" w:rsidTr="00F05206">
        <w:trPr>
          <w:trHeight w:val="290"/>
        </w:trPr>
        <w:tc>
          <w:tcPr>
            <w:tcW w:w="2835" w:type="dxa"/>
            <w:noWrap/>
            <w:vAlign w:val="bottom"/>
            <w:hideMark/>
          </w:tcPr>
          <w:p w14:paraId="604C97D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756A67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E013E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819750</w:t>
            </w:r>
          </w:p>
        </w:tc>
        <w:tc>
          <w:tcPr>
            <w:tcW w:w="850" w:type="dxa"/>
          </w:tcPr>
          <w:p w14:paraId="60D27AA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5B896D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9FE81B" w14:textId="77777777" w:rsidTr="00F05206">
        <w:trPr>
          <w:trHeight w:val="290"/>
        </w:trPr>
        <w:tc>
          <w:tcPr>
            <w:tcW w:w="2835" w:type="dxa"/>
            <w:noWrap/>
            <w:vAlign w:val="bottom"/>
            <w:hideMark/>
          </w:tcPr>
          <w:p w14:paraId="54080A8B"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538947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8E53E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819760</w:t>
            </w:r>
          </w:p>
        </w:tc>
        <w:tc>
          <w:tcPr>
            <w:tcW w:w="850" w:type="dxa"/>
          </w:tcPr>
          <w:p w14:paraId="7336231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EECA5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968CE4E" w14:textId="77777777" w:rsidTr="00F05206">
        <w:trPr>
          <w:trHeight w:val="290"/>
        </w:trPr>
        <w:tc>
          <w:tcPr>
            <w:tcW w:w="2835" w:type="dxa"/>
            <w:noWrap/>
            <w:vAlign w:val="bottom"/>
            <w:hideMark/>
          </w:tcPr>
          <w:p w14:paraId="2C982B8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64CB8E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02A5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819770</w:t>
            </w:r>
          </w:p>
        </w:tc>
        <w:tc>
          <w:tcPr>
            <w:tcW w:w="850" w:type="dxa"/>
          </w:tcPr>
          <w:p w14:paraId="24490A2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117CEE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3327975" w14:textId="77777777" w:rsidTr="00F05206">
        <w:trPr>
          <w:trHeight w:val="290"/>
        </w:trPr>
        <w:tc>
          <w:tcPr>
            <w:tcW w:w="2835" w:type="dxa"/>
            <w:noWrap/>
            <w:vAlign w:val="bottom"/>
            <w:hideMark/>
          </w:tcPr>
          <w:p w14:paraId="34BF592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atratus</w:t>
            </w:r>
          </w:p>
        </w:tc>
        <w:tc>
          <w:tcPr>
            <w:tcW w:w="709" w:type="dxa"/>
            <w:noWrap/>
            <w:vAlign w:val="bottom"/>
            <w:hideMark/>
          </w:tcPr>
          <w:p w14:paraId="2BCB3C2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ED0677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819735</w:t>
            </w:r>
          </w:p>
        </w:tc>
        <w:tc>
          <w:tcPr>
            <w:tcW w:w="850" w:type="dxa"/>
          </w:tcPr>
          <w:p w14:paraId="0C1ED16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554D9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966767F" w14:textId="77777777" w:rsidTr="00F05206">
        <w:trPr>
          <w:trHeight w:val="290"/>
        </w:trPr>
        <w:tc>
          <w:tcPr>
            <w:tcW w:w="2835" w:type="dxa"/>
            <w:noWrap/>
            <w:vAlign w:val="bottom"/>
            <w:hideMark/>
          </w:tcPr>
          <w:p w14:paraId="726A6E1E"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atratus</w:t>
            </w:r>
          </w:p>
        </w:tc>
        <w:tc>
          <w:tcPr>
            <w:tcW w:w="709" w:type="dxa"/>
            <w:noWrap/>
            <w:vAlign w:val="bottom"/>
            <w:hideMark/>
          </w:tcPr>
          <w:p w14:paraId="780F756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417B7A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819736</w:t>
            </w:r>
          </w:p>
        </w:tc>
        <w:tc>
          <w:tcPr>
            <w:tcW w:w="850" w:type="dxa"/>
          </w:tcPr>
          <w:p w14:paraId="1CEE37C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DF5FA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FE59B6" w14:textId="77777777" w:rsidTr="00F05206">
        <w:trPr>
          <w:trHeight w:val="290"/>
        </w:trPr>
        <w:tc>
          <w:tcPr>
            <w:tcW w:w="2835" w:type="dxa"/>
            <w:noWrap/>
            <w:vAlign w:val="bottom"/>
            <w:hideMark/>
          </w:tcPr>
          <w:p w14:paraId="3ADCA95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E59928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D57EF3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819751</w:t>
            </w:r>
          </w:p>
        </w:tc>
        <w:tc>
          <w:tcPr>
            <w:tcW w:w="850" w:type="dxa"/>
          </w:tcPr>
          <w:p w14:paraId="017FAE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4C8E5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28965C1" w14:textId="77777777" w:rsidTr="00F05206">
        <w:trPr>
          <w:trHeight w:val="290"/>
        </w:trPr>
        <w:tc>
          <w:tcPr>
            <w:tcW w:w="2835" w:type="dxa"/>
            <w:noWrap/>
            <w:vAlign w:val="bottom"/>
            <w:hideMark/>
          </w:tcPr>
          <w:p w14:paraId="09C4448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498550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65D7E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819761</w:t>
            </w:r>
          </w:p>
        </w:tc>
        <w:tc>
          <w:tcPr>
            <w:tcW w:w="850" w:type="dxa"/>
          </w:tcPr>
          <w:p w14:paraId="5019615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B7E99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E0816DB" w14:textId="77777777" w:rsidTr="00F05206">
        <w:trPr>
          <w:trHeight w:val="290"/>
        </w:trPr>
        <w:tc>
          <w:tcPr>
            <w:tcW w:w="2835" w:type="dxa"/>
            <w:noWrap/>
            <w:vAlign w:val="bottom"/>
            <w:hideMark/>
          </w:tcPr>
          <w:p w14:paraId="2C116891"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2E5592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99AB7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819771</w:t>
            </w:r>
          </w:p>
        </w:tc>
        <w:tc>
          <w:tcPr>
            <w:tcW w:w="850" w:type="dxa"/>
          </w:tcPr>
          <w:p w14:paraId="5953076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151110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81D212" w14:textId="77777777" w:rsidTr="00F05206">
        <w:trPr>
          <w:trHeight w:val="290"/>
        </w:trPr>
        <w:tc>
          <w:tcPr>
            <w:tcW w:w="2835" w:type="dxa"/>
            <w:noWrap/>
            <w:vAlign w:val="bottom"/>
            <w:hideMark/>
          </w:tcPr>
          <w:p w14:paraId="1761C86C"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1D528A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8EFA9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819752</w:t>
            </w:r>
          </w:p>
        </w:tc>
        <w:tc>
          <w:tcPr>
            <w:tcW w:w="850" w:type="dxa"/>
          </w:tcPr>
          <w:p w14:paraId="422F586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603FF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85AB03" w14:textId="77777777" w:rsidTr="00F05206">
        <w:trPr>
          <w:trHeight w:val="290"/>
        </w:trPr>
        <w:tc>
          <w:tcPr>
            <w:tcW w:w="2835" w:type="dxa"/>
            <w:noWrap/>
            <w:vAlign w:val="bottom"/>
            <w:hideMark/>
          </w:tcPr>
          <w:p w14:paraId="6F64EE5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0E18EF8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DA9D9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819762</w:t>
            </w:r>
          </w:p>
        </w:tc>
        <w:tc>
          <w:tcPr>
            <w:tcW w:w="850" w:type="dxa"/>
          </w:tcPr>
          <w:p w14:paraId="27FE342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E2264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FCF8AB1" w14:textId="77777777" w:rsidTr="00F05206">
        <w:trPr>
          <w:trHeight w:val="290"/>
        </w:trPr>
        <w:tc>
          <w:tcPr>
            <w:tcW w:w="2835" w:type="dxa"/>
            <w:noWrap/>
            <w:vAlign w:val="bottom"/>
            <w:hideMark/>
          </w:tcPr>
          <w:p w14:paraId="6AFE7BA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FDAFFF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9ADDC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819772</w:t>
            </w:r>
          </w:p>
        </w:tc>
        <w:tc>
          <w:tcPr>
            <w:tcW w:w="850" w:type="dxa"/>
          </w:tcPr>
          <w:p w14:paraId="033B11D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C27D97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3BFA8B0" w14:textId="77777777" w:rsidTr="00F05206">
        <w:trPr>
          <w:trHeight w:val="290"/>
        </w:trPr>
        <w:tc>
          <w:tcPr>
            <w:tcW w:w="2835" w:type="dxa"/>
            <w:tcBorders>
              <w:top w:val="single" w:sz="4" w:space="0" w:color="auto"/>
              <w:bottom w:val="nil"/>
            </w:tcBorders>
            <w:noWrap/>
            <w:vAlign w:val="bottom"/>
          </w:tcPr>
          <w:p w14:paraId="7C62FEAB"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7CD0E62C"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751B102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2A47B735"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1C4C3CA8" w14:textId="77777777" w:rsidR="00F925F9" w:rsidRPr="00F925F9" w:rsidRDefault="00F925F9" w:rsidP="00F925F9">
            <w:pPr>
              <w:rPr>
                <w:rFonts w:eastAsia="Calibri" w:cs="Times New Roman"/>
              </w:rPr>
            </w:pPr>
          </w:p>
        </w:tc>
      </w:tr>
      <w:tr w:rsidR="00F925F9" w:rsidRPr="00F925F9" w14:paraId="281C3911" w14:textId="77777777" w:rsidTr="00F05206">
        <w:trPr>
          <w:trHeight w:val="290"/>
        </w:trPr>
        <w:tc>
          <w:tcPr>
            <w:tcW w:w="2835" w:type="dxa"/>
            <w:tcBorders>
              <w:top w:val="nil"/>
              <w:bottom w:val="nil"/>
            </w:tcBorders>
            <w:noWrap/>
            <w:vAlign w:val="bottom"/>
          </w:tcPr>
          <w:p w14:paraId="5AB72F7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0A5E085" w14:textId="77777777" w:rsidR="00F925F9" w:rsidRPr="00F925F9" w:rsidRDefault="00F925F9" w:rsidP="00F925F9">
            <w:pPr>
              <w:rPr>
                <w:rFonts w:eastAsia="Calibri" w:cs="Times New Roman"/>
              </w:rPr>
            </w:pPr>
          </w:p>
        </w:tc>
        <w:tc>
          <w:tcPr>
            <w:tcW w:w="1843" w:type="dxa"/>
            <w:tcBorders>
              <w:top w:val="nil"/>
              <w:bottom w:val="nil"/>
            </w:tcBorders>
            <w:noWrap/>
          </w:tcPr>
          <w:p w14:paraId="36A32FC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2D6D8B03"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E7ACD20"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44EC28B3" w14:textId="77777777" w:rsidTr="00F05206">
        <w:trPr>
          <w:trHeight w:val="290"/>
        </w:trPr>
        <w:tc>
          <w:tcPr>
            <w:tcW w:w="2835" w:type="dxa"/>
            <w:tcBorders>
              <w:top w:val="nil"/>
              <w:bottom w:val="nil"/>
            </w:tcBorders>
            <w:noWrap/>
            <w:vAlign w:val="bottom"/>
          </w:tcPr>
          <w:p w14:paraId="5DC5FEFD"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0FD42A7F" w14:textId="77777777" w:rsidR="00F925F9" w:rsidRPr="00F925F9" w:rsidRDefault="00F925F9" w:rsidP="00F925F9">
            <w:pPr>
              <w:rPr>
                <w:rFonts w:eastAsia="Calibri" w:cs="Times New Roman"/>
              </w:rPr>
            </w:pPr>
          </w:p>
        </w:tc>
        <w:tc>
          <w:tcPr>
            <w:tcW w:w="1843" w:type="dxa"/>
            <w:tcBorders>
              <w:top w:val="nil"/>
              <w:bottom w:val="nil"/>
            </w:tcBorders>
            <w:noWrap/>
          </w:tcPr>
          <w:p w14:paraId="596F03E8"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2F5B6D9"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77454F5" w14:textId="77777777" w:rsidR="00F925F9" w:rsidRPr="00F925F9" w:rsidRDefault="00F925F9" w:rsidP="00F925F9">
            <w:pPr>
              <w:rPr>
                <w:rFonts w:eastAsia="Calibri" w:cs="Times New Roman"/>
              </w:rPr>
            </w:pPr>
          </w:p>
        </w:tc>
      </w:tr>
      <w:tr w:rsidR="00F925F9" w:rsidRPr="00F925F9" w14:paraId="14837A46" w14:textId="77777777" w:rsidTr="00F05206">
        <w:trPr>
          <w:trHeight w:val="290"/>
        </w:trPr>
        <w:tc>
          <w:tcPr>
            <w:tcW w:w="2835" w:type="dxa"/>
            <w:tcBorders>
              <w:top w:val="nil"/>
              <w:bottom w:val="nil"/>
            </w:tcBorders>
            <w:noWrap/>
            <w:vAlign w:val="bottom"/>
          </w:tcPr>
          <w:p w14:paraId="32E231DF"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A9FFF7F" w14:textId="77777777" w:rsidR="00F925F9" w:rsidRPr="00F925F9" w:rsidRDefault="00F925F9" w:rsidP="00F925F9">
            <w:pPr>
              <w:rPr>
                <w:rFonts w:eastAsia="Calibri" w:cs="Times New Roman"/>
              </w:rPr>
            </w:pPr>
          </w:p>
        </w:tc>
        <w:tc>
          <w:tcPr>
            <w:tcW w:w="1843" w:type="dxa"/>
            <w:tcBorders>
              <w:top w:val="nil"/>
              <w:bottom w:val="nil"/>
            </w:tcBorders>
            <w:noWrap/>
          </w:tcPr>
          <w:p w14:paraId="5719698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4F32BD4"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FE5232D" w14:textId="77777777" w:rsidR="00F925F9" w:rsidRPr="00F925F9" w:rsidRDefault="00F925F9" w:rsidP="00F925F9">
            <w:pPr>
              <w:rPr>
                <w:rFonts w:eastAsia="Calibri" w:cs="Times New Roman"/>
              </w:rPr>
            </w:pPr>
          </w:p>
        </w:tc>
      </w:tr>
      <w:tr w:rsidR="00F925F9" w:rsidRPr="00F925F9" w14:paraId="4554E28F" w14:textId="77777777" w:rsidTr="00F05206">
        <w:trPr>
          <w:trHeight w:val="290"/>
        </w:trPr>
        <w:tc>
          <w:tcPr>
            <w:tcW w:w="2835" w:type="dxa"/>
            <w:tcBorders>
              <w:top w:val="nil"/>
              <w:bottom w:val="nil"/>
            </w:tcBorders>
            <w:noWrap/>
            <w:vAlign w:val="bottom"/>
          </w:tcPr>
          <w:p w14:paraId="12F68BE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1761C070" w14:textId="77777777" w:rsidR="00F925F9" w:rsidRPr="00F925F9" w:rsidRDefault="00F925F9" w:rsidP="00F925F9">
            <w:pPr>
              <w:rPr>
                <w:rFonts w:eastAsia="Calibri" w:cs="Times New Roman"/>
              </w:rPr>
            </w:pPr>
          </w:p>
        </w:tc>
        <w:tc>
          <w:tcPr>
            <w:tcW w:w="1843" w:type="dxa"/>
            <w:tcBorders>
              <w:top w:val="nil"/>
              <w:bottom w:val="nil"/>
            </w:tcBorders>
            <w:noWrap/>
          </w:tcPr>
          <w:p w14:paraId="1C203FE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C40A27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A57A61" w14:textId="77777777" w:rsidR="00F925F9" w:rsidRPr="00F925F9" w:rsidRDefault="00F925F9" w:rsidP="00F925F9">
            <w:pPr>
              <w:rPr>
                <w:rFonts w:eastAsia="Calibri" w:cs="Times New Roman"/>
              </w:rPr>
            </w:pPr>
          </w:p>
        </w:tc>
      </w:tr>
      <w:tr w:rsidR="00F925F9" w:rsidRPr="00F925F9" w14:paraId="2E9D1AC5" w14:textId="77777777" w:rsidTr="00F05206">
        <w:trPr>
          <w:trHeight w:val="290"/>
        </w:trPr>
        <w:tc>
          <w:tcPr>
            <w:tcW w:w="2835" w:type="dxa"/>
            <w:tcBorders>
              <w:top w:val="nil"/>
            </w:tcBorders>
            <w:noWrap/>
            <w:vAlign w:val="bottom"/>
          </w:tcPr>
          <w:p w14:paraId="64846396"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45ED50F3" w14:textId="77777777" w:rsidR="00F925F9" w:rsidRPr="00F925F9" w:rsidRDefault="00F925F9" w:rsidP="00F925F9">
            <w:pPr>
              <w:rPr>
                <w:rFonts w:eastAsia="Calibri" w:cs="Times New Roman"/>
              </w:rPr>
            </w:pPr>
          </w:p>
        </w:tc>
        <w:tc>
          <w:tcPr>
            <w:tcW w:w="1843" w:type="dxa"/>
            <w:tcBorders>
              <w:top w:val="nil"/>
            </w:tcBorders>
            <w:noWrap/>
          </w:tcPr>
          <w:p w14:paraId="3C4763DA"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19CE796A" w14:textId="77777777" w:rsidR="00F925F9" w:rsidRPr="00F925F9" w:rsidRDefault="00F925F9" w:rsidP="00F925F9">
            <w:pPr>
              <w:rPr>
                <w:rFonts w:eastAsia="Calibri" w:cs="Times New Roman"/>
              </w:rPr>
            </w:pPr>
          </w:p>
        </w:tc>
        <w:tc>
          <w:tcPr>
            <w:tcW w:w="2127" w:type="dxa"/>
            <w:tcBorders>
              <w:top w:val="nil"/>
            </w:tcBorders>
            <w:noWrap/>
            <w:vAlign w:val="bottom"/>
          </w:tcPr>
          <w:p w14:paraId="21149B78" w14:textId="77777777" w:rsidR="00F925F9" w:rsidRPr="00F925F9" w:rsidRDefault="00F925F9" w:rsidP="00F925F9">
            <w:pPr>
              <w:rPr>
                <w:rFonts w:eastAsia="Calibri" w:cs="Times New Roman"/>
              </w:rPr>
            </w:pPr>
          </w:p>
        </w:tc>
      </w:tr>
      <w:tr w:rsidR="00F925F9" w:rsidRPr="00F925F9" w14:paraId="42FBF329" w14:textId="77777777" w:rsidTr="00F05206">
        <w:trPr>
          <w:trHeight w:val="290"/>
        </w:trPr>
        <w:tc>
          <w:tcPr>
            <w:tcW w:w="2835" w:type="dxa"/>
            <w:tcBorders>
              <w:bottom w:val="single" w:sz="4" w:space="0" w:color="auto"/>
            </w:tcBorders>
            <w:noWrap/>
            <w:vAlign w:val="bottom"/>
          </w:tcPr>
          <w:p w14:paraId="5C18B8AD" w14:textId="77777777" w:rsidR="00F925F9" w:rsidRPr="00F925F9" w:rsidRDefault="00F925F9" w:rsidP="00F925F9">
            <w:pPr>
              <w:rPr>
                <w:rFonts w:eastAsia="Calibri" w:cs="Times New Roman"/>
                <w:i/>
                <w:iCs/>
              </w:rPr>
            </w:pPr>
          </w:p>
        </w:tc>
        <w:tc>
          <w:tcPr>
            <w:tcW w:w="709" w:type="dxa"/>
            <w:tcBorders>
              <w:bottom w:val="single" w:sz="4" w:space="0" w:color="auto"/>
            </w:tcBorders>
            <w:noWrap/>
            <w:vAlign w:val="bottom"/>
          </w:tcPr>
          <w:p w14:paraId="3B71BF22" w14:textId="77777777" w:rsidR="00F925F9" w:rsidRPr="00F925F9" w:rsidRDefault="00F925F9" w:rsidP="00F925F9">
            <w:pPr>
              <w:rPr>
                <w:rFonts w:eastAsia="Calibri" w:cs="Times New Roman"/>
              </w:rPr>
            </w:pPr>
          </w:p>
        </w:tc>
        <w:tc>
          <w:tcPr>
            <w:tcW w:w="1843" w:type="dxa"/>
            <w:tcBorders>
              <w:bottom w:val="single" w:sz="4" w:space="0" w:color="auto"/>
            </w:tcBorders>
            <w:noWrap/>
          </w:tcPr>
          <w:p w14:paraId="15BE3F9D" w14:textId="77777777" w:rsidR="00F925F9" w:rsidRPr="00F925F9" w:rsidRDefault="00F925F9" w:rsidP="00F925F9">
            <w:pPr>
              <w:rPr>
                <w:rFonts w:eastAsia="Aptos" w:cs="Times New Roman"/>
                <w:kern w:val="2"/>
                <w14:ligatures w14:val="standardContextual"/>
              </w:rPr>
            </w:pPr>
          </w:p>
        </w:tc>
        <w:tc>
          <w:tcPr>
            <w:tcW w:w="850" w:type="dxa"/>
            <w:tcBorders>
              <w:bottom w:val="single" w:sz="4" w:space="0" w:color="auto"/>
            </w:tcBorders>
          </w:tcPr>
          <w:p w14:paraId="3E9B2FB8" w14:textId="77777777" w:rsidR="00F925F9" w:rsidRPr="00F925F9" w:rsidRDefault="00F925F9" w:rsidP="00F925F9">
            <w:pPr>
              <w:rPr>
                <w:rFonts w:eastAsia="Calibri" w:cs="Times New Roman"/>
              </w:rPr>
            </w:pPr>
          </w:p>
        </w:tc>
        <w:tc>
          <w:tcPr>
            <w:tcW w:w="2127" w:type="dxa"/>
            <w:tcBorders>
              <w:bottom w:val="single" w:sz="4" w:space="0" w:color="auto"/>
            </w:tcBorders>
            <w:noWrap/>
            <w:vAlign w:val="bottom"/>
          </w:tcPr>
          <w:p w14:paraId="62827CD5" w14:textId="77777777" w:rsidR="00F925F9" w:rsidRPr="00F925F9" w:rsidRDefault="00F925F9" w:rsidP="00F925F9">
            <w:pPr>
              <w:rPr>
                <w:rFonts w:eastAsia="Calibri" w:cs="Times New Roman"/>
              </w:rPr>
            </w:pPr>
          </w:p>
        </w:tc>
      </w:tr>
      <w:tr w:rsidR="00F925F9" w:rsidRPr="00F925F9" w14:paraId="6E37FCAE" w14:textId="77777777" w:rsidTr="00C07FF2">
        <w:trPr>
          <w:trHeight w:val="290"/>
        </w:trPr>
        <w:tc>
          <w:tcPr>
            <w:tcW w:w="2835" w:type="dxa"/>
            <w:tcBorders>
              <w:top w:val="single" w:sz="4" w:space="0" w:color="auto"/>
              <w:bottom w:val="single" w:sz="4" w:space="0" w:color="auto"/>
            </w:tcBorders>
            <w:noWrap/>
            <w:vAlign w:val="bottom"/>
          </w:tcPr>
          <w:p w14:paraId="56AC486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2A638A5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47BDFD8C"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EB4BF92"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7262A7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7D4505" w:rsidRPr="00F925F9" w14:paraId="47E07DBE" w14:textId="77777777" w:rsidTr="00C07FF2">
        <w:trPr>
          <w:trHeight w:val="290"/>
        </w:trPr>
        <w:tc>
          <w:tcPr>
            <w:tcW w:w="2835" w:type="dxa"/>
            <w:tcBorders>
              <w:top w:val="single" w:sz="4" w:space="0" w:color="auto"/>
              <w:bottom w:val="nil"/>
            </w:tcBorders>
            <w:noWrap/>
            <w:vAlign w:val="bottom"/>
          </w:tcPr>
          <w:p w14:paraId="542482F9" w14:textId="63F398C2"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single" w:sz="4" w:space="0" w:color="auto"/>
              <w:bottom w:val="nil"/>
            </w:tcBorders>
            <w:noWrap/>
            <w:vAlign w:val="bottom"/>
          </w:tcPr>
          <w:p w14:paraId="17C17EC0" w14:textId="1338248B" w:rsidR="007D4505" w:rsidRPr="00F925F9" w:rsidRDefault="007D4505" w:rsidP="007D450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75283BA0" w14:textId="6BDEA8B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671808</w:t>
            </w:r>
          </w:p>
        </w:tc>
        <w:tc>
          <w:tcPr>
            <w:tcW w:w="850" w:type="dxa"/>
            <w:tcBorders>
              <w:top w:val="single" w:sz="4" w:space="0" w:color="auto"/>
              <w:bottom w:val="nil"/>
            </w:tcBorders>
          </w:tcPr>
          <w:p w14:paraId="23846BF4" w14:textId="57FB1B24" w:rsidR="007D4505" w:rsidRPr="00F925F9" w:rsidRDefault="007D4505" w:rsidP="007D4505">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2A2E28D0" w14:textId="574D29CA"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2FD1A3DC" w14:textId="77777777" w:rsidTr="00C07FF2">
        <w:trPr>
          <w:trHeight w:val="290"/>
        </w:trPr>
        <w:tc>
          <w:tcPr>
            <w:tcW w:w="2835" w:type="dxa"/>
            <w:tcBorders>
              <w:top w:val="nil"/>
              <w:bottom w:val="nil"/>
            </w:tcBorders>
            <w:noWrap/>
            <w:vAlign w:val="bottom"/>
          </w:tcPr>
          <w:p w14:paraId="2B78BA02" w14:textId="464911EF"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51849C18" w14:textId="7C41D8B5"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65157D" w14:textId="0523A49F"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671807</w:t>
            </w:r>
          </w:p>
        </w:tc>
        <w:tc>
          <w:tcPr>
            <w:tcW w:w="850" w:type="dxa"/>
            <w:tcBorders>
              <w:top w:val="nil"/>
              <w:bottom w:val="nil"/>
            </w:tcBorders>
          </w:tcPr>
          <w:p w14:paraId="2BF65545" w14:textId="436F2DD2"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24321162" w14:textId="1B3DA4C3"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3599EDA4" w14:textId="77777777" w:rsidTr="00C07FF2">
        <w:trPr>
          <w:trHeight w:val="290"/>
        </w:trPr>
        <w:tc>
          <w:tcPr>
            <w:tcW w:w="2835" w:type="dxa"/>
            <w:tcBorders>
              <w:top w:val="nil"/>
              <w:bottom w:val="nil"/>
            </w:tcBorders>
            <w:noWrap/>
            <w:vAlign w:val="bottom"/>
          </w:tcPr>
          <w:p w14:paraId="09613043" w14:textId="26E68DA8"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708520ED" w14:textId="75D51E13"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3E4D12D8" w14:textId="0BEFBA03"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671809</w:t>
            </w:r>
          </w:p>
        </w:tc>
        <w:tc>
          <w:tcPr>
            <w:tcW w:w="850" w:type="dxa"/>
            <w:tcBorders>
              <w:top w:val="nil"/>
              <w:bottom w:val="nil"/>
            </w:tcBorders>
          </w:tcPr>
          <w:p w14:paraId="2DD8ADEE" w14:textId="06BFC95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C95458C" w14:textId="069C4762"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440B6D4" w14:textId="77777777" w:rsidTr="00C07FF2">
        <w:trPr>
          <w:trHeight w:val="290"/>
        </w:trPr>
        <w:tc>
          <w:tcPr>
            <w:tcW w:w="2835" w:type="dxa"/>
            <w:tcBorders>
              <w:top w:val="nil"/>
              <w:bottom w:val="nil"/>
            </w:tcBorders>
            <w:noWrap/>
            <w:vAlign w:val="bottom"/>
          </w:tcPr>
          <w:p w14:paraId="502C3635" w14:textId="346B2B3B"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4B2863EC" w14:textId="0E664BDB"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8E3850" w14:textId="0578C6B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671810</w:t>
            </w:r>
          </w:p>
        </w:tc>
        <w:tc>
          <w:tcPr>
            <w:tcW w:w="850" w:type="dxa"/>
            <w:tcBorders>
              <w:top w:val="nil"/>
              <w:bottom w:val="nil"/>
            </w:tcBorders>
          </w:tcPr>
          <w:p w14:paraId="56133E43" w14:textId="056CDA4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B486B14" w14:textId="3BFF0101"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796248F1" w14:textId="77777777" w:rsidTr="00C07FF2">
        <w:trPr>
          <w:trHeight w:val="290"/>
        </w:trPr>
        <w:tc>
          <w:tcPr>
            <w:tcW w:w="2835" w:type="dxa"/>
            <w:tcBorders>
              <w:top w:val="nil"/>
              <w:bottom w:val="nil"/>
            </w:tcBorders>
            <w:noWrap/>
            <w:vAlign w:val="bottom"/>
          </w:tcPr>
          <w:p w14:paraId="6FD28179" w14:textId="40D65F13"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diligendus</w:t>
            </w:r>
            <w:proofErr w:type="spellEnd"/>
          </w:p>
        </w:tc>
        <w:tc>
          <w:tcPr>
            <w:tcW w:w="709" w:type="dxa"/>
            <w:tcBorders>
              <w:top w:val="nil"/>
              <w:bottom w:val="nil"/>
            </w:tcBorders>
            <w:noWrap/>
            <w:vAlign w:val="bottom"/>
          </w:tcPr>
          <w:p w14:paraId="79BDEA2D" w14:textId="7B0A4253"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5CDBDDB" w14:textId="539F75F8"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819781</w:t>
            </w:r>
          </w:p>
        </w:tc>
        <w:tc>
          <w:tcPr>
            <w:tcW w:w="850" w:type="dxa"/>
            <w:tcBorders>
              <w:top w:val="nil"/>
              <w:bottom w:val="nil"/>
            </w:tcBorders>
          </w:tcPr>
          <w:p w14:paraId="40F937A0" w14:textId="277D82D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3D7D064" w14:textId="15111A1F"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04CB0851" w14:textId="77777777" w:rsidTr="00C07FF2">
        <w:trPr>
          <w:trHeight w:val="290"/>
        </w:trPr>
        <w:tc>
          <w:tcPr>
            <w:tcW w:w="2835" w:type="dxa"/>
            <w:tcBorders>
              <w:top w:val="nil"/>
              <w:bottom w:val="nil"/>
            </w:tcBorders>
            <w:noWrap/>
            <w:vAlign w:val="bottom"/>
          </w:tcPr>
          <w:p w14:paraId="7757375A" w14:textId="4C23CA96"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hamiltoni</w:t>
            </w:r>
          </w:p>
        </w:tc>
        <w:tc>
          <w:tcPr>
            <w:tcW w:w="709" w:type="dxa"/>
            <w:tcBorders>
              <w:top w:val="nil"/>
              <w:bottom w:val="nil"/>
            </w:tcBorders>
            <w:noWrap/>
            <w:vAlign w:val="bottom"/>
          </w:tcPr>
          <w:p w14:paraId="67F36264" w14:textId="141FC69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7F128957" w14:textId="221270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819779</w:t>
            </w:r>
          </w:p>
        </w:tc>
        <w:tc>
          <w:tcPr>
            <w:tcW w:w="850" w:type="dxa"/>
            <w:tcBorders>
              <w:top w:val="nil"/>
              <w:bottom w:val="nil"/>
            </w:tcBorders>
          </w:tcPr>
          <w:p w14:paraId="052BC7D8" w14:textId="387238E3"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B9E590B" w14:textId="10FD2F44"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0EC42E97" w14:textId="77777777" w:rsidTr="00C07FF2">
        <w:trPr>
          <w:trHeight w:val="290"/>
        </w:trPr>
        <w:tc>
          <w:tcPr>
            <w:tcW w:w="2835" w:type="dxa"/>
            <w:tcBorders>
              <w:top w:val="nil"/>
              <w:bottom w:val="nil"/>
            </w:tcBorders>
            <w:noWrap/>
            <w:vAlign w:val="bottom"/>
          </w:tcPr>
          <w:p w14:paraId="789B02F2" w14:textId="5C0AEC2A"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6DCCE7A3" w14:textId="2A12E465"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68DF3D71" w14:textId="31D0C811"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819682</w:t>
            </w:r>
          </w:p>
        </w:tc>
        <w:tc>
          <w:tcPr>
            <w:tcW w:w="850" w:type="dxa"/>
            <w:tcBorders>
              <w:top w:val="nil"/>
              <w:bottom w:val="nil"/>
            </w:tcBorders>
          </w:tcPr>
          <w:p w14:paraId="5745012D" w14:textId="3197F1B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D4AEF1F" w14:textId="2D1FF203"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B869C7A" w14:textId="77777777" w:rsidTr="00C07FF2">
        <w:trPr>
          <w:trHeight w:val="290"/>
        </w:trPr>
        <w:tc>
          <w:tcPr>
            <w:tcW w:w="2835" w:type="dxa"/>
            <w:tcBorders>
              <w:top w:val="nil"/>
              <w:bottom w:val="nil"/>
            </w:tcBorders>
            <w:noWrap/>
            <w:vAlign w:val="bottom"/>
          </w:tcPr>
          <w:p w14:paraId="041033E1" w14:textId="3D942758"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7CA2F0C9" w14:textId="77B6350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11FC5C1D" w14:textId="241D5A7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819679</w:t>
            </w:r>
          </w:p>
        </w:tc>
        <w:tc>
          <w:tcPr>
            <w:tcW w:w="850" w:type="dxa"/>
            <w:tcBorders>
              <w:top w:val="nil"/>
              <w:bottom w:val="nil"/>
            </w:tcBorders>
          </w:tcPr>
          <w:p w14:paraId="19667936" w14:textId="15251427"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B44DAB2" w14:textId="4A82CC1F"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620C1D6" w14:textId="77777777" w:rsidTr="00C07FF2">
        <w:trPr>
          <w:trHeight w:val="290"/>
        </w:trPr>
        <w:tc>
          <w:tcPr>
            <w:tcW w:w="2835" w:type="dxa"/>
            <w:tcBorders>
              <w:top w:val="nil"/>
              <w:bottom w:val="nil"/>
            </w:tcBorders>
            <w:noWrap/>
            <w:vAlign w:val="bottom"/>
          </w:tcPr>
          <w:p w14:paraId="696213EF" w14:textId="16DDA4B2"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72A39D20" w14:textId="5003F590"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9CFC4A5" w14:textId="42F0784B"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819676</w:t>
            </w:r>
          </w:p>
        </w:tc>
        <w:tc>
          <w:tcPr>
            <w:tcW w:w="850" w:type="dxa"/>
            <w:tcBorders>
              <w:top w:val="nil"/>
              <w:bottom w:val="nil"/>
            </w:tcBorders>
          </w:tcPr>
          <w:p w14:paraId="02B7B6B3" w14:textId="1E43AD10"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CE8B2D0" w14:textId="25531428"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1D6573DA" w14:textId="77777777" w:rsidTr="00C07FF2">
        <w:trPr>
          <w:trHeight w:val="290"/>
        </w:trPr>
        <w:tc>
          <w:tcPr>
            <w:tcW w:w="2835" w:type="dxa"/>
            <w:tcBorders>
              <w:top w:val="nil"/>
              <w:bottom w:val="nil"/>
            </w:tcBorders>
            <w:noWrap/>
            <w:vAlign w:val="bottom"/>
          </w:tcPr>
          <w:p w14:paraId="3E57BB66" w14:textId="7F391819"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46BD1D82" w14:textId="4C5E618E"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021DBD1" w14:textId="5BD162C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819673</w:t>
            </w:r>
          </w:p>
        </w:tc>
        <w:tc>
          <w:tcPr>
            <w:tcW w:w="850" w:type="dxa"/>
            <w:tcBorders>
              <w:top w:val="nil"/>
              <w:bottom w:val="nil"/>
            </w:tcBorders>
          </w:tcPr>
          <w:p w14:paraId="0DFAC7BB" w14:textId="0AC705C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8CD0C80" w14:textId="1035271E"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7ED3212C" w14:textId="77777777" w:rsidTr="00C07FF2">
        <w:trPr>
          <w:trHeight w:val="290"/>
        </w:trPr>
        <w:tc>
          <w:tcPr>
            <w:tcW w:w="2835" w:type="dxa"/>
            <w:tcBorders>
              <w:top w:val="nil"/>
              <w:bottom w:val="nil"/>
            </w:tcBorders>
            <w:noWrap/>
            <w:vAlign w:val="bottom"/>
          </w:tcPr>
          <w:p w14:paraId="1CC9C653" w14:textId="622A677D"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03CA12AE" w14:textId="0FD10C17"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7A3B5D59" w14:textId="61C994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819670</w:t>
            </w:r>
          </w:p>
        </w:tc>
        <w:tc>
          <w:tcPr>
            <w:tcW w:w="850" w:type="dxa"/>
            <w:tcBorders>
              <w:top w:val="nil"/>
              <w:bottom w:val="nil"/>
            </w:tcBorders>
          </w:tcPr>
          <w:p w14:paraId="52790BC1" w14:textId="0D5259DA"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C4BEA9" w14:textId="2B4DBCE4"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01C42E2" w14:textId="77777777" w:rsidTr="00C07FF2">
        <w:trPr>
          <w:trHeight w:val="290"/>
        </w:trPr>
        <w:tc>
          <w:tcPr>
            <w:tcW w:w="2835" w:type="dxa"/>
            <w:tcBorders>
              <w:top w:val="nil"/>
              <w:bottom w:val="nil"/>
            </w:tcBorders>
            <w:noWrap/>
            <w:vAlign w:val="bottom"/>
          </w:tcPr>
          <w:p w14:paraId="1181D3C9" w14:textId="60542F3F"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3CA67659" w14:textId="18A57B7A"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5917143D" w14:textId="1F7EA6E7"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819667</w:t>
            </w:r>
          </w:p>
        </w:tc>
        <w:tc>
          <w:tcPr>
            <w:tcW w:w="850" w:type="dxa"/>
            <w:tcBorders>
              <w:top w:val="nil"/>
              <w:bottom w:val="nil"/>
            </w:tcBorders>
          </w:tcPr>
          <w:p w14:paraId="6570552E" w14:textId="58D5AC8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80AA91" w14:textId="1847C0BC"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F925F9" w:rsidRPr="00F925F9" w14:paraId="08FFB298" w14:textId="77777777" w:rsidTr="00C07FF2">
        <w:trPr>
          <w:trHeight w:val="290"/>
        </w:trPr>
        <w:tc>
          <w:tcPr>
            <w:tcW w:w="2835" w:type="dxa"/>
            <w:tcBorders>
              <w:top w:val="nil"/>
              <w:bottom w:val="nil"/>
            </w:tcBorders>
            <w:noWrap/>
            <w:vAlign w:val="bottom"/>
            <w:hideMark/>
          </w:tcPr>
          <w:p w14:paraId="74E59D2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tcBorders>
              <w:top w:val="nil"/>
              <w:bottom w:val="nil"/>
            </w:tcBorders>
            <w:noWrap/>
            <w:vAlign w:val="bottom"/>
            <w:hideMark/>
          </w:tcPr>
          <w:p w14:paraId="27CB3B23"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3AA8705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522968</w:t>
            </w:r>
          </w:p>
        </w:tc>
        <w:tc>
          <w:tcPr>
            <w:tcW w:w="850" w:type="dxa"/>
            <w:tcBorders>
              <w:top w:val="nil"/>
              <w:bottom w:val="nil"/>
            </w:tcBorders>
          </w:tcPr>
          <w:p w14:paraId="6AEA0C59"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bottom w:val="nil"/>
            </w:tcBorders>
            <w:noWrap/>
            <w:vAlign w:val="bottom"/>
            <w:hideMark/>
          </w:tcPr>
          <w:p w14:paraId="2FE8974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69F9CB" w14:textId="77777777" w:rsidTr="00F05206">
        <w:trPr>
          <w:trHeight w:val="290"/>
        </w:trPr>
        <w:tc>
          <w:tcPr>
            <w:tcW w:w="2835" w:type="dxa"/>
            <w:tcBorders>
              <w:top w:val="nil"/>
            </w:tcBorders>
            <w:noWrap/>
            <w:vAlign w:val="bottom"/>
            <w:hideMark/>
          </w:tcPr>
          <w:p w14:paraId="54732F1C"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tcBorders>
              <w:top w:val="nil"/>
            </w:tcBorders>
            <w:noWrap/>
            <w:vAlign w:val="bottom"/>
            <w:hideMark/>
          </w:tcPr>
          <w:p w14:paraId="61E3205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15D456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522969</w:t>
            </w:r>
          </w:p>
        </w:tc>
        <w:tc>
          <w:tcPr>
            <w:tcW w:w="850" w:type="dxa"/>
            <w:tcBorders>
              <w:top w:val="nil"/>
            </w:tcBorders>
          </w:tcPr>
          <w:p w14:paraId="523D8F43"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tcBorders>
            <w:noWrap/>
            <w:vAlign w:val="bottom"/>
            <w:hideMark/>
          </w:tcPr>
          <w:p w14:paraId="1EADD250"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62BF21C" w14:textId="77777777" w:rsidTr="00F05206">
        <w:trPr>
          <w:trHeight w:val="290"/>
        </w:trPr>
        <w:tc>
          <w:tcPr>
            <w:tcW w:w="2835" w:type="dxa"/>
            <w:noWrap/>
            <w:vAlign w:val="bottom"/>
            <w:hideMark/>
          </w:tcPr>
          <w:p w14:paraId="35A0931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noWrap/>
            <w:vAlign w:val="bottom"/>
            <w:hideMark/>
          </w:tcPr>
          <w:p w14:paraId="6C38025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BBDCE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668451</w:t>
            </w:r>
          </w:p>
        </w:tc>
        <w:tc>
          <w:tcPr>
            <w:tcW w:w="850" w:type="dxa"/>
          </w:tcPr>
          <w:p w14:paraId="7B9EF5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4961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CF6B2BD" w14:textId="77777777" w:rsidTr="00F05206">
        <w:trPr>
          <w:trHeight w:val="290"/>
        </w:trPr>
        <w:tc>
          <w:tcPr>
            <w:tcW w:w="2835" w:type="dxa"/>
            <w:noWrap/>
            <w:vAlign w:val="bottom"/>
            <w:hideMark/>
          </w:tcPr>
          <w:p w14:paraId="1EF3EFA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noWrap/>
            <w:vAlign w:val="bottom"/>
            <w:hideMark/>
          </w:tcPr>
          <w:p w14:paraId="0F3D4DC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DCC3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740950</w:t>
            </w:r>
          </w:p>
        </w:tc>
        <w:tc>
          <w:tcPr>
            <w:tcW w:w="850" w:type="dxa"/>
          </w:tcPr>
          <w:p w14:paraId="5945C06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3F3D9C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3F242AD1" w14:textId="77777777" w:rsidTr="00F05206">
        <w:trPr>
          <w:trHeight w:val="290"/>
        </w:trPr>
        <w:tc>
          <w:tcPr>
            <w:tcW w:w="2835" w:type="dxa"/>
            <w:noWrap/>
            <w:vAlign w:val="bottom"/>
            <w:hideMark/>
          </w:tcPr>
          <w:p w14:paraId="3F33B16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3D29DE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A3DB78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819737</w:t>
            </w:r>
          </w:p>
        </w:tc>
        <w:tc>
          <w:tcPr>
            <w:tcW w:w="850" w:type="dxa"/>
          </w:tcPr>
          <w:p w14:paraId="7CB557B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7D8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1057CD" w14:textId="77777777" w:rsidTr="00F05206">
        <w:trPr>
          <w:trHeight w:val="290"/>
        </w:trPr>
        <w:tc>
          <w:tcPr>
            <w:tcW w:w="2835" w:type="dxa"/>
            <w:noWrap/>
            <w:vAlign w:val="bottom"/>
            <w:hideMark/>
          </w:tcPr>
          <w:p w14:paraId="698B6E4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2512E8F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8054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819741</w:t>
            </w:r>
          </w:p>
        </w:tc>
        <w:tc>
          <w:tcPr>
            <w:tcW w:w="850" w:type="dxa"/>
          </w:tcPr>
          <w:p w14:paraId="1349B1D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38AB4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420CE7" w14:textId="77777777" w:rsidTr="00F05206">
        <w:trPr>
          <w:trHeight w:val="290"/>
        </w:trPr>
        <w:tc>
          <w:tcPr>
            <w:tcW w:w="2835" w:type="dxa"/>
            <w:noWrap/>
            <w:vAlign w:val="bottom"/>
            <w:hideMark/>
          </w:tcPr>
          <w:p w14:paraId="5805417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5CAD64F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06754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819745</w:t>
            </w:r>
          </w:p>
        </w:tc>
        <w:tc>
          <w:tcPr>
            <w:tcW w:w="850" w:type="dxa"/>
          </w:tcPr>
          <w:p w14:paraId="29CDE4B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CBCB4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81671AD" w14:textId="77777777" w:rsidTr="00F05206">
        <w:trPr>
          <w:trHeight w:val="290"/>
        </w:trPr>
        <w:tc>
          <w:tcPr>
            <w:tcW w:w="2835" w:type="dxa"/>
            <w:noWrap/>
            <w:vAlign w:val="bottom"/>
            <w:hideMark/>
          </w:tcPr>
          <w:p w14:paraId="1BF5D6E8"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414245B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67969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819738</w:t>
            </w:r>
          </w:p>
        </w:tc>
        <w:tc>
          <w:tcPr>
            <w:tcW w:w="850" w:type="dxa"/>
          </w:tcPr>
          <w:p w14:paraId="1AD516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DC939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7542C1F" w14:textId="77777777" w:rsidTr="00F05206">
        <w:trPr>
          <w:trHeight w:val="290"/>
        </w:trPr>
        <w:tc>
          <w:tcPr>
            <w:tcW w:w="2835" w:type="dxa"/>
            <w:noWrap/>
            <w:vAlign w:val="bottom"/>
            <w:hideMark/>
          </w:tcPr>
          <w:p w14:paraId="7013DCA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4505C9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A00551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819742</w:t>
            </w:r>
          </w:p>
        </w:tc>
        <w:tc>
          <w:tcPr>
            <w:tcW w:w="850" w:type="dxa"/>
          </w:tcPr>
          <w:p w14:paraId="49CD36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0A1B9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C107C92" w14:textId="77777777" w:rsidTr="00F05206">
        <w:trPr>
          <w:trHeight w:val="290"/>
        </w:trPr>
        <w:tc>
          <w:tcPr>
            <w:tcW w:w="2835" w:type="dxa"/>
            <w:noWrap/>
            <w:vAlign w:val="bottom"/>
            <w:hideMark/>
          </w:tcPr>
          <w:p w14:paraId="332D75B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72096F6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F049E2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819746</w:t>
            </w:r>
          </w:p>
        </w:tc>
        <w:tc>
          <w:tcPr>
            <w:tcW w:w="850" w:type="dxa"/>
          </w:tcPr>
          <w:p w14:paraId="1F3464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03924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D4F775B" w14:textId="77777777" w:rsidTr="00F05206">
        <w:trPr>
          <w:trHeight w:val="290"/>
        </w:trPr>
        <w:tc>
          <w:tcPr>
            <w:tcW w:w="2835" w:type="dxa"/>
            <w:noWrap/>
            <w:vAlign w:val="bottom"/>
            <w:hideMark/>
          </w:tcPr>
          <w:p w14:paraId="1F87DCC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3A2CD1B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476787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522813</w:t>
            </w:r>
          </w:p>
        </w:tc>
        <w:tc>
          <w:tcPr>
            <w:tcW w:w="850" w:type="dxa"/>
          </w:tcPr>
          <w:p w14:paraId="2FF8CB1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6942B56"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7034916C" w14:textId="77777777" w:rsidTr="00F05206">
        <w:trPr>
          <w:trHeight w:val="290"/>
        </w:trPr>
        <w:tc>
          <w:tcPr>
            <w:tcW w:w="2835" w:type="dxa"/>
            <w:noWrap/>
            <w:vAlign w:val="bottom"/>
            <w:hideMark/>
          </w:tcPr>
          <w:p w14:paraId="5CA2B44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68EBCA6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8C1E3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671803</w:t>
            </w:r>
          </w:p>
        </w:tc>
        <w:tc>
          <w:tcPr>
            <w:tcW w:w="850" w:type="dxa"/>
          </w:tcPr>
          <w:p w14:paraId="0149795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C199C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ACF152" w14:textId="77777777" w:rsidTr="00F05206">
        <w:trPr>
          <w:trHeight w:val="290"/>
        </w:trPr>
        <w:tc>
          <w:tcPr>
            <w:tcW w:w="2835" w:type="dxa"/>
            <w:noWrap/>
            <w:vAlign w:val="bottom"/>
            <w:hideMark/>
          </w:tcPr>
          <w:p w14:paraId="2BBBE1D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61D37D1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973F8D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671804</w:t>
            </w:r>
          </w:p>
        </w:tc>
        <w:tc>
          <w:tcPr>
            <w:tcW w:w="850" w:type="dxa"/>
          </w:tcPr>
          <w:p w14:paraId="411D024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0ED38E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DDCE620" w14:textId="77777777" w:rsidTr="00F05206">
        <w:trPr>
          <w:trHeight w:val="290"/>
        </w:trPr>
        <w:tc>
          <w:tcPr>
            <w:tcW w:w="2835" w:type="dxa"/>
            <w:noWrap/>
            <w:vAlign w:val="bottom"/>
            <w:hideMark/>
          </w:tcPr>
          <w:p w14:paraId="40B2DD36"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28DD355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954F4F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522811</w:t>
            </w:r>
          </w:p>
        </w:tc>
        <w:tc>
          <w:tcPr>
            <w:tcW w:w="850" w:type="dxa"/>
          </w:tcPr>
          <w:p w14:paraId="5B46B32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2547A19"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CB1BAE0" w14:textId="77777777" w:rsidTr="00F05206">
        <w:trPr>
          <w:trHeight w:val="290"/>
        </w:trPr>
        <w:tc>
          <w:tcPr>
            <w:tcW w:w="2835" w:type="dxa"/>
            <w:noWrap/>
            <w:vAlign w:val="bottom"/>
            <w:hideMark/>
          </w:tcPr>
          <w:p w14:paraId="5E7539AE"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5232C32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76253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671805</w:t>
            </w:r>
          </w:p>
        </w:tc>
        <w:tc>
          <w:tcPr>
            <w:tcW w:w="850" w:type="dxa"/>
          </w:tcPr>
          <w:p w14:paraId="4F7F35C1"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E3E077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4009D83" w14:textId="77777777" w:rsidTr="00F05206">
        <w:trPr>
          <w:trHeight w:val="290"/>
        </w:trPr>
        <w:tc>
          <w:tcPr>
            <w:tcW w:w="2835" w:type="dxa"/>
            <w:noWrap/>
            <w:vAlign w:val="bottom"/>
            <w:hideMark/>
          </w:tcPr>
          <w:p w14:paraId="195AD7E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4D19790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545FA8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671801</w:t>
            </w:r>
          </w:p>
        </w:tc>
        <w:tc>
          <w:tcPr>
            <w:tcW w:w="850" w:type="dxa"/>
          </w:tcPr>
          <w:p w14:paraId="48A820B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4FB33D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1CEB7AE" w14:textId="77777777" w:rsidTr="00F05206">
        <w:trPr>
          <w:trHeight w:val="290"/>
        </w:trPr>
        <w:tc>
          <w:tcPr>
            <w:tcW w:w="2835" w:type="dxa"/>
            <w:tcBorders>
              <w:top w:val="single" w:sz="4" w:space="0" w:color="auto"/>
            </w:tcBorders>
            <w:noWrap/>
            <w:vAlign w:val="bottom"/>
          </w:tcPr>
          <w:p w14:paraId="04A017FD"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0CC4F804" w14:textId="77777777" w:rsidR="00F925F9" w:rsidRPr="00F925F9" w:rsidRDefault="00F925F9" w:rsidP="00F925F9">
            <w:pPr>
              <w:rPr>
                <w:rFonts w:eastAsia="Calibri" w:cs="Times New Roman"/>
              </w:rPr>
            </w:pPr>
          </w:p>
        </w:tc>
        <w:tc>
          <w:tcPr>
            <w:tcW w:w="1843" w:type="dxa"/>
            <w:tcBorders>
              <w:top w:val="single" w:sz="4" w:space="0" w:color="auto"/>
            </w:tcBorders>
            <w:noWrap/>
          </w:tcPr>
          <w:p w14:paraId="7B6B604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61599826"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52EDC85" w14:textId="77777777" w:rsidR="00F925F9" w:rsidRPr="00F925F9" w:rsidRDefault="00F925F9" w:rsidP="00F925F9">
            <w:pPr>
              <w:rPr>
                <w:rFonts w:eastAsia="Calibri" w:cs="Times New Roman"/>
              </w:rPr>
            </w:pPr>
          </w:p>
        </w:tc>
      </w:tr>
      <w:tr w:rsidR="00F925F9" w:rsidRPr="00F925F9" w14:paraId="7B40D14C" w14:textId="77777777" w:rsidTr="00F05206">
        <w:trPr>
          <w:trHeight w:val="290"/>
        </w:trPr>
        <w:tc>
          <w:tcPr>
            <w:tcW w:w="2835" w:type="dxa"/>
            <w:noWrap/>
            <w:vAlign w:val="bottom"/>
          </w:tcPr>
          <w:p w14:paraId="62694E1F" w14:textId="77777777" w:rsidR="00F925F9" w:rsidRPr="00F925F9" w:rsidRDefault="00F925F9" w:rsidP="00F925F9">
            <w:pPr>
              <w:rPr>
                <w:rFonts w:eastAsia="Calibri" w:cs="Times New Roman"/>
                <w:i/>
                <w:iCs/>
              </w:rPr>
            </w:pPr>
          </w:p>
        </w:tc>
        <w:tc>
          <w:tcPr>
            <w:tcW w:w="709" w:type="dxa"/>
            <w:noWrap/>
            <w:vAlign w:val="bottom"/>
          </w:tcPr>
          <w:p w14:paraId="7CE6F923" w14:textId="77777777" w:rsidR="00F925F9" w:rsidRPr="00F925F9" w:rsidRDefault="00F925F9" w:rsidP="00F925F9">
            <w:pPr>
              <w:rPr>
                <w:rFonts w:eastAsia="Calibri" w:cs="Times New Roman"/>
              </w:rPr>
            </w:pPr>
          </w:p>
        </w:tc>
        <w:tc>
          <w:tcPr>
            <w:tcW w:w="1843" w:type="dxa"/>
            <w:noWrap/>
          </w:tcPr>
          <w:p w14:paraId="43F0B9E9" w14:textId="77777777" w:rsidR="00F925F9" w:rsidRPr="00F925F9" w:rsidRDefault="00F925F9" w:rsidP="00F925F9">
            <w:pPr>
              <w:rPr>
                <w:rFonts w:eastAsia="Aptos" w:cs="Times New Roman"/>
                <w:kern w:val="2"/>
                <w14:ligatures w14:val="standardContextual"/>
              </w:rPr>
            </w:pPr>
          </w:p>
        </w:tc>
        <w:tc>
          <w:tcPr>
            <w:tcW w:w="850" w:type="dxa"/>
          </w:tcPr>
          <w:p w14:paraId="051905C7" w14:textId="77777777" w:rsidR="00F925F9" w:rsidRPr="00F925F9" w:rsidRDefault="00F925F9" w:rsidP="00F925F9">
            <w:pPr>
              <w:rPr>
                <w:rFonts w:eastAsia="Calibri" w:cs="Times New Roman"/>
              </w:rPr>
            </w:pPr>
          </w:p>
        </w:tc>
        <w:tc>
          <w:tcPr>
            <w:tcW w:w="2127" w:type="dxa"/>
            <w:noWrap/>
            <w:vAlign w:val="bottom"/>
          </w:tcPr>
          <w:p w14:paraId="2BFF468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0197068" w14:textId="77777777" w:rsidTr="00F05206">
        <w:trPr>
          <w:trHeight w:val="290"/>
        </w:trPr>
        <w:tc>
          <w:tcPr>
            <w:tcW w:w="2835" w:type="dxa"/>
            <w:noWrap/>
            <w:vAlign w:val="bottom"/>
          </w:tcPr>
          <w:p w14:paraId="00AA5C48" w14:textId="77777777" w:rsidR="00F925F9" w:rsidRPr="00F925F9" w:rsidRDefault="00F925F9" w:rsidP="00F925F9">
            <w:pPr>
              <w:rPr>
                <w:rFonts w:eastAsia="Calibri" w:cs="Times New Roman"/>
                <w:i/>
                <w:iCs/>
              </w:rPr>
            </w:pPr>
          </w:p>
        </w:tc>
        <w:tc>
          <w:tcPr>
            <w:tcW w:w="709" w:type="dxa"/>
            <w:noWrap/>
            <w:vAlign w:val="bottom"/>
          </w:tcPr>
          <w:p w14:paraId="22A2D973" w14:textId="77777777" w:rsidR="00F925F9" w:rsidRPr="00F925F9" w:rsidRDefault="00F925F9" w:rsidP="00F925F9">
            <w:pPr>
              <w:rPr>
                <w:rFonts w:eastAsia="Calibri" w:cs="Times New Roman"/>
              </w:rPr>
            </w:pPr>
          </w:p>
        </w:tc>
        <w:tc>
          <w:tcPr>
            <w:tcW w:w="1843" w:type="dxa"/>
            <w:noWrap/>
          </w:tcPr>
          <w:p w14:paraId="5C7CD975" w14:textId="77777777" w:rsidR="00F925F9" w:rsidRPr="00F925F9" w:rsidRDefault="00F925F9" w:rsidP="00F925F9">
            <w:pPr>
              <w:rPr>
                <w:rFonts w:eastAsia="Aptos" w:cs="Times New Roman"/>
                <w:kern w:val="2"/>
                <w14:ligatures w14:val="standardContextual"/>
              </w:rPr>
            </w:pPr>
          </w:p>
        </w:tc>
        <w:tc>
          <w:tcPr>
            <w:tcW w:w="850" w:type="dxa"/>
          </w:tcPr>
          <w:p w14:paraId="3CAF4A30" w14:textId="77777777" w:rsidR="00F925F9" w:rsidRPr="00F925F9" w:rsidRDefault="00F925F9" w:rsidP="00F925F9">
            <w:pPr>
              <w:rPr>
                <w:rFonts w:eastAsia="Calibri" w:cs="Times New Roman"/>
              </w:rPr>
            </w:pPr>
          </w:p>
        </w:tc>
        <w:tc>
          <w:tcPr>
            <w:tcW w:w="2127" w:type="dxa"/>
            <w:noWrap/>
            <w:vAlign w:val="bottom"/>
          </w:tcPr>
          <w:p w14:paraId="2BBDEC27" w14:textId="77777777" w:rsidR="00F925F9" w:rsidRPr="00F925F9" w:rsidRDefault="00F925F9" w:rsidP="00F925F9">
            <w:pPr>
              <w:rPr>
                <w:rFonts w:eastAsia="Calibri" w:cs="Times New Roman"/>
              </w:rPr>
            </w:pPr>
          </w:p>
        </w:tc>
      </w:tr>
      <w:tr w:rsidR="00F925F9" w:rsidRPr="00F925F9" w14:paraId="29526B63" w14:textId="77777777" w:rsidTr="00F05206">
        <w:trPr>
          <w:trHeight w:val="290"/>
        </w:trPr>
        <w:tc>
          <w:tcPr>
            <w:tcW w:w="2835" w:type="dxa"/>
            <w:tcBorders>
              <w:bottom w:val="nil"/>
            </w:tcBorders>
            <w:noWrap/>
            <w:vAlign w:val="bottom"/>
          </w:tcPr>
          <w:p w14:paraId="5AFA1042"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464EA2F2" w14:textId="77777777" w:rsidR="00F925F9" w:rsidRPr="00F925F9" w:rsidRDefault="00F925F9" w:rsidP="00F925F9">
            <w:pPr>
              <w:rPr>
                <w:rFonts w:eastAsia="Calibri" w:cs="Times New Roman"/>
              </w:rPr>
            </w:pPr>
          </w:p>
        </w:tc>
        <w:tc>
          <w:tcPr>
            <w:tcW w:w="1843" w:type="dxa"/>
            <w:tcBorders>
              <w:bottom w:val="nil"/>
            </w:tcBorders>
            <w:noWrap/>
          </w:tcPr>
          <w:p w14:paraId="51CDF821"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5B4D823" w14:textId="77777777" w:rsidR="00F925F9" w:rsidRPr="00F925F9" w:rsidRDefault="00F925F9" w:rsidP="00F925F9">
            <w:pPr>
              <w:rPr>
                <w:rFonts w:eastAsia="Calibri" w:cs="Times New Roman"/>
              </w:rPr>
            </w:pPr>
          </w:p>
        </w:tc>
        <w:tc>
          <w:tcPr>
            <w:tcW w:w="2127" w:type="dxa"/>
            <w:tcBorders>
              <w:bottom w:val="nil"/>
            </w:tcBorders>
            <w:noWrap/>
            <w:vAlign w:val="bottom"/>
          </w:tcPr>
          <w:p w14:paraId="65D4A1DC" w14:textId="77777777" w:rsidR="00F925F9" w:rsidRPr="00F925F9" w:rsidRDefault="00F925F9" w:rsidP="00F925F9">
            <w:pPr>
              <w:rPr>
                <w:rFonts w:eastAsia="Calibri" w:cs="Times New Roman"/>
              </w:rPr>
            </w:pPr>
          </w:p>
        </w:tc>
      </w:tr>
      <w:tr w:rsidR="00F925F9" w:rsidRPr="00F925F9" w14:paraId="0D23C42A" w14:textId="77777777" w:rsidTr="00F05206">
        <w:trPr>
          <w:trHeight w:val="290"/>
        </w:trPr>
        <w:tc>
          <w:tcPr>
            <w:tcW w:w="2835" w:type="dxa"/>
            <w:tcBorders>
              <w:top w:val="nil"/>
              <w:bottom w:val="nil"/>
            </w:tcBorders>
            <w:noWrap/>
            <w:vAlign w:val="bottom"/>
          </w:tcPr>
          <w:p w14:paraId="59EE6F1C"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B295D37" w14:textId="77777777" w:rsidR="00F925F9" w:rsidRPr="00F925F9" w:rsidRDefault="00F925F9" w:rsidP="00F925F9">
            <w:pPr>
              <w:rPr>
                <w:rFonts w:eastAsia="Calibri" w:cs="Times New Roman"/>
              </w:rPr>
            </w:pPr>
          </w:p>
        </w:tc>
        <w:tc>
          <w:tcPr>
            <w:tcW w:w="1843" w:type="dxa"/>
            <w:tcBorders>
              <w:top w:val="nil"/>
              <w:bottom w:val="nil"/>
            </w:tcBorders>
            <w:noWrap/>
          </w:tcPr>
          <w:p w14:paraId="6CE9CAD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0186FD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487E9DF" w14:textId="77777777" w:rsidR="00F925F9" w:rsidRPr="00F925F9" w:rsidRDefault="00F925F9" w:rsidP="00F925F9">
            <w:pPr>
              <w:rPr>
                <w:rFonts w:eastAsia="Calibri" w:cs="Times New Roman"/>
              </w:rPr>
            </w:pPr>
          </w:p>
        </w:tc>
      </w:tr>
      <w:tr w:rsidR="00F925F9" w:rsidRPr="00F925F9" w14:paraId="02D270D9" w14:textId="77777777" w:rsidTr="00F05206">
        <w:trPr>
          <w:trHeight w:val="290"/>
        </w:trPr>
        <w:tc>
          <w:tcPr>
            <w:tcW w:w="2835" w:type="dxa"/>
            <w:tcBorders>
              <w:top w:val="nil"/>
              <w:bottom w:val="nil"/>
            </w:tcBorders>
            <w:noWrap/>
            <w:vAlign w:val="bottom"/>
          </w:tcPr>
          <w:p w14:paraId="302942EB"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9F90C09" w14:textId="77777777" w:rsidR="00F925F9" w:rsidRPr="00F925F9" w:rsidRDefault="00F925F9" w:rsidP="00F925F9">
            <w:pPr>
              <w:rPr>
                <w:rFonts w:eastAsia="Calibri" w:cs="Times New Roman"/>
              </w:rPr>
            </w:pPr>
          </w:p>
        </w:tc>
        <w:tc>
          <w:tcPr>
            <w:tcW w:w="1843" w:type="dxa"/>
            <w:tcBorders>
              <w:top w:val="nil"/>
              <w:bottom w:val="nil"/>
            </w:tcBorders>
            <w:noWrap/>
          </w:tcPr>
          <w:p w14:paraId="224F86D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FF5C511"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29615E2" w14:textId="77777777" w:rsidR="00F925F9" w:rsidRPr="00F925F9" w:rsidRDefault="00F925F9" w:rsidP="00F925F9">
            <w:pPr>
              <w:rPr>
                <w:rFonts w:eastAsia="Calibri" w:cs="Times New Roman"/>
              </w:rPr>
            </w:pPr>
          </w:p>
        </w:tc>
      </w:tr>
      <w:tr w:rsidR="00F925F9" w:rsidRPr="00F925F9" w14:paraId="0002AD1E" w14:textId="77777777" w:rsidTr="00F05206">
        <w:trPr>
          <w:trHeight w:val="290"/>
        </w:trPr>
        <w:tc>
          <w:tcPr>
            <w:tcW w:w="2835" w:type="dxa"/>
            <w:tcBorders>
              <w:top w:val="nil"/>
              <w:bottom w:val="nil"/>
            </w:tcBorders>
            <w:noWrap/>
            <w:vAlign w:val="bottom"/>
          </w:tcPr>
          <w:p w14:paraId="5E3FDE1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33901F6" w14:textId="77777777" w:rsidR="00F925F9" w:rsidRPr="00F925F9" w:rsidRDefault="00F925F9" w:rsidP="00F925F9">
            <w:pPr>
              <w:rPr>
                <w:rFonts w:eastAsia="Calibri" w:cs="Times New Roman"/>
              </w:rPr>
            </w:pPr>
          </w:p>
        </w:tc>
        <w:tc>
          <w:tcPr>
            <w:tcW w:w="1843" w:type="dxa"/>
            <w:tcBorders>
              <w:top w:val="nil"/>
              <w:bottom w:val="nil"/>
            </w:tcBorders>
            <w:noWrap/>
          </w:tcPr>
          <w:p w14:paraId="4D0D1BC6"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AEF59DE"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B575272" w14:textId="77777777" w:rsidR="00F925F9" w:rsidRPr="00F925F9" w:rsidRDefault="00F925F9" w:rsidP="00F925F9">
            <w:pPr>
              <w:rPr>
                <w:rFonts w:eastAsia="Calibri" w:cs="Times New Roman"/>
              </w:rPr>
            </w:pPr>
          </w:p>
        </w:tc>
      </w:tr>
      <w:tr w:rsidR="00F925F9" w:rsidRPr="00F925F9" w14:paraId="2BD0DD48" w14:textId="77777777" w:rsidTr="00F05206">
        <w:trPr>
          <w:trHeight w:val="290"/>
        </w:trPr>
        <w:tc>
          <w:tcPr>
            <w:tcW w:w="2835" w:type="dxa"/>
            <w:tcBorders>
              <w:top w:val="nil"/>
            </w:tcBorders>
            <w:noWrap/>
            <w:vAlign w:val="bottom"/>
          </w:tcPr>
          <w:p w14:paraId="01B8193D"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0EACFBA0" w14:textId="77777777" w:rsidR="00F925F9" w:rsidRPr="00F925F9" w:rsidRDefault="00F925F9" w:rsidP="00F925F9">
            <w:pPr>
              <w:rPr>
                <w:rFonts w:eastAsia="Calibri" w:cs="Times New Roman"/>
              </w:rPr>
            </w:pPr>
          </w:p>
        </w:tc>
        <w:tc>
          <w:tcPr>
            <w:tcW w:w="1843" w:type="dxa"/>
            <w:tcBorders>
              <w:top w:val="nil"/>
            </w:tcBorders>
            <w:noWrap/>
          </w:tcPr>
          <w:p w14:paraId="1D3DEEDC"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6C01351A" w14:textId="77777777" w:rsidR="00F925F9" w:rsidRPr="00F925F9" w:rsidRDefault="00F925F9" w:rsidP="00F925F9">
            <w:pPr>
              <w:rPr>
                <w:rFonts w:eastAsia="Calibri" w:cs="Times New Roman"/>
              </w:rPr>
            </w:pPr>
          </w:p>
        </w:tc>
        <w:tc>
          <w:tcPr>
            <w:tcW w:w="2127" w:type="dxa"/>
            <w:tcBorders>
              <w:top w:val="nil"/>
            </w:tcBorders>
            <w:noWrap/>
            <w:vAlign w:val="bottom"/>
          </w:tcPr>
          <w:p w14:paraId="055F15B8" w14:textId="77777777" w:rsidR="00F925F9" w:rsidRPr="00F925F9" w:rsidRDefault="00F925F9" w:rsidP="00F925F9">
            <w:pPr>
              <w:rPr>
                <w:rFonts w:eastAsia="Calibri" w:cs="Times New Roman"/>
              </w:rPr>
            </w:pPr>
          </w:p>
        </w:tc>
      </w:tr>
      <w:tr w:rsidR="00F925F9" w:rsidRPr="00F925F9" w14:paraId="24767E57" w14:textId="77777777" w:rsidTr="00F05206">
        <w:trPr>
          <w:trHeight w:val="290"/>
        </w:trPr>
        <w:tc>
          <w:tcPr>
            <w:tcW w:w="2835" w:type="dxa"/>
            <w:tcBorders>
              <w:top w:val="nil"/>
              <w:bottom w:val="single" w:sz="4" w:space="0" w:color="auto"/>
            </w:tcBorders>
            <w:noWrap/>
            <w:vAlign w:val="bottom"/>
          </w:tcPr>
          <w:p w14:paraId="06C5D7CB"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6EF448E8"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2C9DD50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E026B59"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7DDD0E32" w14:textId="77777777" w:rsidR="00F925F9" w:rsidRPr="00F925F9" w:rsidRDefault="00F925F9" w:rsidP="00F925F9">
            <w:pPr>
              <w:rPr>
                <w:rFonts w:eastAsia="Calibri" w:cs="Times New Roman"/>
              </w:rPr>
            </w:pPr>
          </w:p>
        </w:tc>
      </w:tr>
      <w:tr w:rsidR="00F925F9" w:rsidRPr="00F925F9" w14:paraId="7F5B7AEB" w14:textId="77777777" w:rsidTr="0022394F">
        <w:trPr>
          <w:trHeight w:val="290"/>
        </w:trPr>
        <w:tc>
          <w:tcPr>
            <w:tcW w:w="2835" w:type="dxa"/>
            <w:tcBorders>
              <w:top w:val="single" w:sz="4" w:space="0" w:color="auto"/>
              <w:bottom w:val="single" w:sz="4" w:space="0" w:color="auto"/>
            </w:tcBorders>
            <w:noWrap/>
            <w:vAlign w:val="bottom"/>
          </w:tcPr>
          <w:p w14:paraId="70D991EA"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65BFB4B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0683DFB8"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C2A3B29"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B2C58E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22394F" w:rsidRPr="00F925F9" w14:paraId="29F75949" w14:textId="77777777" w:rsidTr="0022394F">
        <w:trPr>
          <w:trHeight w:val="290"/>
        </w:trPr>
        <w:tc>
          <w:tcPr>
            <w:tcW w:w="2835" w:type="dxa"/>
            <w:tcBorders>
              <w:top w:val="single" w:sz="4" w:space="0" w:color="auto"/>
              <w:bottom w:val="nil"/>
            </w:tcBorders>
            <w:noWrap/>
            <w:vAlign w:val="bottom"/>
          </w:tcPr>
          <w:p w14:paraId="1EF5A99E" w14:textId="45ECCB95"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single" w:sz="4" w:space="0" w:color="auto"/>
              <w:bottom w:val="nil"/>
            </w:tcBorders>
            <w:noWrap/>
            <w:vAlign w:val="bottom"/>
          </w:tcPr>
          <w:p w14:paraId="5178DDC7" w14:textId="284AF92F" w:rsidR="0022394F" w:rsidRPr="00F925F9" w:rsidRDefault="0022394F" w:rsidP="0022394F">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4E0EACB" w14:textId="5F4642AF"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819729</w:t>
            </w:r>
          </w:p>
        </w:tc>
        <w:tc>
          <w:tcPr>
            <w:tcW w:w="850" w:type="dxa"/>
            <w:tcBorders>
              <w:top w:val="single" w:sz="4" w:space="0" w:color="auto"/>
              <w:bottom w:val="nil"/>
            </w:tcBorders>
          </w:tcPr>
          <w:p w14:paraId="639C3CDE" w14:textId="25791FC6" w:rsidR="0022394F" w:rsidRPr="00F925F9" w:rsidRDefault="0022394F" w:rsidP="0022394F">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BD809A8" w14:textId="32C4AD7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7B82E5E1" w14:textId="77777777" w:rsidTr="0022394F">
        <w:trPr>
          <w:trHeight w:val="290"/>
        </w:trPr>
        <w:tc>
          <w:tcPr>
            <w:tcW w:w="2835" w:type="dxa"/>
            <w:tcBorders>
              <w:top w:val="nil"/>
              <w:bottom w:val="nil"/>
            </w:tcBorders>
            <w:noWrap/>
            <w:vAlign w:val="bottom"/>
          </w:tcPr>
          <w:p w14:paraId="65AB74DB" w14:textId="3E40AE50"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7DAEEEA4" w14:textId="526C1059"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B05F7CC" w14:textId="16BC05A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819739</w:t>
            </w:r>
          </w:p>
        </w:tc>
        <w:tc>
          <w:tcPr>
            <w:tcW w:w="850" w:type="dxa"/>
            <w:tcBorders>
              <w:top w:val="nil"/>
              <w:bottom w:val="nil"/>
            </w:tcBorders>
          </w:tcPr>
          <w:p w14:paraId="6F002E70" w14:textId="46314037"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5027D04" w14:textId="6A795D70"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7DC099A3" w14:textId="77777777" w:rsidTr="0022394F">
        <w:trPr>
          <w:trHeight w:val="290"/>
        </w:trPr>
        <w:tc>
          <w:tcPr>
            <w:tcW w:w="2835" w:type="dxa"/>
            <w:tcBorders>
              <w:top w:val="nil"/>
              <w:bottom w:val="nil"/>
            </w:tcBorders>
            <w:noWrap/>
            <w:vAlign w:val="bottom"/>
          </w:tcPr>
          <w:p w14:paraId="4E1D098B" w14:textId="4D027B43"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4B03EBC4" w14:textId="733F908E"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7078A8F9" w14:textId="689981E8"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819743</w:t>
            </w:r>
          </w:p>
        </w:tc>
        <w:tc>
          <w:tcPr>
            <w:tcW w:w="850" w:type="dxa"/>
            <w:tcBorders>
              <w:top w:val="nil"/>
              <w:bottom w:val="nil"/>
            </w:tcBorders>
          </w:tcPr>
          <w:p w14:paraId="5FF75270" w14:textId="641997E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E2287CD" w14:textId="44E4F446"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6EFEF006" w14:textId="77777777" w:rsidTr="0022394F">
        <w:trPr>
          <w:trHeight w:val="290"/>
        </w:trPr>
        <w:tc>
          <w:tcPr>
            <w:tcW w:w="2835" w:type="dxa"/>
            <w:tcBorders>
              <w:top w:val="nil"/>
              <w:bottom w:val="nil"/>
            </w:tcBorders>
            <w:noWrap/>
            <w:vAlign w:val="bottom"/>
          </w:tcPr>
          <w:p w14:paraId="58704E2B" w14:textId="1E7BF13B"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6773AE0C" w14:textId="13E2291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5BE8E7D0" w14:textId="664E59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819730</w:t>
            </w:r>
          </w:p>
        </w:tc>
        <w:tc>
          <w:tcPr>
            <w:tcW w:w="850" w:type="dxa"/>
            <w:tcBorders>
              <w:top w:val="nil"/>
              <w:bottom w:val="nil"/>
            </w:tcBorders>
          </w:tcPr>
          <w:p w14:paraId="1111EE28" w14:textId="66D410C6"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7EA34F7" w14:textId="70947995"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516B2CE" w14:textId="77777777" w:rsidTr="0022394F">
        <w:trPr>
          <w:trHeight w:val="290"/>
        </w:trPr>
        <w:tc>
          <w:tcPr>
            <w:tcW w:w="2835" w:type="dxa"/>
            <w:tcBorders>
              <w:top w:val="nil"/>
              <w:bottom w:val="nil"/>
            </w:tcBorders>
            <w:noWrap/>
            <w:vAlign w:val="bottom"/>
          </w:tcPr>
          <w:p w14:paraId="31EDFB9B" w14:textId="0B093A6D"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11DA2794" w14:textId="7C130D49"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792D0A11" w14:textId="01F1916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819740</w:t>
            </w:r>
          </w:p>
        </w:tc>
        <w:tc>
          <w:tcPr>
            <w:tcW w:w="850" w:type="dxa"/>
            <w:tcBorders>
              <w:top w:val="nil"/>
              <w:bottom w:val="nil"/>
            </w:tcBorders>
          </w:tcPr>
          <w:p w14:paraId="4FE81BF2" w14:textId="2B62BA1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684F0CD" w14:textId="0588B569"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3DDE8F9" w14:textId="77777777" w:rsidTr="0022394F">
        <w:trPr>
          <w:trHeight w:val="290"/>
        </w:trPr>
        <w:tc>
          <w:tcPr>
            <w:tcW w:w="2835" w:type="dxa"/>
            <w:tcBorders>
              <w:top w:val="nil"/>
              <w:bottom w:val="nil"/>
            </w:tcBorders>
            <w:noWrap/>
            <w:vAlign w:val="bottom"/>
          </w:tcPr>
          <w:p w14:paraId="544CDF13" w14:textId="68A42D19"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2416C9AD" w14:textId="7D62FB8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1943A94C" w14:textId="5957ABDA"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819744</w:t>
            </w:r>
          </w:p>
        </w:tc>
        <w:tc>
          <w:tcPr>
            <w:tcW w:w="850" w:type="dxa"/>
            <w:tcBorders>
              <w:top w:val="nil"/>
              <w:bottom w:val="nil"/>
            </w:tcBorders>
          </w:tcPr>
          <w:p w14:paraId="53C28BF8" w14:textId="1368AD5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9808E3F" w14:textId="31CE2EE8"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3E6953EF" w14:textId="77777777" w:rsidTr="0022394F">
        <w:trPr>
          <w:trHeight w:val="290"/>
        </w:trPr>
        <w:tc>
          <w:tcPr>
            <w:tcW w:w="2835" w:type="dxa"/>
            <w:tcBorders>
              <w:top w:val="nil"/>
              <w:bottom w:val="nil"/>
            </w:tcBorders>
            <w:noWrap/>
            <w:vAlign w:val="bottom"/>
          </w:tcPr>
          <w:p w14:paraId="05833BA5" w14:textId="4DEA4762"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sayanus</w:t>
            </w:r>
            <w:proofErr w:type="spellEnd"/>
          </w:p>
        </w:tc>
        <w:tc>
          <w:tcPr>
            <w:tcW w:w="709" w:type="dxa"/>
            <w:tcBorders>
              <w:top w:val="nil"/>
              <w:bottom w:val="nil"/>
            </w:tcBorders>
            <w:noWrap/>
            <w:vAlign w:val="bottom"/>
          </w:tcPr>
          <w:p w14:paraId="1693E928" w14:textId="2FC150EC"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364708F" w14:textId="264A2ACE"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819731</w:t>
            </w:r>
          </w:p>
        </w:tc>
        <w:tc>
          <w:tcPr>
            <w:tcW w:w="850" w:type="dxa"/>
            <w:tcBorders>
              <w:top w:val="nil"/>
              <w:bottom w:val="nil"/>
            </w:tcBorders>
          </w:tcPr>
          <w:p w14:paraId="7F3EED4B" w14:textId="0658D5B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C226429" w14:textId="190C7048"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A6E4B27" w14:textId="77777777" w:rsidTr="0022394F">
        <w:trPr>
          <w:trHeight w:val="290"/>
        </w:trPr>
        <w:tc>
          <w:tcPr>
            <w:tcW w:w="2835" w:type="dxa"/>
            <w:tcBorders>
              <w:top w:val="nil"/>
              <w:bottom w:val="nil"/>
            </w:tcBorders>
            <w:noWrap/>
            <w:vAlign w:val="bottom"/>
          </w:tcPr>
          <w:p w14:paraId="24B3C203" w14:textId="0D3C2B9D"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sayanus</w:t>
            </w:r>
            <w:proofErr w:type="spellEnd"/>
          </w:p>
        </w:tc>
        <w:tc>
          <w:tcPr>
            <w:tcW w:w="709" w:type="dxa"/>
            <w:tcBorders>
              <w:top w:val="nil"/>
              <w:bottom w:val="nil"/>
            </w:tcBorders>
            <w:noWrap/>
            <w:vAlign w:val="bottom"/>
          </w:tcPr>
          <w:p w14:paraId="1F26B0D4" w14:textId="5861D504"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2A5A7049" w14:textId="3C35D006"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819732</w:t>
            </w:r>
          </w:p>
        </w:tc>
        <w:tc>
          <w:tcPr>
            <w:tcW w:w="850" w:type="dxa"/>
            <w:tcBorders>
              <w:top w:val="nil"/>
              <w:bottom w:val="nil"/>
            </w:tcBorders>
          </w:tcPr>
          <w:p w14:paraId="6A926DFE" w14:textId="777A3A49"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E92A270" w14:textId="271B06F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5C68F311" w14:textId="77777777" w:rsidTr="0022394F">
        <w:trPr>
          <w:trHeight w:val="290"/>
        </w:trPr>
        <w:tc>
          <w:tcPr>
            <w:tcW w:w="2835" w:type="dxa"/>
            <w:tcBorders>
              <w:top w:val="nil"/>
              <w:bottom w:val="nil"/>
            </w:tcBorders>
            <w:noWrap/>
            <w:vAlign w:val="bottom"/>
          </w:tcPr>
          <w:p w14:paraId="599653F2" w14:textId="52E81D82"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771F475F" w14:textId="2DC0D8E6"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06020D43" w14:textId="5A4DACC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819755</w:t>
            </w:r>
          </w:p>
        </w:tc>
        <w:tc>
          <w:tcPr>
            <w:tcW w:w="850" w:type="dxa"/>
            <w:tcBorders>
              <w:top w:val="nil"/>
              <w:bottom w:val="nil"/>
            </w:tcBorders>
          </w:tcPr>
          <w:p w14:paraId="17C37FA9" w14:textId="70E9EAC3"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2053256" w14:textId="58E03BF1"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DD8D4B0" w14:textId="77777777" w:rsidTr="0022394F">
        <w:trPr>
          <w:trHeight w:val="290"/>
        </w:trPr>
        <w:tc>
          <w:tcPr>
            <w:tcW w:w="2835" w:type="dxa"/>
            <w:tcBorders>
              <w:top w:val="nil"/>
              <w:bottom w:val="nil"/>
            </w:tcBorders>
            <w:noWrap/>
            <w:vAlign w:val="bottom"/>
          </w:tcPr>
          <w:p w14:paraId="3DD7E43B" w14:textId="2D686531"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1E5B7DEF" w14:textId="18FEDE12"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6FAECC7" w14:textId="049A272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819765</w:t>
            </w:r>
          </w:p>
        </w:tc>
        <w:tc>
          <w:tcPr>
            <w:tcW w:w="850" w:type="dxa"/>
            <w:tcBorders>
              <w:top w:val="nil"/>
              <w:bottom w:val="nil"/>
            </w:tcBorders>
          </w:tcPr>
          <w:p w14:paraId="535A558D" w14:textId="28DC585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B90D219" w14:textId="2834AC70"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CBCBC4F" w14:textId="77777777" w:rsidTr="0022394F">
        <w:trPr>
          <w:trHeight w:val="290"/>
        </w:trPr>
        <w:tc>
          <w:tcPr>
            <w:tcW w:w="2835" w:type="dxa"/>
            <w:tcBorders>
              <w:top w:val="nil"/>
              <w:bottom w:val="nil"/>
            </w:tcBorders>
            <w:noWrap/>
            <w:vAlign w:val="bottom"/>
          </w:tcPr>
          <w:p w14:paraId="33D52B23" w14:textId="07C80115"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13E4A294" w14:textId="1EDE458B"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53DB878" w14:textId="501EA0D7"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819775</w:t>
            </w:r>
          </w:p>
        </w:tc>
        <w:tc>
          <w:tcPr>
            <w:tcW w:w="850" w:type="dxa"/>
            <w:tcBorders>
              <w:top w:val="nil"/>
              <w:bottom w:val="nil"/>
            </w:tcBorders>
          </w:tcPr>
          <w:p w14:paraId="6BDAAFFA" w14:textId="420D2C8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F9E0899" w14:textId="0E72EBE7"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BCBBB4E" w14:textId="77777777" w:rsidTr="0022394F">
        <w:trPr>
          <w:trHeight w:val="290"/>
        </w:trPr>
        <w:tc>
          <w:tcPr>
            <w:tcW w:w="2835" w:type="dxa"/>
            <w:tcBorders>
              <w:top w:val="nil"/>
              <w:bottom w:val="nil"/>
            </w:tcBorders>
            <w:noWrap/>
            <w:vAlign w:val="bottom"/>
          </w:tcPr>
          <w:p w14:paraId="4C8517DD" w14:textId="69D0A5C0"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28F16170" w14:textId="0473B6BB"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4F33CB98" w14:textId="6635E0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819756</w:t>
            </w:r>
          </w:p>
        </w:tc>
        <w:tc>
          <w:tcPr>
            <w:tcW w:w="850" w:type="dxa"/>
            <w:tcBorders>
              <w:top w:val="nil"/>
              <w:bottom w:val="nil"/>
            </w:tcBorders>
          </w:tcPr>
          <w:p w14:paraId="1116721E" w14:textId="3BFA18C8"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524B1F5" w14:textId="04957DC3"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1B8D3187" w14:textId="77777777" w:rsidTr="0022394F">
        <w:trPr>
          <w:trHeight w:val="290"/>
        </w:trPr>
        <w:tc>
          <w:tcPr>
            <w:tcW w:w="2835" w:type="dxa"/>
            <w:tcBorders>
              <w:top w:val="nil"/>
              <w:bottom w:val="nil"/>
            </w:tcBorders>
            <w:noWrap/>
            <w:vAlign w:val="bottom"/>
          </w:tcPr>
          <w:p w14:paraId="1F1EECF8" w14:textId="760651CA"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0075A124" w14:textId="6B7CBC2C"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3BB39AA6" w14:textId="2B4BE5B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819766</w:t>
            </w:r>
          </w:p>
        </w:tc>
        <w:tc>
          <w:tcPr>
            <w:tcW w:w="850" w:type="dxa"/>
            <w:tcBorders>
              <w:top w:val="nil"/>
              <w:bottom w:val="nil"/>
            </w:tcBorders>
          </w:tcPr>
          <w:p w14:paraId="7440B176" w14:textId="19B7549A"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0E4FB64" w14:textId="29354C3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528088E" w14:textId="77777777" w:rsidTr="0022394F">
        <w:trPr>
          <w:trHeight w:val="290"/>
        </w:trPr>
        <w:tc>
          <w:tcPr>
            <w:tcW w:w="2835" w:type="dxa"/>
            <w:tcBorders>
              <w:top w:val="nil"/>
              <w:bottom w:val="nil"/>
            </w:tcBorders>
            <w:noWrap/>
            <w:vAlign w:val="bottom"/>
          </w:tcPr>
          <w:p w14:paraId="3ED6C3A5" w14:textId="7CBADE7B"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501C5FC4" w14:textId="27F60D78"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6B92BF56" w14:textId="256F86F1"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819776</w:t>
            </w:r>
          </w:p>
        </w:tc>
        <w:tc>
          <w:tcPr>
            <w:tcW w:w="850" w:type="dxa"/>
            <w:tcBorders>
              <w:top w:val="nil"/>
              <w:bottom w:val="nil"/>
            </w:tcBorders>
          </w:tcPr>
          <w:p w14:paraId="77C33DF9" w14:textId="429896EE"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82D83DA" w14:textId="72E2F7F5"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F925F9" w:rsidRPr="00F925F9" w14:paraId="3B5990C7" w14:textId="77777777" w:rsidTr="0022394F">
        <w:trPr>
          <w:trHeight w:val="290"/>
        </w:trPr>
        <w:tc>
          <w:tcPr>
            <w:tcW w:w="2835" w:type="dxa"/>
            <w:tcBorders>
              <w:top w:val="nil"/>
              <w:bottom w:val="nil"/>
            </w:tcBorders>
            <w:noWrap/>
            <w:vAlign w:val="bottom"/>
            <w:hideMark/>
          </w:tcPr>
          <w:p w14:paraId="738783E0"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tcBorders>
              <w:top w:val="nil"/>
              <w:bottom w:val="nil"/>
            </w:tcBorders>
            <w:noWrap/>
            <w:vAlign w:val="bottom"/>
            <w:hideMark/>
          </w:tcPr>
          <w:p w14:paraId="30DB27FB"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299888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819747</w:t>
            </w:r>
          </w:p>
        </w:tc>
        <w:tc>
          <w:tcPr>
            <w:tcW w:w="850" w:type="dxa"/>
            <w:tcBorders>
              <w:top w:val="nil"/>
              <w:bottom w:val="nil"/>
            </w:tcBorders>
          </w:tcPr>
          <w:p w14:paraId="37183DD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38088EC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10B7A43" w14:textId="77777777" w:rsidTr="00F05206">
        <w:trPr>
          <w:trHeight w:val="290"/>
        </w:trPr>
        <w:tc>
          <w:tcPr>
            <w:tcW w:w="2835" w:type="dxa"/>
            <w:tcBorders>
              <w:top w:val="nil"/>
            </w:tcBorders>
            <w:noWrap/>
            <w:vAlign w:val="bottom"/>
            <w:hideMark/>
          </w:tcPr>
          <w:p w14:paraId="7613F62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tcBorders>
              <w:top w:val="nil"/>
            </w:tcBorders>
            <w:noWrap/>
            <w:vAlign w:val="bottom"/>
            <w:hideMark/>
          </w:tcPr>
          <w:p w14:paraId="76D6805E"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E0786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819757</w:t>
            </w:r>
          </w:p>
        </w:tc>
        <w:tc>
          <w:tcPr>
            <w:tcW w:w="850" w:type="dxa"/>
            <w:tcBorders>
              <w:top w:val="nil"/>
            </w:tcBorders>
          </w:tcPr>
          <w:p w14:paraId="21BE67D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20A33A9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2D09F82" w14:textId="77777777" w:rsidTr="00F05206">
        <w:trPr>
          <w:trHeight w:val="290"/>
        </w:trPr>
        <w:tc>
          <w:tcPr>
            <w:tcW w:w="2835" w:type="dxa"/>
            <w:noWrap/>
            <w:vAlign w:val="bottom"/>
            <w:hideMark/>
          </w:tcPr>
          <w:p w14:paraId="205E3A2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59E9AD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B2F93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819767</w:t>
            </w:r>
          </w:p>
        </w:tc>
        <w:tc>
          <w:tcPr>
            <w:tcW w:w="850" w:type="dxa"/>
          </w:tcPr>
          <w:p w14:paraId="110ED5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117A2E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1945990" w14:textId="77777777" w:rsidTr="00F05206">
        <w:trPr>
          <w:trHeight w:val="290"/>
        </w:trPr>
        <w:tc>
          <w:tcPr>
            <w:tcW w:w="2835" w:type="dxa"/>
            <w:noWrap/>
            <w:vAlign w:val="bottom"/>
            <w:hideMark/>
          </w:tcPr>
          <w:p w14:paraId="1883E4D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16EDF9C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29537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819748</w:t>
            </w:r>
          </w:p>
        </w:tc>
        <w:tc>
          <w:tcPr>
            <w:tcW w:w="850" w:type="dxa"/>
          </w:tcPr>
          <w:p w14:paraId="7171B72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8C75E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E7BABF" w14:textId="77777777" w:rsidTr="00F05206">
        <w:trPr>
          <w:trHeight w:val="290"/>
        </w:trPr>
        <w:tc>
          <w:tcPr>
            <w:tcW w:w="2835" w:type="dxa"/>
            <w:noWrap/>
            <w:vAlign w:val="bottom"/>
            <w:hideMark/>
          </w:tcPr>
          <w:p w14:paraId="433CD50F"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0FC681E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736D5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819758</w:t>
            </w:r>
          </w:p>
        </w:tc>
        <w:tc>
          <w:tcPr>
            <w:tcW w:w="850" w:type="dxa"/>
          </w:tcPr>
          <w:p w14:paraId="603763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FD63B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D17817" w14:textId="77777777" w:rsidTr="00F05206">
        <w:trPr>
          <w:trHeight w:val="290"/>
        </w:trPr>
        <w:tc>
          <w:tcPr>
            <w:tcW w:w="2835" w:type="dxa"/>
            <w:noWrap/>
            <w:vAlign w:val="bottom"/>
            <w:hideMark/>
          </w:tcPr>
          <w:p w14:paraId="7AF42BF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0447A93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C33F1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819768</w:t>
            </w:r>
          </w:p>
        </w:tc>
        <w:tc>
          <w:tcPr>
            <w:tcW w:w="850" w:type="dxa"/>
          </w:tcPr>
          <w:p w14:paraId="7FCC8C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2BDD3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CEC90F2" w14:textId="77777777" w:rsidTr="00F05206">
        <w:trPr>
          <w:trHeight w:val="290"/>
        </w:trPr>
        <w:tc>
          <w:tcPr>
            <w:tcW w:w="2835" w:type="dxa"/>
            <w:noWrap/>
            <w:vAlign w:val="bottom"/>
            <w:hideMark/>
          </w:tcPr>
          <w:p w14:paraId="24F8FBA6"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andrewsii</w:t>
            </w:r>
            <w:proofErr w:type="spellEnd"/>
          </w:p>
        </w:tc>
        <w:tc>
          <w:tcPr>
            <w:tcW w:w="709" w:type="dxa"/>
            <w:noWrap/>
            <w:vAlign w:val="bottom"/>
            <w:hideMark/>
          </w:tcPr>
          <w:p w14:paraId="7EDADB5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1E19E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819660</w:t>
            </w:r>
          </w:p>
        </w:tc>
        <w:tc>
          <w:tcPr>
            <w:tcW w:w="850" w:type="dxa"/>
          </w:tcPr>
          <w:p w14:paraId="76D4D03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D43CB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AB13CBC" w14:textId="77777777" w:rsidTr="00F05206">
        <w:trPr>
          <w:trHeight w:val="290"/>
        </w:trPr>
        <w:tc>
          <w:tcPr>
            <w:tcW w:w="2835" w:type="dxa"/>
            <w:noWrap/>
            <w:vAlign w:val="bottom"/>
            <w:hideMark/>
          </w:tcPr>
          <w:p w14:paraId="6A81419E"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andrewsii</w:t>
            </w:r>
            <w:proofErr w:type="spellEnd"/>
          </w:p>
        </w:tc>
        <w:tc>
          <w:tcPr>
            <w:tcW w:w="709" w:type="dxa"/>
            <w:noWrap/>
            <w:vAlign w:val="bottom"/>
            <w:hideMark/>
          </w:tcPr>
          <w:p w14:paraId="7BBF42F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3789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819663</w:t>
            </w:r>
          </w:p>
        </w:tc>
        <w:tc>
          <w:tcPr>
            <w:tcW w:w="850" w:type="dxa"/>
          </w:tcPr>
          <w:p w14:paraId="73F1A0F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B80C0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B080874" w14:textId="77777777" w:rsidTr="00F05206">
        <w:trPr>
          <w:trHeight w:val="290"/>
        </w:trPr>
        <w:tc>
          <w:tcPr>
            <w:tcW w:w="2835" w:type="dxa"/>
            <w:noWrap/>
            <w:vAlign w:val="bottom"/>
            <w:hideMark/>
          </w:tcPr>
          <w:p w14:paraId="4C73BEE1"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0F6E9BA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155137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819672</w:t>
            </w:r>
          </w:p>
        </w:tc>
        <w:tc>
          <w:tcPr>
            <w:tcW w:w="850" w:type="dxa"/>
          </w:tcPr>
          <w:p w14:paraId="57D82A2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D6BC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B95B8DF" w14:textId="77777777" w:rsidTr="00F05206">
        <w:trPr>
          <w:trHeight w:val="290"/>
        </w:trPr>
        <w:tc>
          <w:tcPr>
            <w:tcW w:w="2835" w:type="dxa"/>
            <w:noWrap/>
            <w:vAlign w:val="bottom"/>
            <w:hideMark/>
          </w:tcPr>
          <w:p w14:paraId="3E3915F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2F0C9E0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217C26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819675</w:t>
            </w:r>
          </w:p>
        </w:tc>
        <w:tc>
          <w:tcPr>
            <w:tcW w:w="850" w:type="dxa"/>
          </w:tcPr>
          <w:p w14:paraId="348971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D7599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B688B64" w14:textId="77777777" w:rsidTr="00F05206">
        <w:trPr>
          <w:trHeight w:val="290"/>
        </w:trPr>
        <w:tc>
          <w:tcPr>
            <w:tcW w:w="2835" w:type="dxa"/>
            <w:noWrap/>
            <w:vAlign w:val="bottom"/>
            <w:hideMark/>
          </w:tcPr>
          <w:p w14:paraId="79E21EDF"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72C7455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BD512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819678</w:t>
            </w:r>
          </w:p>
        </w:tc>
        <w:tc>
          <w:tcPr>
            <w:tcW w:w="850" w:type="dxa"/>
          </w:tcPr>
          <w:p w14:paraId="36DF714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09936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6AA92D9" w14:textId="77777777" w:rsidTr="00F05206">
        <w:trPr>
          <w:trHeight w:val="290"/>
        </w:trPr>
        <w:tc>
          <w:tcPr>
            <w:tcW w:w="2835" w:type="dxa"/>
            <w:noWrap/>
            <w:vAlign w:val="bottom"/>
            <w:hideMark/>
          </w:tcPr>
          <w:p w14:paraId="04B8654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3112287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A8192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819681</w:t>
            </w:r>
          </w:p>
        </w:tc>
        <w:tc>
          <w:tcPr>
            <w:tcW w:w="850" w:type="dxa"/>
          </w:tcPr>
          <w:p w14:paraId="6BD8D90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0B042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BEFDBE2" w14:textId="77777777" w:rsidTr="00F05206">
        <w:trPr>
          <w:trHeight w:val="290"/>
        </w:trPr>
        <w:tc>
          <w:tcPr>
            <w:tcW w:w="2835" w:type="dxa"/>
            <w:noWrap/>
            <w:vAlign w:val="bottom"/>
            <w:hideMark/>
          </w:tcPr>
          <w:p w14:paraId="48D06A7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7E915D0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9ABA54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819684</w:t>
            </w:r>
          </w:p>
        </w:tc>
        <w:tc>
          <w:tcPr>
            <w:tcW w:w="850" w:type="dxa"/>
          </w:tcPr>
          <w:p w14:paraId="38F12BE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2E07D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38E7DA0" w14:textId="77777777" w:rsidTr="00F05206">
        <w:trPr>
          <w:trHeight w:val="290"/>
        </w:trPr>
        <w:tc>
          <w:tcPr>
            <w:tcW w:w="2835" w:type="dxa"/>
            <w:noWrap/>
            <w:vAlign w:val="bottom"/>
            <w:hideMark/>
          </w:tcPr>
          <w:p w14:paraId="1BD354F4"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ridingsii</w:t>
            </w:r>
            <w:proofErr w:type="spellEnd"/>
          </w:p>
        </w:tc>
        <w:tc>
          <w:tcPr>
            <w:tcW w:w="709" w:type="dxa"/>
            <w:noWrap/>
            <w:vAlign w:val="bottom"/>
            <w:hideMark/>
          </w:tcPr>
          <w:p w14:paraId="156EE50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5586A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819666</w:t>
            </w:r>
          </w:p>
        </w:tc>
        <w:tc>
          <w:tcPr>
            <w:tcW w:w="850" w:type="dxa"/>
          </w:tcPr>
          <w:p w14:paraId="1E1B7C3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982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E440D83" w14:textId="77777777" w:rsidTr="00F05206">
        <w:trPr>
          <w:trHeight w:val="290"/>
        </w:trPr>
        <w:tc>
          <w:tcPr>
            <w:tcW w:w="2835" w:type="dxa"/>
            <w:noWrap/>
            <w:vAlign w:val="bottom"/>
            <w:hideMark/>
          </w:tcPr>
          <w:p w14:paraId="5C7622AA"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ridingsii</w:t>
            </w:r>
            <w:proofErr w:type="spellEnd"/>
          </w:p>
        </w:tc>
        <w:tc>
          <w:tcPr>
            <w:tcW w:w="709" w:type="dxa"/>
            <w:noWrap/>
            <w:vAlign w:val="bottom"/>
            <w:hideMark/>
          </w:tcPr>
          <w:p w14:paraId="3B1CAE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66A96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819669</w:t>
            </w:r>
          </w:p>
        </w:tc>
        <w:tc>
          <w:tcPr>
            <w:tcW w:w="850" w:type="dxa"/>
          </w:tcPr>
          <w:p w14:paraId="52106D4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3C2AD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3C49B0" w14:textId="77777777" w:rsidTr="00665FD8">
        <w:trPr>
          <w:trHeight w:val="290"/>
        </w:trPr>
        <w:tc>
          <w:tcPr>
            <w:tcW w:w="2835" w:type="dxa"/>
            <w:tcBorders>
              <w:bottom w:val="nil"/>
            </w:tcBorders>
            <w:noWrap/>
            <w:vAlign w:val="bottom"/>
            <w:hideMark/>
          </w:tcPr>
          <w:p w14:paraId="03C7362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viduus</w:t>
            </w:r>
            <w:proofErr w:type="spellEnd"/>
          </w:p>
        </w:tc>
        <w:tc>
          <w:tcPr>
            <w:tcW w:w="709" w:type="dxa"/>
            <w:tcBorders>
              <w:bottom w:val="nil"/>
            </w:tcBorders>
            <w:noWrap/>
            <w:vAlign w:val="bottom"/>
            <w:hideMark/>
          </w:tcPr>
          <w:p w14:paraId="0C754E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bottom w:val="nil"/>
            </w:tcBorders>
            <w:noWrap/>
            <w:hideMark/>
          </w:tcPr>
          <w:p w14:paraId="0B5770B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819654</w:t>
            </w:r>
          </w:p>
        </w:tc>
        <w:tc>
          <w:tcPr>
            <w:tcW w:w="850" w:type="dxa"/>
            <w:tcBorders>
              <w:bottom w:val="nil"/>
            </w:tcBorders>
          </w:tcPr>
          <w:p w14:paraId="348C666A"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bottom w:val="nil"/>
            </w:tcBorders>
            <w:noWrap/>
            <w:vAlign w:val="bottom"/>
            <w:hideMark/>
          </w:tcPr>
          <w:p w14:paraId="0941B7F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146BF8D" w14:textId="77777777" w:rsidTr="00665FD8">
        <w:trPr>
          <w:trHeight w:val="290"/>
        </w:trPr>
        <w:tc>
          <w:tcPr>
            <w:tcW w:w="2835" w:type="dxa"/>
            <w:tcBorders>
              <w:top w:val="nil"/>
              <w:bottom w:val="single" w:sz="4" w:space="0" w:color="auto"/>
            </w:tcBorders>
            <w:noWrap/>
            <w:vAlign w:val="bottom"/>
            <w:hideMark/>
          </w:tcPr>
          <w:p w14:paraId="58E3CA8A"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viduus</w:t>
            </w:r>
            <w:proofErr w:type="spellEnd"/>
          </w:p>
        </w:tc>
        <w:tc>
          <w:tcPr>
            <w:tcW w:w="709" w:type="dxa"/>
            <w:tcBorders>
              <w:top w:val="nil"/>
              <w:bottom w:val="single" w:sz="4" w:space="0" w:color="auto"/>
            </w:tcBorders>
            <w:noWrap/>
            <w:vAlign w:val="bottom"/>
            <w:hideMark/>
          </w:tcPr>
          <w:p w14:paraId="35DDF5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single" w:sz="4" w:space="0" w:color="auto"/>
            </w:tcBorders>
            <w:noWrap/>
            <w:hideMark/>
          </w:tcPr>
          <w:p w14:paraId="1F2632F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819657</w:t>
            </w:r>
          </w:p>
        </w:tc>
        <w:tc>
          <w:tcPr>
            <w:tcW w:w="850" w:type="dxa"/>
            <w:tcBorders>
              <w:top w:val="nil"/>
              <w:bottom w:val="single" w:sz="4" w:space="0" w:color="auto"/>
            </w:tcBorders>
          </w:tcPr>
          <w:p w14:paraId="177D9D5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single" w:sz="4" w:space="0" w:color="auto"/>
            </w:tcBorders>
            <w:noWrap/>
            <w:vAlign w:val="bottom"/>
            <w:hideMark/>
          </w:tcPr>
          <w:p w14:paraId="4909351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665FD8" w:rsidRPr="00F925F9" w14:paraId="4AADF75E" w14:textId="77777777" w:rsidTr="00665FD8">
        <w:trPr>
          <w:trHeight w:val="290"/>
        </w:trPr>
        <w:tc>
          <w:tcPr>
            <w:tcW w:w="2835" w:type="dxa"/>
            <w:tcBorders>
              <w:top w:val="single" w:sz="4" w:space="0" w:color="auto"/>
            </w:tcBorders>
            <w:noWrap/>
            <w:vAlign w:val="bottom"/>
          </w:tcPr>
          <w:p w14:paraId="2FB28BAB" w14:textId="77777777" w:rsidR="00665FD8" w:rsidRPr="00F925F9" w:rsidRDefault="00665FD8" w:rsidP="00F925F9">
            <w:pPr>
              <w:rPr>
                <w:rFonts w:eastAsia="Calibri" w:cs="Times New Roman"/>
                <w:i/>
                <w:iCs/>
              </w:rPr>
            </w:pPr>
          </w:p>
        </w:tc>
        <w:tc>
          <w:tcPr>
            <w:tcW w:w="709" w:type="dxa"/>
            <w:tcBorders>
              <w:top w:val="single" w:sz="4" w:space="0" w:color="auto"/>
            </w:tcBorders>
            <w:noWrap/>
            <w:vAlign w:val="bottom"/>
          </w:tcPr>
          <w:p w14:paraId="6FA4F210" w14:textId="77777777" w:rsidR="00665FD8" w:rsidRPr="00F925F9" w:rsidRDefault="00665FD8" w:rsidP="00F925F9">
            <w:pPr>
              <w:rPr>
                <w:rFonts w:eastAsia="Calibri" w:cs="Times New Roman"/>
              </w:rPr>
            </w:pPr>
          </w:p>
        </w:tc>
        <w:tc>
          <w:tcPr>
            <w:tcW w:w="1843" w:type="dxa"/>
            <w:tcBorders>
              <w:top w:val="single" w:sz="4" w:space="0" w:color="auto"/>
            </w:tcBorders>
            <w:noWrap/>
          </w:tcPr>
          <w:p w14:paraId="25E752F0" w14:textId="77777777" w:rsidR="00665FD8" w:rsidRPr="00F925F9" w:rsidRDefault="00665FD8" w:rsidP="00F925F9">
            <w:pPr>
              <w:rPr>
                <w:rFonts w:eastAsia="Aptos" w:cs="Times New Roman"/>
                <w:kern w:val="2"/>
                <w14:ligatures w14:val="standardContextual"/>
              </w:rPr>
            </w:pPr>
          </w:p>
        </w:tc>
        <w:tc>
          <w:tcPr>
            <w:tcW w:w="850" w:type="dxa"/>
            <w:tcBorders>
              <w:top w:val="single" w:sz="4" w:space="0" w:color="auto"/>
            </w:tcBorders>
          </w:tcPr>
          <w:p w14:paraId="3665963B" w14:textId="77777777" w:rsidR="00665FD8" w:rsidRPr="00F925F9" w:rsidRDefault="00665FD8" w:rsidP="00F925F9">
            <w:pPr>
              <w:rPr>
                <w:rFonts w:eastAsia="Calibri" w:cs="Times New Roman"/>
              </w:rPr>
            </w:pPr>
          </w:p>
        </w:tc>
        <w:tc>
          <w:tcPr>
            <w:tcW w:w="2127" w:type="dxa"/>
            <w:tcBorders>
              <w:top w:val="single" w:sz="4" w:space="0" w:color="auto"/>
            </w:tcBorders>
            <w:noWrap/>
            <w:vAlign w:val="bottom"/>
          </w:tcPr>
          <w:p w14:paraId="7241357D" w14:textId="77777777" w:rsidR="00665FD8" w:rsidRPr="00F925F9" w:rsidRDefault="00665FD8" w:rsidP="00F925F9">
            <w:pPr>
              <w:rPr>
                <w:rFonts w:eastAsia="Calibri" w:cs="Times New Roman"/>
              </w:rPr>
            </w:pPr>
          </w:p>
        </w:tc>
      </w:tr>
      <w:tr w:rsidR="00665FD8" w:rsidRPr="00F925F9" w14:paraId="4C317C8C" w14:textId="77777777" w:rsidTr="00F05206">
        <w:trPr>
          <w:trHeight w:val="290"/>
        </w:trPr>
        <w:tc>
          <w:tcPr>
            <w:tcW w:w="2835" w:type="dxa"/>
            <w:noWrap/>
            <w:vAlign w:val="bottom"/>
          </w:tcPr>
          <w:p w14:paraId="30B65980" w14:textId="77777777" w:rsidR="00665FD8" w:rsidRPr="00F925F9" w:rsidRDefault="00665FD8" w:rsidP="00F925F9">
            <w:pPr>
              <w:rPr>
                <w:rFonts w:eastAsia="Calibri" w:cs="Times New Roman"/>
                <w:i/>
                <w:iCs/>
              </w:rPr>
            </w:pPr>
          </w:p>
        </w:tc>
        <w:tc>
          <w:tcPr>
            <w:tcW w:w="709" w:type="dxa"/>
            <w:noWrap/>
            <w:vAlign w:val="bottom"/>
          </w:tcPr>
          <w:p w14:paraId="5E946102" w14:textId="77777777" w:rsidR="00665FD8" w:rsidRPr="00F925F9" w:rsidRDefault="00665FD8" w:rsidP="00F925F9">
            <w:pPr>
              <w:rPr>
                <w:rFonts w:eastAsia="Calibri" w:cs="Times New Roman"/>
              </w:rPr>
            </w:pPr>
          </w:p>
        </w:tc>
        <w:tc>
          <w:tcPr>
            <w:tcW w:w="1843" w:type="dxa"/>
            <w:noWrap/>
          </w:tcPr>
          <w:p w14:paraId="7D5A7DF0" w14:textId="77777777" w:rsidR="00665FD8" w:rsidRPr="00F925F9" w:rsidRDefault="00665FD8" w:rsidP="00F925F9">
            <w:pPr>
              <w:rPr>
                <w:rFonts w:eastAsia="Aptos" w:cs="Times New Roman"/>
                <w:kern w:val="2"/>
                <w14:ligatures w14:val="standardContextual"/>
              </w:rPr>
            </w:pPr>
          </w:p>
        </w:tc>
        <w:tc>
          <w:tcPr>
            <w:tcW w:w="850" w:type="dxa"/>
          </w:tcPr>
          <w:p w14:paraId="139E55D4" w14:textId="77777777" w:rsidR="00665FD8" w:rsidRPr="00F925F9" w:rsidRDefault="00665FD8" w:rsidP="00F925F9">
            <w:pPr>
              <w:rPr>
                <w:rFonts w:eastAsia="Calibri" w:cs="Times New Roman"/>
              </w:rPr>
            </w:pPr>
          </w:p>
        </w:tc>
        <w:tc>
          <w:tcPr>
            <w:tcW w:w="2127" w:type="dxa"/>
            <w:noWrap/>
            <w:vAlign w:val="bottom"/>
          </w:tcPr>
          <w:p w14:paraId="3C4F6063" w14:textId="2595A18B" w:rsidR="00665FD8" w:rsidRPr="00F925F9" w:rsidRDefault="00665FD8" w:rsidP="00F925F9">
            <w:pPr>
              <w:rPr>
                <w:rFonts w:eastAsia="Calibri" w:cs="Times New Roman"/>
              </w:rPr>
            </w:pPr>
            <w:r>
              <w:rPr>
                <w:rFonts w:eastAsia="Calibri" w:cs="Times New Roman"/>
              </w:rPr>
              <w:t>Continued</w:t>
            </w:r>
          </w:p>
        </w:tc>
      </w:tr>
      <w:tr w:rsidR="00665FD8" w:rsidRPr="00F925F9" w14:paraId="61BADE7D" w14:textId="77777777" w:rsidTr="00F05206">
        <w:trPr>
          <w:trHeight w:val="290"/>
        </w:trPr>
        <w:tc>
          <w:tcPr>
            <w:tcW w:w="2835" w:type="dxa"/>
            <w:noWrap/>
            <w:vAlign w:val="bottom"/>
          </w:tcPr>
          <w:p w14:paraId="7A3C7475" w14:textId="77777777" w:rsidR="00665FD8" w:rsidRPr="00F925F9" w:rsidRDefault="00665FD8" w:rsidP="00F925F9">
            <w:pPr>
              <w:rPr>
                <w:rFonts w:eastAsia="Calibri" w:cs="Times New Roman"/>
                <w:i/>
                <w:iCs/>
              </w:rPr>
            </w:pPr>
          </w:p>
        </w:tc>
        <w:tc>
          <w:tcPr>
            <w:tcW w:w="709" w:type="dxa"/>
            <w:noWrap/>
            <w:vAlign w:val="bottom"/>
          </w:tcPr>
          <w:p w14:paraId="7C4CAB6E" w14:textId="77777777" w:rsidR="00665FD8" w:rsidRPr="00F925F9" w:rsidRDefault="00665FD8" w:rsidP="00F925F9">
            <w:pPr>
              <w:rPr>
                <w:rFonts w:eastAsia="Calibri" w:cs="Times New Roman"/>
              </w:rPr>
            </w:pPr>
          </w:p>
        </w:tc>
        <w:tc>
          <w:tcPr>
            <w:tcW w:w="1843" w:type="dxa"/>
            <w:noWrap/>
          </w:tcPr>
          <w:p w14:paraId="24598FC7" w14:textId="77777777" w:rsidR="00665FD8" w:rsidRPr="00F925F9" w:rsidRDefault="00665FD8" w:rsidP="00F925F9">
            <w:pPr>
              <w:rPr>
                <w:rFonts w:eastAsia="Aptos" w:cs="Times New Roman"/>
                <w:kern w:val="2"/>
                <w14:ligatures w14:val="standardContextual"/>
              </w:rPr>
            </w:pPr>
          </w:p>
        </w:tc>
        <w:tc>
          <w:tcPr>
            <w:tcW w:w="850" w:type="dxa"/>
          </w:tcPr>
          <w:p w14:paraId="1AED7FAA" w14:textId="77777777" w:rsidR="00665FD8" w:rsidRPr="00F925F9" w:rsidRDefault="00665FD8" w:rsidP="00F925F9">
            <w:pPr>
              <w:rPr>
                <w:rFonts w:eastAsia="Calibri" w:cs="Times New Roman"/>
              </w:rPr>
            </w:pPr>
          </w:p>
        </w:tc>
        <w:tc>
          <w:tcPr>
            <w:tcW w:w="2127" w:type="dxa"/>
            <w:noWrap/>
            <w:vAlign w:val="bottom"/>
          </w:tcPr>
          <w:p w14:paraId="24476358" w14:textId="77777777" w:rsidR="00665FD8" w:rsidRPr="00F925F9" w:rsidRDefault="00665FD8" w:rsidP="00F925F9">
            <w:pPr>
              <w:rPr>
                <w:rFonts w:eastAsia="Calibri" w:cs="Times New Roman"/>
              </w:rPr>
            </w:pPr>
          </w:p>
        </w:tc>
      </w:tr>
      <w:tr w:rsidR="00665FD8" w:rsidRPr="00F925F9" w14:paraId="73A0644F" w14:textId="77777777" w:rsidTr="00665FD8">
        <w:trPr>
          <w:trHeight w:val="290"/>
        </w:trPr>
        <w:tc>
          <w:tcPr>
            <w:tcW w:w="2835" w:type="dxa"/>
            <w:tcBorders>
              <w:bottom w:val="nil"/>
            </w:tcBorders>
            <w:noWrap/>
            <w:vAlign w:val="bottom"/>
          </w:tcPr>
          <w:p w14:paraId="508A002B" w14:textId="77777777" w:rsidR="00665FD8" w:rsidRPr="00F925F9" w:rsidRDefault="00665FD8" w:rsidP="00F925F9">
            <w:pPr>
              <w:rPr>
                <w:rFonts w:eastAsia="Calibri" w:cs="Times New Roman"/>
                <w:i/>
                <w:iCs/>
              </w:rPr>
            </w:pPr>
          </w:p>
        </w:tc>
        <w:tc>
          <w:tcPr>
            <w:tcW w:w="709" w:type="dxa"/>
            <w:tcBorders>
              <w:bottom w:val="nil"/>
            </w:tcBorders>
            <w:noWrap/>
            <w:vAlign w:val="bottom"/>
          </w:tcPr>
          <w:p w14:paraId="59354983" w14:textId="77777777" w:rsidR="00665FD8" w:rsidRPr="00F925F9" w:rsidRDefault="00665FD8" w:rsidP="00F925F9">
            <w:pPr>
              <w:rPr>
                <w:rFonts w:eastAsia="Calibri" w:cs="Times New Roman"/>
              </w:rPr>
            </w:pPr>
          </w:p>
        </w:tc>
        <w:tc>
          <w:tcPr>
            <w:tcW w:w="1843" w:type="dxa"/>
            <w:tcBorders>
              <w:bottom w:val="nil"/>
            </w:tcBorders>
            <w:noWrap/>
          </w:tcPr>
          <w:p w14:paraId="6C5202E6" w14:textId="77777777" w:rsidR="00665FD8" w:rsidRPr="00F925F9" w:rsidRDefault="00665FD8" w:rsidP="00F925F9">
            <w:pPr>
              <w:rPr>
                <w:rFonts w:eastAsia="Aptos" w:cs="Times New Roman"/>
                <w:kern w:val="2"/>
                <w14:ligatures w14:val="standardContextual"/>
              </w:rPr>
            </w:pPr>
          </w:p>
        </w:tc>
        <w:tc>
          <w:tcPr>
            <w:tcW w:w="850" w:type="dxa"/>
            <w:tcBorders>
              <w:bottom w:val="nil"/>
            </w:tcBorders>
          </w:tcPr>
          <w:p w14:paraId="2146295E" w14:textId="77777777" w:rsidR="00665FD8" w:rsidRPr="00F925F9" w:rsidRDefault="00665FD8" w:rsidP="00F925F9">
            <w:pPr>
              <w:rPr>
                <w:rFonts w:eastAsia="Calibri" w:cs="Times New Roman"/>
              </w:rPr>
            </w:pPr>
          </w:p>
        </w:tc>
        <w:tc>
          <w:tcPr>
            <w:tcW w:w="2127" w:type="dxa"/>
            <w:tcBorders>
              <w:bottom w:val="nil"/>
            </w:tcBorders>
            <w:noWrap/>
            <w:vAlign w:val="bottom"/>
          </w:tcPr>
          <w:p w14:paraId="1BADBFB6" w14:textId="77777777" w:rsidR="00665FD8" w:rsidRPr="00F925F9" w:rsidRDefault="00665FD8" w:rsidP="00F925F9">
            <w:pPr>
              <w:rPr>
                <w:rFonts w:eastAsia="Calibri" w:cs="Times New Roman"/>
              </w:rPr>
            </w:pPr>
          </w:p>
        </w:tc>
      </w:tr>
      <w:tr w:rsidR="00665FD8" w:rsidRPr="00F925F9" w14:paraId="04351B1E" w14:textId="77777777" w:rsidTr="00665FD8">
        <w:trPr>
          <w:trHeight w:val="290"/>
        </w:trPr>
        <w:tc>
          <w:tcPr>
            <w:tcW w:w="2835" w:type="dxa"/>
            <w:tcBorders>
              <w:top w:val="nil"/>
              <w:bottom w:val="nil"/>
            </w:tcBorders>
            <w:noWrap/>
            <w:vAlign w:val="bottom"/>
          </w:tcPr>
          <w:p w14:paraId="42D28F59" w14:textId="77777777" w:rsidR="00665FD8" w:rsidRPr="00F925F9" w:rsidRDefault="00665FD8" w:rsidP="00F925F9">
            <w:pPr>
              <w:rPr>
                <w:rFonts w:eastAsia="Calibri" w:cs="Times New Roman"/>
                <w:i/>
                <w:iCs/>
              </w:rPr>
            </w:pPr>
          </w:p>
        </w:tc>
        <w:tc>
          <w:tcPr>
            <w:tcW w:w="709" w:type="dxa"/>
            <w:tcBorders>
              <w:top w:val="nil"/>
              <w:bottom w:val="nil"/>
            </w:tcBorders>
            <w:noWrap/>
            <w:vAlign w:val="bottom"/>
          </w:tcPr>
          <w:p w14:paraId="22D21B61" w14:textId="77777777" w:rsidR="00665FD8" w:rsidRPr="00F925F9" w:rsidRDefault="00665FD8" w:rsidP="00F925F9">
            <w:pPr>
              <w:rPr>
                <w:rFonts w:eastAsia="Calibri" w:cs="Times New Roman"/>
              </w:rPr>
            </w:pPr>
          </w:p>
        </w:tc>
        <w:tc>
          <w:tcPr>
            <w:tcW w:w="1843" w:type="dxa"/>
            <w:tcBorders>
              <w:top w:val="nil"/>
              <w:bottom w:val="nil"/>
            </w:tcBorders>
            <w:noWrap/>
          </w:tcPr>
          <w:p w14:paraId="71712E1A"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1E02A1CB"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6605B672" w14:textId="77777777" w:rsidR="00665FD8" w:rsidRPr="00F925F9" w:rsidRDefault="00665FD8" w:rsidP="00F925F9">
            <w:pPr>
              <w:rPr>
                <w:rFonts w:eastAsia="Calibri" w:cs="Times New Roman"/>
              </w:rPr>
            </w:pPr>
          </w:p>
        </w:tc>
      </w:tr>
      <w:tr w:rsidR="00665FD8" w:rsidRPr="00F925F9" w14:paraId="77212DDA" w14:textId="77777777" w:rsidTr="00665FD8">
        <w:trPr>
          <w:trHeight w:val="290"/>
        </w:trPr>
        <w:tc>
          <w:tcPr>
            <w:tcW w:w="2835" w:type="dxa"/>
            <w:tcBorders>
              <w:top w:val="nil"/>
              <w:bottom w:val="nil"/>
            </w:tcBorders>
            <w:noWrap/>
            <w:vAlign w:val="bottom"/>
          </w:tcPr>
          <w:p w14:paraId="33548099" w14:textId="25B272B8" w:rsidR="00665FD8" w:rsidRPr="00665FD8" w:rsidRDefault="00665FD8" w:rsidP="00F925F9">
            <w:pPr>
              <w:rPr>
                <w:rFonts w:eastAsia="Calibri" w:cs="Times New Roman"/>
              </w:rPr>
            </w:pPr>
            <w:r w:rsidRPr="00665FD8">
              <w:rPr>
                <w:rFonts w:eastAsia="Calibri" w:cs="Times New Roman"/>
              </w:rPr>
              <w:lastRenderedPageBreak/>
              <w:t>Table B.1 Continued</w:t>
            </w:r>
          </w:p>
        </w:tc>
        <w:tc>
          <w:tcPr>
            <w:tcW w:w="709" w:type="dxa"/>
            <w:tcBorders>
              <w:top w:val="nil"/>
              <w:bottom w:val="nil"/>
            </w:tcBorders>
            <w:noWrap/>
            <w:vAlign w:val="bottom"/>
          </w:tcPr>
          <w:p w14:paraId="4BD6301E" w14:textId="77777777" w:rsidR="00665FD8" w:rsidRPr="00F925F9" w:rsidRDefault="00665FD8" w:rsidP="00F925F9">
            <w:pPr>
              <w:rPr>
                <w:rFonts w:eastAsia="Calibri" w:cs="Times New Roman"/>
              </w:rPr>
            </w:pPr>
          </w:p>
        </w:tc>
        <w:tc>
          <w:tcPr>
            <w:tcW w:w="1843" w:type="dxa"/>
            <w:tcBorders>
              <w:top w:val="nil"/>
              <w:bottom w:val="nil"/>
            </w:tcBorders>
            <w:noWrap/>
          </w:tcPr>
          <w:p w14:paraId="7300D420"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01D6B8AE"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257791CD" w14:textId="77777777" w:rsidR="00665FD8" w:rsidRPr="00F925F9" w:rsidRDefault="00665FD8" w:rsidP="00F925F9">
            <w:pPr>
              <w:rPr>
                <w:rFonts w:eastAsia="Calibri" w:cs="Times New Roman"/>
              </w:rPr>
            </w:pPr>
          </w:p>
        </w:tc>
      </w:tr>
      <w:tr w:rsidR="00665FD8" w:rsidRPr="00F925F9" w14:paraId="76D46BC7" w14:textId="77777777" w:rsidTr="00665FD8">
        <w:trPr>
          <w:trHeight w:val="290"/>
        </w:trPr>
        <w:tc>
          <w:tcPr>
            <w:tcW w:w="2835" w:type="dxa"/>
            <w:tcBorders>
              <w:top w:val="nil"/>
              <w:bottom w:val="single" w:sz="4" w:space="0" w:color="auto"/>
            </w:tcBorders>
            <w:noWrap/>
            <w:vAlign w:val="bottom"/>
          </w:tcPr>
          <w:p w14:paraId="22D4A699" w14:textId="77777777" w:rsidR="00665FD8" w:rsidRPr="00F925F9" w:rsidRDefault="00665FD8" w:rsidP="00F925F9">
            <w:pPr>
              <w:rPr>
                <w:rFonts w:eastAsia="Calibri" w:cs="Times New Roman"/>
                <w:i/>
                <w:iCs/>
              </w:rPr>
            </w:pPr>
          </w:p>
        </w:tc>
        <w:tc>
          <w:tcPr>
            <w:tcW w:w="709" w:type="dxa"/>
            <w:tcBorders>
              <w:top w:val="nil"/>
              <w:bottom w:val="single" w:sz="4" w:space="0" w:color="auto"/>
            </w:tcBorders>
            <w:noWrap/>
            <w:vAlign w:val="bottom"/>
          </w:tcPr>
          <w:p w14:paraId="5307FF17" w14:textId="77777777" w:rsidR="00665FD8" w:rsidRPr="00F925F9" w:rsidRDefault="00665FD8" w:rsidP="00F925F9">
            <w:pPr>
              <w:rPr>
                <w:rFonts w:eastAsia="Calibri" w:cs="Times New Roman"/>
              </w:rPr>
            </w:pPr>
          </w:p>
        </w:tc>
        <w:tc>
          <w:tcPr>
            <w:tcW w:w="1843" w:type="dxa"/>
            <w:tcBorders>
              <w:top w:val="nil"/>
              <w:bottom w:val="single" w:sz="4" w:space="0" w:color="auto"/>
            </w:tcBorders>
            <w:noWrap/>
          </w:tcPr>
          <w:p w14:paraId="74D20871" w14:textId="77777777" w:rsidR="00665FD8" w:rsidRPr="00F925F9" w:rsidRDefault="00665FD8" w:rsidP="00F925F9">
            <w:pPr>
              <w:rPr>
                <w:rFonts w:eastAsia="Aptos" w:cs="Times New Roman"/>
                <w:kern w:val="2"/>
                <w14:ligatures w14:val="standardContextual"/>
              </w:rPr>
            </w:pPr>
          </w:p>
        </w:tc>
        <w:tc>
          <w:tcPr>
            <w:tcW w:w="850" w:type="dxa"/>
            <w:tcBorders>
              <w:top w:val="nil"/>
              <w:bottom w:val="single" w:sz="4" w:space="0" w:color="auto"/>
            </w:tcBorders>
          </w:tcPr>
          <w:p w14:paraId="389AD741" w14:textId="77777777" w:rsidR="00665FD8" w:rsidRPr="00F925F9" w:rsidRDefault="00665FD8" w:rsidP="00F925F9">
            <w:pPr>
              <w:rPr>
                <w:rFonts w:eastAsia="Calibri" w:cs="Times New Roman"/>
              </w:rPr>
            </w:pPr>
          </w:p>
        </w:tc>
        <w:tc>
          <w:tcPr>
            <w:tcW w:w="2127" w:type="dxa"/>
            <w:tcBorders>
              <w:top w:val="nil"/>
              <w:bottom w:val="single" w:sz="4" w:space="0" w:color="auto"/>
            </w:tcBorders>
            <w:noWrap/>
            <w:vAlign w:val="bottom"/>
          </w:tcPr>
          <w:p w14:paraId="2740AA5D" w14:textId="77777777" w:rsidR="00665FD8" w:rsidRPr="00F925F9" w:rsidRDefault="00665FD8" w:rsidP="00F925F9">
            <w:pPr>
              <w:rPr>
                <w:rFonts w:eastAsia="Calibri" w:cs="Times New Roman"/>
              </w:rPr>
            </w:pPr>
          </w:p>
        </w:tc>
      </w:tr>
      <w:tr w:rsidR="00665FD8" w:rsidRPr="00F925F9" w14:paraId="16B8D1ED" w14:textId="77777777" w:rsidTr="003D03BB">
        <w:trPr>
          <w:trHeight w:val="290"/>
        </w:trPr>
        <w:tc>
          <w:tcPr>
            <w:tcW w:w="2835" w:type="dxa"/>
            <w:tcBorders>
              <w:top w:val="single" w:sz="4" w:space="0" w:color="auto"/>
              <w:bottom w:val="nil"/>
            </w:tcBorders>
            <w:noWrap/>
            <w:vAlign w:val="bottom"/>
          </w:tcPr>
          <w:p w14:paraId="4F43D963" w14:textId="513EC041" w:rsidR="00665FD8" w:rsidRPr="00F925F9" w:rsidRDefault="00665FD8" w:rsidP="00665FD8">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78F7846D" w14:textId="6F6267EF" w:rsidR="00665FD8" w:rsidRPr="00F925F9" w:rsidRDefault="00665FD8" w:rsidP="00665FD8">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4AA04527" w14:textId="2D3A325D" w:rsidR="00665FD8" w:rsidRPr="00F925F9" w:rsidRDefault="00665FD8" w:rsidP="00665FD8">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0189D73E" w14:textId="2CAADB0D" w:rsidR="00665FD8" w:rsidRPr="00F925F9" w:rsidRDefault="00665FD8" w:rsidP="00665FD8">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2013127C" w14:textId="31A23D38" w:rsidR="00665FD8" w:rsidRPr="00F925F9" w:rsidRDefault="00665FD8" w:rsidP="00665FD8">
            <w:pPr>
              <w:rPr>
                <w:rFonts w:eastAsia="Calibri" w:cs="Times New Roman"/>
              </w:rPr>
            </w:pPr>
            <w:r w:rsidRPr="00F925F9">
              <w:rPr>
                <w:rFonts w:eastAsia="Calibri" w:cs="Times New Roman"/>
              </w:rPr>
              <w:t>Location of collection</w:t>
            </w:r>
          </w:p>
        </w:tc>
      </w:tr>
      <w:tr w:rsidR="00F925F9" w:rsidRPr="00F925F9" w14:paraId="6B00BC1A" w14:textId="77777777" w:rsidTr="00665FD8">
        <w:trPr>
          <w:trHeight w:val="290"/>
        </w:trPr>
        <w:tc>
          <w:tcPr>
            <w:tcW w:w="2835" w:type="dxa"/>
            <w:tcBorders>
              <w:top w:val="single" w:sz="4" w:space="0" w:color="auto"/>
              <w:bottom w:val="nil"/>
            </w:tcBorders>
            <w:noWrap/>
            <w:vAlign w:val="bottom"/>
            <w:hideMark/>
          </w:tcPr>
          <w:p w14:paraId="122F31EF"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tcBorders>
              <w:top w:val="single" w:sz="4" w:space="0" w:color="auto"/>
              <w:bottom w:val="nil"/>
            </w:tcBorders>
            <w:noWrap/>
            <w:vAlign w:val="bottom"/>
            <w:hideMark/>
          </w:tcPr>
          <w:p w14:paraId="379B49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B65A1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819702</w:t>
            </w:r>
          </w:p>
        </w:tc>
        <w:tc>
          <w:tcPr>
            <w:tcW w:w="850" w:type="dxa"/>
            <w:tcBorders>
              <w:top w:val="single" w:sz="4" w:space="0" w:color="auto"/>
              <w:bottom w:val="nil"/>
            </w:tcBorders>
          </w:tcPr>
          <w:p w14:paraId="64EB4698"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310013B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683C33E" w14:textId="77777777" w:rsidTr="00665FD8">
        <w:trPr>
          <w:trHeight w:val="290"/>
        </w:trPr>
        <w:tc>
          <w:tcPr>
            <w:tcW w:w="2835" w:type="dxa"/>
            <w:tcBorders>
              <w:top w:val="nil"/>
            </w:tcBorders>
            <w:noWrap/>
            <w:vAlign w:val="bottom"/>
            <w:hideMark/>
          </w:tcPr>
          <w:p w14:paraId="163D17E0"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tcBorders>
              <w:top w:val="nil"/>
            </w:tcBorders>
            <w:noWrap/>
            <w:vAlign w:val="bottom"/>
            <w:hideMark/>
          </w:tcPr>
          <w:p w14:paraId="40C9AB8A"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3C6ABB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819711</w:t>
            </w:r>
          </w:p>
        </w:tc>
        <w:tc>
          <w:tcPr>
            <w:tcW w:w="850" w:type="dxa"/>
            <w:tcBorders>
              <w:top w:val="nil"/>
            </w:tcBorders>
          </w:tcPr>
          <w:p w14:paraId="47B587FB"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1A2E8A7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4CEE614" w14:textId="77777777" w:rsidTr="00F05206">
        <w:trPr>
          <w:trHeight w:val="290"/>
        </w:trPr>
        <w:tc>
          <w:tcPr>
            <w:tcW w:w="2835" w:type="dxa"/>
            <w:noWrap/>
            <w:vAlign w:val="bottom"/>
            <w:hideMark/>
          </w:tcPr>
          <w:p w14:paraId="07E5CF3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164BDCA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5BF04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819703</w:t>
            </w:r>
          </w:p>
        </w:tc>
        <w:tc>
          <w:tcPr>
            <w:tcW w:w="850" w:type="dxa"/>
          </w:tcPr>
          <w:p w14:paraId="1D1E44F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496C5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3D6B36" w14:textId="77777777" w:rsidTr="00F05206">
        <w:trPr>
          <w:trHeight w:val="290"/>
        </w:trPr>
        <w:tc>
          <w:tcPr>
            <w:tcW w:w="2835" w:type="dxa"/>
            <w:noWrap/>
            <w:vAlign w:val="bottom"/>
            <w:hideMark/>
          </w:tcPr>
          <w:p w14:paraId="405D733E"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5C1AF39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0052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819712</w:t>
            </w:r>
          </w:p>
        </w:tc>
        <w:tc>
          <w:tcPr>
            <w:tcW w:w="850" w:type="dxa"/>
          </w:tcPr>
          <w:p w14:paraId="545F81D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F05F2B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BCB5C4F" w14:textId="77777777" w:rsidTr="00F05206">
        <w:trPr>
          <w:trHeight w:val="290"/>
        </w:trPr>
        <w:tc>
          <w:tcPr>
            <w:tcW w:w="2835" w:type="dxa"/>
            <w:noWrap/>
            <w:vAlign w:val="bottom"/>
            <w:hideMark/>
          </w:tcPr>
          <w:p w14:paraId="1946E5E3"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4FEE053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49E67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819721</w:t>
            </w:r>
          </w:p>
        </w:tc>
        <w:tc>
          <w:tcPr>
            <w:tcW w:w="850" w:type="dxa"/>
          </w:tcPr>
          <w:p w14:paraId="231B4FE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D42C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2FC596" w14:textId="77777777" w:rsidTr="00F05206">
        <w:trPr>
          <w:trHeight w:val="290"/>
        </w:trPr>
        <w:tc>
          <w:tcPr>
            <w:tcW w:w="2835" w:type="dxa"/>
            <w:noWrap/>
            <w:vAlign w:val="bottom"/>
            <w:hideMark/>
          </w:tcPr>
          <w:p w14:paraId="13A0F3A1"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20AF326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DFEE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819700</w:t>
            </w:r>
          </w:p>
        </w:tc>
        <w:tc>
          <w:tcPr>
            <w:tcW w:w="850" w:type="dxa"/>
          </w:tcPr>
          <w:p w14:paraId="0B998B9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C8CCA0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0E645AE" w14:textId="77777777" w:rsidTr="00F05206">
        <w:trPr>
          <w:trHeight w:val="290"/>
        </w:trPr>
        <w:tc>
          <w:tcPr>
            <w:tcW w:w="2835" w:type="dxa"/>
            <w:noWrap/>
            <w:vAlign w:val="bottom"/>
            <w:hideMark/>
          </w:tcPr>
          <w:p w14:paraId="23BBF12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7C1FEB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F8BB8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819697</w:t>
            </w:r>
          </w:p>
        </w:tc>
        <w:tc>
          <w:tcPr>
            <w:tcW w:w="850" w:type="dxa"/>
          </w:tcPr>
          <w:p w14:paraId="5E2B9E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A67885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5FE868E" w14:textId="77777777" w:rsidTr="00F05206">
        <w:trPr>
          <w:trHeight w:val="290"/>
        </w:trPr>
        <w:tc>
          <w:tcPr>
            <w:tcW w:w="2835" w:type="dxa"/>
            <w:noWrap/>
            <w:vAlign w:val="bottom"/>
            <w:hideMark/>
          </w:tcPr>
          <w:p w14:paraId="1D0BD00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693919C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E9FB0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819694</w:t>
            </w:r>
          </w:p>
        </w:tc>
        <w:tc>
          <w:tcPr>
            <w:tcW w:w="850" w:type="dxa"/>
          </w:tcPr>
          <w:p w14:paraId="5F4B398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3EB53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902132" w14:textId="77777777" w:rsidTr="00F05206">
        <w:trPr>
          <w:trHeight w:val="290"/>
        </w:trPr>
        <w:tc>
          <w:tcPr>
            <w:tcW w:w="2835" w:type="dxa"/>
            <w:noWrap/>
            <w:vAlign w:val="bottom"/>
            <w:hideMark/>
          </w:tcPr>
          <w:p w14:paraId="207CD3E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6FDAD28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8CAB3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819691</w:t>
            </w:r>
          </w:p>
        </w:tc>
        <w:tc>
          <w:tcPr>
            <w:tcW w:w="850" w:type="dxa"/>
          </w:tcPr>
          <w:p w14:paraId="53643CF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83DBB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C0AE9D0" w14:textId="77777777" w:rsidTr="00F05206">
        <w:trPr>
          <w:trHeight w:val="290"/>
        </w:trPr>
        <w:tc>
          <w:tcPr>
            <w:tcW w:w="2835" w:type="dxa"/>
            <w:noWrap/>
            <w:vAlign w:val="bottom"/>
            <w:hideMark/>
          </w:tcPr>
          <w:p w14:paraId="3C56335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51FD331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9E4EB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819688</w:t>
            </w:r>
          </w:p>
        </w:tc>
        <w:tc>
          <w:tcPr>
            <w:tcW w:w="850" w:type="dxa"/>
          </w:tcPr>
          <w:p w14:paraId="4940019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7895EE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4605702" w14:textId="77777777" w:rsidTr="00F05206">
        <w:trPr>
          <w:trHeight w:val="290"/>
        </w:trPr>
        <w:tc>
          <w:tcPr>
            <w:tcW w:w="2835" w:type="dxa"/>
            <w:noWrap/>
            <w:vAlign w:val="bottom"/>
            <w:hideMark/>
          </w:tcPr>
          <w:p w14:paraId="39B889E2"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778E7B3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019DE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819685</w:t>
            </w:r>
          </w:p>
        </w:tc>
        <w:tc>
          <w:tcPr>
            <w:tcW w:w="850" w:type="dxa"/>
          </w:tcPr>
          <w:p w14:paraId="6B6E0FA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5C9F8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E14F68E" w14:textId="77777777" w:rsidTr="00F05206">
        <w:trPr>
          <w:trHeight w:val="290"/>
        </w:trPr>
        <w:tc>
          <w:tcPr>
            <w:tcW w:w="2835" w:type="dxa"/>
            <w:noWrap/>
            <w:vAlign w:val="bottom"/>
            <w:hideMark/>
          </w:tcPr>
          <w:p w14:paraId="4EF6A94A" w14:textId="77777777" w:rsidR="00F925F9" w:rsidRPr="00F925F9" w:rsidRDefault="00F925F9" w:rsidP="00F925F9">
            <w:pPr>
              <w:rPr>
                <w:rFonts w:eastAsia="Calibri" w:cs="Times New Roman"/>
                <w:i/>
                <w:iCs/>
              </w:rPr>
            </w:pPr>
            <w:proofErr w:type="spellStart"/>
            <w:r w:rsidRPr="00F925F9">
              <w:rPr>
                <w:rFonts w:eastAsia="Calibri" w:cs="Times New Roman"/>
                <w:i/>
                <w:iCs/>
              </w:rPr>
              <w:t>Synuchus</w:t>
            </w:r>
            <w:proofErr w:type="spellEnd"/>
            <w:r w:rsidRPr="00F925F9">
              <w:rPr>
                <w:rFonts w:eastAsia="Calibri" w:cs="Times New Roman"/>
                <w:i/>
                <w:iCs/>
              </w:rPr>
              <w:t xml:space="preserve"> </w:t>
            </w:r>
            <w:proofErr w:type="spellStart"/>
            <w:r w:rsidRPr="00F925F9">
              <w:rPr>
                <w:rFonts w:eastAsia="Calibri" w:cs="Times New Roman"/>
                <w:i/>
                <w:iCs/>
              </w:rPr>
              <w:t>impunctatus</w:t>
            </w:r>
            <w:proofErr w:type="spellEnd"/>
          </w:p>
        </w:tc>
        <w:tc>
          <w:tcPr>
            <w:tcW w:w="709" w:type="dxa"/>
            <w:noWrap/>
            <w:vAlign w:val="bottom"/>
            <w:hideMark/>
          </w:tcPr>
          <w:p w14:paraId="67C9533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18B90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819696</w:t>
            </w:r>
          </w:p>
        </w:tc>
        <w:tc>
          <w:tcPr>
            <w:tcW w:w="850" w:type="dxa"/>
          </w:tcPr>
          <w:p w14:paraId="5225C9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EB9198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706CE2" w14:textId="77777777" w:rsidTr="00F05206">
        <w:trPr>
          <w:trHeight w:val="290"/>
        </w:trPr>
        <w:tc>
          <w:tcPr>
            <w:tcW w:w="2835" w:type="dxa"/>
            <w:noWrap/>
            <w:vAlign w:val="bottom"/>
            <w:hideMark/>
          </w:tcPr>
          <w:p w14:paraId="35438D5D" w14:textId="77777777" w:rsidR="00F925F9" w:rsidRPr="00F925F9" w:rsidRDefault="00F925F9" w:rsidP="00F925F9">
            <w:pPr>
              <w:rPr>
                <w:rFonts w:eastAsia="Calibri" w:cs="Times New Roman"/>
                <w:i/>
                <w:iCs/>
              </w:rPr>
            </w:pPr>
            <w:proofErr w:type="spellStart"/>
            <w:r w:rsidRPr="00F925F9">
              <w:rPr>
                <w:rFonts w:eastAsia="Calibri" w:cs="Times New Roman"/>
                <w:i/>
                <w:iCs/>
              </w:rPr>
              <w:t>Trichotichnus</w:t>
            </w:r>
            <w:proofErr w:type="spellEnd"/>
            <w:r w:rsidRPr="00F925F9">
              <w:rPr>
                <w:rFonts w:eastAsia="Calibri" w:cs="Times New Roman"/>
                <w:i/>
                <w:iCs/>
              </w:rPr>
              <w:t xml:space="preserve"> autumnalis</w:t>
            </w:r>
          </w:p>
        </w:tc>
        <w:tc>
          <w:tcPr>
            <w:tcW w:w="709" w:type="dxa"/>
            <w:noWrap/>
            <w:vAlign w:val="bottom"/>
            <w:hideMark/>
          </w:tcPr>
          <w:p w14:paraId="7B92F24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65E1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819664</w:t>
            </w:r>
          </w:p>
        </w:tc>
        <w:tc>
          <w:tcPr>
            <w:tcW w:w="850" w:type="dxa"/>
          </w:tcPr>
          <w:p w14:paraId="129B905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4FCFC8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D19B607" w14:textId="77777777" w:rsidTr="00F05206">
        <w:trPr>
          <w:trHeight w:val="290"/>
        </w:trPr>
        <w:tc>
          <w:tcPr>
            <w:tcW w:w="2835" w:type="dxa"/>
            <w:noWrap/>
            <w:vAlign w:val="bottom"/>
            <w:hideMark/>
          </w:tcPr>
          <w:p w14:paraId="7C0DE999" w14:textId="77777777" w:rsidR="00F925F9" w:rsidRPr="00F925F9" w:rsidRDefault="00F925F9" w:rsidP="00F925F9">
            <w:pPr>
              <w:rPr>
                <w:rFonts w:eastAsia="Calibri" w:cs="Times New Roman"/>
                <w:i/>
                <w:iCs/>
              </w:rPr>
            </w:pPr>
            <w:proofErr w:type="spellStart"/>
            <w:r w:rsidRPr="00F925F9">
              <w:rPr>
                <w:rFonts w:eastAsia="Calibri" w:cs="Times New Roman"/>
                <w:i/>
                <w:iCs/>
              </w:rPr>
              <w:t>Trichotichnus</w:t>
            </w:r>
            <w:proofErr w:type="spellEnd"/>
            <w:r w:rsidRPr="00F925F9">
              <w:rPr>
                <w:rFonts w:eastAsia="Calibri" w:cs="Times New Roman"/>
                <w:i/>
                <w:iCs/>
              </w:rPr>
              <w:t xml:space="preserve"> autumnalis</w:t>
            </w:r>
          </w:p>
        </w:tc>
        <w:tc>
          <w:tcPr>
            <w:tcW w:w="709" w:type="dxa"/>
            <w:noWrap/>
            <w:vAlign w:val="bottom"/>
            <w:hideMark/>
          </w:tcPr>
          <w:p w14:paraId="3CC7881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BBED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819661</w:t>
            </w:r>
          </w:p>
        </w:tc>
        <w:tc>
          <w:tcPr>
            <w:tcW w:w="850" w:type="dxa"/>
          </w:tcPr>
          <w:p w14:paraId="3D870B5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0CA548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bl>
    <w:p w14:paraId="0E691578" w14:textId="77777777" w:rsidR="00F925F9" w:rsidRPr="00F925F9" w:rsidRDefault="00F925F9" w:rsidP="00F925F9">
      <w:pPr>
        <w:rPr>
          <w:rFonts w:eastAsia="Aptos" w:cs="Times New Roman"/>
          <w:kern w:val="2"/>
          <w:sz w:val="20"/>
          <w:szCs w:val="20"/>
          <w14:ligatures w14:val="standardContextual"/>
        </w:rPr>
      </w:pPr>
    </w:p>
    <w:p w14:paraId="03B6D5BC" w14:textId="70696366" w:rsidR="007C3DE4" w:rsidRDefault="007C3DE4" w:rsidP="00F925F9">
      <w:pPr>
        <w:pStyle w:val="Caption"/>
        <w:rPr>
          <w:b/>
          <w:bCs/>
        </w:rPr>
        <w:sectPr w:rsidR="007C3DE4" w:rsidSect="00F925F9">
          <w:pgSz w:w="12240" w:h="15840"/>
          <w:pgMar w:top="1440" w:right="1440" w:bottom="1440" w:left="2160" w:header="720" w:footer="1584" w:gutter="0"/>
          <w:cols w:space="720"/>
          <w:docGrid w:linePitch="360"/>
        </w:sectPr>
      </w:pPr>
    </w:p>
    <w:p w14:paraId="23F7D867" w14:textId="0ED4E67C" w:rsidR="00F37465" w:rsidRPr="00B53FD1" w:rsidRDefault="00B541B1" w:rsidP="00B541B1">
      <w:pPr>
        <w:pStyle w:val="Caption"/>
      </w:pPr>
      <w:r w:rsidRPr="00130E92">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126"/>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proofErr w:type="spellStart"/>
            <w:r w:rsidRPr="00B53FD1">
              <w:t>body_length</w:t>
            </w:r>
            <w:proofErr w:type="spellEnd"/>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proofErr w:type="spellStart"/>
            <w:r w:rsidRPr="00B53FD1">
              <w:t>antenna_length_standard</w:t>
            </w:r>
            <w:proofErr w:type="spellEnd"/>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proofErr w:type="spellStart"/>
            <w:r w:rsidRPr="00B53FD1">
              <w:t>eye_protrusion_standard</w:t>
            </w:r>
            <w:proofErr w:type="spellEnd"/>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proofErr w:type="spellStart"/>
            <w:r w:rsidRPr="00B53FD1">
              <w:t>eye_length_standard</w:t>
            </w:r>
            <w:proofErr w:type="spellEnd"/>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proofErr w:type="spellStart"/>
            <w:r w:rsidRPr="00B53FD1">
              <w:t>pronotum_width_standard</w:t>
            </w:r>
            <w:proofErr w:type="spellEnd"/>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proofErr w:type="spellStart"/>
            <w:r w:rsidRPr="00B53FD1">
              <w:t>abdomen_width_standard</w:t>
            </w:r>
            <w:proofErr w:type="spellEnd"/>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proofErr w:type="spellStart"/>
            <w:r w:rsidRPr="00B53FD1">
              <w:t>rear_leg_length_standard</w:t>
            </w:r>
            <w:proofErr w:type="spellEnd"/>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proofErr w:type="spellStart"/>
            <w:r w:rsidRPr="00B53FD1">
              <w:t>rear_trochanter_length_standard</w:t>
            </w:r>
            <w:proofErr w:type="spellEnd"/>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18322D72" w14:textId="77777777" w:rsidR="007C3DE4" w:rsidRDefault="007C3DE4" w:rsidP="00E06BB4">
      <w:pPr>
        <w:pStyle w:val="Caption"/>
        <w:rPr>
          <w:b/>
          <w:bCs/>
        </w:rPr>
        <w:sectPr w:rsidR="007C3DE4" w:rsidSect="00A85B59">
          <w:pgSz w:w="12240" w:h="15840"/>
          <w:pgMar w:top="1440" w:right="1440" w:bottom="1440" w:left="2160" w:header="720" w:footer="1584" w:gutter="0"/>
          <w:cols w:space="720"/>
          <w:docGrid w:linePitch="360"/>
        </w:sectPr>
      </w:pPr>
      <w:bookmarkStart w:id="127" w:name="_Toc213798426"/>
    </w:p>
    <w:p w14:paraId="5F0A3FCD" w14:textId="23DA25E9" w:rsidR="00F37465" w:rsidRPr="00B53FD1" w:rsidRDefault="00E06BB4" w:rsidP="00E06BB4">
      <w:pPr>
        <w:pStyle w:val="Caption"/>
      </w:pPr>
      <w:r w:rsidRPr="00E06BB4">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E06BB4">
        <w:rPr>
          <w:b/>
          <w:bCs/>
        </w:rPr>
        <w:t>.</w:t>
      </w:r>
      <w:r w:rsidR="00F37465" w:rsidRPr="00B53FD1">
        <w:t xml:space="preserve"> Comparison of the principal component analyses (PCA) run with and without </w:t>
      </w:r>
      <w:proofErr w:type="spellStart"/>
      <w:r w:rsidR="00F37465" w:rsidRPr="00B53FD1">
        <w:rPr>
          <w:i/>
        </w:rPr>
        <w:t>Notiophilus</w:t>
      </w:r>
      <w:proofErr w:type="spellEnd"/>
      <w:r w:rsidR="00F37465" w:rsidRPr="00B53FD1">
        <w:rPr>
          <w:i/>
        </w:rPr>
        <w:t xml:space="preserve">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bookmarkEnd w:id="127"/>
    </w:p>
    <w:tbl>
      <w:tblPr>
        <w:tblStyle w:val="TableGrid"/>
        <w:tblW w:w="0" w:type="auto"/>
        <w:tblLook w:val="04A0" w:firstRow="1" w:lastRow="0" w:firstColumn="1" w:lastColumn="0" w:noHBand="0" w:noVBand="1"/>
      </w:tblPr>
      <w:tblGrid>
        <w:gridCol w:w="2039"/>
        <w:gridCol w:w="3256"/>
        <w:gridCol w:w="3335"/>
      </w:tblGrid>
      <w:tr w:rsidR="00F37465" w:rsidRPr="00B53FD1" w14:paraId="0C0ACFFE" w14:textId="77777777" w:rsidTr="000F168C">
        <w:tc>
          <w:tcPr>
            <w:tcW w:w="2547" w:type="dxa"/>
          </w:tcPr>
          <w:p w14:paraId="273E9682" w14:textId="77777777" w:rsidR="00F37465" w:rsidRPr="00B53FD1" w:rsidRDefault="00F37465" w:rsidP="00194003"/>
        </w:tc>
        <w:tc>
          <w:tcPr>
            <w:tcW w:w="3544" w:type="dxa"/>
          </w:tcPr>
          <w:p w14:paraId="2720B672" w14:textId="77777777" w:rsidR="00F37465" w:rsidRPr="00B53FD1" w:rsidRDefault="00F37465" w:rsidP="00194003">
            <w:pPr>
              <w:rPr>
                <w:b/>
                <w:bCs/>
              </w:rPr>
            </w:pPr>
            <w:r w:rsidRPr="00B53FD1">
              <w:rPr>
                <w:b/>
                <w:bCs/>
              </w:rPr>
              <w:t xml:space="preserve">PCA with </w:t>
            </w:r>
            <w:proofErr w:type="spellStart"/>
            <w:r w:rsidRPr="00B53FD1">
              <w:rPr>
                <w:b/>
                <w:bCs/>
                <w:i/>
                <w:iCs/>
              </w:rPr>
              <w:t>Notiophilus</w:t>
            </w:r>
            <w:proofErr w:type="spellEnd"/>
            <w:r w:rsidRPr="00B53FD1">
              <w:rPr>
                <w:b/>
                <w:bCs/>
                <w:i/>
                <w:iCs/>
              </w:rPr>
              <w:t xml:space="preserve"> aeneus</w:t>
            </w:r>
          </w:p>
        </w:tc>
        <w:tc>
          <w:tcPr>
            <w:tcW w:w="3259" w:type="dxa"/>
          </w:tcPr>
          <w:p w14:paraId="2D03F640" w14:textId="77777777" w:rsidR="00F37465" w:rsidRPr="00B53FD1" w:rsidRDefault="00F37465" w:rsidP="00194003">
            <w:pPr>
              <w:rPr>
                <w:b/>
                <w:bCs/>
              </w:rPr>
            </w:pPr>
            <w:r w:rsidRPr="00B53FD1">
              <w:rPr>
                <w:b/>
                <w:bCs/>
              </w:rPr>
              <w:t xml:space="preserve">PCA excluding </w:t>
            </w:r>
            <w:proofErr w:type="spellStart"/>
            <w:r w:rsidRPr="00B53FD1">
              <w:rPr>
                <w:b/>
                <w:bCs/>
                <w:i/>
                <w:iCs/>
              </w:rPr>
              <w:t>Notiophilus</w:t>
            </w:r>
            <w:proofErr w:type="spellEnd"/>
            <w:r w:rsidRPr="00B53FD1">
              <w:rPr>
                <w:b/>
                <w:bCs/>
                <w:i/>
                <w:iCs/>
              </w:rPr>
              <w:t xml:space="preserve"> aeneus</w:t>
            </w:r>
            <w:r w:rsidRPr="00B53FD1">
              <w:rPr>
                <w:b/>
                <w:bCs/>
              </w:rPr>
              <w:t xml:space="preserve"> (used in further analyses)</w:t>
            </w:r>
          </w:p>
        </w:tc>
      </w:tr>
      <w:tr w:rsidR="00F37465" w:rsidRPr="00B53FD1" w14:paraId="3463B9E7" w14:textId="77777777" w:rsidTr="000F168C">
        <w:tc>
          <w:tcPr>
            <w:tcW w:w="2547" w:type="dxa"/>
          </w:tcPr>
          <w:p w14:paraId="15D9F57A" w14:textId="77777777" w:rsidR="00F37465" w:rsidRPr="00B53FD1" w:rsidRDefault="00F37465" w:rsidP="00194003">
            <w:r w:rsidRPr="00B53FD1">
              <w:t>Variance explained by PC1</w:t>
            </w:r>
          </w:p>
        </w:tc>
        <w:tc>
          <w:tcPr>
            <w:tcW w:w="3544" w:type="dxa"/>
          </w:tcPr>
          <w:p w14:paraId="65AB179E" w14:textId="77777777" w:rsidR="00F37465" w:rsidRPr="00B53FD1" w:rsidRDefault="00F37465" w:rsidP="00194003">
            <w:r w:rsidRPr="00B53FD1">
              <w:t>33.1 %</w:t>
            </w:r>
          </w:p>
        </w:tc>
        <w:tc>
          <w:tcPr>
            <w:tcW w:w="3259" w:type="dxa"/>
          </w:tcPr>
          <w:p w14:paraId="6FB6017B" w14:textId="77777777" w:rsidR="00F37465" w:rsidRPr="00B53FD1" w:rsidRDefault="00F37465" w:rsidP="00194003">
            <w:r w:rsidRPr="00B53FD1">
              <w:t>38.7 %</w:t>
            </w:r>
          </w:p>
        </w:tc>
      </w:tr>
      <w:tr w:rsidR="00F37465" w:rsidRPr="00B53FD1" w14:paraId="0F3E3F69" w14:textId="77777777" w:rsidTr="000F168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0F168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0F168C">
        <w:tc>
          <w:tcPr>
            <w:tcW w:w="2547" w:type="dxa"/>
          </w:tcPr>
          <w:p w14:paraId="2C5F5E87" w14:textId="77777777" w:rsidR="00F37465" w:rsidRPr="00B53FD1" w:rsidRDefault="00F37465" w:rsidP="00194003">
            <w:proofErr w:type="gramStart"/>
            <w:r w:rsidRPr="00B53FD1">
              <w:t>Top</w:t>
            </w:r>
            <w:proofErr w:type="gramEnd"/>
            <w:r w:rsidRPr="00B53FD1">
              <w:t xml:space="preserve"> loading values for PC1</w:t>
            </w:r>
          </w:p>
        </w:tc>
        <w:tc>
          <w:tcPr>
            <w:tcW w:w="3544" w:type="dxa"/>
          </w:tcPr>
          <w:p w14:paraId="61BA18DD" w14:textId="77777777" w:rsidR="00F37465" w:rsidRPr="00B53FD1" w:rsidRDefault="00F37465" w:rsidP="00194003">
            <w:proofErr w:type="spellStart"/>
            <w:r w:rsidRPr="00B53FD1">
              <w:t>antenna_length_standard</w:t>
            </w:r>
            <w:proofErr w:type="spellEnd"/>
            <w:r w:rsidRPr="00B53FD1">
              <w:t xml:space="preserve"> (+0.53), </w:t>
            </w:r>
          </w:p>
          <w:p w14:paraId="76A0BDC4" w14:textId="77777777" w:rsidR="000F168C" w:rsidRDefault="00F37465" w:rsidP="00194003">
            <w:proofErr w:type="spellStart"/>
            <w:r w:rsidRPr="00B53FD1">
              <w:t>pronotum_width_standard</w:t>
            </w:r>
            <w:proofErr w:type="spellEnd"/>
            <w:r w:rsidRPr="00B53FD1">
              <w:t xml:space="preserve"> </w:t>
            </w:r>
          </w:p>
          <w:p w14:paraId="3B58BC7D" w14:textId="45FC2EEB" w:rsidR="00F37465" w:rsidRPr="00B53FD1" w:rsidRDefault="00F37465" w:rsidP="00194003">
            <w:r w:rsidRPr="00B53FD1">
              <w:t>(-0.50),</w:t>
            </w:r>
          </w:p>
          <w:p w14:paraId="5643D7F5" w14:textId="77777777" w:rsidR="00F37465" w:rsidRPr="00B53FD1" w:rsidRDefault="00F37465" w:rsidP="00194003">
            <w:proofErr w:type="spellStart"/>
            <w:r w:rsidRPr="00B53FD1">
              <w:t>rear_leg_length_standard</w:t>
            </w:r>
            <w:proofErr w:type="spellEnd"/>
            <w:r w:rsidRPr="00B53FD1">
              <w:t xml:space="preserve"> (+0.54)</w:t>
            </w:r>
          </w:p>
        </w:tc>
        <w:tc>
          <w:tcPr>
            <w:tcW w:w="3259" w:type="dxa"/>
          </w:tcPr>
          <w:p w14:paraId="7D1FBF56" w14:textId="77777777" w:rsidR="000F168C" w:rsidRDefault="00F37465" w:rsidP="00194003">
            <w:proofErr w:type="spellStart"/>
            <w:r w:rsidRPr="00B53FD1">
              <w:t>antenna_length_standard</w:t>
            </w:r>
            <w:proofErr w:type="spellEnd"/>
            <w:r w:rsidRPr="00B53FD1">
              <w:t xml:space="preserve"> </w:t>
            </w:r>
          </w:p>
          <w:p w14:paraId="03C0B5F6" w14:textId="391F3422" w:rsidR="00F37465" w:rsidRPr="00B53FD1" w:rsidRDefault="00F37465" w:rsidP="00194003">
            <w:r w:rsidRPr="00B53FD1">
              <w:t xml:space="preserve">(-0.51), </w:t>
            </w:r>
          </w:p>
          <w:p w14:paraId="13115DAF" w14:textId="77777777" w:rsidR="00F37465" w:rsidRPr="00B53FD1" w:rsidRDefault="00F37465" w:rsidP="00194003">
            <w:proofErr w:type="spellStart"/>
            <w:r w:rsidRPr="00B53FD1">
              <w:t>pronotum_width_standard</w:t>
            </w:r>
            <w:proofErr w:type="spellEnd"/>
            <w:r w:rsidRPr="00B53FD1">
              <w:t xml:space="preserve"> (+0.43),</w:t>
            </w:r>
          </w:p>
          <w:p w14:paraId="6051B1CF" w14:textId="77777777" w:rsidR="000F168C" w:rsidRDefault="00F37465" w:rsidP="00194003">
            <w:proofErr w:type="spellStart"/>
            <w:r w:rsidRPr="00B53FD1">
              <w:t>rear_leg_length_standard</w:t>
            </w:r>
            <w:proofErr w:type="spellEnd"/>
            <w:r w:rsidRPr="00B53FD1">
              <w:t xml:space="preserve"> </w:t>
            </w:r>
          </w:p>
          <w:p w14:paraId="1C43C8B6" w14:textId="7A85210C" w:rsidR="00F37465" w:rsidRPr="00B53FD1" w:rsidRDefault="00F37465" w:rsidP="00194003">
            <w:r w:rsidRPr="00B53FD1">
              <w:t>(-0.45)</w:t>
            </w:r>
          </w:p>
        </w:tc>
      </w:tr>
      <w:tr w:rsidR="00F37465" w:rsidRPr="00B53FD1" w14:paraId="478853B6" w14:textId="77777777" w:rsidTr="000F168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proofErr w:type="spellStart"/>
            <w:r w:rsidRPr="00B53FD1">
              <w:t>body_length</w:t>
            </w:r>
            <w:proofErr w:type="spellEnd"/>
            <w:r w:rsidRPr="00B53FD1">
              <w:t xml:space="preserve"> (-0.41),</w:t>
            </w:r>
          </w:p>
          <w:p w14:paraId="647264EE" w14:textId="77777777" w:rsidR="00F37465" w:rsidRPr="00B53FD1" w:rsidRDefault="00F37465" w:rsidP="00194003">
            <w:proofErr w:type="spellStart"/>
            <w:r w:rsidRPr="00B53FD1">
              <w:t>eye_protrusion_standard</w:t>
            </w:r>
            <w:proofErr w:type="spellEnd"/>
            <w:r w:rsidRPr="00B53FD1">
              <w:t xml:space="preserve"> (+0.58),</w:t>
            </w:r>
          </w:p>
          <w:p w14:paraId="1396F287" w14:textId="77777777" w:rsidR="00F37465" w:rsidRPr="00B53FD1" w:rsidRDefault="00F37465" w:rsidP="00194003">
            <w:proofErr w:type="spellStart"/>
            <w:r w:rsidRPr="00B53FD1">
              <w:t>eye_length_standard</w:t>
            </w:r>
            <w:proofErr w:type="spellEnd"/>
            <w:r w:rsidRPr="00B53FD1">
              <w:t xml:space="preserve"> (+0.59),</w:t>
            </w:r>
          </w:p>
        </w:tc>
        <w:tc>
          <w:tcPr>
            <w:tcW w:w="3259" w:type="dxa"/>
          </w:tcPr>
          <w:p w14:paraId="20E2E662" w14:textId="77777777" w:rsidR="00F37465" w:rsidRPr="00B53FD1" w:rsidRDefault="00F37465" w:rsidP="00194003">
            <w:proofErr w:type="spellStart"/>
            <w:r w:rsidRPr="00B53FD1">
              <w:t>body_length</w:t>
            </w:r>
            <w:proofErr w:type="spellEnd"/>
            <w:r w:rsidRPr="00B53FD1">
              <w:t xml:space="preserve"> (-0.50),</w:t>
            </w:r>
          </w:p>
          <w:p w14:paraId="3BAD0010" w14:textId="77777777" w:rsidR="00F37465" w:rsidRPr="00B53FD1" w:rsidRDefault="00F37465" w:rsidP="00194003">
            <w:proofErr w:type="spellStart"/>
            <w:r w:rsidRPr="00B53FD1">
              <w:t>eye_protrusion_standard</w:t>
            </w:r>
            <w:proofErr w:type="spellEnd"/>
            <w:r w:rsidRPr="00B53FD1">
              <w:t xml:space="preserve"> (+0.41),</w:t>
            </w:r>
          </w:p>
          <w:p w14:paraId="76E84412" w14:textId="77777777" w:rsidR="00F37465" w:rsidRPr="00B53FD1" w:rsidRDefault="00F37465" w:rsidP="00194003">
            <w:proofErr w:type="spellStart"/>
            <w:r w:rsidRPr="00B53FD1">
              <w:t>eye_length_standard</w:t>
            </w:r>
            <w:proofErr w:type="spellEnd"/>
            <w:r w:rsidRPr="00B53FD1">
              <w:t xml:space="preserve"> (+0.48)</w:t>
            </w:r>
          </w:p>
        </w:tc>
      </w:tr>
      <w:tr w:rsidR="00F37465" w:rsidRPr="00B53FD1" w14:paraId="0665100A" w14:textId="77777777" w:rsidTr="000F168C">
        <w:tc>
          <w:tcPr>
            <w:tcW w:w="2547" w:type="dxa"/>
          </w:tcPr>
          <w:p w14:paraId="5400399E" w14:textId="77777777" w:rsidR="00F37465" w:rsidRPr="00B53FD1" w:rsidRDefault="00F37465" w:rsidP="00194003">
            <w:r w:rsidRPr="00B53FD1">
              <w:t>Top loading values for PC3</w:t>
            </w:r>
          </w:p>
        </w:tc>
        <w:tc>
          <w:tcPr>
            <w:tcW w:w="3544" w:type="dxa"/>
          </w:tcPr>
          <w:p w14:paraId="15C5B60D" w14:textId="77777777" w:rsidR="000F168C" w:rsidRDefault="00F37465" w:rsidP="00194003">
            <w:proofErr w:type="spellStart"/>
            <w:r w:rsidRPr="00B53FD1">
              <w:t>abdomen_width_standard</w:t>
            </w:r>
            <w:proofErr w:type="spellEnd"/>
            <w:r w:rsidRPr="00B53FD1">
              <w:t xml:space="preserve"> </w:t>
            </w:r>
          </w:p>
          <w:p w14:paraId="27AF4DB3" w14:textId="0F9D0496" w:rsidR="00F37465" w:rsidRPr="00B53FD1" w:rsidRDefault="00F37465" w:rsidP="00194003">
            <w:r w:rsidRPr="00B53FD1">
              <w:t>(-0.85)</w:t>
            </w:r>
          </w:p>
        </w:tc>
        <w:tc>
          <w:tcPr>
            <w:tcW w:w="3259" w:type="dxa"/>
          </w:tcPr>
          <w:p w14:paraId="0B4483B4" w14:textId="77777777" w:rsidR="00F37465" w:rsidRPr="00B53FD1" w:rsidRDefault="00F37465" w:rsidP="00194003">
            <w:proofErr w:type="spellStart"/>
            <w:r w:rsidRPr="00B53FD1">
              <w:t>abdomen_width_standard</w:t>
            </w:r>
            <w:proofErr w:type="spellEnd"/>
            <w:r w:rsidRPr="00B53FD1">
              <w:t xml:space="preserve"> (+0.52)</w:t>
            </w:r>
          </w:p>
          <w:p w14:paraId="5E7D424B" w14:textId="77777777" w:rsidR="00F37465" w:rsidRPr="00B53FD1" w:rsidRDefault="00F37465" w:rsidP="00194003">
            <w:proofErr w:type="spellStart"/>
            <w:r w:rsidRPr="00B53FD1">
              <w:t>rear_trochanter_length_standard</w:t>
            </w:r>
            <w:proofErr w:type="spellEnd"/>
            <w:r w:rsidRPr="00B53FD1">
              <w:t xml:space="preserve">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20EBCD72" w:rsidR="00F37465" w:rsidRPr="00B53FD1" w:rsidRDefault="00312470" w:rsidP="00312470">
      <w:pPr>
        <w:pStyle w:val="Caption"/>
      </w:pPr>
      <w:bookmarkStart w:id="128" w:name="_Toc213798427"/>
      <w:r w:rsidRPr="00312470">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4</w:t>
      </w:r>
      <w:r w:rsidR="00EB42CB">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F37465" w:rsidRPr="00B53FD1">
        <w:fldChar w:fldCharType="begin"/>
      </w:r>
      <w:r w:rsidR="00F37465" w:rsidRPr="00B53FD1">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B53FD1">
        <w:fldChar w:fldCharType="separate"/>
      </w:r>
      <w:r w:rsidR="00E56F17" w:rsidRPr="00E56F17">
        <w:rPr>
          <w:rFonts w:cs="Times New Roman"/>
        </w:rPr>
        <w:t>(Larochelle and Larivière 2003)</w:t>
      </w:r>
      <w:r w:rsidR="00F37465" w:rsidRPr="00B53FD1">
        <w:fldChar w:fldCharType="end"/>
      </w:r>
      <w:r w:rsidR="00F37465" w:rsidRPr="00B53FD1">
        <w:t>. Morphological traits were measured using an ocular micrometer. Sometimes multiple measurements were added to obtain a morphological trait. For example, body length was defined as elytron length + pronotum length + head length.</w:t>
      </w:r>
      <w:bookmarkEnd w:id="128"/>
    </w:p>
    <w:p w14:paraId="5A755E44" w14:textId="77777777" w:rsidR="00F37465" w:rsidRPr="00B53FD1" w:rsidRDefault="00F37465" w:rsidP="00194003"/>
    <w:tbl>
      <w:tblPr>
        <w:tblW w:w="13178" w:type="dxa"/>
        <w:tblBorders>
          <w:top w:val="single" w:sz="4" w:space="0" w:color="auto"/>
          <w:bottom w:val="single" w:sz="4" w:space="0" w:color="auto"/>
        </w:tblBorders>
        <w:tblLook w:val="04A0" w:firstRow="1" w:lastRow="0" w:firstColumn="1" w:lastColumn="0" w:noHBand="0" w:noVBand="1"/>
      </w:tblPr>
      <w:tblGrid>
        <w:gridCol w:w="2482"/>
        <w:gridCol w:w="2122"/>
        <w:gridCol w:w="783"/>
        <w:gridCol w:w="7791"/>
      </w:tblGrid>
      <w:tr w:rsidR="00F37465" w:rsidRPr="00B53FD1" w14:paraId="47FCC4FF" w14:textId="77777777" w:rsidTr="00B2671F">
        <w:trPr>
          <w:trHeight w:val="320"/>
        </w:trPr>
        <w:tc>
          <w:tcPr>
            <w:tcW w:w="2482" w:type="dxa"/>
            <w:tcBorders>
              <w:top w:val="single" w:sz="4" w:space="0" w:color="auto"/>
              <w:bottom w:val="single" w:sz="4" w:space="0" w:color="auto"/>
            </w:tcBorders>
            <w:noWrap/>
            <w:hideMark/>
          </w:tcPr>
          <w:p w14:paraId="63AE345D" w14:textId="17CC451F" w:rsidR="00F37465" w:rsidRPr="00B803B9" w:rsidRDefault="00F37465" w:rsidP="00B803B9">
            <w:r w:rsidRPr="00B803B9">
              <w:t>Literature-based trait</w:t>
            </w:r>
          </w:p>
        </w:tc>
        <w:tc>
          <w:tcPr>
            <w:tcW w:w="2122" w:type="dxa"/>
            <w:tcBorders>
              <w:top w:val="single" w:sz="4" w:space="0" w:color="auto"/>
              <w:bottom w:val="single" w:sz="4" w:space="0" w:color="auto"/>
            </w:tcBorders>
            <w:noWrap/>
            <w:hideMark/>
          </w:tcPr>
          <w:p w14:paraId="2D1BAF93" w14:textId="77777777" w:rsidR="00F37465" w:rsidRPr="00B803B9" w:rsidRDefault="00F37465" w:rsidP="00B803B9"/>
        </w:tc>
        <w:tc>
          <w:tcPr>
            <w:tcW w:w="783" w:type="dxa"/>
            <w:tcBorders>
              <w:top w:val="single" w:sz="4" w:space="0" w:color="auto"/>
              <w:bottom w:val="single" w:sz="4" w:space="0" w:color="auto"/>
            </w:tcBorders>
            <w:noWrap/>
            <w:hideMark/>
          </w:tcPr>
          <w:p w14:paraId="1A2B6170" w14:textId="77777777" w:rsidR="00F37465" w:rsidRPr="00B803B9" w:rsidRDefault="00F37465" w:rsidP="00B803B9"/>
        </w:tc>
        <w:tc>
          <w:tcPr>
            <w:tcW w:w="7791" w:type="dxa"/>
            <w:tcBorders>
              <w:top w:val="single" w:sz="4" w:space="0" w:color="auto"/>
              <w:bottom w:val="single" w:sz="4" w:space="0" w:color="auto"/>
            </w:tcBorders>
            <w:noWrap/>
            <w:hideMark/>
          </w:tcPr>
          <w:p w14:paraId="0D45C0A9" w14:textId="77777777" w:rsidR="00F37465" w:rsidRPr="00B803B9" w:rsidRDefault="00F37465" w:rsidP="00B803B9">
            <w:r w:rsidRPr="00B803B9">
              <w:t>Definition</w:t>
            </w:r>
          </w:p>
        </w:tc>
      </w:tr>
      <w:tr w:rsidR="00F37465" w:rsidRPr="00B53FD1" w14:paraId="04324A0E" w14:textId="77777777" w:rsidTr="00B2671F">
        <w:trPr>
          <w:trHeight w:val="1620"/>
        </w:trPr>
        <w:tc>
          <w:tcPr>
            <w:tcW w:w="2482" w:type="dxa"/>
            <w:tcBorders>
              <w:top w:val="single" w:sz="4" w:space="0" w:color="auto"/>
            </w:tcBorders>
            <w:noWrap/>
            <w:hideMark/>
          </w:tcPr>
          <w:p w14:paraId="471E4DEB" w14:textId="77777777" w:rsidR="00F37465" w:rsidRPr="00B53FD1" w:rsidRDefault="00F37465" w:rsidP="00B803B9">
            <w:r w:rsidRPr="00B53FD1">
              <w:t>Forest_affinity</w:t>
            </w:r>
          </w:p>
        </w:tc>
        <w:tc>
          <w:tcPr>
            <w:tcW w:w="2122" w:type="dxa"/>
            <w:tcBorders>
              <w:top w:val="single" w:sz="4" w:space="0" w:color="auto"/>
            </w:tcBorders>
            <w:noWrap/>
            <w:hideMark/>
          </w:tcPr>
          <w:p w14:paraId="709FFDB2" w14:textId="77777777" w:rsidR="00F37465" w:rsidRPr="00B53FD1" w:rsidRDefault="00F37465" w:rsidP="00B803B9"/>
        </w:tc>
        <w:tc>
          <w:tcPr>
            <w:tcW w:w="783" w:type="dxa"/>
            <w:tcBorders>
              <w:top w:val="single" w:sz="4" w:space="0" w:color="auto"/>
            </w:tcBorders>
            <w:noWrap/>
            <w:hideMark/>
          </w:tcPr>
          <w:p w14:paraId="44D480E3" w14:textId="77777777" w:rsidR="00F37465" w:rsidRPr="00B53FD1" w:rsidRDefault="00F37465" w:rsidP="00B803B9"/>
        </w:tc>
        <w:tc>
          <w:tcPr>
            <w:tcW w:w="7791" w:type="dxa"/>
            <w:tcBorders>
              <w:top w:val="single" w:sz="4" w:space="0" w:color="auto"/>
            </w:tcBorders>
            <w:hideMark/>
          </w:tcPr>
          <w:p w14:paraId="27615B9C" w14:textId="77777777" w:rsidR="00F37465" w:rsidRDefault="00F37465" w:rsidP="00B803B9">
            <w:r w:rsidRPr="00B53FD1">
              <w:t xml:space="preserve">Three options: forest specialist, open habitat, or eurytopic. Mark forest </w:t>
            </w:r>
            <w:proofErr w:type="gramStart"/>
            <w:r w:rsidRPr="00B53FD1">
              <w:t>specialist</w:t>
            </w:r>
            <w:proofErr w:type="gramEnd"/>
            <w:r w:rsidRPr="00B53FD1">
              <w:t xml:space="preserve"> if Larochelle and Lariviere (2003) only mention forested areas and/or shaded ground as a habitat. Mark open habitat if they only mention clearings, pastures, or fields, and/or if they only mention unshaded ground or open habitat. Mark </w:t>
            </w:r>
            <w:proofErr w:type="gramStart"/>
            <w:r w:rsidRPr="00B53FD1">
              <w:t>eurytopic</w:t>
            </w:r>
            <w:proofErr w:type="gramEnd"/>
            <w:r w:rsidRPr="00B53FD1">
              <w:t xml:space="preserve"> if both habitat affinities are mentioned, such as "forest clearings" or "shaded or open ground" or "roads and edges".</w:t>
            </w:r>
          </w:p>
          <w:p w14:paraId="0524AB54" w14:textId="77777777" w:rsidR="002400A9" w:rsidRPr="00B53FD1" w:rsidRDefault="002400A9" w:rsidP="00B803B9"/>
          <w:p w14:paraId="5D042CA9" w14:textId="77777777" w:rsidR="00F37465" w:rsidRPr="00B53FD1" w:rsidRDefault="00F37465" w:rsidP="00B803B9"/>
        </w:tc>
      </w:tr>
      <w:tr w:rsidR="00F37465" w:rsidRPr="00B53FD1" w14:paraId="37D2AA93" w14:textId="77777777" w:rsidTr="00B2671F">
        <w:trPr>
          <w:trHeight w:val="1160"/>
        </w:trPr>
        <w:tc>
          <w:tcPr>
            <w:tcW w:w="2482" w:type="dxa"/>
            <w:noWrap/>
            <w:hideMark/>
          </w:tcPr>
          <w:p w14:paraId="184FBBD4" w14:textId="77777777" w:rsidR="00F37465" w:rsidRPr="00B53FD1" w:rsidRDefault="00F37465" w:rsidP="00B803B9">
            <w:r w:rsidRPr="00B53FD1">
              <w:t>Water_affinity</w:t>
            </w:r>
          </w:p>
        </w:tc>
        <w:tc>
          <w:tcPr>
            <w:tcW w:w="2122" w:type="dxa"/>
            <w:noWrap/>
            <w:hideMark/>
          </w:tcPr>
          <w:p w14:paraId="45E56518" w14:textId="77777777" w:rsidR="00F37465" w:rsidRPr="00B53FD1" w:rsidRDefault="00F37465" w:rsidP="00B803B9"/>
        </w:tc>
        <w:tc>
          <w:tcPr>
            <w:tcW w:w="783" w:type="dxa"/>
            <w:noWrap/>
            <w:hideMark/>
          </w:tcPr>
          <w:p w14:paraId="0C642296" w14:textId="77777777" w:rsidR="00F37465" w:rsidRPr="00B53FD1" w:rsidRDefault="00F37465" w:rsidP="00B803B9"/>
        </w:tc>
        <w:tc>
          <w:tcPr>
            <w:tcW w:w="7791" w:type="dxa"/>
            <w:hideMark/>
          </w:tcPr>
          <w:p w14:paraId="0A16E579" w14:textId="77777777" w:rsidR="00F37465" w:rsidRDefault="00F37465" w:rsidP="00B803B9">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p w14:paraId="0C71B5D9" w14:textId="77777777" w:rsidR="00F411BC" w:rsidRDefault="00F411BC" w:rsidP="00B803B9"/>
          <w:p w14:paraId="788F984D" w14:textId="77777777" w:rsidR="00B803B9" w:rsidRPr="00B53FD1" w:rsidRDefault="00B803B9" w:rsidP="00B803B9"/>
        </w:tc>
      </w:tr>
      <w:tr w:rsidR="00F37465" w:rsidRPr="00B53FD1" w14:paraId="23D47123" w14:textId="77777777" w:rsidTr="00B2671F">
        <w:trPr>
          <w:trHeight w:val="1290"/>
        </w:trPr>
        <w:tc>
          <w:tcPr>
            <w:tcW w:w="2482" w:type="dxa"/>
            <w:tcBorders>
              <w:bottom w:val="single" w:sz="4" w:space="0" w:color="auto"/>
            </w:tcBorders>
            <w:noWrap/>
            <w:hideMark/>
          </w:tcPr>
          <w:p w14:paraId="27E692C2" w14:textId="77777777" w:rsidR="00F37465" w:rsidRPr="00B53FD1" w:rsidRDefault="00F37465" w:rsidP="00B803B9">
            <w:r w:rsidRPr="00B53FD1">
              <w:t>Flight_capability</w:t>
            </w:r>
          </w:p>
        </w:tc>
        <w:tc>
          <w:tcPr>
            <w:tcW w:w="2122" w:type="dxa"/>
            <w:tcBorders>
              <w:bottom w:val="single" w:sz="4" w:space="0" w:color="auto"/>
            </w:tcBorders>
            <w:noWrap/>
            <w:hideMark/>
          </w:tcPr>
          <w:p w14:paraId="5398EFA5" w14:textId="77777777" w:rsidR="00F37465" w:rsidRPr="00B53FD1" w:rsidRDefault="00F37465" w:rsidP="00B803B9"/>
        </w:tc>
        <w:tc>
          <w:tcPr>
            <w:tcW w:w="783" w:type="dxa"/>
            <w:tcBorders>
              <w:bottom w:val="single" w:sz="4" w:space="0" w:color="auto"/>
            </w:tcBorders>
            <w:noWrap/>
            <w:hideMark/>
          </w:tcPr>
          <w:p w14:paraId="2D2E7E9C" w14:textId="77777777" w:rsidR="00F37465" w:rsidRPr="00B53FD1" w:rsidRDefault="00F37465" w:rsidP="00B803B9"/>
        </w:tc>
        <w:tc>
          <w:tcPr>
            <w:tcW w:w="7791" w:type="dxa"/>
            <w:tcBorders>
              <w:bottom w:val="single" w:sz="4" w:space="0" w:color="auto"/>
            </w:tcBorders>
            <w:hideMark/>
          </w:tcPr>
          <w:p w14:paraId="6BBBEF33" w14:textId="77777777" w:rsidR="00F37465" w:rsidRPr="00B53FD1" w:rsidRDefault="00F37465" w:rsidP="00B803B9">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8C24FF" w:rsidRPr="00B803B9" w14:paraId="073A5F1D" w14:textId="77777777" w:rsidTr="00B2671F">
        <w:trPr>
          <w:trHeight w:val="330"/>
        </w:trPr>
        <w:tc>
          <w:tcPr>
            <w:tcW w:w="2482" w:type="dxa"/>
            <w:tcBorders>
              <w:top w:val="single" w:sz="4" w:space="0" w:color="auto"/>
              <w:bottom w:val="nil"/>
            </w:tcBorders>
            <w:noWrap/>
          </w:tcPr>
          <w:p w14:paraId="5C60665F" w14:textId="77777777" w:rsidR="008C24FF" w:rsidRPr="00B803B9" w:rsidRDefault="008C24FF" w:rsidP="00B803B9"/>
        </w:tc>
        <w:tc>
          <w:tcPr>
            <w:tcW w:w="2122" w:type="dxa"/>
            <w:tcBorders>
              <w:top w:val="single" w:sz="4" w:space="0" w:color="auto"/>
              <w:bottom w:val="nil"/>
            </w:tcBorders>
            <w:noWrap/>
          </w:tcPr>
          <w:p w14:paraId="79442F70" w14:textId="77777777" w:rsidR="008C24FF" w:rsidRPr="00B803B9" w:rsidRDefault="008C24FF" w:rsidP="00B803B9"/>
        </w:tc>
        <w:tc>
          <w:tcPr>
            <w:tcW w:w="783" w:type="dxa"/>
            <w:tcBorders>
              <w:top w:val="single" w:sz="4" w:space="0" w:color="auto"/>
              <w:bottom w:val="nil"/>
            </w:tcBorders>
            <w:noWrap/>
          </w:tcPr>
          <w:p w14:paraId="47DCCF3A" w14:textId="77777777" w:rsidR="008C24FF" w:rsidRPr="00B803B9" w:rsidRDefault="008C24FF" w:rsidP="00B803B9"/>
        </w:tc>
        <w:tc>
          <w:tcPr>
            <w:tcW w:w="7791" w:type="dxa"/>
            <w:tcBorders>
              <w:top w:val="single" w:sz="4" w:space="0" w:color="auto"/>
              <w:bottom w:val="nil"/>
            </w:tcBorders>
            <w:noWrap/>
          </w:tcPr>
          <w:p w14:paraId="7D06C181" w14:textId="77777777" w:rsidR="008C24FF" w:rsidRPr="00B803B9" w:rsidRDefault="008C24FF" w:rsidP="00B803B9"/>
        </w:tc>
      </w:tr>
      <w:tr w:rsidR="008C24FF" w:rsidRPr="00B803B9" w14:paraId="4854602E" w14:textId="77777777" w:rsidTr="00B2671F">
        <w:trPr>
          <w:trHeight w:val="330"/>
        </w:trPr>
        <w:tc>
          <w:tcPr>
            <w:tcW w:w="2482" w:type="dxa"/>
            <w:tcBorders>
              <w:top w:val="nil"/>
              <w:bottom w:val="nil"/>
            </w:tcBorders>
            <w:noWrap/>
          </w:tcPr>
          <w:p w14:paraId="224A42F7" w14:textId="77777777" w:rsidR="008C24FF" w:rsidRPr="00B803B9" w:rsidRDefault="008C24FF" w:rsidP="00B803B9"/>
        </w:tc>
        <w:tc>
          <w:tcPr>
            <w:tcW w:w="2122" w:type="dxa"/>
            <w:tcBorders>
              <w:top w:val="nil"/>
              <w:bottom w:val="nil"/>
            </w:tcBorders>
            <w:noWrap/>
          </w:tcPr>
          <w:p w14:paraId="15F7C55D" w14:textId="77777777" w:rsidR="008C24FF" w:rsidRPr="00B803B9" w:rsidRDefault="008C24FF" w:rsidP="00B803B9"/>
        </w:tc>
        <w:tc>
          <w:tcPr>
            <w:tcW w:w="783" w:type="dxa"/>
            <w:tcBorders>
              <w:top w:val="nil"/>
              <w:bottom w:val="nil"/>
            </w:tcBorders>
            <w:noWrap/>
          </w:tcPr>
          <w:p w14:paraId="5D5B4D23" w14:textId="77777777" w:rsidR="008C24FF" w:rsidRPr="00B803B9" w:rsidRDefault="008C24FF" w:rsidP="00B803B9"/>
        </w:tc>
        <w:tc>
          <w:tcPr>
            <w:tcW w:w="7791" w:type="dxa"/>
            <w:tcBorders>
              <w:top w:val="nil"/>
              <w:bottom w:val="nil"/>
            </w:tcBorders>
            <w:noWrap/>
          </w:tcPr>
          <w:p w14:paraId="12AB1514" w14:textId="15B94095" w:rsidR="008C24FF" w:rsidRPr="00B803B9" w:rsidRDefault="00B2671F" w:rsidP="00B803B9">
            <w:r>
              <w:t xml:space="preserve">                                                                                                    Continued</w:t>
            </w:r>
          </w:p>
        </w:tc>
      </w:tr>
      <w:tr w:rsidR="008C24FF" w:rsidRPr="00B803B9" w14:paraId="4530AF0B" w14:textId="77777777" w:rsidTr="00B2671F">
        <w:trPr>
          <w:trHeight w:val="330"/>
        </w:trPr>
        <w:tc>
          <w:tcPr>
            <w:tcW w:w="2482" w:type="dxa"/>
            <w:tcBorders>
              <w:top w:val="nil"/>
              <w:bottom w:val="nil"/>
            </w:tcBorders>
            <w:noWrap/>
          </w:tcPr>
          <w:p w14:paraId="50249C10" w14:textId="77777777" w:rsidR="008C24FF" w:rsidRPr="00B803B9" w:rsidRDefault="008C24FF" w:rsidP="00B803B9"/>
        </w:tc>
        <w:tc>
          <w:tcPr>
            <w:tcW w:w="2122" w:type="dxa"/>
            <w:tcBorders>
              <w:top w:val="nil"/>
              <w:bottom w:val="nil"/>
            </w:tcBorders>
            <w:noWrap/>
          </w:tcPr>
          <w:p w14:paraId="2783E044" w14:textId="77777777" w:rsidR="008C24FF" w:rsidRPr="00B803B9" w:rsidRDefault="008C24FF" w:rsidP="00B803B9"/>
        </w:tc>
        <w:tc>
          <w:tcPr>
            <w:tcW w:w="783" w:type="dxa"/>
            <w:tcBorders>
              <w:top w:val="nil"/>
              <w:bottom w:val="nil"/>
            </w:tcBorders>
            <w:noWrap/>
          </w:tcPr>
          <w:p w14:paraId="093F4B00" w14:textId="77777777" w:rsidR="008C24FF" w:rsidRPr="00B803B9" w:rsidRDefault="008C24FF" w:rsidP="00B803B9"/>
        </w:tc>
        <w:tc>
          <w:tcPr>
            <w:tcW w:w="7791" w:type="dxa"/>
            <w:tcBorders>
              <w:top w:val="nil"/>
              <w:bottom w:val="nil"/>
            </w:tcBorders>
            <w:noWrap/>
          </w:tcPr>
          <w:p w14:paraId="5C2CFE9D" w14:textId="77777777" w:rsidR="008C24FF" w:rsidRPr="00B803B9" w:rsidRDefault="008C24FF" w:rsidP="00B803B9"/>
        </w:tc>
      </w:tr>
      <w:tr w:rsidR="008C24FF" w:rsidRPr="00B803B9" w14:paraId="1E3B8608" w14:textId="77777777" w:rsidTr="00B2671F">
        <w:trPr>
          <w:trHeight w:val="330"/>
        </w:trPr>
        <w:tc>
          <w:tcPr>
            <w:tcW w:w="2482" w:type="dxa"/>
            <w:tcBorders>
              <w:top w:val="nil"/>
              <w:bottom w:val="nil"/>
            </w:tcBorders>
            <w:noWrap/>
          </w:tcPr>
          <w:p w14:paraId="2216485B" w14:textId="77777777" w:rsidR="008C24FF" w:rsidRPr="00B803B9" w:rsidRDefault="008C24FF" w:rsidP="00B803B9"/>
        </w:tc>
        <w:tc>
          <w:tcPr>
            <w:tcW w:w="2122" w:type="dxa"/>
            <w:tcBorders>
              <w:top w:val="nil"/>
              <w:bottom w:val="nil"/>
            </w:tcBorders>
            <w:noWrap/>
          </w:tcPr>
          <w:p w14:paraId="4BE2880D" w14:textId="77777777" w:rsidR="008C24FF" w:rsidRPr="00B803B9" w:rsidRDefault="008C24FF" w:rsidP="00B803B9"/>
        </w:tc>
        <w:tc>
          <w:tcPr>
            <w:tcW w:w="783" w:type="dxa"/>
            <w:tcBorders>
              <w:top w:val="nil"/>
              <w:bottom w:val="nil"/>
            </w:tcBorders>
            <w:noWrap/>
          </w:tcPr>
          <w:p w14:paraId="4C8A2F04" w14:textId="77777777" w:rsidR="008C24FF" w:rsidRPr="00B803B9" w:rsidRDefault="008C24FF" w:rsidP="00B803B9"/>
        </w:tc>
        <w:tc>
          <w:tcPr>
            <w:tcW w:w="7791" w:type="dxa"/>
            <w:tcBorders>
              <w:top w:val="nil"/>
              <w:bottom w:val="nil"/>
            </w:tcBorders>
            <w:noWrap/>
          </w:tcPr>
          <w:p w14:paraId="6C3A938D" w14:textId="77777777" w:rsidR="008C24FF" w:rsidRPr="00B803B9" w:rsidRDefault="008C24FF" w:rsidP="00B803B9"/>
        </w:tc>
      </w:tr>
      <w:tr w:rsidR="008C24FF" w:rsidRPr="00B803B9" w14:paraId="4509092C" w14:textId="77777777" w:rsidTr="00B2671F">
        <w:trPr>
          <w:trHeight w:val="330"/>
        </w:trPr>
        <w:tc>
          <w:tcPr>
            <w:tcW w:w="2482" w:type="dxa"/>
            <w:tcBorders>
              <w:top w:val="nil"/>
              <w:bottom w:val="nil"/>
            </w:tcBorders>
            <w:noWrap/>
          </w:tcPr>
          <w:p w14:paraId="5A079EBE" w14:textId="73799B8D" w:rsidR="00B2671F" w:rsidRPr="00B803B9" w:rsidRDefault="00B2671F" w:rsidP="00B803B9">
            <w:r>
              <w:t>Table B.4 Continued</w:t>
            </w:r>
          </w:p>
        </w:tc>
        <w:tc>
          <w:tcPr>
            <w:tcW w:w="2122" w:type="dxa"/>
            <w:tcBorders>
              <w:top w:val="nil"/>
              <w:bottom w:val="nil"/>
            </w:tcBorders>
            <w:noWrap/>
          </w:tcPr>
          <w:p w14:paraId="7161CE11" w14:textId="77777777" w:rsidR="008C24FF" w:rsidRPr="00B803B9" w:rsidRDefault="008C24FF" w:rsidP="00B803B9"/>
        </w:tc>
        <w:tc>
          <w:tcPr>
            <w:tcW w:w="783" w:type="dxa"/>
            <w:tcBorders>
              <w:top w:val="nil"/>
              <w:bottom w:val="nil"/>
            </w:tcBorders>
            <w:noWrap/>
          </w:tcPr>
          <w:p w14:paraId="502B435B" w14:textId="77777777" w:rsidR="008C24FF" w:rsidRPr="00B803B9" w:rsidRDefault="008C24FF" w:rsidP="00B803B9"/>
        </w:tc>
        <w:tc>
          <w:tcPr>
            <w:tcW w:w="7791" w:type="dxa"/>
            <w:tcBorders>
              <w:top w:val="nil"/>
              <w:bottom w:val="nil"/>
            </w:tcBorders>
            <w:noWrap/>
          </w:tcPr>
          <w:p w14:paraId="26C3EA87" w14:textId="77777777" w:rsidR="008C24FF" w:rsidRPr="00B803B9" w:rsidRDefault="008C24FF" w:rsidP="00B803B9"/>
        </w:tc>
      </w:tr>
      <w:tr w:rsidR="008C24FF" w:rsidRPr="00B803B9" w14:paraId="435136E5" w14:textId="77777777" w:rsidTr="00B2671F">
        <w:trPr>
          <w:trHeight w:val="330"/>
        </w:trPr>
        <w:tc>
          <w:tcPr>
            <w:tcW w:w="2482" w:type="dxa"/>
            <w:tcBorders>
              <w:top w:val="nil"/>
              <w:bottom w:val="single" w:sz="4" w:space="0" w:color="auto"/>
            </w:tcBorders>
            <w:noWrap/>
          </w:tcPr>
          <w:p w14:paraId="0DA7066B" w14:textId="77777777" w:rsidR="008C24FF" w:rsidRPr="00B803B9" w:rsidRDefault="008C24FF" w:rsidP="00B803B9"/>
        </w:tc>
        <w:tc>
          <w:tcPr>
            <w:tcW w:w="2122" w:type="dxa"/>
            <w:tcBorders>
              <w:top w:val="nil"/>
              <w:bottom w:val="single" w:sz="4" w:space="0" w:color="auto"/>
            </w:tcBorders>
            <w:noWrap/>
          </w:tcPr>
          <w:p w14:paraId="5BADDE5B" w14:textId="77777777" w:rsidR="008C24FF" w:rsidRPr="00B803B9" w:rsidRDefault="008C24FF" w:rsidP="00B803B9"/>
        </w:tc>
        <w:tc>
          <w:tcPr>
            <w:tcW w:w="783" w:type="dxa"/>
            <w:tcBorders>
              <w:top w:val="nil"/>
              <w:bottom w:val="single" w:sz="4" w:space="0" w:color="auto"/>
            </w:tcBorders>
            <w:noWrap/>
          </w:tcPr>
          <w:p w14:paraId="38383EB2" w14:textId="77777777" w:rsidR="008C24FF" w:rsidRPr="00B803B9" w:rsidRDefault="008C24FF" w:rsidP="00B803B9"/>
        </w:tc>
        <w:tc>
          <w:tcPr>
            <w:tcW w:w="7791" w:type="dxa"/>
            <w:tcBorders>
              <w:top w:val="nil"/>
              <w:bottom w:val="single" w:sz="4" w:space="0" w:color="auto"/>
            </w:tcBorders>
            <w:noWrap/>
          </w:tcPr>
          <w:p w14:paraId="60CA133F" w14:textId="77777777" w:rsidR="008C24FF" w:rsidRPr="00B803B9" w:rsidRDefault="008C24FF" w:rsidP="00B803B9"/>
        </w:tc>
      </w:tr>
      <w:tr w:rsidR="00F37465" w:rsidRPr="00B803B9" w14:paraId="0DD9C6A0" w14:textId="77777777" w:rsidTr="00717939">
        <w:trPr>
          <w:trHeight w:val="330"/>
        </w:trPr>
        <w:tc>
          <w:tcPr>
            <w:tcW w:w="2482" w:type="dxa"/>
            <w:tcBorders>
              <w:top w:val="single" w:sz="4" w:space="0" w:color="auto"/>
              <w:bottom w:val="single" w:sz="4" w:space="0" w:color="auto"/>
            </w:tcBorders>
            <w:noWrap/>
            <w:hideMark/>
          </w:tcPr>
          <w:p w14:paraId="7E45DEE5" w14:textId="46AEBA98" w:rsidR="00F37465" w:rsidRPr="00B803B9" w:rsidRDefault="002400A9" w:rsidP="00B803B9">
            <w:r w:rsidRPr="00B803B9">
              <w:t>Morphological t</w:t>
            </w:r>
            <w:r w:rsidR="00F37465" w:rsidRPr="00B803B9">
              <w:t>rait</w:t>
            </w:r>
          </w:p>
        </w:tc>
        <w:tc>
          <w:tcPr>
            <w:tcW w:w="2122" w:type="dxa"/>
            <w:tcBorders>
              <w:top w:val="single" w:sz="4" w:space="0" w:color="auto"/>
              <w:bottom w:val="single" w:sz="4" w:space="0" w:color="auto"/>
            </w:tcBorders>
            <w:noWrap/>
            <w:hideMark/>
          </w:tcPr>
          <w:p w14:paraId="5984E389" w14:textId="77777777" w:rsidR="00F37465" w:rsidRPr="00B803B9" w:rsidRDefault="00F37465" w:rsidP="00B803B9">
            <w:r w:rsidRPr="00B803B9">
              <w:t>Measured components</w:t>
            </w:r>
          </w:p>
        </w:tc>
        <w:tc>
          <w:tcPr>
            <w:tcW w:w="783" w:type="dxa"/>
            <w:tcBorders>
              <w:top w:val="single" w:sz="4" w:space="0" w:color="auto"/>
              <w:bottom w:val="single" w:sz="4" w:space="0" w:color="auto"/>
            </w:tcBorders>
            <w:noWrap/>
            <w:hideMark/>
          </w:tcPr>
          <w:p w14:paraId="5A19F1C8" w14:textId="77777777" w:rsidR="00F37465" w:rsidRPr="00B803B9" w:rsidRDefault="00F37465" w:rsidP="00B803B9">
            <w:r w:rsidRPr="00B803B9">
              <w:t>Unit</w:t>
            </w:r>
          </w:p>
        </w:tc>
        <w:tc>
          <w:tcPr>
            <w:tcW w:w="7791" w:type="dxa"/>
            <w:tcBorders>
              <w:top w:val="single" w:sz="4" w:space="0" w:color="auto"/>
              <w:bottom w:val="single" w:sz="4" w:space="0" w:color="auto"/>
            </w:tcBorders>
            <w:noWrap/>
            <w:hideMark/>
          </w:tcPr>
          <w:p w14:paraId="305D7EE4" w14:textId="77777777" w:rsidR="00F37465" w:rsidRPr="00B803B9" w:rsidRDefault="00F37465" w:rsidP="00B803B9">
            <w:r w:rsidRPr="00B803B9">
              <w:t>Definition</w:t>
            </w:r>
          </w:p>
        </w:tc>
      </w:tr>
      <w:tr w:rsidR="00F37465" w:rsidRPr="00B53FD1" w14:paraId="74C07641" w14:textId="77777777" w:rsidTr="00717939">
        <w:trPr>
          <w:trHeight w:val="300"/>
        </w:trPr>
        <w:tc>
          <w:tcPr>
            <w:tcW w:w="2482" w:type="dxa"/>
            <w:tcBorders>
              <w:top w:val="single" w:sz="4" w:space="0" w:color="auto"/>
              <w:left w:val="nil"/>
              <w:bottom w:val="nil"/>
              <w:right w:val="nil"/>
            </w:tcBorders>
            <w:noWrap/>
            <w:hideMark/>
          </w:tcPr>
          <w:p w14:paraId="76A59AC6" w14:textId="77777777" w:rsidR="00F37465" w:rsidRPr="00B53FD1" w:rsidRDefault="00F37465" w:rsidP="00B803B9">
            <w:proofErr w:type="spellStart"/>
            <w:r w:rsidRPr="00B53FD1">
              <w:t>Body_length</w:t>
            </w:r>
            <w:proofErr w:type="spellEnd"/>
          </w:p>
        </w:tc>
        <w:tc>
          <w:tcPr>
            <w:tcW w:w="2122" w:type="dxa"/>
            <w:tcBorders>
              <w:top w:val="single" w:sz="4" w:space="0" w:color="auto"/>
              <w:left w:val="nil"/>
              <w:bottom w:val="nil"/>
              <w:right w:val="nil"/>
            </w:tcBorders>
            <w:noWrap/>
            <w:hideMark/>
          </w:tcPr>
          <w:p w14:paraId="4A2F960A" w14:textId="77777777" w:rsidR="00F37465" w:rsidRPr="00B53FD1" w:rsidRDefault="00F37465" w:rsidP="00B803B9"/>
        </w:tc>
        <w:tc>
          <w:tcPr>
            <w:tcW w:w="783" w:type="dxa"/>
            <w:tcBorders>
              <w:top w:val="single" w:sz="4" w:space="0" w:color="auto"/>
              <w:left w:val="nil"/>
              <w:bottom w:val="nil"/>
              <w:right w:val="nil"/>
            </w:tcBorders>
            <w:noWrap/>
            <w:hideMark/>
          </w:tcPr>
          <w:p w14:paraId="1E9BDE11" w14:textId="77777777" w:rsidR="00F37465" w:rsidRPr="00B53FD1" w:rsidRDefault="00F37465" w:rsidP="00B803B9">
            <w:r w:rsidRPr="00B53FD1">
              <w:t>mm</w:t>
            </w:r>
          </w:p>
        </w:tc>
        <w:tc>
          <w:tcPr>
            <w:tcW w:w="7791" w:type="dxa"/>
            <w:tcBorders>
              <w:top w:val="single" w:sz="4" w:space="0" w:color="auto"/>
              <w:left w:val="nil"/>
              <w:bottom w:val="nil"/>
              <w:right w:val="nil"/>
            </w:tcBorders>
            <w:noWrap/>
            <w:hideMark/>
          </w:tcPr>
          <w:p w14:paraId="5CA3033F" w14:textId="13A2F3AD" w:rsidR="00B2671F" w:rsidRPr="00B53FD1" w:rsidRDefault="00F37465" w:rsidP="00B803B9">
            <w:proofErr w:type="spellStart"/>
            <w:r w:rsidRPr="00B53FD1">
              <w:t>Elytra_length</w:t>
            </w:r>
            <w:proofErr w:type="spellEnd"/>
            <w:r w:rsidRPr="00B53FD1">
              <w:t xml:space="preserve"> + </w:t>
            </w:r>
            <w:proofErr w:type="spellStart"/>
            <w:r w:rsidRPr="00B53FD1">
              <w:t>Pronotum_length</w:t>
            </w:r>
            <w:proofErr w:type="spellEnd"/>
            <w:r w:rsidRPr="00B53FD1">
              <w:t xml:space="preserve"> + </w:t>
            </w:r>
            <w:proofErr w:type="spellStart"/>
            <w:r w:rsidRPr="00B53FD1">
              <w:t>Head_length</w:t>
            </w:r>
            <w:proofErr w:type="spellEnd"/>
          </w:p>
        </w:tc>
      </w:tr>
      <w:tr w:rsidR="00F37465" w:rsidRPr="00B53FD1" w14:paraId="5F1AA290" w14:textId="77777777" w:rsidTr="00717939">
        <w:trPr>
          <w:trHeight w:val="870"/>
        </w:trPr>
        <w:tc>
          <w:tcPr>
            <w:tcW w:w="2482" w:type="dxa"/>
            <w:tcBorders>
              <w:top w:val="nil"/>
              <w:left w:val="nil"/>
              <w:bottom w:val="nil"/>
              <w:right w:val="nil"/>
            </w:tcBorders>
            <w:noWrap/>
            <w:hideMark/>
          </w:tcPr>
          <w:p w14:paraId="16858ACF" w14:textId="77777777" w:rsidR="00F37465" w:rsidRPr="00B53FD1" w:rsidRDefault="00F37465" w:rsidP="00B803B9"/>
        </w:tc>
        <w:tc>
          <w:tcPr>
            <w:tcW w:w="2122" w:type="dxa"/>
            <w:tcBorders>
              <w:top w:val="nil"/>
              <w:left w:val="nil"/>
              <w:bottom w:val="nil"/>
              <w:right w:val="nil"/>
            </w:tcBorders>
            <w:noWrap/>
            <w:hideMark/>
          </w:tcPr>
          <w:p w14:paraId="1C2AEFF5" w14:textId="77777777" w:rsidR="00F37465" w:rsidRPr="00B53FD1" w:rsidRDefault="00F37465" w:rsidP="00B803B9">
            <w:proofErr w:type="spellStart"/>
            <w:r w:rsidRPr="00B53FD1">
              <w:t>Elytra_length</w:t>
            </w:r>
            <w:proofErr w:type="spellEnd"/>
          </w:p>
        </w:tc>
        <w:tc>
          <w:tcPr>
            <w:tcW w:w="783" w:type="dxa"/>
            <w:tcBorders>
              <w:top w:val="nil"/>
              <w:left w:val="nil"/>
              <w:bottom w:val="nil"/>
              <w:right w:val="nil"/>
            </w:tcBorders>
            <w:noWrap/>
            <w:hideMark/>
          </w:tcPr>
          <w:p w14:paraId="36444BCB" w14:textId="77777777" w:rsidR="00F37465" w:rsidRPr="00B53FD1" w:rsidRDefault="00F37465" w:rsidP="00B803B9">
            <w:r w:rsidRPr="00B53FD1">
              <w:t>mm</w:t>
            </w:r>
          </w:p>
        </w:tc>
        <w:tc>
          <w:tcPr>
            <w:tcW w:w="7791" w:type="dxa"/>
            <w:tcBorders>
              <w:top w:val="nil"/>
              <w:left w:val="nil"/>
              <w:bottom w:val="nil"/>
              <w:right w:val="nil"/>
            </w:tcBorders>
            <w:hideMark/>
          </w:tcPr>
          <w:p w14:paraId="751C70A7" w14:textId="435BC7CE" w:rsidR="00B2671F" w:rsidRPr="00B53FD1" w:rsidRDefault="00F37465" w:rsidP="00B803B9">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717939">
        <w:trPr>
          <w:trHeight w:val="399"/>
        </w:trPr>
        <w:tc>
          <w:tcPr>
            <w:tcW w:w="2482" w:type="dxa"/>
            <w:tcBorders>
              <w:top w:val="nil"/>
              <w:left w:val="nil"/>
              <w:bottom w:val="nil"/>
              <w:right w:val="nil"/>
            </w:tcBorders>
            <w:noWrap/>
            <w:hideMark/>
          </w:tcPr>
          <w:p w14:paraId="1BDB5DBC" w14:textId="77777777" w:rsidR="00F37465" w:rsidRPr="00B53FD1" w:rsidRDefault="00F37465" w:rsidP="00B803B9"/>
        </w:tc>
        <w:tc>
          <w:tcPr>
            <w:tcW w:w="2122" w:type="dxa"/>
            <w:tcBorders>
              <w:top w:val="nil"/>
              <w:left w:val="nil"/>
              <w:bottom w:val="nil"/>
              <w:right w:val="nil"/>
            </w:tcBorders>
            <w:noWrap/>
            <w:hideMark/>
          </w:tcPr>
          <w:p w14:paraId="49A7AC98" w14:textId="77777777" w:rsidR="00F37465" w:rsidRPr="00B53FD1" w:rsidRDefault="00F37465" w:rsidP="00B803B9">
            <w:proofErr w:type="spellStart"/>
            <w:r w:rsidRPr="00B53FD1">
              <w:t>Pronotum_length</w:t>
            </w:r>
            <w:proofErr w:type="spellEnd"/>
          </w:p>
        </w:tc>
        <w:tc>
          <w:tcPr>
            <w:tcW w:w="783" w:type="dxa"/>
            <w:tcBorders>
              <w:top w:val="nil"/>
              <w:left w:val="nil"/>
              <w:bottom w:val="nil"/>
              <w:right w:val="nil"/>
            </w:tcBorders>
            <w:noWrap/>
            <w:hideMark/>
          </w:tcPr>
          <w:p w14:paraId="40951F02" w14:textId="77777777" w:rsidR="00F37465" w:rsidRPr="00B53FD1" w:rsidRDefault="00F37465" w:rsidP="00B803B9">
            <w:r w:rsidRPr="00B53FD1">
              <w:t>mm</w:t>
            </w:r>
          </w:p>
        </w:tc>
        <w:tc>
          <w:tcPr>
            <w:tcW w:w="7791" w:type="dxa"/>
            <w:tcBorders>
              <w:top w:val="nil"/>
              <w:left w:val="nil"/>
              <w:bottom w:val="nil"/>
              <w:right w:val="nil"/>
            </w:tcBorders>
            <w:noWrap/>
            <w:hideMark/>
          </w:tcPr>
          <w:p w14:paraId="33D356C2" w14:textId="77777777" w:rsidR="00F37465" w:rsidRPr="00B53FD1" w:rsidRDefault="00F37465" w:rsidP="00B803B9">
            <w:r w:rsidRPr="00B53FD1">
              <w:t>Distance, along midline, from anterior to posterior end of pronotum</w:t>
            </w:r>
          </w:p>
        </w:tc>
      </w:tr>
      <w:tr w:rsidR="00F37465" w:rsidRPr="00B53FD1" w14:paraId="383AC0A3" w14:textId="77777777" w:rsidTr="00717939">
        <w:trPr>
          <w:trHeight w:val="948"/>
        </w:trPr>
        <w:tc>
          <w:tcPr>
            <w:tcW w:w="2482" w:type="dxa"/>
            <w:tcBorders>
              <w:top w:val="nil"/>
              <w:left w:val="nil"/>
              <w:bottom w:val="nil"/>
              <w:right w:val="nil"/>
            </w:tcBorders>
            <w:noWrap/>
            <w:hideMark/>
          </w:tcPr>
          <w:p w14:paraId="14E7AA2B" w14:textId="77777777" w:rsidR="00F37465" w:rsidRPr="00B53FD1" w:rsidRDefault="00F37465" w:rsidP="00B803B9"/>
        </w:tc>
        <w:tc>
          <w:tcPr>
            <w:tcW w:w="2122" w:type="dxa"/>
            <w:tcBorders>
              <w:top w:val="nil"/>
              <w:left w:val="nil"/>
              <w:bottom w:val="nil"/>
              <w:right w:val="nil"/>
            </w:tcBorders>
            <w:noWrap/>
            <w:hideMark/>
          </w:tcPr>
          <w:p w14:paraId="1677F08A" w14:textId="77777777" w:rsidR="00F37465" w:rsidRPr="00B53FD1" w:rsidRDefault="00F37465" w:rsidP="00B803B9">
            <w:proofErr w:type="spellStart"/>
            <w:r w:rsidRPr="00B53FD1">
              <w:t>Head_length</w:t>
            </w:r>
            <w:proofErr w:type="spellEnd"/>
          </w:p>
        </w:tc>
        <w:tc>
          <w:tcPr>
            <w:tcW w:w="783" w:type="dxa"/>
            <w:tcBorders>
              <w:top w:val="nil"/>
              <w:left w:val="nil"/>
              <w:bottom w:val="nil"/>
              <w:right w:val="nil"/>
            </w:tcBorders>
            <w:noWrap/>
            <w:hideMark/>
          </w:tcPr>
          <w:p w14:paraId="1253AB76" w14:textId="77777777" w:rsidR="00F37465" w:rsidRPr="00B53FD1" w:rsidRDefault="00F37465" w:rsidP="00B803B9">
            <w:r w:rsidRPr="00B53FD1">
              <w:t>mm</w:t>
            </w:r>
          </w:p>
        </w:tc>
        <w:tc>
          <w:tcPr>
            <w:tcW w:w="7791" w:type="dxa"/>
            <w:tcBorders>
              <w:top w:val="nil"/>
              <w:left w:val="nil"/>
              <w:bottom w:val="nil"/>
              <w:right w:val="nil"/>
            </w:tcBorders>
            <w:hideMark/>
          </w:tcPr>
          <w:p w14:paraId="2EE592BA" w14:textId="7C974896" w:rsidR="00F37465" w:rsidRPr="00B53FD1" w:rsidRDefault="00F37465" w:rsidP="00B803B9">
            <w:r w:rsidRPr="00B53FD1">
              <w:t>Distance from tip of mandibles to anterior end of pronotum (follows Bousquet 2010). If mandibles are unequal in length, tak</w:t>
            </w:r>
            <w:r w:rsidR="00717939">
              <w:t>e</w:t>
            </w:r>
            <w:r w:rsidRPr="00B53FD1">
              <w:t xml:space="preserve"> the distance from the longer </w:t>
            </w:r>
            <w:r w:rsidR="00717939">
              <w:t>one. P</w:t>
            </w:r>
            <w:r w:rsidRPr="00B53FD1">
              <w:t xml:space="preserve">itch </w:t>
            </w:r>
            <w:proofErr w:type="gramStart"/>
            <w:r w:rsidRPr="00B53FD1">
              <w:t>beetle</w:t>
            </w:r>
            <w:proofErr w:type="gramEnd"/>
            <w:r w:rsidRPr="00B53FD1">
              <w:t xml:space="preserve"> up so that mandibles </w:t>
            </w:r>
            <w:proofErr w:type="gramStart"/>
            <w:r w:rsidRPr="00B53FD1">
              <w:t>are at</w:t>
            </w:r>
            <w:proofErr w:type="gramEnd"/>
            <w:r w:rsidRPr="00B53FD1">
              <w:t xml:space="preserve"> roughly same height as the frons.</w:t>
            </w:r>
          </w:p>
        </w:tc>
      </w:tr>
      <w:tr w:rsidR="00F37465" w:rsidRPr="00B53FD1" w14:paraId="1F263EAE" w14:textId="77777777" w:rsidTr="00717939">
        <w:trPr>
          <w:trHeight w:val="947"/>
        </w:trPr>
        <w:tc>
          <w:tcPr>
            <w:tcW w:w="2482" w:type="dxa"/>
            <w:tcBorders>
              <w:top w:val="nil"/>
              <w:left w:val="nil"/>
              <w:bottom w:val="nil"/>
              <w:right w:val="nil"/>
            </w:tcBorders>
            <w:noWrap/>
            <w:hideMark/>
          </w:tcPr>
          <w:p w14:paraId="4FE2A7C9" w14:textId="77777777" w:rsidR="00F37465" w:rsidRPr="00B53FD1" w:rsidRDefault="00F37465" w:rsidP="00B803B9">
            <w:proofErr w:type="spellStart"/>
            <w:r w:rsidRPr="00B53FD1">
              <w:t>Antenna_length</w:t>
            </w:r>
            <w:proofErr w:type="spellEnd"/>
          </w:p>
        </w:tc>
        <w:tc>
          <w:tcPr>
            <w:tcW w:w="2122" w:type="dxa"/>
            <w:tcBorders>
              <w:top w:val="nil"/>
              <w:left w:val="nil"/>
              <w:bottom w:val="nil"/>
              <w:right w:val="nil"/>
            </w:tcBorders>
            <w:noWrap/>
            <w:hideMark/>
          </w:tcPr>
          <w:p w14:paraId="454B9DDD" w14:textId="77777777" w:rsidR="00F37465" w:rsidRPr="00B53FD1" w:rsidRDefault="00F37465" w:rsidP="00B803B9"/>
        </w:tc>
        <w:tc>
          <w:tcPr>
            <w:tcW w:w="783" w:type="dxa"/>
            <w:tcBorders>
              <w:top w:val="nil"/>
              <w:left w:val="nil"/>
              <w:bottom w:val="nil"/>
              <w:right w:val="nil"/>
            </w:tcBorders>
            <w:noWrap/>
            <w:hideMark/>
          </w:tcPr>
          <w:p w14:paraId="00F40AF2" w14:textId="77777777" w:rsidR="00F37465" w:rsidRPr="00B53FD1" w:rsidRDefault="00F37465" w:rsidP="00B803B9">
            <w:r w:rsidRPr="00B53FD1">
              <w:t>mm</w:t>
            </w:r>
          </w:p>
        </w:tc>
        <w:tc>
          <w:tcPr>
            <w:tcW w:w="7791" w:type="dxa"/>
            <w:tcBorders>
              <w:top w:val="nil"/>
              <w:left w:val="nil"/>
              <w:bottom w:val="nil"/>
              <w:right w:val="nil"/>
            </w:tcBorders>
            <w:hideMark/>
          </w:tcPr>
          <w:p w14:paraId="2D54895B" w14:textId="77777777" w:rsidR="00F37465" w:rsidRPr="00B53FD1" w:rsidRDefault="00F37465" w:rsidP="00B803B9">
            <w:r w:rsidRPr="00B53FD1">
              <w:t xml:space="preserve">Distance from the base to tip of antenna. Choose the left or right antenna depending on which is less </w:t>
            </w:r>
            <w:proofErr w:type="gramStart"/>
            <w:r w:rsidRPr="00B53FD1">
              <w:t>curved</w:t>
            </w:r>
            <w:proofErr w:type="gramEnd"/>
            <w:r w:rsidRPr="00B53FD1">
              <w:t xml:space="preserve"> and which one is not missing any segments. If necessary, divide the antenna into parts and add up the lengths.</w:t>
            </w:r>
          </w:p>
        </w:tc>
      </w:tr>
      <w:tr w:rsidR="00F37465" w:rsidRPr="00B53FD1" w14:paraId="4D4FED69" w14:textId="77777777" w:rsidTr="00717939">
        <w:trPr>
          <w:trHeight w:val="290"/>
        </w:trPr>
        <w:tc>
          <w:tcPr>
            <w:tcW w:w="2482" w:type="dxa"/>
            <w:tcBorders>
              <w:top w:val="nil"/>
              <w:left w:val="nil"/>
              <w:bottom w:val="nil"/>
              <w:right w:val="nil"/>
            </w:tcBorders>
            <w:noWrap/>
            <w:hideMark/>
          </w:tcPr>
          <w:p w14:paraId="0D6E9F24" w14:textId="77777777" w:rsidR="00F37465" w:rsidRPr="00B53FD1" w:rsidRDefault="00F37465" w:rsidP="00B803B9">
            <w:proofErr w:type="spellStart"/>
            <w:r w:rsidRPr="00B53FD1">
              <w:t>Eye_protrusion</w:t>
            </w:r>
            <w:proofErr w:type="spellEnd"/>
          </w:p>
        </w:tc>
        <w:tc>
          <w:tcPr>
            <w:tcW w:w="2122" w:type="dxa"/>
            <w:tcBorders>
              <w:top w:val="nil"/>
              <w:left w:val="nil"/>
              <w:bottom w:val="nil"/>
              <w:right w:val="nil"/>
            </w:tcBorders>
            <w:noWrap/>
            <w:hideMark/>
          </w:tcPr>
          <w:p w14:paraId="67DBF03B" w14:textId="77777777" w:rsidR="00F37465" w:rsidRPr="00B53FD1" w:rsidRDefault="00F37465" w:rsidP="00B803B9"/>
        </w:tc>
        <w:tc>
          <w:tcPr>
            <w:tcW w:w="783" w:type="dxa"/>
            <w:tcBorders>
              <w:top w:val="nil"/>
              <w:left w:val="nil"/>
              <w:bottom w:val="nil"/>
              <w:right w:val="nil"/>
            </w:tcBorders>
            <w:noWrap/>
            <w:hideMark/>
          </w:tcPr>
          <w:p w14:paraId="7B9C048F" w14:textId="77777777" w:rsidR="00F37465" w:rsidRPr="00B53FD1" w:rsidRDefault="00F37465" w:rsidP="00B803B9">
            <w:r w:rsidRPr="00B53FD1">
              <w:t>mm</w:t>
            </w:r>
          </w:p>
        </w:tc>
        <w:tc>
          <w:tcPr>
            <w:tcW w:w="7791" w:type="dxa"/>
            <w:tcBorders>
              <w:top w:val="nil"/>
              <w:left w:val="nil"/>
              <w:bottom w:val="nil"/>
              <w:right w:val="nil"/>
            </w:tcBorders>
            <w:noWrap/>
            <w:hideMark/>
          </w:tcPr>
          <w:p w14:paraId="2B67EF31" w14:textId="77777777" w:rsidR="00F37465" w:rsidRPr="00B53FD1" w:rsidRDefault="00F37465" w:rsidP="00B803B9">
            <w:proofErr w:type="spellStart"/>
            <w:r w:rsidRPr="00B53FD1">
              <w:t>Outer_eye_distance</w:t>
            </w:r>
            <w:proofErr w:type="spellEnd"/>
            <w:r w:rsidRPr="00B53FD1">
              <w:t xml:space="preserve"> - </w:t>
            </w:r>
            <w:proofErr w:type="spellStart"/>
            <w:r w:rsidRPr="00B53FD1">
              <w:t>Inner_eye_distance</w:t>
            </w:r>
            <w:proofErr w:type="spellEnd"/>
          </w:p>
        </w:tc>
      </w:tr>
      <w:tr w:rsidR="00F37465" w:rsidRPr="00B53FD1" w14:paraId="537BABD6" w14:textId="77777777" w:rsidTr="00717939">
        <w:trPr>
          <w:trHeight w:val="580"/>
        </w:trPr>
        <w:tc>
          <w:tcPr>
            <w:tcW w:w="2482" w:type="dxa"/>
            <w:tcBorders>
              <w:top w:val="nil"/>
              <w:left w:val="nil"/>
              <w:bottom w:val="nil"/>
              <w:right w:val="nil"/>
            </w:tcBorders>
            <w:noWrap/>
            <w:hideMark/>
          </w:tcPr>
          <w:p w14:paraId="0E53C158" w14:textId="77777777" w:rsidR="00F37465" w:rsidRPr="00B53FD1" w:rsidRDefault="00F37465" w:rsidP="00B803B9"/>
        </w:tc>
        <w:tc>
          <w:tcPr>
            <w:tcW w:w="2122" w:type="dxa"/>
            <w:tcBorders>
              <w:top w:val="nil"/>
              <w:left w:val="nil"/>
              <w:bottom w:val="nil"/>
              <w:right w:val="nil"/>
            </w:tcBorders>
            <w:noWrap/>
            <w:hideMark/>
          </w:tcPr>
          <w:p w14:paraId="3E2D0B89" w14:textId="77777777" w:rsidR="00F37465" w:rsidRPr="00B53FD1" w:rsidRDefault="00F37465" w:rsidP="00B803B9">
            <w:proofErr w:type="spellStart"/>
            <w:r w:rsidRPr="00B53FD1">
              <w:t>Outer_eye_distance</w:t>
            </w:r>
            <w:proofErr w:type="spellEnd"/>
          </w:p>
        </w:tc>
        <w:tc>
          <w:tcPr>
            <w:tcW w:w="783" w:type="dxa"/>
            <w:tcBorders>
              <w:top w:val="nil"/>
              <w:left w:val="nil"/>
              <w:bottom w:val="nil"/>
              <w:right w:val="nil"/>
            </w:tcBorders>
            <w:noWrap/>
            <w:hideMark/>
          </w:tcPr>
          <w:p w14:paraId="612053F2" w14:textId="77777777" w:rsidR="00F37465" w:rsidRPr="00B53FD1" w:rsidRDefault="00F37465" w:rsidP="00B803B9">
            <w:r w:rsidRPr="00B53FD1">
              <w:t>mm</w:t>
            </w:r>
          </w:p>
        </w:tc>
        <w:tc>
          <w:tcPr>
            <w:tcW w:w="7791" w:type="dxa"/>
            <w:tcBorders>
              <w:top w:val="nil"/>
              <w:left w:val="nil"/>
              <w:bottom w:val="nil"/>
              <w:right w:val="nil"/>
            </w:tcBorders>
            <w:hideMark/>
          </w:tcPr>
          <w:p w14:paraId="30414833" w14:textId="77777777" w:rsidR="00F37465" w:rsidRPr="00B53FD1" w:rsidRDefault="00F37465" w:rsidP="00B803B9">
            <w:r w:rsidRPr="00B53FD1">
              <w:t xml:space="preserve">Distance between apical sides of each compound eye, EVEN if the head behind or around the eyes is slightly wider than the measured distance (example: </w:t>
            </w:r>
            <w:proofErr w:type="spellStart"/>
            <w:r w:rsidRPr="00B53FD1">
              <w:rPr>
                <w:i/>
                <w:iCs/>
              </w:rPr>
              <w:t>Pterostichus</w:t>
            </w:r>
            <w:proofErr w:type="spellEnd"/>
            <w:r w:rsidRPr="00B53FD1">
              <w:rPr>
                <w:i/>
                <w:iCs/>
              </w:rPr>
              <w:t xml:space="preserve"> rostratus</w:t>
            </w:r>
            <w:r w:rsidRPr="00B53FD1">
              <w:t>)</w:t>
            </w:r>
          </w:p>
        </w:tc>
      </w:tr>
      <w:tr w:rsidR="00F37465" w:rsidRPr="00B53FD1" w14:paraId="0C0F1634" w14:textId="77777777" w:rsidTr="00717939">
        <w:trPr>
          <w:trHeight w:val="580"/>
        </w:trPr>
        <w:tc>
          <w:tcPr>
            <w:tcW w:w="2482" w:type="dxa"/>
            <w:tcBorders>
              <w:top w:val="nil"/>
              <w:left w:val="nil"/>
              <w:bottom w:val="single" w:sz="4" w:space="0" w:color="auto"/>
              <w:right w:val="nil"/>
            </w:tcBorders>
            <w:noWrap/>
            <w:hideMark/>
          </w:tcPr>
          <w:p w14:paraId="4A7C0C61" w14:textId="77777777" w:rsidR="00F37465" w:rsidRPr="00B53FD1" w:rsidRDefault="00F37465" w:rsidP="00B803B9"/>
        </w:tc>
        <w:tc>
          <w:tcPr>
            <w:tcW w:w="2122" w:type="dxa"/>
            <w:tcBorders>
              <w:top w:val="nil"/>
              <w:left w:val="nil"/>
              <w:bottom w:val="single" w:sz="4" w:space="0" w:color="auto"/>
              <w:right w:val="nil"/>
            </w:tcBorders>
            <w:noWrap/>
            <w:hideMark/>
          </w:tcPr>
          <w:p w14:paraId="13F3C4B3" w14:textId="77777777" w:rsidR="00F37465" w:rsidRPr="00B53FD1" w:rsidRDefault="00F37465" w:rsidP="00B803B9">
            <w:proofErr w:type="spellStart"/>
            <w:r w:rsidRPr="00B53FD1">
              <w:t>Inner_eye_distance</w:t>
            </w:r>
            <w:proofErr w:type="spellEnd"/>
          </w:p>
        </w:tc>
        <w:tc>
          <w:tcPr>
            <w:tcW w:w="783" w:type="dxa"/>
            <w:tcBorders>
              <w:top w:val="nil"/>
              <w:left w:val="nil"/>
              <w:bottom w:val="single" w:sz="4" w:space="0" w:color="auto"/>
              <w:right w:val="nil"/>
            </w:tcBorders>
            <w:noWrap/>
            <w:hideMark/>
          </w:tcPr>
          <w:p w14:paraId="09CDCA3E" w14:textId="77777777" w:rsidR="00F37465" w:rsidRPr="00B53FD1" w:rsidRDefault="00F37465" w:rsidP="00B803B9">
            <w:r w:rsidRPr="00B53FD1">
              <w:t>mm</w:t>
            </w:r>
          </w:p>
        </w:tc>
        <w:tc>
          <w:tcPr>
            <w:tcW w:w="7791" w:type="dxa"/>
            <w:tcBorders>
              <w:top w:val="nil"/>
              <w:left w:val="nil"/>
              <w:bottom w:val="single" w:sz="4" w:space="0" w:color="auto"/>
              <w:right w:val="nil"/>
            </w:tcBorders>
            <w:hideMark/>
          </w:tcPr>
          <w:p w14:paraId="36D45D61" w14:textId="77777777" w:rsidR="00F37465" w:rsidRPr="00B53FD1" w:rsidRDefault="00F37465" w:rsidP="00B803B9">
            <w:r w:rsidRPr="00B53FD1">
              <w:t>Looking down at the dorsal surface of the beetle's head, find the minimum separation between the interior edges of the compound eyes</w:t>
            </w:r>
          </w:p>
        </w:tc>
      </w:tr>
      <w:tr w:rsidR="00F37465" w:rsidRPr="00B53FD1" w14:paraId="20BA22EB" w14:textId="77777777" w:rsidTr="00717939">
        <w:trPr>
          <w:trHeight w:val="290"/>
        </w:trPr>
        <w:tc>
          <w:tcPr>
            <w:tcW w:w="2482" w:type="dxa"/>
            <w:tcBorders>
              <w:top w:val="single" w:sz="4" w:space="0" w:color="auto"/>
              <w:bottom w:val="nil"/>
            </w:tcBorders>
            <w:noWrap/>
            <w:hideMark/>
          </w:tcPr>
          <w:p w14:paraId="39D372B4" w14:textId="77777777" w:rsidR="00F37465" w:rsidRPr="00B53FD1" w:rsidRDefault="00F37465" w:rsidP="00B803B9"/>
        </w:tc>
        <w:tc>
          <w:tcPr>
            <w:tcW w:w="2122" w:type="dxa"/>
            <w:tcBorders>
              <w:top w:val="single" w:sz="4" w:space="0" w:color="auto"/>
              <w:bottom w:val="nil"/>
            </w:tcBorders>
            <w:noWrap/>
            <w:hideMark/>
          </w:tcPr>
          <w:p w14:paraId="7FE42480" w14:textId="77777777" w:rsidR="00F37465" w:rsidRPr="00B53FD1" w:rsidRDefault="00F37465" w:rsidP="00B803B9"/>
        </w:tc>
        <w:tc>
          <w:tcPr>
            <w:tcW w:w="783" w:type="dxa"/>
            <w:tcBorders>
              <w:top w:val="single" w:sz="4" w:space="0" w:color="auto"/>
              <w:bottom w:val="nil"/>
            </w:tcBorders>
            <w:noWrap/>
            <w:hideMark/>
          </w:tcPr>
          <w:p w14:paraId="6E593CC8" w14:textId="77777777" w:rsidR="00F37465" w:rsidRPr="00B53FD1" w:rsidRDefault="00F37465" w:rsidP="00B803B9"/>
        </w:tc>
        <w:tc>
          <w:tcPr>
            <w:tcW w:w="7791" w:type="dxa"/>
            <w:tcBorders>
              <w:top w:val="single" w:sz="4" w:space="0" w:color="auto"/>
              <w:bottom w:val="nil"/>
            </w:tcBorders>
            <w:hideMark/>
          </w:tcPr>
          <w:p w14:paraId="707DAF47" w14:textId="77777777" w:rsidR="00F37465" w:rsidRPr="00B53FD1" w:rsidRDefault="00F37465" w:rsidP="00B803B9"/>
        </w:tc>
      </w:tr>
      <w:tr w:rsidR="00717939" w:rsidRPr="00B53FD1" w14:paraId="421E3B9E" w14:textId="77777777" w:rsidTr="00717939">
        <w:trPr>
          <w:trHeight w:val="290"/>
        </w:trPr>
        <w:tc>
          <w:tcPr>
            <w:tcW w:w="2482" w:type="dxa"/>
            <w:tcBorders>
              <w:top w:val="nil"/>
              <w:bottom w:val="nil"/>
            </w:tcBorders>
            <w:noWrap/>
          </w:tcPr>
          <w:p w14:paraId="2DBE95D6" w14:textId="77777777" w:rsidR="00717939" w:rsidRPr="00B53FD1" w:rsidRDefault="00717939" w:rsidP="00B803B9"/>
        </w:tc>
        <w:tc>
          <w:tcPr>
            <w:tcW w:w="2122" w:type="dxa"/>
            <w:tcBorders>
              <w:top w:val="nil"/>
              <w:bottom w:val="nil"/>
            </w:tcBorders>
            <w:noWrap/>
          </w:tcPr>
          <w:p w14:paraId="0386F25C" w14:textId="77777777" w:rsidR="00717939" w:rsidRPr="00B53FD1" w:rsidRDefault="00717939" w:rsidP="00B803B9"/>
        </w:tc>
        <w:tc>
          <w:tcPr>
            <w:tcW w:w="783" w:type="dxa"/>
            <w:tcBorders>
              <w:top w:val="nil"/>
              <w:bottom w:val="nil"/>
            </w:tcBorders>
            <w:noWrap/>
          </w:tcPr>
          <w:p w14:paraId="6B0C6F10" w14:textId="77777777" w:rsidR="00717939" w:rsidRPr="00B53FD1" w:rsidRDefault="00717939" w:rsidP="00B803B9"/>
        </w:tc>
        <w:tc>
          <w:tcPr>
            <w:tcW w:w="7791" w:type="dxa"/>
            <w:tcBorders>
              <w:top w:val="nil"/>
              <w:bottom w:val="nil"/>
            </w:tcBorders>
          </w:tcPr>
          <w:p w14:paraId="570DA921" w14:textId="415A2F33" w:rsidR="00717939" w:rsidRPr="00B53FD1" w:rsidRDefault="00717939" w:rsidP="00B803B9">
            <w:r>
              <w:t xml:space="preserve">                                                                                         Continued</w:t>
            </w:r>
          </w:p>
        </w:tc>
      </w:tr>
      <w:tr w:rsidR="00717939" w:rsidRPr="00B53FD1" w14:paraId="466F361D" w14:textId="77777777" w:rsidTr="00717939">
        <w:trPr>
          <w:trHeight w:val="550"/>
        </w:trPr>
        <w:tc>
          <w:tcPr>
            <w:tcW w:w="2482" w:type="dxa"/>
            <w:tcBorders>
              <w:top w:val="nil"/>
              <w:bottom w:val="nil"/>
            </w:tcBorders>
            <w:noWrap/>
          </w:tcPr>
          <w:p w14:paraId="41C6AC3A" w14:textId="77777777" w:rsidR="00717939" w:rsidRPr="00B803B9" w:rsidRDefault="00717939" w:rsidP="00717939"/>
        </w:tc>
        <w:tc>
          <w:tcPr>
            <w:tcW w:w="2122" w:type="dxa"/>
            <w:tcBorders>
              <w:top w:val="nil"/>
              <w:bottom w:val="nil"/>
            </w:tcBorders>
            <w:noWrap/>
          </w:tcPr>
          <w:p w14:paraId="7DCA0CE6" w14:textId="77777777" w:rsidR="00717939" w:rsidRPr="00B803B9" w:rsidRDefault="00717939" w:rsidP="00717939"/>
        </w:tc>
        <w:tc>
          <w:tcPr>
            <w:tcW w:w="783" w:type="dxa"/>
            <w:tcBorders>
              <w:top w:val="nil"/>
              <w:bottom w:val="nil"/>
            </w:tcBorders>
            <w:noWrap/>
          </w:tcPr>
          <w:p w14:paraId="4B5DDFF8" w14:textId="77777777" w:rsidR="00717939" w:rsidRPr="00B803B9" w:rsidRDefault="00717939" w:rsidP="00717939"/>
        </w:tc>
        <w:tc>
          <w:tcPr>
            <w:tcW w:w="7791" w:type="dxa"/>
            <w:tcBorders>
              <w:top w:val="nil"/>
              <w:bottom w:val="nil"/>
            </w:tcBorders>
          </w:tcPr>
          <w:p w14:paraId="6B661637" w14:textId="77777777" w:rsidR="00717939" w:rsidRPr="00B803B9" w:rsidRDefault="00717939" w:rsidP="00717939"/>
        </w:tc>
      </w:tr>
      <w:tr w:rsidR="00717939" w:rsidRPr="00B53FD1" w14:paraId="59AC4332" w14:textId="77777777" w:rsidTr="00717939">
        <w:trPr>
          <w:trHeight w:val="550"/>
        </w:trPr>
        <w:tc>
          <w:tcPr>
            <w:tcW w:w="2482" w:type="dxa"/>
            <w:tcBorders>
              <w:top w:val="nil"/>
              <w:bottom w:val="single" w:sz="4" w:space="0" w:color="auto"/>
            </w:tcBorders>
            <w:noWrap/>
          </w:tcPr>
          <w:p w14:paraId="53C318E4" w14:textId="779B44CA" w:rsidR="00717939" w:rsidRPr="00B803B9" w:rsidRDefault="00717939" w:rsidP="00717939">
            <w:r>
              <w:lastRenderedPageBreak/>
              <w:t>Table B.4 Continued</w:t>
            </w:r>
          </w:p>
        </w:tc>
        <w:tc>
          <w:tcPr>
            <w:tcW w:w="2122" w:type="dxa"/>
            <w:tcBorders>
              <w:top w:val="nil"/>
              <w:bottom w:val="single" w:sz="4" w:space="0" w:color="auto"/>
            </w:tcBorders>
            <w:noWrap/>
          </w:tcPr>
          <w:p w14:paraId="7E9EB6E5" w14:textId="77777777" w:rsidR="00717939" w:rsidRPr="00B803B9" w:rsidRDefault="00717939" w:rsidP="00717939"/>
        </w:tc>
        <w:tc>
          <w:tcPr>
            <w:tcW w:w="783" w:type="dxa"/>
            <w:tcBorders>
              <w:top w:val="nil"/>
              <w:bottom w:val="single" w:sz="4" w:space="0" w:color="auto"/>
            </w:tcBorders>
            <w:noWrap/>
          </w:tcPr>
          <w:p w14:paraId="29DB67C1" w14:textId="77777777" w:rsidR="00717939" w:rsidRPr="00B803B9" w:rsidRDefault="00717939" w:rsidP="00717939"/>
        </w:tc>
        <w:tc>
          <w:tcPr>
            <w:tcW w:w="7791" w:type="dxa"/>
            <w:tcBorders>
              <w:top w:val="nil"/>
              <w:bottom w:val="single" w:sz="4" w:space="0" w:color="auto"/>
            </w:tcBorders>
          </w:tcPr>
          <w:p w14:paraId="612814A1" w14:textId="77777777" w:rsidR="00717939" w:rsidRPr="00B803B9" w:rsidRDefault="00717939" w:rsidP="00717939"/>
        </w:tc>
      </w:tr>
      <w:tr w:rsidR="00717939" w:rsidRPr="00B53FD1" w14:paraId="443C84CD" w14:textId="77777777" w:rsidTr="00717939">
        <w:trPr>
          <w:trHeight w:val="692"/>
        </w:trPr>
        <w:tc>
          <w:tcPr>
            <w:tcW w:w="2482" w:type="dxa"/>
            <w:tcBorders>
              <w:top w:val="single" w:sz="4" w:space="0" w:color="auto"/>
              <w:bottom w:val="single" w:sz="4" w:space="0" w:color="auto"/>
            </w:tcBorders>
            <w:noWrap/>
          </w:tcPr>
          <w:p w14:paraId="37520F22" w14:textId="71993BD7" w:rsidR="00717939" w:rsidRPr="00B53FD1" w:rsidRDefault="00717939" w:rsidP="00717939">
            <w:r w:rsidRPr="00B803B9">
              <w:t>Morphological trait</w:t>
            </w:r>
          </w:p>
        </w:tc>
        <w:tc>
          <w:tcPr>
            <w:tcW w:w="2122" w:type="dxa"/>
            <w:tcBorders>
              <w:top w:val="single" w:sz="4" w:space="0" w:color="auto"/>
              <w:bottom w:val="single" w:sz="4" w:space="0" w:color="auto"/>
            </w:tcBorders>
            <w:noWrap/>
          </w:tcPr>
          <w:p w14:paraId="621B5621" w14:textId="1E998EA9" w:rsidR="00717939" w:rsidRPr="00B53FD1" w:rsidRDefault="00717939" w:rsidP="00717939">
            <w:r w:rsidRPr="00B803B9">
              <w:t>Measured components</w:t>
            </w:r>
          </w:p>
        </w:tc>
        <w:tc>
          <w:tcPr>
            <w:tcW w:w="783" w:type="dxa"/>
            <w:tcBorders>
              <w:top w:val="single" w:sz="4" w:space="0" w:color="auto"/>
              <w:bottom w:val="single" w:sz="4" w:space="0" w:color="auto"/>
            </w:tcBorders>
            <w:noWrap/>
          </w:tcPr>
          <w:p w14:paraId="4DC41477" w14:textId="04029E13" w:rsidR="00717939" w:rsidRPr="00B53FD1" w:rsidRDefault="00717939" w:rsidP="00717939">
            <w:r w:rsidRPr="00B803B9">
              <w:t>Unit</w:t>
            </w:r>
          </w:p>
        </w:tc>
        <w:tc>
          <w:tcPr>
            <w:tcW w:w="7791" w:type="dxa"/>
            <w:tcBorders>
              <w:top w:val="single" w:sz="4" w:space="0" w:color="auto"/>
              <w:bottom w:val="single" w:sz="4" w:space="0" w:color="auto"/>
            </w:tcBorders>
          </w:tcPr>
          <w:p w14:paraId="76520952" w14:textId="7376E69D" w:rsidR="00717939" w:rsidRPr="00B53FD1" w:rsidRDefault="00717939" w:rsidP="00717939">
            <w:r w:rsidRPr="00B803B9">
              <w:t>Definition</w:t>
            </w:r>
          </w:p>
        </w:tc>
      </w:tr>
      <w:tr w:rsidR="00F37465" w:rsidRPr="00B53FD1" w14:paraId="4608EF86" w14:textId="77777777" w:rsidTr="00717939">
        <w:trPr>
          <w:trHeight w:val="1160"/>
        </w:trPr>
        <w:tc>
          <w:tcPr>
            <w:tcW w:w="2482" w:type="dxa"/>
            <w:tcBorders>
              <w:top w:val="single" w:sz="4" w:space="0" w:color="auto"/>
            </w:tcBorders>
            <w:noWrap/>
            <w:hideMark/>
          </w:tcPr>
          <w:p w14:paraId="1FDA490C" w14:textId="77777777" w:rsidR="00F37465" w:rsidRPr="00B53FD1" w:rsidRDefault="00F37465" w:rsidP="00B803B9">
            <w:proofErr w:type="spellStart"/>
            <w:r w:rsidRPr="00B53FD1">
              <w:t>Eye_length</w:t>
            </w:r>
            <w:proofErr w:type="spellEnd"/>
          </w:p>
        </w:tc>
        <w:tc>
          <w:tcPr>
            <w:tcW w:w="2122" w:type="dxa"/>
            <w:tcBorders>
              <w:top w:val="single" w:sz="4" w:space="0" w:color="auto"/>
            </w:tcBorders>
            <w:noWrap/>
            <w:hideMark/>
          </w:tcPr>
          <w:p w14:paraId="14310344" w14:textId="77777777" w:rsidR="00F37465" w:rsidRPr="00B53FD1" w:rsidRDefault="00F37465" w:rsidP="00B803B9"/>
        </w:tc>
        <w:tc>
          <w:tcPr>
            <w:tcW w:w="783" w:type="dxa"/>
            <w:tcBorders>
              <w:top w:val="single" w:sz="4" w:space="0" w:color="auto"/>
            </w:tcBorders>
            <w:noWrap/>
            <w:hideMark/>
          </w:tcPr>
          <w:p w14:paraId="3756FA21" w14:textId="77777777" w:rsidR="00F37465" w:rsidRPr="00B53FD1" w:rsidRDefault="00F37465" w:rsidP="00B803B9">
            <w:r w:rsidRPr="00B53FD1">
              <w:t>mm</w:t>
            </w:r>
          </w:p>
        </w:tc>
        <w:tc>
          <w:tcPr>
            <w:tcW w:w="7791" w:type="dxa"/>
            <w:tcBorders>
              <w:top w:val="single" w:sz="4" w:space="0" w:color="auto"/>
            </w:tcBorders>
            <w:hideMark/>
          </w:tcPr>
          <w:p w14:paraId="1EC6A732" w14:textId="77777777" w:rsidR="00F37465" w:rsidRPr="00B53FD1" w:rsidRDefault="00F37465" w:rsidP="00B803B9">
            <w:r w:rsidRPr="00B53FD1">
              <w:t xml:space="preserve">Look at beetle in profile. Turn the beetle so the rounded part of the eye is pointing straight up towards the lens of the microscope. Then measure from the anterior to posterior of the part covered in ommatidia. Measure along the direction from lateral </w:t>
            </w:r>
            <w:proofErr w:type="spellStart"/>
            <w:r w:rsidRPr="00B53FD1">
              <w:t>pronotal</w:t>
            </w:r>
            <w:proofErr w:type="spellEnd"/>
            <w:r w:rsidRPr="00B53FD1">
              <w:t xml:space="preserve"> edge to mandibles</w:t>
            </w:r>
          </w:p>
        </w:tc>
      </w:tr>
      <w:tr w:rsidR="00F37465" w:rsidRPr="00B53FD1" w14:paraId="15BA8555" w14:textId="77777777" w:rsidTr="00B2671F">
        <w:trPr>
          <w:trHeight w:val="290"/>
        </w:trPr>
        <w:tc>
          <w:tcPr>
            <w:tcW w:w="2482" w:type="dxa"/>
            <w:noWrap/>
            <w:hideMark/>
          </w:tcPr>
          <w:p w14:paraId="5FD9B0A9" w14:textId="77777777" w:rsidR="00F37465" w:rsidRPr="00B53FD1" w:rsidRDefault="00F37465" w:rsidP="00B803B9">
            <w:proofErr w:type="spellStart"/>
            <w:r w:rsidRPr="00B53FD1">
              <w:t>Pronotum_width</w:t>
            </w:r>
            <w:proofErr w:type="spellEnd"/>
          </w:p>
        </w:tc>
        <w:tc>
          <w:tcPr>
            <w:tcW w:w="2122" w:type="dxa"/>
            <w:noWrap/>
            <w:hideMark/>
          </w:tcPr>
          <w:p w14:paraId="3D5B1A16" w14:textId="77777777" w:rsidR="00F37465" w:rsidRPr="00B53FD1" w:rsidRDefault="00F37465" w:rsidP="00B803B9"/>
        </w:tc>
        <w:tc>
          <w:tcPr>
            <w:tcW w:w="783" w:type="dxa"/>
            <w:noWrap/>
            <w:hideMark/>
          </w:tcPr>
          <w:p w14:paraId="6B049DE6" w14:textId="77777777" w:rsidR="00F37465" w:rsidRPr="00B53FD1" w:rsidRDefault="00F37465" w:rsidP="00B803B9">
            <w:r w:rsidRPr="00B53FD1">
              <w:t>mm</w:t>
            </w:r>
          </w:p>
        </w:tc>
        <w:tc>
          <w:tcPr>
            <w:tcW w:w="7791" w:type="dxa"/>
            <w:noWrap/>
            <w:hideMark/>
          </w:tcPr>
          <w:p w14:paraId="2B2A6D94" w14:textId="77777777" w:rsidR="00F37465" w:rsidRPr="00B53FD1" w:rsidRDefault="00F37465" w:rsidP="00B803B9">
            <w:r w:rsidRPr="00B53FD1">
              <w:t>Distance between marginal sides of pronotum at their widest point</w:t>
            </w:r>
          </w:p>
        </w:tc>
      </w:tr>
      <w:tr w:rsidR="00F37465" w:rsidRPr="00B53FD1" w14:paraId="1C07568F" w14:textId="77777777" w:rsidTr="00B2671F">
        <w:trPr>
          <w:trHeight w:val="290"/>
        </w:trPr>
        <w:tc>
          <w:tcPr>
            <w:tcW w:w="2482" w:type="dxa"/>
            <w:noWrap/>
            <w:hideMark/>
          </w:tcPr>
          <w:p w14:paraId="2F99DB0E" w14:textId="77777777" w:rsidR="00F37465" w:rsidRPr="00B53FD1" w:rsidRDefault="00F37465" w:rsidP="00B803B9"/>
        </w:tc>
        <w:tc>
          <w:tcPr>
            <w:tcW w:w="2122" w:type="dxa"/>
            <w:noWrap/>
            <w:hideMark/>
          </w:tcPr>
          <w:p w14:paraId="3C75855F" w14:textId="77777777" w:rsidR="00F37465" w:rsidRPr="00B53FD1" w:rsidRDefault="00F37465" w:rsidP="00B803B9"/>
        </w:tc>
        <w:tc>
          <w:tcPr>
            <w:tcW w:w="783" w:type="dxa"/>
            <w:noWrap/>
            <w:hideMark/>
          </w:tcPr>
          <w:p w14:paraId="038A6CD3" w14:textId="77777777" w:rsidR="00F37465" w:rsidRPr="00B53FD1" w:rsidRDefault="00F37465" w:rsidP="00B803B9"/>
        </w:tc>
        <w:tc>
          <w:tcPr>
            <w:tcW w:w="7791" w:type="dxa"/>
            <w:noWrap/>
            <w:hideMark/>
          </w:tcPr>
          <w:p w14:paraId="707D8FEC" w14:textId="77777777" w:rsidR="00F37465" w:rsidRPr="00B53FD1" w:rsidRDefault="00F37465" w:rsidP="00B803B9"/>
        </w:tc>
      </w:tr>
      <w:tr w:rsidR="00F37465" w:rsidRPr="00B53FD1" w14:paraId="65E96BE9" w14:textId="77777777" w:rsidTr="00B2671F">
        <w:trPr>
          <w:trHeight w:val="580"/>
        </w:trPr>
        <w:tc>
          <w:tcPr>
            <w:tcW w:w="2482" w:type="dxa"/>
            <w:noWrap/>
            <w:hideMark/>
          </w:tcPr>
          <w:p w14:paraId="60906F4F" w14:textId="77777777" w:rsidR="00F37465" w:rsidRPr="00B53FD1" w:rsidRDefault="00F37465" w:rsidP="00B803B9">
            <w:proofErr w:type="spellStart"/>
            <w:r w:rsidRPr="00B53FD1">
              <w:t>Abdomen_width</w:t>
            </w:r>
            <w:proofErr w:type="spellEnd"/>
          </w:p>
        </w:tc>
        <w:tc>
          <w:tcPr>
            <w:tcW w:w="2122" w:type="dxa"/>
            <w:noWrap/>
            <w:hideMark/>
          </w:tcPr>
          <w:p w14:paraId="200B0EDB" w14:textId="77777777" w:rsidR="00F37465" w:rsidRPr="00B53FD1" w:rsidRDefault="00F37465" w:rsidP="00B803B9"/>
        </w:tc>
        <w:tc>
          <w:tcPr>
            <w:tcW w:w="783" w:type="dxa"/>
            <w:noWrap/>
            <w:hideMark/>
          </w:tcPr>
          <w:p w14:paraId="6345A346" w14:textId="77777777" w:rsidR="00F37465" w:rsidRPr="00B53FD1" w:rsidRDefault="00F37465" w:rsidP="00B803B9">
            <w:r w:rsidRPr="00B53FD1">
              <w:t>mm</w:t>
            </w:r>
          </w:p>
        </w:tc>
        <w:tc>
          <w:tcPr>
            <w:tcW w:w="7791" w:type="dxa"/>
            <w:hideMark/>
          </w:tcPr>
          <w:p w14:paraId="0195ABB8" w14:textId="77777777" w:rsidR="00F37465" w:rsidRPr="00B53FD1" w:rsidRDefault="00F37465" w:rsidP="00B803B9">
            <w:r w:rsidRPr="00B53FD1">
              <w:t>Distance between marginal sides of elytra or abdomen at widest point. If the elytra are widely separated, then measure width of one elytron and multiply by 2.</w:t>
            </w:r>
          </w:p>
        </w:tc>
      </w:tr>
      <w:tr w:rsidR="00F37465" w:rsidRPr="00B53FD1" w14:paraId="2855E8B6" w14:textId="77777777" w:rsidTr="00B2671F">
        <w:trPr>
          <w:trHeight w:val="290"/>
        </w:trPr>
        <w:tc>
          <w:tcPr>
            <w:tcW w:w="2482" w:type="dxa"/>
            <w:noWrap/>
            <w:hideMark/>
          </w:tcPr>
          <w:p w14:paraId="46DDC115" w14:textId="77777777" w:rsidR="00F37465" w:rsidRPr="00B53FD1" w:rsidRDefault="00F37465" w:rsidP="00B803B9"/>
        </w:tc>
        <w:tc>
          <w:tcPr>
            <w:tcW w:w="2122" w:type="dxa"/>
            <w:noWrap/>
            <w:hideMark/>
          </w:tcPr>
          <w:p w14:paraId="44451619" w14:textId="77777777" w:rsidR="00F37465" w:rsidRPr="00B53FD1" w:rsidRDefault="00F37465" w:rsidP="00B803B9"/>
        </w:tc>
        <w:tc>
          <w:tcPr>
            <w:tcW w:w="783" w:type="dxa"/>
            <w:noWrap/>
            <w:hideMark/>
          </w:tcPr>
          <w:p w14:paraId="296DA443" w14:textId="77777777" w:rsidR="00F37465" w:rsidRPr="00B53FD1" w:rsidRDefault="00F37465" w:rsidP="00B803B9"/>
        </w:tc>
        <w:tc>
          <w:tcPr>
            <w:tcW w:w="7791" w:type="dxa"/>
            <w:noWrap/>
            <w:hideMark/>
          </w:tcPr>
          <w:p w14:paraId="6E435662" w14:textId="77777777" w:rsidR="00F37465" w:rsidRPr="00B53FD1" w:rsidRDefault="00F37465" w:rsidP="00B803B9"/>
        </w:tc>
      </w:tr>
      <w:tr w:rsidR="00F37465" w:rsidRPr="00B53FD1" w14:paraId="0E79EED2" w14:textId="77777777" w:rsidTr="00B2671F">
        <w:trPr>
          <w:trHeight w:val="290"/>
        </w:trPr>
        <w:tc>
          <w:tcPr>
            <w:tcW w:w="2482" w:type="dxa"/>
            <w:noWrap/>
          </w:tcPr>
          <w:p w14:paraId="02CD5262" w14:textId="77777777" w:rsidR="00F37465" w:rsidRPr="00B53FD1" w:rsidRDefault="00F37465" w:rsidP="00B803B9">
            <w:proofErr w:type="spellStart"/>
            <w:r w:rsidRPr="00B53FD1">
              <w:t>Rear_leg_length</w:t>
            </w:r>
            <w:proofErr w:type="spellEnd"/>
          </w:p>
        </w:tc>
        <w:tc>
          <w:tcPr>
            <w:tcW w:w="2122" w:type="dxa"/>
            <w:noWrap/>
          </w:tcPr>
          <w:p w14:paraId="19DE18ED" w14:textId="77777777" w:rsidR="00F37465" w:rsidRPr="00B53FD1" w:rsidRDefault="00F37465" w:rsidP="00B803B9"/>
        </w:tc>
        <w:tc>
          <w:tcPr>
            <w:tcW w:w="783" w:type="dxa"/>
            <w:noWrap/>
          </w:tcPr>
          <w:p w14:paraId="786EECBA" w14:textId="77777777" w:rsidR="00F37465" w:rsidRPr="00B53FD1" w:rsidRDefault="00F37465" w:rsidP="00B803B9">
            <w:r w:rsidRPr="00B53FD1">
              <w:t>mm</w:t>
            </w:r>
          </w:p>
        </w:tc>
        <w:tc>
          <w:tcPr>
            <w:tcW w:w="7791" w:type="dxa"/>
            <w:noWrap/>
          </w:tcPr>
          <w:p w14:paraId="527C87FE" w14:textId="77777777" w:rsidR="00F37465" w:rsidRPr="00B53FD1" w:rsidRDefault="00F37465" w:rsidP="00B803B9">
            <w:proofErr w:type="spellStart"/>
            <w:r w:rsidRPr="00B53FD1">
              <w:t>Rear_femur_length</w:t>
            </w:r>
            <w:proofErr w:type="spellEnd"/>
            <w:r w:rsidRPr="00B53FD1">
              <w:t xml:space="preserve"> + </w:t>
            </w:r>
            <w:proofErr w:type="spellStart"/>
            <w:r w:rsidRPr="00B53FD1">
              <w:t>Rear_tibia_length</w:t>
            </w:r>
            <w:proofErr w:type="spellEnd"/>
            <w:r w:rsidRPr="00B53FD1">
              <w:t xml:space="preserve"> + </w:t>
            </w:r>
            <w:proofErr w:type="spellStart"/>
            <w:r w:rsidRPr="00B53FD1">
              <w:t>Rear_tarsi_length</w:t>
            </w:r>
            <w:proofErr w:type="spellEnd"/>
          </w:p>
        </w:tc>
      </w:tr>
      <w:tr w:rsidR="00F37465" w:rsidRPr="00B53FD1" w14:paraId="77B3B03C" w14:textId="77777777" w:rsidTr="00B2671F">
        <w:trPr>
          <w:trHeight w:val="290"/>
        </w:trPr>
        <w:tc>
          <w:tcPr>
            <w:tcW w:w="2482" w:type="dxa"/>
            <w:noWrap/>
            <w:hideMark/>
          </w:tcPr>
          <w:p w14:paraId="76CBB611" w14:textId="77777777" w:rsidR="00F37465" w:rsidRPr="00B53FD1" w:rsidRDefault="00F37465" w:rsidP="00B803B9"/>
        </w:tc>
        <w:tc>
          <w:tcPr>
            <w:tcW w:w="2122" w:type="dxa"/>
            <w:noWrap/>
            <w:hideMark/>
          </w:tcPr>
          <w:p w14:paraId="0014AAD5" w14:textId="77777777" w:rsidR="00F37465" w:rsidRPr="00B53FD1" w:rsidRDefault="00F37465" w:rsidP="00B803B9">
            <w:proofErr w:type="spellStart"/>
            <w:r w:rsidRPr="00B53FD1">
              <w:t>Rear_femur_length</w:t>
            </w:r>
            <w:proofErr w:type="spellEnd"/>
          </w:p>
        </w:tc>
        <w:tc>
          <w:tcPr>
            <w:tcW w:w="783" w:type="dxa"/>
            <w:noWrap/>
            <w:hideMark/>
          </w:tcPr>
          <w:p w14:paraId="33EA5C36" w14:textId="77777777" w:rsidR="00F37465" w:rsidRPr="00B53FD1" w:rsidRDefault="00F37465" w:rsidP="00B803B9">
            <w:r w:rsidRPr="00B53FD1">
              <w:t>mm</w:t>
            </w:r>
          </w:p>
        </w:tc>
        <w:tc>
          <w:tcPr>
            <w:tcW w:w="7791" w:type="dxa"/>
            <w:noWrap/>
            <w:hideMark/>
          </w:tcPr>
          <w:p w14:paraId="40E04B40" w14:textId="77777777" w:rsidR="00F37465" w:rsidRPr="00B53FD1" w:rsidRDefault="00F37465" w:rsidP="00B803B9"/>
        </w:tc>
      </w:tr>
      <w:tr w:rsidR="00F37465" w:rsidRPr="00B53FD1" w14:paraId="3B75641C" w14:textId="77777777" w:rsidTr="00B2671F">
        <w:trPr>
          <w:trHeight w:val="290"/>
        </w:trPr>
        <w:tc>
          <w:tcPr>
            <w:tcW w:w="2482" w:type="dxa"/>
            <w:noWrap/>
            <w:hideMark/>
          </w:tcPr>
          <w:p w14:paraId="437CF3C5" w14:textId="77777777" w:rsidR="00F37465" w:rsidRPr="00B53FD1" w:rsidRDefault="00F37465" w:rsidP="00B803B9"/>
        </w:tc>
        <w:tc>
          <w:tcPr>
            <w:tcW w:w="2122" w:type="dxa"/>
            <w:noWrap/>
            <w:hideMark/>
          </w:tcPr>
          <w:p w14:paraId="2BA09DB7" w14:textId="77777777" w:rsidR="00F37465" w:rsidRPr="00B53FD1" w:rsidRDefault="00F37465" w:rsidP="00B803B9">
            <w:proofErr w:type="spellStart"/>
            <w:r w:rsidRPr="00B53FD1">
              <w:t>Rear_tibia_length</w:t>
            </w:r>
            <w:proofErr w:type="spellEnd"/>
          </w:p>
        </w:tc>
        <w:tc>
          <w:tcPr>
            <w:tcW w:w="783" w:type="dxa"/>
            <w:noWrap/>
            <w:hideMark/>
          </w:tcPr>
          <w:p w14:paraId="4BCF4474" w14:textId="77777777" w:rsidR="00F37465" w:rsidRPr="00B53FD1" w:rsidRDefault="00F37465" w:rsidP="00B803B9">
            <w:r w:rsidRPr="00B53FD1">
              <w:t>mm</w:t>
            </w:r>
          </w:p>
        </w:tc>
        <w:tc>
          <w:tcPr>
            <w:tcW w:w="7791" w:type="dxa"/>
            <w:noWrap/>
            <w:hideMark/>
          </w:tcPr>
          <w:p w14:paraId="69820136" w14:textId="77777777" w:rsidR="00F37465" w:rsidRPr="00B53FD1" w:rsidRDefault="00F37465" w:rsidP="00B803B9">
            <w:r w:rsidRPr="00B53FD1">
              <w:t>Distance from (the center of the apex of the femur) to end of tibia, not including tibial spurs</w:t>
            </w:r>
          </w:p>
        </w:tc>
      </w:tr>
      <w:tr w:rsidR="00F37465" w:rsidRPr="00B53FD1" w14:paraId="528DEB27" w14:textId="77777777" w:rsidTr="00B2671F">
        <w:trPr>
          <w:trHeight w:val="290"/>
        </w:trPr>
        <w:tc>
          <w:tcPr>
            <w:tcW w:w="2482" w:type="dxa"/>
            <w:noWrap/>
            <w:hideMark/>
          </w:tcPr>
          <w:p w14:paraId="218E6ACE" w14:textId="77777777" w:rsidR="00F37465" w:rsidRPr="00B53FD1" w:rsidRDefault="00F37465" w:rsidP="00B803B9"/>
        </w:tc>
        <w:tc>
          <w:tcPr>
            <w:tcW w:w="2122" w:type="dxa"/>
            <w:noWrap/>
            <w:hideMark/>
          </w:tcPr>
          <w:p w14:paraId="6FA41223" w14:textId="77777777" w:rsidR="00F37465" w:rsidRPr="00B53FD1" w:rsidRDefault="00F37465" w:rsidP="00B803B9">
            <w:proofErr w:type="spellStart"/>
            <w:r w:rsidRPr="00B53FD1">
              <w:t>Rear_tarsi_length</w:t>
            </w:r>
            <w:proofErr w:type="spellEnd"/>
          </w:p>
        </w:tc>
        <w:tc>
          <w:tcPr>
            <w:tcW w:w="783" w:type="dxa"/>
            <w:noWrap/>
            <w:hideMark/>
          </w:tcPr>
          <w:p w14:paraId="0458B67D" w14:textId="77777777" w:rsidR="00F37465" w:rsidRPr="00B53FD1" w:rsidRDefault="00F37465" w:rsidP="00B803B9">
            <w:r w:rsidRPr="00B53FD1">
              <w:t>mm</w:t>
            </w:r>
          </w:p>
        </w:tc>
        <w:tc>
          <w:tcPr>
            <w:tcW w:w="7791" w:type="dxa"/>
            <w:noWrap/>
            <w:hideMark/>
          </w:tcPr>
          <w:p w14:paraId="5A5D90EE" w14:textId="77777777" w:rsidR="00F37465" w:rsidRPr="00B53FD1" w:rsidRDefault="00F37465" w:rsidP="00B803B9">
            <w:r w:rsidRPr="00B53FD1">
              <w:t>If necessary, measure each tarsal segment and add them up. Do not include tarsal claws.</w:t>
            </w:r>
          </w:p>
        </w:tc>
      </w:tr>
      <w:tr w:rsidR="00F37465" w:rsidRPr="00B53FD1" w14:paraId="0DBDC2C2" w14:textId="77777777" w:rsidTr="00B2671F">
        <w:trPr>
          <w:trHeight w:val="290"/>
        </w:trPr>
        <w:tc>
          <w:tcPr>
            <w:tcW w:w="2482" w:type="dxa"/>
            <w:noWrap/>
            <w:hideMark/>
          </w:tcPr>
          <w:p w14:paraId="29831834" w14:textId="77777777" w:rsidR="00F37465" w:rsidRPr="00B53FD1" w:rsidRDefault="00F37465" w:rsidP="00B803B9"/>
        </w:tc>
        <w:tc>
          <w:tcPr>
            <w:tcW w:w="2122" w:type="dxa"/>
            <w:noWrap/>
            <w:hideMark/>
          </w:tcPr>
          <w:p w14:paraId="25443EFC" w14:textId="77777777" w:rsidR="00F37465" w:rsidRPr="00B53FD1" w:rsidRDefault="00F37465" w:rsidP="00B803B9"/>
        </w:tc>
        <w:tc>
          <w:tcPr>
            <w:tcW w:w="783" w:type="dxa"/>
            <w:noWrap/>
            <w:hideMark/>
          </w:tcPr>
          <w:p w14:paraId="463116F3" w14:textId="77777777" w:rsidR="00F37465" w:rsidRPr="00B53FD1" w:rsidRDefault="00F37465" w:rsidP="00B803B9"/>
        </w:tc>
        <w:tc>
          <w:tcPr>
            <w:tcW w:w="7791" w:type="dxa"/>
            <w:noWrap/>
            <w:hideMark/>
          </w:tcPr>
          <w:p w14:paraId="644A341A" w14:textId="77777777" w:rsidR="00F37465" w:rsidRPr="00B53FD1" w:rsidRDefault="00F37465" w:rsidP="00B803B9"/>
        </w:tc>
      </w:tr>
      <w:tr w:rsidR="00F37465" w:rsidRPr="00B53FD1" w14:paraId="2639804B" w14:textId="77777777" w:rsidTr="00B2671F">
        <w:trPr>
          <w:trHeight w:val="290"/>
        </w:trPr>
        <w:tc>
          <w:tcPr>
            <w:tcW w:w="2482" w:type="dxa"/>
            <w:noWrap/>
            <w:hideMark/>
          </w:tcPr>
          <w:p w14:paraId="43E542E0" w14:textId="77777777" w:rsidR="00F37465" w:rsidRPr="00B53FD1" w:rsidRDefault="00F37465" w:rsidP="00B803B9">
            <w:proofErr w:type="spellStart"/>
            <w:r w:rsidRPr="00B53FD1">
              <w:t>Rear_trochanter_length</w:t>
            </w:r>
            <w:proofErr w:type="spellEnd"/>
          </w:p>
        </w:tc>
        <w:tc>
          <w:tcPr>
            <w:tcW w:w="2122" w:type="dxa"/>
            <w:noWrap/>
            <w:hideMark/>
          </w:tcPr>
          <w:p w14:paraId="4D436045" w14:textId="77777777" w:rsidR="00F37465" w:rsidRPr="00B53FD1" w:rsidRDefault="00F37465" w:rsidP="00B803B9"/>
        </w:tc>
        <w:tc>
          <w:tcPr>
            <w:tcW w:w="783" w:type="dxa"/>
            <w:noWrap/>
            <w:hideMark/>
          </w:tcPr>
          <w:p w14:paraId="2CD10930" w14:textId="77777777" w:rsidR="00F37465" w:rsidRPr="00B53FD1" w:rsidRDefault="00F37465" w:rsidP="00B803B9">
            <w:r w:rsidRPr="00B53FD1">
              <w:t>mm</w:t>
            </w:r>
          </w:p>
        </w:tc>
        <w:tc>
          <w:tcPr>
            <w:tcW w:w="7791" w:type="dxa"/>
            <w:noWrap/>
            <w:hideMark/>
          </w:tcPr>
          <w:p w14:paraId="6A5A5345" w14:textId="77777777" w:rsidR="00F37465" w:rsidRPr="00B53FD1" w:rsidRDefault="00F37465" w:rsidP="00B803B9">
            <w:r w:rsidRPr="00B53FD1">
              <w:t>Length of the bean-shaped rear trochanter</w:t>
            </w:r>
          </w:p>
        </w:tc>
      </w:tr>
    </w:tbl>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erry, Kayla" w:date="2025-11-08T11:31:00Z" w:initials="KP">
    <w:p w14:paraId="301B662A" w14:textId="77777777" w:rsidR="000A5107" w:rsidRDefault="000A5107" w:rsidP="000A5107">
      <w:pPr>
        <w:pStyle w:val="CommentText"/>
      </w:pPr>
      <w:r>
        <w:rPr>
          <w:rStyle w:val="CommentReference"/>
        </w:rPr>
        <w:annotationRef/>
      </w:r>
      <w:r>
        <w:t>This overall abstract can be longer format and have multiple paragraphs. The abstracts for each chapter should have a single paragraph</w:t>
      </w:r>
    </w:p>
  </w:comment>
  <w:comment w:id="3" w:author="Perry, Kayla" w:date="2025-11-08T06:28:00Z" w:initials="KP">
    <w:p w14:paraId="24A4E789" w14:textId="4C2C1E87" w:rsidR="00387566" w:rsidRDefault="00387566" w:rsidP="00387566">
      <w:pPr>
        <w:pStyle w:val="CommentText"/>
      </w:pPr>
      <w:r>
        <w:rPr>
          <w:rStyle w:val="CommentReference"/>
        </w:rPr>
        <w:annotationRef/>
      </w:r>
      <w:r>
        <w:t>What do you mean by this?</w:t>
      </w:r>
    </w:p>
  </w:comment>
  <w:comment w:id="8" w:author="Perry, Kayla" w:date="2025-11-08T07:43:00Z" w:initials="KP">
    <w:p w14:paraId="3DE3C0AE" w14:textId="77777777" w:rsidR="00912914" w:rsidRDefault="00912914" w:rsidP="00912914">
      <w:pPr>
        <w:pStyle w:val="CommentText1"/>
      </w:pPr>
      <w:r>
        <w:rPr>
          <w:rStyle w:val="CommentReference"/>
        </w:rPr>
        <w:annotationRef/>
      </w:r>
      <w:r>
        <w:t>Do you think the reader has enough information on these components to understand what you mean here?</w:t>
      </w:r>
    </w:p>
  </w:comment>
  <w:comment w:id="9" w:author="Perry, Kayla" w:date="2025-11-08T07:50:00Z" w:initials="KP">
    <w:p w14:paraId="6563B608" w14:textId="77777777" w:rsidR="00912914" w:rsidRDefault="00912914" w:rsidP="00912914">
      <w:pPr>
        <w:pStyle w:val="CommentText1"/>
      </w:pPr>
      <w:r>
        <w:rPr>
          <w:rStyle w:val="CommentReference"/>
        </w:rPr>
        <w:annotationRef/>
      </w:r>
      <w:r>
        <w:t>In text, a and b are lowercase. In the figure, A and B are capitalized</w:t>
      </w:r>
    </w:p>
  </w:comment>
  <w:comment w:id="10" w:author="Perry, Kayla" w:date="2025-11-08T07:50:00Z" w:initials="KP">
    <w:p w14:paraId="3D4B31DD" w14:textId="77777777" w:rsidR="00912914" w:rsidRDefault="00912914" w:rsidP="00912914">
      <w:pPr>
        <w:pStyle w:val="CommentText1"/>
      </w:pPr>
      <w:r>
        <w:rPr>
          <w:rStyle w:val="CommentReference"/>
        </w:rPr>
        <w:annotationRef/>
      </w:r>
      <w:r>
        <w:t>I would pick one or the other and be consistent across both chapters</w:t>
      </w:r>
    </w:p>
  </w:comment>
  <w:comment w:id="11" w:author="Perry, Kayla" w:date="2025-11-08T10:22:00Z" w:initials="KP">
    <w:p w14:paraId="08C4C6C7" w14:textId="77777777" w:rsidR="00912914" w:rsidRDefault="00912914" w:rsidP="00912914">
      <w:pPr>
        <w:pStyle w:val="CommentText1"/>
      </w:pPr>
      <w:r>
        <w:rPr>
          <w:rStyle w:val="CommentReference"/>
        </w:rPr>
        <w:annotationRef/>
      </w:r>
      <w:r>
        <w:t>Also, Figure numbers need to be updated in the text to have the 1. in front of the number.</w:t>
      </w:r>
    </w:p>
  </w:comment>
  <w:comment w:id="12" w:author="Perry, Kayla" w:date="2025-11-08T07:51:00Z" w:initials="KP">
    <w:p w14:paraId="000A6B75" w14:textId="77777777" w:rsidR="00912914" w:rsidRDefault="00912914" w:rsidP="00912914">
      <w:pPr>
        <w:pStyle w:val="CommentText1"/>
      </w:pPr>
      <w:r>
        <w:rPr>
          <w:rStyle w:val="CommentReference"/>
        </w:rPr>
        <w:annotationRef/>
      </w:r>
      <w:r>
        <w:t>Technically, since this is your thesis, statements like this should be “I”</w:t>
      </w:r>
    </w:p>
  </w:comment>
  <w:comment w:id="14" w:author="Aaron Tayal" w:date="2025-11-19T19:01:00Z" w:initials="AT">
    <w:p w14:paraId="2AC90C98" w14:textId="77777777" w:rsidR="00912914" w:rsidRDefault="00912914" w:rsidP="00912914">
      <w:pPr>
        <w:pStyle w:val="CommentText"/>
      </w:pPr>
      <w:r>
        <w:rPr>
          <w:rStyle w:val="CommentReference"/>
        </w:rPr>
        <w:annotationRef/>
      </w:r>
      <w:r>
        <w:t>How many funnels per trap?</w:t>
      </w:r>
    </w:p>
  </w:comment>
  <w:comment w:id="15" w:author="Aaron Tayal" w:date="2025-03-05T12:08:00Z" w:initials="AT">
    <w:p w14:paraId="7DF4F9AF" w14:textId="77777777" w:rsidR="00912914" w:rsidRDefault="00912914" w:rsidP="00912914">
      <w:pPr>
        <w:pStyle w:val="CommentText1"/>
      </w:pPr>
      <w:r>
        <w:rPr>
          <w:rStyle w:val="CommentReference"/>
        </w:rPr>
        <w:annotationRef/>
      </w:r>
      <w:r>
        <w:t>Brand?</w:t>
      </w:r>
    </w:p>
  </w:comment>
  <w:comment w:id="16" w:author="Perry, Kayla" w:date="2025-11-08T08:02:00Z" w:initials="KP">
    <w:p w14:paraId="3A1BAD94" w14:textId="77777777" w:rsidR="00912914" w:rsidRDefault="00912914" w:rsidP="00912914">
      <w:pPr>
        <w:pStyle w:val="CommentText1"/>
      </w:pPr>
      <w:r>
        <w:rPr>
          <w:rStyle w:val="CommentReference"/>
        </w:rPr>
        <w:annotationRef/>
      </w:r>
      <w:r>
        <w:t>I wonder if we have any left in the chest freezer. If not, we can ask Mary Mason</w:t>
      </w:r>
    </w:p>
  </w:comment>
  <w:comment w:id="17" w:author="Perry, Kayla" w:date="2025-11-08T08:03:00Z" w:initials="KP">
    <w:p w14:paraId="52DEDC1C" w14:textId="77777777" w:rsidR="00912914" w:rsidRDefault="00912914" w:rsidP="00912914">
      <w:pPr>
        <w:pStyle w:val="CommentText1"/>
      </w:pPr>
      <w:r>
        <w:rPr>
          <w:rStyle w:val="CommentReference"/>
        </w:rPr>
        <w:annotationRef/>
      </w:r>
      <w:r>
        <w:t>What did you fill these with? Antifreeze?</w:t>
      </w:r>
    </w:p>
  </w:comment>
  <w:comment w:id="18" w:author="Aaron Tayal" w:date="2025-11-11T23:05:00Z" w:initials="AT">
    <w:p w14:paraId="4AAEF3BD" w14:textId="77777777" w:rsidR="00912914" w:rsidRDefault="00912914" w:rsidP="00912914">
      <w:pPr>
        <w:pStyle w:val="CommentText"/>
      </w:pPr>
      <w:r>
        <w:rPr>
          <w:rStyle w:val="CommentReference"/>
        </w:rPr>
        <w:annotationRef/>
      </w:r>
      <w:r>
        <w:t>Propylene glycol 20% in water</w:t>
      </w:r>
    </w:p>
  </w:comment>
  <w:comment w:id="19" w:author="Aaron Tayal" w:date="2025-03-05T12:34:00Z" w:initials="AT">
    <w:p w14:paraId="34C98422" w14:textId="77777777" w:rsidR="00912914" w:rsidRDefault="00912914" w:rsidP="00912914">
      <w:pPr>
        <w:pStyle w:val="CommentText1"/>
      </w:pPr>
      <w:r>
        <w:rPr>
          <w:rStyle w:val="CommentReference"/>
        </w:rPr>
        <w:annotationRef/>
      </w:r>
      <w:r>
        <w:t>Find brands</w:t>
      </w:r>
    </w:p>
  </w:comment>
  <w:comment w:id="20" w:author="Perry, Kayla" w:date="2025-11-08T09:47:00Z" w:initials="KP">
    <w:p w14:paraId="31DEEA76" w14:textId="77777777" w:rsidR="00912914" w:rsidRDefault="00912914" w:rsidP="00912914">
      <w:pPr>
        <w:pStyle w:val="CommentText1"/>
      </w:pPr>
      <w:r>
        <w:rPr>
          <w:rStyle w:val="CommentReference"/>
        </w:rPr>
        <w:annotationRef/>
      </w:r>
      <w:r>
        <w:t xml:space="preserve">It is a little confusing that the level of analysis (transect vs plot) varies among analyses. </w:t>
      </w:r>
    </w:p>
  </w:comment>
  <w:comment w:id="26" w:author="Perry, Kayla" w:date="2025-11-08T10:30:00Z" w:initials="KP">
    <w:p w14:paraId="4FD5901A" w14:textId="77777777" w:rsidR="00912914" w:rsidRDefault="00912914" w:rsidP="00912914">
      <w:pPr>
        <w:pStyle w:val="CommentText1"/>
      </w:pPr>
      <w:r>
        <w:rPr>
          <w:rStyle w:val="CommentReference"/>
        </w:rPr>
        <w:annotationRef/>
      </w:r>
      <w:r>
        <w:t>I would revise this graph to show the top 5 genera (total) for canopy and understory, and reorder to that they go from highest to lowest BA</w:t>
      </w:r>
    </w:p>
  </w:comment>
  <w:comment w:id="29" w:author="Aaron Tayal" w:date="2025-11-11T22:40:00Z" w:initials="AT">
    <w:p w14:paraId="4F060A1D" w14:textId="77777777" w:rsidR="00912914" w:rsidRDefault="00912914" w:rsidP="00912914">
      <w:pPr>
        <w:pStyle w:val="CommentText"/>
      </w:pPr>
      <w:r>
        <w:rPr>
          <w:rStyle w:val="CommentReference"/>
        </w:rPr>
        <w:annotationRef/>
      </w:r>
      <w:r>
        <w:t>The only reason I’m hesitant to say larger canopy gaps is that Smith 2006 states that the canopy gaps were actually larger for mesic and xeric forests, due to the larger white ash trees. Apparently, the black ash trees were smaller. That’s why I preferred to say multi-tree gaps rather than larger gaps</w:t>
      </w:r>
    </w:p>
  </w:comment>
  <w:comment w:id="30" w:author="Perry, Kayla" w:date="2025-11-08T10:54:00Z" w:initials="KP">
    <w:p w14:paraId="35BEDE1E" w14:textId="77777777" w:rsidR="00912914" w:rsidRDefault="00912914" w:rsidP="00912914">
      <w:pPr>
        <w:pStyle w:val="CommentText1"/>
      </w:pPr>
      <w:r>
        <w:rPr>
          <w:rStyle w:val="CommentReference"/>
        </w:rPr>
        <w:annotationRef/>
      </w:r>
      <w:r>
        <w:t>Technically, similar information for understory plants is not presented</w:t>
      </w:r>
    </w:p>
  </w:comment>
  <w:comment w:id="31" w:author="Aaron Tayal" w:date="2025-11-11T22:46:00Z" w:initials="AT">
    <w:p w14:paraId="765BE7BB" w14:textId="77777777" w:rsidR="00912914" w:rsidRDefault="00912914" w:rsidP="00912914">
      <w:pPr>
        <w:pStyle w:val="CommentText"/>
      </w:pPr>
      <w:r>
        <w:rPr>
          <w:rStyle w:val="CommentReference"/>
        </w:rPr>
        <w:annotationRef/>
      </w:r>
      <w:r>
        <w:t>Worth emphasizing that really the natural enemy survey we did was preliminary, and only at one plot at one park</w:t>
      </w:r>
    </w:p>
  </w:comment>
  <w:comment w:id="32" w:author="Perry, Kayla" w:date="2025-11-08T11:08:00Z" w:initials="KP">
    <w:p w14:paraId="1084A4EF" w14:textId="77777777" w:rsidR="00872B9C" w:rsidRDefault="00872B9C" w:rsidP="00872B9C">
      <w:pPr>
        <w:pStyle w:val="CommentText1"/>
      </w:pPr>
      <w:r>
        <w:rPr>
          <w:rStyle w:val="CommentReference"/>
        </w:rPr>
        <w:annotationRef/>
      </w:r>
      <w:r>
        <w:t>Don’t forget to check over references for formatting, completeness, etc.</w:t>
      </w:r>
    </w:p>
  </w:comment>
  <w:comment w:id="33" w:author="Perry, Kayla" w:date="2025-11-08T11:09:00Z" w:initials="KP">
    <w:p w14:paraId="4BB81E38" w14:textId="77777777" w:rsidR="00872B9C" w:rsidRDefault="00872B9C" w:rsidP="00872B9C">
      <w:pPr>
        <w:pStyle w:val="CommentText1"/>
      </w:pPr>
      <w:r>
        <w:rPr>
          <w:rStyle w:val="CommentReference"/>
        </w:rPr>
        <w:annotationRef/>
      </w:r>
      <w:r>
        <w:t>Do these need to be double spaced?</w:t>
      </w:r>
    </w:p>
  </w:comment>
  <w:comment w:id="34" w:author="Perry, Kayla" w:date="2025-11-08T11:09:00Z" w:initials="KP">
    <w:p w14:paraId="448645DA" w14:textId="77777777" w:rsidR="00CC2153" w:rsidRDefault="00CC2153" w:rsidP="00CC2153">
      <w:pPr>
        <w:pStyle w:val="CommentText1"/>
      </w:pPr>
      <w:r>
        <w:rPr>
          <w:rStyle w:val="CommentReference"/>
        </w:rPr>
        <w:annotationRef/>
      </w:r>
      <w:r>
        <w:t>For websites, include weblink and date website was accessed</w:t>
      </w:r>
    </w:p>
  </w:comment>
  <w:comment w:id="36" w:author="Perry, Kayla" w:date="2025-11-08T12:32:00Z" w:initials="KP">
    <w:p w14:paraId="009048EC" w14:textId="77777777" w:rsidR="00BE189A" w:rsidRDefault="00BE189A" w:rsidP="00BE189A">
      <w:pPr>
        <w:pStyle w:val="CommentText1"/>
      </w:pPr>
      <w:r>
        <w:rPr>
          <w:rStyle w:val="CommentReference"/>
        </w:rPr>
        <w:annotationRef/>
      </w:r>
      <w:r>
        <w:t>These are also biological legacies. Maybe want to revise order of sentences?</w:t>
      </w:r>
    </w:p>
  </w:comment>
  <w:comment w:id="37" w:author="Perry, Kayla" w:date="2025-11-08T12:34:00Z" w:initials="KP">
    <w:p w14:paraId="3A4A27AD" w14:textId="77777777" w:rsidR="00BE189A" w:rsidRDefault="00BE189A" w:rsidP="00BE189A">
      <w:pPr>
        <w:pStyle w:val="CommentText1"/>
      </w:pPr>
      <w:r>
        <w:rPr>
          <w:rStyle w:val="CommentReference"/>
        </w:rPr>
        <w:annotationRef/>
      </w:r>
      <w:r>
        <w:t>I’m not sure this transition makes sense. I think first connecting back to biological legacies, then how removal of biological legacies may impact beneficial organisms such as insects</w:t>
      </w:r>
    </w:p>
  </w:comment>
  <w:comment w:id="38" w:author="Perry, Kayla" w:date="2025-11-08T12:35:00Z" w:initials="KP">
    <w:p w14:paraId="49E0FC8D" w14:textId="77777777" w:rsidR="00BE189A" w:rsidRDefault="00BE189A" w:rsidP="00BE189A">
      <w:pPr>
        <w:pStyle w:val="CommentText1"/>
      </w:pPr>
      <w:r>
        <w:rPr>
          <w:rStyle w:val="CommentReference"/>
        </w:rPr>
        <w:annotationRef/>
      </w:r>
      <w:r>
        <w:t>Move this up</w:t>
      </w:r>
    </w:p>
  </w:comment>
  <w:comment w:id="39" w:author="Perry, Kayla" w:date="2025-11-08T12:37:00Z" w:initials="KP">
    <w:p w14:paraId="57459752" w14:textId="77777777" w:rsidR="00BE189A" w:rsidRDefault="00BE189A" w:rsidP="00BE189A">
      <w:pPr>
        <w:pStyle w:val="CommentText1"/>
      </w:pPr>
      <w:r>
        <w:rPr>
          <w:rStyle w:val="CommentReference"/>
        </w:rPr>
        <w:annotationRef/>
      </w:r>
      <w:r>
        <w:t>Yes, and there is a gap in knowledge about what this changes might be and whether we can predict them. I think you need to expand on this a bit more (like a sentence).</w:t>
      </w:r>
    </w:p>
  </w:comment>
  <w:comment w:id="40" w:author="Perry, Kayla" w:date="2025-11-08T12:42:00Z" w:initials="KP">
    <w:p w14:paraId="23CB066C" w14:textId="77777777" w:rsidR="00BE189A" w:rsidRDefault="00BE189A" w:rsidP="00BE189A">
      <w:pPr>
        <w:pStyle w:val="CommentText1"/>
      </w:pPr>
      <w:r>
        <w:rPr>
          <w:rStyle w:val="CommentReference"/>
        </w:rPr>
        <w:annotationRef/>
      </w:r>
      <w:r>
        <w:t>With current text, not sure you have made a case for this</w:t>
      </w:r>
    </w:p>
  </w:comment>
  <w:comment w:id="41" w:author="Perry, Kayla" w:date="2025-11-08T12:41:00Z" w:initials="KP">
    <w:p w14:paraId="3EC22AB6" w14:textId="77777777" w:rsidR="00BE189A" w:rsidRDefault="00BE189A" w:rsidP="00BE189A">
      <w:pPr>
        <w:pStyle w:val="CommentText1"/>
      </w:pPr>
      <w:r>
        <w:rPr>
          <w:rStyle w:val="CommentReference"/>
        </w:rPr>
        <w:annotationRef/>
      </w:r>
      <w:r>
        <w:t>I think the paragraph above needs to be reorganized (I mentioned the biological legacies), but also to help lead into this paragraph about insects.</w:t>
      </w:r>
    </w:p>
  </w:comment>
  <w:comment w:id="42" w:author="Perry, Kayla" w:date="2025-11-08T12:43:00Z" w:initials="KP">
    <w:p w14:paraId="39ED5AEA" w14:textId="77777777" w:rsidR="00BE189A" w:rsidRDefault="00BE189A" w:rsidP="00BE189A">
      <w:pPr>
        <w:pStyle w:val="CommentText1"/>
      </w:pPr>
      <w:r>
        <w:rPr>
          <w:rStyle w:val="CommentReference"/>
        </w:rPr>
        <w:annotationRef/>
      </w:r>
      <w:r>
        <w:t>This is not really relevant</w:t>
      </w:r>
    </w:p>
  </w:comment>
  <w:comment w:id="43" w:author="Perry, Kayla" w:date="2025-04-27T16:55:00Z" w:initials="KP">
    <w:p w14:paraId="61C591D5" w14:textId="77777777" w:rsidR="00BE189A" w:rsidRDefault="00BE189A" w:rsidP="00BE189A">
      <w:pPr>
        <w:pStyle w:val="CommentText1"/>
      </w:pPr>
      <w:r>
        <w:rPr>
          <w:rStyle w:val="CommentReference"/>
        </w:rPr>
        <w:annotationRef/>
      </w:r>
      <w:r>
        <w:t xml:space="preserve">Do ground beetles respond similarly to windstorms and salvage logging? You made a distinction above that salvage logging removes biological legacies and this could affect environmental conditions on the forest floor. However, this paragraph lumps both disturbances together in many sentences. The concern with salvage logging is that it is a anthropogenic disturbance that follows a natural disturbance. </w:t>
      </w:r>
    </w:p>
  </w:comment>
  <w:comment w:id="45" w:author="Perry, Kayla" w:date="2025-11-08T12:56:00Z" w:initials="KP">
    <w:p w14:paraId="73787583" w14:textId="77777777" w:rsidR="00BE189A" w:rsidRDefault="00BE189A" w:rsidP="00BE189A">
      <w:pPr>
        <w:pStyle w:val="CommentText1"/>
      </w:pPr>
      <w:r>
        <w:rPr>
          <w:rStyle w:val="CommentReference"/>
        </w:rPr>
        <w:annotationRef/>
      </w:r>
      <w:r>
        <w:t>Nice introduction to different ground beetle traits and pointing out that we know less about this dimension of biodiversity. I think the one aspect missing is the connection to function. This is one of the reasons why investigating trait responses is so valuable (compared to species only).</w:t>
      </w:r>
    </w:p>
  </w:comment>
  <w:comment w:id="46" w:author="Perry, Kayla" w:date="2025-11-08T13:01:00Z" w:initials="KP">
    <w:p w14:paraId="6F411A53" w14:textId="77777777" w:rsidR="00BE189A" w:rsidRDefault="00BE189A" w:rsidP="00BE189A">
      <w:pPr>
        <w:pStyle w:val="CommentText1"/>
      </w:pPr>
      <w:r>
        <w:rPr>
          <w:rStyle w:val="CommentReference"/>
        </w:rPr>
        <w:annotationRef/>
      </w:r>
      <w:r>
        <w:t>I would flip the structure of this sentence. And, I think we have two objectives. You have identified one of them: characterize the long-term impacts. The other deals with understanding whether two disturbances in quick succession result in different and perhaps sustained impacts on communities. You mention this earlier in the intro but don’t connect it here.</w:t>
      </w:r>
    </w:p>
  </w:comment>
  <w:comment w:id="47" w:author="Perry, Kayla" w:date="2025-11-08T13:05:00Z" w:initials="KP">
    <w:p w14:paraId="2F9BC62F" w14:textId="77777777" w:rsidR="00BE189A" w:rsidRDefault="00BE189A" w:rsidP="00BE189A">
      <w:pPr>
        <w:pStyle w:val="CommentText1"/>
      </w:pPr>
      <w:r>
        <w:rPr>
          <w:rStyle w:val="CommentReference"/>
        </w:rPr>
        <w:annotationRef/>
      </w:r>
      <w:r>
        <w:t>If you want to truncate the names of the treatments, I would indicate this in the methods, not here</w:t>
      </w:r>
    </w:p>
  </w:comment>
  <w:comment w:id="48" w:author="Perry, Kayla" w:date="2025-11-08T13:03:00Z" w:initials="KP">
    <w:p w14:paraId="060EBF70" w14:textId="77777777" w:rsidR="00BE189A" w:rsidRDefault="00BE189A" w:rsidP="00BE189A">
      <w:pPr>
        <w:pStyle w:val="CommentText1"/>
      </w:pPr>
      <w:r>
        <w:rPr>
          <w:rStyle w:val="CommentReference"/>
        </w:rPr>
        <w:annotationRef/>
      </w:r>
      <w:r>
        <w:t>I would avoid using ‘plots’ here because we haven’t outlined the experiment yet</w:t>
      </w:r>
    </w:p>
  </w:comment>
  <w:comment w:id="49" w:author="Perry, Kayla" w:date="2025-11-08T13:07:00Z" w:initials="KP">
    <w:p w14:paraId="7ED2CE4D" w14:textId="77777777" w:rsidR="00BE189A" w:rsidRDefault="00BE189A" w:rsidP="00BE189A">
      <w:pPr>
        <w:pStyle w:val="CommentText1"/>
      </w:pPr>
      <w:r>
        <w:rPr>
          <w:rStyle w:val="CommentReference"/>
        </w:rPr>
        <w:annotationRef/>
      </w:r>
      <w:r>
        <w:t>Yes, and… I think you need a little more here. connect to the beetles. Would intermediate levels of disturbance support species found in undisturbed forest and salvage?</w:t>
      </w:r>
    </w:p>
  </w:comment>
  <w:comment w:id="50" w:author="Perry, Kayla" w:date="2025-11-08T13:09:00Z" w:initials="KP">
    <w:p w14:paraId="78415D06" w14:textId="77777777" w:rsidR="00BE189A" w:rsidRDefault="00BE189A" w:rsidP="00BE189A">
      <w:pPr>
        <w:pStyle w:val="CommentText1"/>
      </w:pPr>
      <w:r>
        <w:rPr>
          <w:rStyle w:val="CommentReference"/>
        </w:rPr>
        <w:annotationRef/>
      </w:r>
      <w:r>
        <w:t>Since you have specific predictions about these traits, make sure to cover them in the traits paragraph above. You do mention soil moisture, but call it water affinity here. What about eyes and antennae?</w:t>
      </w:r>
    </w:p>
  </w:comment>
  <w:comment w:id="51" w:author="Perry, Kayla" w:date="2025-11-08T13:13:00Z" w:initials="KP">
    <w:p w14:paraId="7E9AB586" w14:textId="77777777" w:rsidR="00BE189A" w:rsidRDefault="00BE189A" w:rsidP="00BE189A">
      <w:pPr>
        <w:pStyle w:val="CommentText1"/>
      </w:pPr>
      <w:r>
        <w:rPr>
          <w:rStyle w:val="CommentReference"/>
        </w:rPr>
        <w:annotationRef/>
      </w:r>
      <w:r>
        <w:t>metric</w:t>
      </w:r>
    </w:p>
  </w:comment>
  <w:comment w:id="53" w:author="Perry, Kayla" w:date="2025-11-08T13:19:00Z" w:initials="KP">
    <w:p w14:paraId="1032C9BF" w14:textId="77777777" w:rsidR="00BE189A" w:rsidRDefault="00BE189A" w:rsidP="00BE189A">
      <w:pPr>
        <w:pStyle w:val="CommentText1"/>
      </w:pPr>
      <w:r>
        <w:rPr>
          <w:rStyle w:val="CommentReference"/>
        </w:rPr>
        <w:annotationRef/>
      </w:r>
      <w:r>
        <w:t>If you want to abrev treatment names, here is where I would put that</w:t>
      </w:r>
    </w:p>
  </w:comment>
  <w:comment w:id="54" w:author="Aaron Tayal" w:date="2025-05-05T16:52:00Z" w:initials="AT">
    <w:p w14:paraId="077265CE" w14:textId="77777777" w:rsidR="00BE189A" w:rsidRDefault="00BE189A" w:rsidP="00BE189A">
      <w:pPr>
        <w:pStyle w:val="CommentText1"/>
      </w:pPr>
      <w:r>
        <w:rPr>
          <w:rStyle w:val="CommentReference"/>
        </w:rPr>
        <w:annotationRef/>
      </w:r>
      <w:r>
        <w:t>Aaron to-do: add size of mesh</w:t>
      </w:r>
    </w:p>
  </w:comment>
  <w:comment w:id="55" w:author="Aaron Tayal" w:date="2025-09-08T15:56:00Z" w:initials="AT">
    <w:p w14:paraId="4AB832E7" w14:textId="77777777" w:rsidR="00BE189A" w:rsidRDefault="00BE189A" w:rsidP="00BE189A">
      <w:pPr>
        <w:pStyle w:val="CommentText1"/>
      </w:pPr>
      <w:r>
        <w:rPr>
          <w:rStyle w:val="CommentReference"/>
        </w:rPr>
        <w:annotationRef/>
      </w:r>
      <w:r>
        <w:t>Or isopropanol?</w:t>
      </w:r>
    </w:p>
  </w:comment>
  <w:comment w:id="57" w:author="Perry, Kayla" w:date="2025-11-08T13:33:00Z" w:initials="KP">
    <w:p w14:paraId="1785A20F" w14:textId="77777777" w:rsidR="00BE189A" w:rsidRDefault="00BE189A" w:rsidP="00BE189A">
      <w:pPr>
        <w:pStyle w:val="CommentText1"/>
      </w:pPr>
      <w:r>
        <w:rPr>
          <w:rStyle w:val="CommentReference"/>
        </w:rPr>
        <w:annotationRef/>
      </w:r>
      <w:r>
        <w:t>Might want to make this landscape so more can fit on one page</w:t>
      </w:r>
    </w:p>
  </w:comment>
  <w:comment w:id="58" w:author="Aaron Tayal" w:date="2025-04-22T17:01:00Z" w:initials="AT">
    <w:p w14:paraId="7CA6E0A1" w14:textId="77777777" w:rsidR="00BE189A" w:rsidRDefault="00BE189A" w:rsidP="00BE189A">
      <w:pPr>
        <w:pStyle w:val="CommentText1"/>
      </w:pPr>
      <w:r>
        <w:rPr>
          <w:rStyle w:val="CommentReference"/>
        </w:rPr>
        <w:annotationRef/>
      </w:r>
      <w:r>
        <w:t>How far away from pitfall trap? Were they the same locations between 2015 and 2022?</w:t>
      </w:r>
    </w:p>
  </w:comment>
  <w:comment w:id="59" w:author="Aaron Tayal" w:date="2025-10-02T18:55:00Z" w:initials="AT">
    <w:p w14:paraId="29046FC2" w14:textId="77777777" w:rsidR="00BE189A" w:rsidRDefault="00BE189A" w:rsidP="00BE189A">
      <w:pPr>
        <w:pStyle w:val="CommentText1"/>
      </w:pPr>
      <w:r>
        <w:rPr>
          <w:rStyle w:val="CommentReference"/>
        </w:rPr>
        <w:annotationRef/>
      </w:r>
      <w:r>
        <w:t>Also, maybe I should remove some of this since I only included veg cover and leaf litter cover in the results</w:t>
      </w:r>
    </w:p>
  </w:comment>
  <w:comment w:id="60" w:author="Perry, Kayla" w:date="2025-11-08T13:35:00Z" w:initials="KP">
    <w:p w14:paraId="2A403547" w14:textId="77777777" w:rsidR="00BE189A" w:rsidRDefault="00BE189A" w:rsidP="00BE189A">
      <w:pPr>
        <w:pStyle w:val="CommentText1"/>
      </w:pPr>
      <w:r>
        <w:rPr>
          <w:rStyle w:val="CommentReference"/>
        </w:rPr>
        <w:annotationRef/>
      </w:r>
      <w:r>
        <w:t>1 m away, random direction</w:t>
      </w:r>
    </w:p>
  </w:comment>
  <w:comment w:id="61" w:author="Perry, Kayla" w:date="2025-11-08T13:35:00Z" w:initials="KP">
    <w:p w14:paraId="7C48A96D" w14:textId="77777777" w:rsidR="00BE189A" w:rsidRDefault="00BE189A" w:rsidP="00BE189A">
      <w:pPr>
        <w:pStyle w:val="CommentText1"/>
      </w:pPr>
      <w:r>
        <w:rPr>
          <w:rStyle w:val="CommentReference"/>
        </w:rPr>
        <w:annotationRef/>
      </w:r>
      <w:r>
        <w:t>Yes, remove the variables that you do not use/analyze</w:t>
      </w:r>
    </w:p>
  </w:comment>
  <w:comment w:id="62" w:author="Aaron Tayal" w:date="2025-04-05T23:39:00Z" w:initials="AT">
    <w:p w14:paraId="0A98A320" w14:textId="77777777" w:rsidR="00BE189A" w:rsidRDefault="00BE189A" w:rsidP="00BE189A">
      <w:pPr>
        <w:pStyle w:val="CommentText1"/>
      </w:pPr>
      <w:r>
        <w:rPr>
          <w:rStyle w:val="CommentReference"/>
        </w:rPr>
        <w:annotationRef/>
      </w:r>
      <w:r>
        <w:t>At what depth underground?</w:t>
      </w:r>
    </w:p>
  </w:comment>
  <w:comment w:id="63" w:author="Aaron Tayal" w:date="2025-10-02T18:55:00Z" w:initials="AT">
    <w:p w14:paraId="1CB6C517" w14:textId="77777777" w:rsidR="00BE189A" w:rsidRDefault="00BE189A" w:rsidP="00BE189A">
      <w:pPr>
        <w:pStyle w:val="CommentText1"/>
      </w:pPr>
      <w:r>
        <w:rPr>
          <w:rStyle w:val="CommentReference"/>
        </w:rPr>
        <w:annotationRef/>
      </w:r>
      <w:r>
        <w:t>A different sensor was used in 2022</w:t>
      </w:r>
    </w:p>
  </w:comment>
  <w:comment w:id="67" w:author="Perry, Kayla" w:date="2025-11-08T13:44:00Z" w:initials="KP">
    <w:p w14:paraId="2AB3BB41" w14:textId="77777777" w:rsidR="00BE189A" w:rsidRDefault="00BE189A" w:rsidP="00BE189A">
      <w:pPr>
        <w:pStyle w:val="CommentText1"/>
      </w:pPr>
      <w:r>
        <w:rPr>
          <w:rStyle w:val="CommentReference"/>
        </w:rPr>
        <w:annotationRef/>
      </w:r>
      <w:r>
        <w:t>Double check how you are writing out r packages. I think I’ve noticed 3 ways: without quotations, “”, and ‘’.</w:t>
      </w:r>
    </w:p>
  </w:comment>
  <w:comment w:id="68" w:author="Perry, Kayla" w:date="2025-11-08T13:50:00Z" w:initials="KP">
    <w:p w14:paraId="4C23736C" w14:textId="77777777" w:rsidR="00BE189A" w:rsidRDefault="00BE189A" w:rsidP="00BE189A">
      <w:pPr>
        <w:pStyle w:val="CommentText1"/>
      </w:pPr>
      <w:r>
        <w:rPr>
          <w:rStyle w:val="CommentReference"/>
        </w:rPr>
        <w:annotationRef/>
      </w:r>
      <w:r>
        <w:t>Did you include transect?</w:t>
      </w:r>
    </w:p>
  </w:comment>
  <w:comment w:id="69" w:author="Aaron Tayal" w:date="2025-11-11T19:23:00Z" w:initials="AT">
    <w:p w14:paraId="070FC2AA" w14:textId="77777777" w:rsidR="00BE189A" w:rsidRDefault="00BE189A" w:rsidP="00BE189A">
      <w:pPr>
        <w:pStyle w:val="CommentText"/>
      </w:pPr>
      <w:r>
        <w:rPr>
          <w:rStyle w:val="CommentReference"/>
        </w:rPr>
        <w:annotationRef/>
      </w:r>
      <w:r>
        <w:t>The GLMM including transect was a singular fit, so I switched to a regular GLM, without transect</w:t>
      </w:r>
    </w:p>
  </w:comment>
  <w:comment w:id="70" w:author="Perry, Kayla" w:date="2025-11-08T13:50:00Z" w:initials="KP">
    <w:p w14:paraId="02ABB1BA" w14:textId="77777777" w:rsidR="00BE189A" w:rsidRDefault="00BE189A" w:rsidP="00BE189A">
      <w:pPr>
        <w:pStyle w:val="CommentText1"/>
      </w:pPr>
      <w:r>
        <w:rPr>
          <w:rStyle w:val="CommentReference"/>
        </w:rPr>
        <w:annotationRef/>
      </w:r>
      <w:r>
        <w:t>Really? Which function?</w:t>
      </w:r>
    </w:p>
  </w:comment>
  <w:comment w:id="71" w:author="Aaron Tayal" w:date="2025-11-11T19:23:00Z" w:initials="AT">
    <w:p w14:paraId="0FCDE85E" w14:textId="77777777" w:rsidR="00BE189A" w:rsidRDefault="00BE189A" w:rsidP="00BE189A">
      <w:pPr>
        <w:pStyle w:val="CommentText"/>
      </w:pPr>
      <w:r>
        <w:rPr>
          <w:rStyle w:val="CommentReference"/>
        </w:rPr>
        <w:annotationRef/>
      </w:r>
      <w:r>
        <w:t>The function was called “glm” in the stats package</w:t>
      </w:r>
    </w:p>
  </w:comment>
  <w:comment w:id="72" w:author="Aaron Tayal" w:date="2025-10-28T14:36:00Z" w:initials="AT">
    <w:p w14:paraId="69580FAD" w14:textId="77777777" w:rsidR="00BE189A" w:rsidRDefault="00BE189A" w:rsidP="00BE189A">
      <w:pPr>
        <w:pStyle w:val="CommentText1"/>
      </w:pPr>
      <w:r>
        <w:rPr>
          <w:rStyle w:val="CommentReference"/>
        </w:rPr>
        <w:annotationRef/>
      </w:r>
      <w:r>
        <w:t>Not sure about what the authority for this one is</w:t>
      </w:r>
    </w:p>
  </w:comment>
  <w:comment w:id="73" w:author="Perry, Kayla" w:date="2025-11-08T13:53:00Z" w:initials="KP">
    <w:p w14:paraId="725E5329" w14:textId="77777777" w:rsidR="00BE189A" w:rsidRDefault="00BE189A" w:rsidP="00BE189A">
      <w:pPr>
        <w:pStyle w:val="CommentText1"/>
      </w:pPr>
      <w:r>
        <w:rPr>
          <w:rStyle w:val="CommentReference"/>
        </w:rPr>
        <w:annotationRef/>
      </w:r>
      <w:r>
        <w:t>Are both subspecies found in PA? I think we probably have lecontei</w:t>
      </w:r>
    </w:p>
  </w:comment>
  <w:comment w:id="74" w:author="Perry, Kayla" w:date="2025-11-08T14:00:00Z" w:initials="KP">
    <w:p w14:paraId="27A93AA4" w14:textId="77777777" w:rsidR="00BE189A" w:rsidRDefault="00BE189A" w:rsidP="00BE189A">
      <w:pPr>
        <w:pStyle w:val="CommentText1"/>
      </w:pPr>
      <w:r>
        <w:rPr>
          <w:rStyle w:val="CommentReference"/>
        </w:rPr>
        <w:annotationRef/>
      </w:r>
      <w:r>
        <w:t>Flip these so it matches with the order of graphs in figure (a and b_</w:t>
      </w:r>
    </w:p>
  </w:comment>
  <w:comment w:id="76" w:author="Perry, Kayla" w:date="2025-11-08T14:01:00Z" w:initials="KP">
    <w:p w14:paraId="223B6B0A" w14:textId="77777777" w:rsidR="00BE189A" w:rsidRDefault="00BE189A" w:rsidP="00BE189A">
      <w:pPr>
        <w:pStyle w:val="CommentText1"/>
      </w:pPr>
      <w:r>
        <w:rPr>
          <w:rStyle w:val="CommentReference"/>
        </w:rPr>
        <w:annotationRef/>
      </w:r>
      <w:r>
        <w:t>You probably only need one legend since it is the same</w:t>
      </w:r>
    </w:p>
  </w:comment>
  <w:comment w:id="77" w:author="Aaron Tayal" w:date="2025-11-21T16:11:00Z" w:initials="AT">
    <w:p w14:paraId="5C8620B8" w14:textId="77777777" w:rsidR="00BE189A" w:rsidRDefault="00BE189A" w:rsidP="00BE189A">
      <w:pPr>
        <w:pStyle w:val="CommentText"/>
      </w:pPr>
      <w:r>
        <w:rPr>
          <w:rStyle w:val="CommentReference"/>
        </w:rPr>
        <w:annotationRef/>
      </w:r>
      <w:r>
        <w:t>Add statistical significance</w:t>
      </w:r>
    </w:p>
  </w:comment>
  <w:comment w:id="79" w:author="Perry, Kayla" w:date="2025-11-08T14:01:00Z" w:initials="KP">
    <w:p w14:paraId="20A214A1" w14:textId="77777777" w:rsidR="00BE189A" w:rsidRDefault="00BE189A" w:rsidP="00BE189A">
      <w:pPr>
        <w:pStyle w:val="CommentText1"/>
      </w:pPr>
      <w:r>
        <w:rPr>
          <w:rStyle w:val="CommentReference"/>
        </w:rPr>
        <w:annotationRef/>
      </w:r>
      <w:r>
        <w:t>Same here about the legends</w:t>
      </w:r>
    </w:p>
  </w:comment>
  <w:comment w:id="80" w:author="Perry, Kayla" w:date="2025-09-24T08:36:00Z" w:initials="KP">
    <w:p w14:paraId="04FE198B" w14:textId="77777777" w:rsidR="00BE189A" w:rsidRDefault="00BE189A" w:rsidP="00BE189A">
      <w:pPr>
        <w:pStyle w:val="CommentText1"/>
      </w:pPr>
      <w:r>
        <w:rPr>
          <w:rStyle w:val="CommentReference"/>
        </w:rPr>
        <w:annotationRef/>
      </w:r>
      <w:r>
        <w:t>Should be and here and in the figure, right?</w:t>
      </w:r>
    </w:p>
  </w:comment>
  <w:comment w:id="81" w:author="Aaron Tayal" w:date="2025-11-07T00:17:00Z" w:initials="AT">
    <w:p w14:paraId="23268DB0" w14:textId="77777777" w:rsidR="00BE189A" w:rsidRDefault="00BE189A" w:rsidP="00BE189A">
      <w:pPr>
        <w:pStyle w:val="CommentText1"/>
      </w:pPr>
      <w:r>
        <w:rPr>
          <w:rStyle w:val="CommentReference"/>
        </w:rPr>
        <w:annotationRef/>
      </w:r>
      <w:r>
        <w:t>Yes, I think so. It is the sum of both. I willl change it.</w:t>
      </w:r>
    </w:p>
  </w:comment>
  <w:comment w:id="83" w:author="Perry, Kayla" w:date="2025-11-08T14:03:00Z" w:initials="KP">
    <w:p w14:paraId="19166884" w14:textId="77777777" w:rsidR="00BE189A" w:rsidRDefault="00BE189A" w:rsidP="00BE189A">
      <w:pPr>
        <w:pStyle w:val="CommentText1"/>
      </w:pPr>
      <w:r>
        <w:rPr>
          <w:rStyle w:val="CommentReference"/>
        </w:rPr>
        <w:annotationRef/>
      </w:r>
      <w:r>
        <w:t>You can remove year after authority. I would switch to landscape for this table</w:t>
      </w:r>
    </w:p>
  </w:comment>
  <w:comment w:id="84" w:author="Aaron Tayal" w:date="2025-10-07T12:57:00Z" w:initials="AT">
    <w:p w14:paraId="0BB43FB0" w14:textId="77777777" w:rsidR="00BE189A" w:rsidRDefault="00BE189A" w:rsidP="00BE189A">
      <w:pPr>
        <w:pStyle w:val="CommentText1"/>
      </w:pPr>
      <w:r>
        <w:rPr>
          <w:rStyle w:val="CommentReference"/>
        </w:rPr>
        <w:annotationRef/>
      </w:r>
      <w:r>
        <w:t>Abbreviate names and remove year?</w:t>
      </w:r>
    </w:p>
  </w:comment>
  <w:comment w:id="85" w:author="Aaron Tayal" w:date="2025-08-29T10:00:00Z" w:initials="AT">
    <w:p w14:paraId="1CFBEB1A" w14:textId="77777777" w:rsidR="00BE189A" w:rsidRDefault="00BE189A" w:rsidP="00BE189A">
      <w:pPr>
        <w:pStyle w:val="CommentText1"/>
      </w:pPr>
      <w:r>
        <w:rPr>
          <w:rStyle w:val="CommentReference"/>
        </w:rPr>
        <w:annotationRef/>
      </w:r>
      <w:r>
        <w:t>As I did not identify these to subspecies, there are two options for authors, depending on the subspecies</w:t>
      </w:r>
    </w:p>
  </w:comment>
  <w:comment w:id="86" w:author="Aaron Tayal" w:date="2025-10-15T16:16:00Z" w:initials="AT">
    <w:p w14:paraId="077705B6" w14:textId="77777777" w:rsidR="00BE189A" w:rsidRDefault="00BE189A" w:rsidP="00BE189A">
      <w:pPr>
        <w:pStyle w:val="CommentText1"/>
      </w:pPr>
      <w:r>
        <w:rPr>
          <w:rStyle w:val="CommentReference"/>
        </w:rPr>
        <w:annotationRef/>
      </w:r>
      <w:r>
        <w:t xml:space="preserve">A recent paper indicates that this species is in the Zabrini (with Amara): </w:t>
      </w:r>
      <w:r>
        <w:rPr>
          <w:color w:val="000000"/>
          <w:highlight w:val="white"/>
        </w:rPr>
        <w:t>Are Miquihuana rhadiniformis Barr, 1982 and Pseudamara arenaria (LeConte, 1847) (Coleoptera, Carabidae) sphodrines? Phylogenetic analysis of data from next-generation sequencing of museum specimens resolves the tribal-group relationships of these enigmatic taxa.</w:t>
      </w:r>
      <w:r>
        <w:t xml:space="preserve"> </w:t>
      </w:r>
    </w:p>
    <w:p w14:paraId="7C22D29B" w14:textId="77777777" w:rsidR="00BE189A" w:rsidRDefault="00BE189A" w:rsidP="00BE189A">
      <w:pPr>
        <w:pStyle w:val="CommentText1"/>
      </w:pPr>
    </w:p>
    <w:p w14:paraId="5EF68D0D" w14:textId="77777777" w:rsidR="00BE189A" w:rsidRDefault="00BE189A" w:rsidP="00BE189A">
      <w:pPr>
        <w:pStyle w:val="CommentText1"/>
      </w:pPr>
      <w:r>
        <w:t>So, Bousquet lists them as Sphodrini, but maybe they should be Zabrini</w:t>
      </w:r>
    </w:p>
  </w:comment>
  <w:comment w:id="88" w:author="Perry, Kayla" w:date="2025-11-08T14:13:00Z" w:initials="KP">
    <w:p w14:paraId="338E1898" w14:textId="77777777" w:rsidR="00BE189A" w:rsidRDefault="00BE189A" w:rsidP="00BE189A">
      <w:pPr>
        <w:pStyle w:val="CommentText1"/>
      </w:pPr>
      <w:r>
        <w:rPr>
          <w:rStyle w:val="CommentReference"/>
        </w:rPr>
        <w:annotationRef/>
      </w:r>
      <w:r>
        <w:t>Remove proportional from the y axes</w:t>
      </w:r>
    </w:p>
  </w:comment>
  <w:comment w:id="89" w:author="Aaron Tayal" w:date="2025-10-15T21:39:00Z" w:initials="AT">
    <w:p w14:paraId="6D525622" w14:textId="77777777" w:rsidR="00BE189A" w:rsidRDefault="00BE189A" w:rsidP="00BE189A">
      <w:pPr>
        <w:pStyle w:val="CommentText1"/>
      </w:pPr>
      <w:r>
        <w:rPr>
          <w:rStyle w:val="CommentReference"/>
        </w:rPr>
        <w:annotationRef/>
      </w:r>
      <w:r>
        <w:t>I want to include a legend, but not sure where to put it!</w:t>
      </w:r>
    </w:p>
  </w:comment>
  <w:comment w:id="90" w:author="Perry, Kayla" w:date="2025-11-08T14:14:00Z" w:initials="KP">
    <w:p w14:paraId="0ABF4B2B" w14:textId="77777777" w:rsidR="00BE189A" w:rsidRDefault="00BE189A" w:rsidP="00BE189A">
      <w:pPr>
        <w:pStyle w:val="CommentText1"/>
      </w:pPr>
      <w:r>
        <w:rPr>
          <w:rStyle w:val="CommentReference"/>
        </w:rPr>
        <w:annotationRef/>
      </w:r>
      <w:r>
        <w:t>Is this included in the methods?</w:t>
      </w:r>
    </w:p>
  </w:comment>
  <w:comment w:id="91" w:author="Perry, Kayla" w:date="2025-11-08T14:15:00Z" w:initials="KP">
    <w:p w14:paraId="67B36AFD" w14:textId="77777777" w:rsidR="00BE189A" w:rsidRDefault="00BE189A" w:rsidP="00BE189A">
      <w:pPr>
        <w:pStyle w:val="CommentText1"/>
      </w:pPr>
      <w:r>
        <w:rPr>
          <w:rStyle w:val="CommentReference"/>
        </w:rPr>
        <w:annotationRef/>
      </w:r>
      <w:r>
        <w:t>Add ref here or include a statement that covers both</w:t>
      </w:r>
    </w:p>
  </w:comment>
  <w:comment w:id="96" w:author="Perry, Kayla" w:date="2025-11-08T14:18:00Z" w:initials="KP">
    <w:p w14:paraId="691C58DB" w14:textId="77777777" w:rsidR="00BE189A" w:rsidRDefault="00BE189A" w:rsidP="00BE189A">
      <w:pPr>
        <w:pStyle w:val="CommentText1"/>
      </w:pPr>
      <w:r>
        <w:rPr>
          <w:rStyle w:val="CommentReference"/>
        </w:rPr>
        <w:annotationRef/>
      </w:r>
      <w:r>
        <w:t>Add ellipses. I don’t think you need both sets of legends since they are the same and this is one figure</w:t>
      </w:r>
    </w:p>
  </w:comment>
  <w:comment w:id="97" w:author="Perry, Kayla" w:date="2025-11-08T14:24:00Z" w:initials="KP">
    <w:p w14:paraId="7F89A771" w14:textId="77777777" w:rsidR="00BE189A" w:rsidRDefault="00BE189A" w:rsidP="00BE189A">
      <w:pPr>
        <w:pStyle w:val="CommentText"/>
      </w:pPr>
      <w:r>
        <w:rPr>
          <w:rStyle w:val="CommentReference"/>
        </w:rPr>
        <w:annotationRef/>
      </w:r>
      <w:r>
        <w:t>Again, what does this mean? Still significant but effect size decreased?</w:t>
      </w:r>
    </w:p>
  </w:comment>
  <w:comment w:id="98" w:author="Aaron Tayal" w:date="2025-11-11T22:11:00Z" w:initials="AT">
    <w:p w14:paraId="5EE98ABE" w14:textId="77777777" w:rsidR="00BE189A" w:rsidRDefault="00BE189A" w:rsidP="00BE189A">
      <w:pPr>
        <w:pStyle w:val="CommentText"/>
      </w:pPr>
      <w:r>
        <w:rPr>
          <w:rStyle w:val="CommentReference"/>
        </w:rPr>
        <w:annotationRef/>
      </w:r>
      <w:r>
        <w:t>Basically, salvaged plots overall had lowest leaf litter cover across both years. And there was a treatment * year interaction.</w:t>
      </w:r>
    </w:p>
    <w:p w14:paraId="407C7C0E" w14:textId="77777777" w:rsidR="00BE189A" w:rsidRDefault="00BE189A" w:rsidP="00BE189A">
      <w:pPr>
        <w:pStyle w:val="CommentText"/>
      </w:pPr>
    </w:p>
    <w:p w14:paraId="02B0078C" w14:textId="77777777" w:rsidR="00BE189A" w:rsidRDefault="00BE189A" w:rsidP="00BE189A">
      <w:pPr>
        <w:pStyle w:val="CommentText"/>
      </w:pPr>
      <w:r>
        <w:t>The differences between salvaged, windthrow, and forest were great in 2015, but small in 2022.</w:t>
      </w:r>
    </w:p>
  </w:comment>
  <w:comment w:id="100" w:author="Perry, Kayla" w:date="2025-11-08T14:24:00Z" w:initials="KP">
    <w:p w14:paraId="361E2CE6" w14:textId="77777777" w:rsidR="00BE189A" w:rsidRDefault="00BE189A" w:rsidP="00BE189A">
      <w:pPr>
        <w:pStyle w:val="CommentText1"/>
      </w:pPr>
      <w:r>
        <w:rPr>
          <w:rStyle w:val="CommentReference"/>
        </w:rPr>
        <w:annotationRef/>
      </w:r>
      <w:r>
        <w:t>I would remove this table and put these statistical results in the text</w:t>
      </w:r>
    </w:p>
  </w:comment>
  <w:comment w:id="102" w:author="Aaron Tayal" w:date="2025-08-29T09:22:00Z" w:initials="AT">
    <w:p w14:paraId="3EAD3F63" w14:textId="77777777" w:rsidR="00BE189A" w:rsidRDefault="00BE189A" w:rsidP="00BE189A">
      <w:pPr>
        <w:pStyle w:val="CommentText1"/>
      </w:pPr>
      <w:r>
        <w:rPr>
          <w:rStyle w:val="CommentReference"/>
        </w:rPr>
        <w:annotationRef/>
      </w:r>
      <w:r>
        <w:t>I don’t know what the unit is for this. Here I just wrote down the maximum value in the data</w:t>
      </w:r>
    </w:p>
  </w:comment>
  <w:comment w:id="104" w:author="Perry, Kayla" w:date="2025-11-03T06:23:00Z" w:initials="KP">
    <w:p w14:paraId="17657C8E" w14:textId="77777777" w:rsidR="00BE189A" w:rsidRDefault="00BE189A" w:rsidP="00BE189A">
      <w:pPr>
        <w:pStyle w:val="CommentText1"/>
      </w:pPr>
      <w:r>
        <w:rPr>
          <w:rStyle w:val="CommentReference"/>
        </w:rPr>
        <w:annotationRef/>
      </w:r>
      <w:r>
        <w:t>Here would be a nice spot to add a sentence about any environmental changes observed between windthrow and undisturbed forest</w:t>
      </w:r>
    </w:p>
  </w:comment>
  <w:comment w:id="105" w:author="Perry, Kayla" w:date="2025-11-08T14:36:00Z" w:initials="KP">
    <w:p w14:paraId="2B6800EB" w14:textId="77777777" w:rsidR="00BE189A" w:rsidRDefault="00BE189A" w:rsidP="00BE189A">
      <w:pPr>
        <w:pStyle w:val="CommentText1"/>
      </w:pPr>
      <w:r>
        <w:rPr>
          <w:rStyle w:val="CommentReference"/>
        </w:rPr>
        <w:annotationRef/>
      </w:r>
      <w:r>
        <w:t>Hypothesis: larger rear trochanters were advantageous in salvaged sites due to higher soil compaction</w:t>
      </w:r>
    </w:p>
  </w:comment>
  <w:comment w:id="106" w:author="Perry, Kayla" w:date="2025-11-08T14:38:00Z" w:initials="KP">
    <w:p w14:paraId="4FF80D17" w14:textId="77777777" w:rsidR="00BE189A" w:rsidRDefault="00BE189A" w:rsidP="00BE189A">
      <w:pPr>
        <w:pStyle w:val="CommentText1"/>
      </w:pPr>
      <w:r>
        <w:rPr>
          <w:rStyle w:val="CommentReference"/>
        </w:rPr>
        <w:annotationRef/>
      </w:r>
      <w:r>
        <w:t xml:space="preserve">So needed to seek shelter in soil? </w:t>
      </w:r>
    </w:p>
  </w:comment>
  <w:comment w:id="107" w:author="Perry, Kayla" w:date="2025-11-08T14:26:00Z" w:initials="KP">
    <w:p w14:paraId="7A1AFD66" w14:textId="77777777" w:rsidR="00BE189A" w:rsidRDefault="00BE189A" w:rsidP="00BE189A">
      <w:pPr>
        <w:pStyle w:val="CommentText1"/>
      </w:pPr>
      <w:r>
        <w:rPr>
          <w:rStyle w:val="CommentReference"/>
        </w:rPr>
        <w:annotationRef/>
      </w:r>
      <w:r>
        <w:t>References should be consistent across the two chapters, so be sure to mirror the format</w:t>
      </w:r>
    </w:p>
  </w:comment>
  <w:comment w:id="108" w:author="Perry, Kayla" w:date="2025-11-08T14:26:00Z" w:initials="KP">
    <w:p w14:paraId="726C7A88" w14:textId="77777777" w:rsidR="00863F61" w:rsidRDefault="00863F61" w:rsidP="00863F61">
      <w:pPr>
        <w:pStyle w:val="CommentText1"/>
      </w:pPr>
      <w:r>
        <w:rPr>
          <w:rStyle w:val="CommentReference"/>
        </w:rPr>
        <w:annotationRef/>
      </w:r>
      <w:r>
        <w:t>References should be consistent across the two chapters, so be sure to mirror the format</w:t>
      </w:r>
    </w:p>
  </w:comment>
  <w:comment w:id="116" w:author="Perry, Kayla" w:date="2025-11-08T14:46:00Z" w:initials="KP">
    <w:p w14:paraId="4B3DE70F" w14:textId="77777777" w:rsidR="006A04A3" w:rsidRDefault="006A04A3" w:rsidP="006A04A3">
      <w:pPr>
        <w:pStyle w:val="CommentText"/>
      </w:pPr>
      <w:r>
        <w:rPr>
          <w:rStyle w:val="CommentReference"/>
        </w:rPr>
        <w:annotationRef/>
      </w:r>
      <w:r>
        <w:t>This should be a table like all the others rather than a photo</w:t>
      </w:r>
    </w:p>
  </w:comment>
  <w:comment w:id="122" w:author="Perry, Kayla" w:date="2025-08-22T15:05:00Z" w:initials="KP">
    <w:p w14:paraId="0CFF6A04" w14:textId="61579992" w:rsidR="00F37465" w:rsidRDefault="00F37465" w:rsidP="00F37465">
      <w:pPr>
        <w:pStyle w:val="CommentText"/>
      </w:pPr>
      <w:r>
        <w:rPr>
          <w:rStyle w:val="CommentReference"/>
        </w:rPr>
        <w:annotationRef/>
      </w:r>
      <w:r>
        <w:t>47?</w:t>
      </w:r>
    </w:p>
  </w:comment>
  <w:comment w:id="123" w:author="Perry, Kayla" w:date="2025-08-22T15:06:00Z" w:initials="KP">
    <w:p w14:paraId="3D92E5EF" w14:textId="77777777" w:rsidR="00F37465" w:rsidRDefault="00F37465" w:rsidP="00F37465">
      <w:pPr>
        <w:pStyle w:val="CommentText"/>
      </w:pPr>
      <w:r>
        <w:rPr>
          <w:rStyle w:val="CommentReference"/>
        </w:rPr>
        <w:annotationRef/>
      </w:r>
      <w:r>
        <w:t>If we are removing the september species from analyses, they will need to be removed here,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1B662A" w15:done="0"/>
  <w15:commentEx w15:paraId="24A4E789" w15:done="0"/>
  <w15:commentEx w15:paraId="3DE3C0AE" w15:done="0"/>
  <w15:commentEx w15:paraId="6563B608" w15:done="0"/>
  <w15:commentEx w15:paraId="3D4B31DD" w15:paraIdParent="6563B608" w15:done="0"/>
  <w15:commentEx w15:paraId="08C4C6C7" w15:paraIdParent="6563B608" w15:done="0"/>
  <w15:commentEx w15:paraId="000A6B75" w15:done="0"/>
  <w15:commentEx w15:paraId="2AC90C98" w15:done="0"/>
  <w15:commentEx w15:paraId="7DF4F9AF" w15:done="0"/>
  <w15:commentEx w15:paraId="3A1BAD94" w15:paraIdParent="7DF4F9AF" w15:done="0"/>
  <w15:commentEx w15:paraId="52DEDC1C" w15:done="0"/>
  <w15:commentEx w15:paraId="4AAEF3BD" w15:paraIdParent="52DEDC1C" w15:done="0"/>
  <w15:commentEx w15:paraId="34C98422" w15:done="0"/>
  <w15:commentEx w15:paraId="31DEEA76" w15:done="0"/>
  <w15:commentEx w15:paraId="4FD5901A" w15:done="0"/>
  <w15:commentEx w15:paraId="4F060A1D" w15:done="0"/>
  <w15:commentEx w15:paraId="35BEDE1E" w15:done="0"/>
  <w15:commentEx w15:paraId="765BE7BB" w15:done="0"/>
  <w15:commentEx w15:paraId="1084A4EF" w15:done="0"/>
  <w15:commentEx w15:paraId="4BB81E38" w15:paraIdParent="1084A4EF" w15:done="0"/>
  <w15:commentEx w15:paraId="448645DA" w15:done="0"/>
  <w15:commentEx w15:paraId="009048EC" w15:done="0"/>
  <w15:commentEx w15:paraId="3A4A27AD" w15:done="0"/>
  <w15:commentEx w15:paraId="49E0FC8D" w15:done="0"/>
  <w15:commentEx w15:paraId="57459752" w15:done="0"/>
  <w15:commentEx w15:paraId="23CB066C" w15:done="0"/>
  <w15:commentEx w15:paraId="3EC22AB6" w15:done="0"/>
  <w15:commentEx w15:paraId="39ED5AEA" w15:done="0"/>
  <w15:commentEx w15:paraId="61C591D5" w15:done="0"/>
  <w15:commentEx w15:paraId="73787583" w15:done="0"/>
  <w15:commentEx w15:paraId="6F411A53" w15:done="0"/>
  <w15:commentEx w15:paraId="2F9BC62F" w15:done="0"/>
  <w15:commentEx w15:paraId="060EBF70" w15:done="0"/>
  <w15:commentEx w15:paraId="7ED2CE4D" w15:done="0"/>
  <w15:commentEx w15:paraId="78415D06" w15:done="0"/>
  <w15:commentEx w15:paraId="7E9AB586" w15:done="0"/>
  <w15:commentEx w15:paraId="1032C9BF" w15:done="0"/>
  <w15:commentEx w15:paraId="077265CE" w15:done="0"/>
  <w15:commentEx w15:paraId="4AB832E7" w15:done="0"/>
  <w15:commentEx w15:paraId="1785A20F" w15:done="0"/>
  <w15:commentEx w15:paraId="7CA6E0A1" w15:done="0"/>
  <w15:commentEx w15:paraId="29046FC2" w15:paraIdParent="7CA6E0A1" w15:done="0"/>
  <w15:commentEx w15:paraId="2A403547" w15:paraIdParent="7CA6E0A1" w15:done="0"/>
  <w15:commentEx w15:paraId="7C48A96D" w15:paraIdParent="7CA6E0A1" w15:done="0"/>
  <w15:commentEx w15:paraId="0A98A320" w15:done="0"/>
  <w15:commentEx w15:paraId="1CB6C517" w15:paraIdParent="0A98A320" w15:done="0"/>
  <w15:commentEx w15:paraId="2AB3BB41" w15:done="0"/>
  <w15:commentEx w15:paraId="4C23736C" w15:done="0"/>
  <w15:commentEx w15:paraId="070FC2AA" w15:paraIdParent="4C23736C" w15:done="0"/>
  <w15:commentEx w15:paraId="02ABB1BA" w15:done="0"/>
  <w15:commentEx w15:paraId="0FCDE85E" w15:paraIdParent="02ABB1BA" w15:done="0"/>
  <w15:commentEx w15:paraId="69580FAD" w15:done="0"/>
  <w15:commentEx w15:paraId="725E5329" w15:paraIdParent="69580FAD" w15:done="0"/>
  <w15:commentEx w15:paraId="27A93AA4" w15:done="0"/>
  <w15:commentEx w15:paraId="223B6B0A" w15:done="0"/>
  <w15:commentEx w15:paraId="5C8620B8" w15:done="0"/>
  <w15:commentEx w15:paraId="20A214A1" w15:done="0"/>
  <w15:commentEx w15:paraId="04FE198B" w15:done="0"/>
  <w15:commentEx w15:paraId="23268DB0" w15:paraIdParent="04FE198B" w15:done="0"/>
  <w15:commentEx w15:paraId="19166884" w15:done="0"/>
  <w15:commentEx w15:paraId="0BB43FB0" w15:done="0"/>
  <w15:commentEx w15:paraId="1CFBEB1A" w15:done="0"/>
  <w15:commentEx w15:paraId="5EF68D0D" w15:done="0"/>
  <w15:commentEx w15:paraId="338E1898" w15:done="0"/>
  <w15:commentEx w15:paraId="6D525622" w15:done="0"/>
  <w15:commentEx w15:paraId="0ABF4B2B" w15:done="0"/>
  <w15:commentEx w15:paraId="67B36AFD" w15:done="0"/>
  <w15:commentEx w15:paraId="691C58DB" w15:done="0"/>
  <w15:commentEx w15:paraId="7F89A771" w15:done="0"/>
  <w15:commentEx w15:paraId="02B0078C" w15:paraIdParent="7F89A771" w15:done="0"/>
  <w15:commentEx w15:paraId="361E2CE6" w15:done="0"/>
  <w15:commentEx w15:paraId="3EAD3F63" w15:done="0"/>
  <w15:commentEx w15:paraId="17657C8E" w15:done="0"/>
  <w15:commentEx w15:paraId="2B6800EB" w15:done="0"/>
  <w15:commentEx w15:paraId="4FF80D17" w15:done="0"/>
  <w15:commentEx w15:paraId="7A1AFD66" w15:done="0"/>
  <w15:commentEx w15:paraId="726C7A88" w15:done="0"/>
  <w15:commentEx w15:paraId="4B3DE70F" w15:done="0"/>
  <w15:commentEx w15:paraId="0CFF6A04" w15:done="1"/>
  <w15:commentEx w15:paraId="3D92E5EF" w15:paraIdParent="0CFF6A0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E3F9B9" w16cex:dateUtc="2025-11-08T16:31:00Z"/>
  <w16cex:commentExtensible w16cex:durableId="675AA32D" w16cex:dateUtc="2025-11-08T11:28:00Z"/>
  <w16cex:commentExtensible w16cex:durableId="2924DB70" w16cex:dateUtc="2025-11-08T12:43:00Z"/>
  <w16cex:commentExtensible w16cex:durableId="3577D923" w16cex:dateUtc="2025-11-08T12:50:00Z"/>
  <w16cex:commentExtensible w16cex:durableId="4B3557DB" w16cex:dateUtc="2025-11-08T12:50:00Z"/>
  <w16cex:commentExtensible w16cex:durableId="655DBAF9" w16cex:dateUtc="2025-11-08T15:22:00Z"/>
  <w16cex:commentExtensible w16cex:durableId="19C54806" w16cex:dateUtc="2025-11-08T12:51:00Z"/>
  <w16cex:commentExtensible w16cex:durableId="41C31E6B" w16cex:dateUtc="2025-11-20T00:01:00Z"/>
  <w16cex:commentExtensible w16cex:durableId="17A2DAAA" w16cex:dateUtc="2025-03-05T17:08:00Z"/>
  <w16cex:commentExtensible w16cex:durableId="3C5E4596" w16cex:dateUtc="2025-11-08T13:02:00Z"/>
  <w16cex:commentExtensible w16cex:durableId="29A63359" w16cex:dateUtc="2025-11-08T13:03:00Z"/>
  <w16cex:commentExtensible w16cex:durableId="01004880" w16cex:dateUtc="2025-11-12T04:05:00Z"/>
  <w16cex:commentExtensible w16cex:durableId="00931AD5" w16cex:dateUtc="2025-03-05T17:34:00Z"/>
  <w16cex:commentExtensible w16cex:durableId="1654BC18" w16cex:dateUtc="2025-11-08T14:47:00Z"/>
  <w16cex:commentExtensible w16cex:durableId="56642C9F" w16cex:dateUtc="2025-11-08T15:30:00Z"/>
  <w16cex:commentExtensible w16cex:durableId="0047275E" w16cex:dateUtc="2025-11-12T03:40:00Z"/>
  <w16cex:commentExtensible w16cex:durableId="7A8DF369" w16cex:dateUtc="2025-11-08T15:54:00Z"/>
  <w16cex:commentExtensible w16cex:durableId="6193C9E7" w16cex:dateUtc="2025-11-12T03:46:00Z"/>
  <w16cex:commentExtensible w16cex:durableId="65571EC5" w16cex:dateUtc="2025-11-08T16:08:00Z"/>
  <w16cex:commentExtensible w16cex:durableId="72B2B853" w16cex:dateUtc="2025-11-08T16:09:00Z"/>
  <w16cex:commentExtensible w16cex:durableId="2EE33E7E" w16cex:dateUtc="2025-11-08T16:09:00Z"/>
  <w16cex:commentExtensible w16cex:durableId="67233452" w16cex:dateUtc="2025-11-08T17:32:00Z"/>
  <w16cex:commentExtensible w16cex:durableId="27C347D4" w16cex:dateUtc="2025-11-08T17:34:00Z"/>
  <w16cex:commentExtensible w16cex:durableId="58AF6C8D" w16cex:dateUtc="2025-11-08T17:35:00Z"/>
  <w16cex:commentExtensible w16cex:durableId="425E2CDF" w16cex:dateUtc="2025-11-08T17:37:00Z"/>
  <w16cex:commentExtensible w16cex:durableId="73E705FD" w16cex:dateUtc="2025-11-08T17:42:00Z"/>
  <w16cex:commentExtensible w16cex:durableId="7ED787BC" w16cex:dateUtc="2025-11-08T17:41:00Z"/>
  <w16cex:commentExtensible w16cex:durableId="795C6652" w16cex:dateUtc="2025-11-08T17:43:00Z"/>
  <w16cex:commentExtensible w16cex:durableId="72A269B9" w16cex:dateUtc="2025-04-27T20:55:00Z"/>
  <w16cex:commentExtensible w16cex:durableId="0F4400A0" w16cex:dateUtc="2025-11-08T17:56:00Z"/>
  <w16cex:commentExtensible w16cex:durableId="1D97F154" w16cex:dateUtc="2025-11-08T18:01:00Z"/>
  <w16cex:commentExtensible w16cex:durableId="5BBE7DAC" w16cex:dateUtc="2025-11-08T18:05:00Z"/>
  <w16cex:commentExtensible w16cex:durableId="411CA2EC" w16cex:dateUtc="2025-11-08T18:03:00Z"/>
  <w16cex:commentExtensible w16cex:durableId="5D0E793D" w16cex:dateUtc="2025-11-08T18:07:00Z"/>
  <w16cex:commentExtensible w16cex:durableId="5E135E4A" w16cex:dateUtc="2025-11-08T18:09:00Z"/>
  <w16cex:commentExtensible w16cex:durableId="2A8E5B72" w16cex:dateUtc="2025-11-08T18:13:00Z"/>
  <w16cex:commentExtensible w16cex:durableId="3AE31976" w16cex:dateUtc="2025-11-08T18:19:00Z"/>
  <w16cex:commentExtensible w16cex:durableId="64662F97" w16cex:dateUtc="2025-05-05T20:52:00Z"/>
  <w16cex:commentExtensible w16cex:durableId="3717EE3B" w16cex:dateUtc="2025-09-08T19:56:00Z"/>
  <w16cex:commentExtensible w16cex:durableId="5A445947" w16cex:dateUtc="2025-11-08T18:33:00Z"/>
  <w16cex:commentExtensible w16cex:durableId="4BA9957F" w16cex:dateUtc="2025-04-22T21:01:00Z"/>
  <w16cex:commentExtensible w16cex:durableId="1F45097E" w16cex:dateUtc="2025-10-02T22:55:00Z"/>
  <w16cex:commentExtensible w16cex:durableId="1C7BD499" w16cex:dateUtc="2025-11-08T18:35:00Z"/>
  <w16cex:commentExtensible w16cex:durableId="7BCCCD4E" w16cex:dateUtc="2025-11-08T18:35:00Z"/>
  <w16cex:commentExtensible w16cex:durableId="3281DAEB" w16cex:dateUtc="2025-04-06T03:39:00Z"/>
  <w16cex:commentExtensible w16cex:durableId="30BB03F8" w16cex:dateUtc="2025-10-02T22:55:00Z"/>
  <w16cex:commentExtensible w16cex:durableId="191F4C66" w16cex:dateUtc="2025-11-08T18:44:00Z"/>
  <w16cex:commentExtensible w16cex:durableId="71C472BD" w16cex:dateUtc="2025-11-08T18:50:00Z"/>
  <w16cex:commentExtensible w16cex:durableId="6F1D49F2" w16cex:dateUtc="2025-11-12T00:23:00Z"/>
  <w16cex:commentExtensible w16cex:durableId="3D8C651A" w16cex:dateUtc="2025-11-08T18:50:00Z"/>
  <w16cex:commentExtensible w16cex:durableId="29235883" w16cex:dateUtc="2025-11-12T00:23:00Z"/>
  <w16cex:commentExtensible w16cex:durableId="0909A90C" w16cex:dateUtc="2025-10-28T18:36:00Z"/>
  <w16cex:commentExtensible w16cex:durableId="27A46ECE" w16cex:dateUtc="2025-11-08T18:53:00Z"/>
  <w16cex:commentExtensible w16cex:durableId="52DC813C" w16cex:dateUtc="2025-11-08T19:00:00Z"/>
  <w16cex:commentExtensible w16cex:durableId="3DD4D516" w16cex:dateUtc="2025-11-08T19:01:00Z"/>
  <w16cex:commentExtensible w16cex:durableId="0BA3EB26" w16cex:dateUtc="2025-11-21T21:11:00Z"/>
  <w16cex:commentExtensible w16cex:durableId="2392AE80" w16cex:dateUtc="2025-11-08T19:01:00Z"/>
  <w16cex:commentExtensible w16cex:durableId="0F6BC9A2" w16cex:dateUtc="2025-09-24T12:36:00Z"/>
  <w16cex:commentExtensible w16cex:durableId="6DC0FDE7" w16cex:dateUtc="2025-11-07T05:17:00Z"/>
  <w16cex:commentExtensible w16cex:durableId="6D6FB074" w16cex:dateUtc="2025-11-08T19:03:00Z"/>
  <w16cex:commentExtensible w16cex:durableId="3222BE17" w16cex:dateUtc="2025-10-07T16:57:00Z"/>
  <w16cex:commentExtensible w16cex:durableId="5466F03B" w16cex:dateUtc="2025-08-29T14:00:00Z"/>
  <w16cex:commentExtensible w16cex:durableId="7063ECAB" w16cex:dateUtc="2025-10-15T20:16:00Z"/>
  <w16cex:commentExtensible w16cex:durableId="0E03D5D4" w16cex:dateUtc="2025-11-08T19:13:00Z"/>
  <w16cex:commentExtensible w16cex:durableId="16A15969" w16cex:dateUtc="2025-10-16T01:39:00Z"/>
  <w16cex:commentExtensible w16cex:durableId="589CF67E" w16cex:dateUtc="2025-11-08T19:14:00Z"/>
  <w16cex:commentExtensible w16cex:durableId="4CBE725A" w16cex:dateUtc="2025-11-08T19:15:00Z"/>
  <w16cex:commentExtensible w16cex:durableId="6C60CA2C" w16cex:dateUtc="2025-11-08T19:18:00Z"/>
  <w16cex:commentExtensible w16cex:durableId="5CA5A3E9" w16cex:dateUtc="2025-11-08T19:24:00Z"/>
  <w16cex:commentExtensible w16cex:durableId="582B600F" w16cex:dateUtc="2025-11-12T03:11:00Z"/>
  <w16cex:commentExtensible w16cex:durableId="7DFDC90C" w16cex:dateUtc="2025-11-08T19:24:00Z"/>
  <w16cex:commentExtensible w16cex:durableId="653B4093" w16cex:dateUtc="2025-08-29T13:22:00Z"/>
  <w16cex:commentExtensible w16cex:durableId="057A849A" w16cex:dateUtc="2025-11-03T11:23:00Z"/>
  <w16cex:commentExtensible w16cex:durableId="304B6993" w16cex:dateUtc="2025-11-08T19:36:00Z"/>
  <w16cex:commentExtensible w16cex:durableId="692D44F5" w16cex:dateUtc="2025-11-08T19:38:00Z"/>
  <w16cex:commentExtensible w16cex:durableId="18DA3BFE" w16cex:dateUtc="2025-11-08T19:26:00Z"/>
  <w16cex:commentExtensible w16cex:durableId="33E3EABB" w16cex:dateUtc="2025-11-08T19:26:00Z"/>
  <w16cex:commentExtensible w16cex:durableId="5FD40ED9" w16cex:dateUtc="2025-11-08T19:46:00Z"/>
  <w16cex:commentExtensible w16cex:durableId="7750C277" w16cex:dateUtc="2025-08-22T19:05:00Z"/>
  <w16cex:commentExtensible w16cex:durableId="57B110F9" w16cex:dateUtc="2025-08-22T1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1B662A" w16cid:durableId="0AE3F9B9"/>
  <w16cid:commentId w16cid:paraId="24A4E789" w16cid:durableId="675AA32D"/>
  <w16cid:commentId w16cid:paraId="3DE3C0AE" w16cid:durableId="2924DB70"/>
  <w16cid:commentId w16cid:paraId="6563B608" w16cid:durableId="3577D923"/>
  <w16cid:commentId w16cid:paraId="3D4B31DD" w16cid:durableId="4B3557DB"/>
  <w16cid:commentId w16cid:paraId="08C4C6C7" w16cid:durableId="655DBAF9"/>
  <w16cid:commentId w16cid:paraId="000A6B75" w16cid:durableId="19C54806"/>
  <w16cid:commentId w16cid:paraId="2AC90C98" w16cid:durableId="41C31E6B"/>
  <w16cid:commentId w16cid:paraId="7DF4F9AF" w16cid:durableId="17A2DAAA"/>
  <w16cid:commentId w16cid:paraId="3A1BAD94" w16cid:durableId="3C5E4596"/>
  <w16cid:commentId w16cid:paraId="52DEDC1C" w16cid:durableId="29A63359"/>
  <w16cid:commentId w16cid:paraId="4AAEF3BD" w16cid:durableId="01004880"/>
  <w16cid:commentId w16cid:paraId="34C98422" w16cid:durableId="00931AD5"/>
  <w16cid:commentId w16cid:paraId="31DEEA76" w16cid:durableId="1654BC18"/>
  <w16cid:commentId w16cid:paraId="4FD5901A" w16cid:durableId="56642C9F"/>
  <w16cid:commentId w16cid:paraId="4F060A1D" w16cid:durableId="0047275E"/>
  <w16cid:commentId w16cid:paraId="35BEDE1E" w16cid:durableId="7A8DF369"/>
  <w16cid:commentId w16cid:paraId="765BE7BB" w16cid:durableId="6193C9E7"/>
  <w16cid:commentId w16cid:paraId="1084A4EF" w16cid:durableId="65571EC5"/>
  <w16cid:commentId w16cid:paraId="4BB81E38" w16cid:durableId="72B2B853"/>
  <w16cid:commentId w16cid:paraId="448645DA" w16cid:durableId="2EE33E7E"/>
  <w16cid:commentId w16cid:paraId="009048EC" w16cid:durableId="67233452"/>
  <w16cid:commentId w16cid:paraId="3A4A27AD" w16cid:durableId="27C347D4"/>
  <w16cid:commentId w16cid:paraId="49E0FC8D" w16cid:durableId="58AF6C8D"/>
  <w16cid:commentId w16cid:paraId="57459752" w16cid:durableId="425E2CDF"/>
  <w16cid:commentId w16cid:paraId="23CB066C" w16cid:durableId="73E705FD"/>
  <w16cid:commentId w16cid:paraId="3EC22AB6" w16cid:durableId="7ED787BC"/>
  <w16cid:commentId w16cid:paraId="39ED5AEA" w16cid:durableId="795C6652"/>
  <w16cid:commentId w16cid:paraId="61C591D5" w16cid:durableId="72A269B9"/>
  <w16cid:commentId w16cid:paraId="73787583" w16cid:durableId="0F4400A0"/>
  <w16cid:commentId w16cid:paraId="6F411A53" w16cid:durableId="1D97F154"/>
  <w16cid:commentId w16cid:paraId="2F9BC62F" w16cid:durableId="5BBE7DAC"/>
  <w16cid:commentId w16cid:paraId="060EBF70" w16cid:durableId="411CA2EC"/>
  <w16cid:commentId w16cid:paraId="7ED2CE4D" w16cid:durableId="5D0E793D"/>
  <w16cid:commentId w16cid:paraId="78415D06" w16cid:durableId="5E135E4A"/>
  <w16cid:commentId w16cid:paraId="7E9AB586" w16cid:durableId="2A8E5B72"/>
  <w16cid:commentId w16cid:paraId="1032C9BF" w16cid:durableId="3AE31976"/>
  <w16cid:commentId w16cid:paraId="077265CE" w16cid:durableId="64662F97"/>
  <w16cid:commentId w16cid:paraId="4AB832E7" w16cid:durableId="3717EE3B"/>
  <w16cid:commentId w16cid:paraId="1785A20F" w16cid:durableId="5A445947"/>
  <w16cid:commentId w16cid:paraId="7CA6E0A1" w16cid:durableId="4BA9957F"/>
  <w16cid:commentId w16cid:paraId="29046FC2" w16cid:durableId="1F45097E"/>
  <w16cid:commentId w16cid:paraId="2A403547" w16cid:durableId="1C7BD499"/>
  <w16cid:commentId w16cid:paraId="7C48A96D" w16cid:durableId="7BCCCD4E"/>
  <w16cid:commentId w16cid:paraId="0A98A320" w16cid:durableId="3281DAEB"/>
  <w16cid:commentId w16cid:paraId="1CB6C517" w16cid:durableId="30BB03F8"/>
  <w16cid:commentId w16cid:paraId="2AB3BB41" w16cid:durableId="191F4C66"/>
  <w16cid:commentId w16cid:paraId="4C23736C" w16cid:durableId="71C472BD"/>
  <w16cid:commentId w16cid:paraId="070FC2AA" w16cid:durableId="6F1D49F2"/>
  <w16cid:commentId w16cid:paraId="02ABB1BA" w16cid:durableId="3D8C651A"/>
  <w16cid:commentId w16cid:paraId="0FCDE85E" w16cid:durableId="29235883"/>
  <w16cid:commentId w16cid:paraId="69580FAD" w16cid:durableId="0909A90C"/>
  <w16cid:commentId w16cid:paraId="725E5329" w16cid:durableId="27A46ECE"/>
  <w16cid:commentId w16cid:paraId="27A93AA4" w16cid:durableId="52DC813C"/>
  <w16cid:commentId w16cid:paraId="223B6B0A" w16cid:durableId="3DD4D516"/>
  <w16cid:commentId w16cid:paraId="5C8620B8" w16cid:durableId="0BA3EB26"/>
  <w16cid:commentId w16cid:paraId="20A214A1" w16cid:durableId="2392AE80"/>
  <w16cid:commentId w16cid:paraId="04FE198B" w16cid:durableId="0F6BC9A2"/>
  <w16cid:commentId w16cid:paraId="23268DB0" w16cid:durableId="6DC0FDE7"/>
  <w16cid:commentId w16cid:paraId="19166884" w16cid:durableId="6D6FB074"/>
  <w16cid:commentId w16cid:paraId="0BB43FB0" w16cid:durableId="3222BE17"/>
  <w16cid:commentId w16cid:paraId="1CFBEB1A" w16cid:durableId="5466F03B"/>
  <w16cid:commentId w16cid:paraId="5EF68D0D" w16cid:durableId="7063ECAB"/>
  <w16cid:commentId w16cid:paraId="338E1898" w16cid:durableId="0E03D5D4"/>
  <w16cid:commentId w16cid:paraId="6D525622" w16cid:durableId="16A15969"/>
  <w16cid:commentId w16cid:paraId="0ABF4B2B" w16cid:durableId="589CF67E"/>
  <w16cid:commentId w16cid:paraId="67B36AFD" w16cid:durableId="4CBE725A"/>
  <w16cid:commentId w16cid:paraId="691C58DB" w16cid:durableId="6C60CA2C"/>
  <w16cid:commentId w16cid:paraId="7F89A771" w16cid:durableId="5CA5A3E9"/>
  <w16cid:commentId w16cid:paraId="02B0078C" w16cid:durableId="582B600F"/>
  <w16cid:commentId w16cid:paraId="361E2CE6" w16cid:durableId="7DFDC90C"/>
  <w16cid:commentId w16cid:paraId="3EAD3F63" w16cid:durableId="653B4093"/>
  <w16cid:commentId w16cid:paraId="17657C8E" w16cid:durableId="057A849A"/>
  <w16cid:commentId w16cid:paraId="2B6800EB" w16cid:durableId="304B6993"/>
  <w16cid:commentId w16cid:paraId="4FF80D17" w16cid:durableId="692D44F5"/>
  <w16cid:commentId w16cid:paraId="7A1AFD66" w16cid:durableId="18DA3BFE"/>
  <w16cid:commentId w16cid:paraId="726C7A88" w16cid:durableId="33E3EABB"/>
  <w16cid:commentId w16cid:paraId="4B3DE70F" w16cid:durableId="5FD40ED9"/>
  <w16cid:commentId w16cid:paraId="0CFF6A04" w16cid:durableId="7750C277"/>
  <w16cid:commentId w16cid:paraId="3D92E5EF" w16cid:durableId="57B110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98F91" w14:textId="77777777" w:rsidR="00F3630F" w:rsidRDefault="00F3630F" w:rsidP="00185AC8">
      <w:r>
        <w:separator/>
      </w:r>
    </w:p>
  </w:endnote>
  <w:endnote w:type="continuationSeparator" w:id="0">
    <w:p w14:paraId="02E0AEEB" w14:textId="77777777" w:rsidR="00F3630F" w:rsidRDefault="00F3630F"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AFCC0A" w14:textId="77777777" w:rsidR="00F3630F" w:rsidRDefault="00F3630F" w:rsidP="00185AC8">
      <w:r>
        <w:separator/>
      </w:r>
    </w:p>
  </w:footnote>
  <w:footnote w:type="continuationSeparator" w:id="0">
    <w:p w14:paraId="09706639" w14:textId="77777777" w:rsidR="00F3630F" w:rsidRDefault="00F3630F"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3B38"/>
    <w:rsid w:val="000040C3"/>
    <w:rsid w:val="00004879"/>
    <w:rsid w:val="0000504D"/>
    <w:rsid w:val="00012B9A"/>
    <w:rsid w:val="00013A10"/>
    <w:rsid w:val="00016D02"/>
    <w:rsid w:val="00020C9B"/>
    <w:rsid w:val="00021DDC"/>
    <w:rsid w:val="00023578"/>
    <w:rsid w:val="000254FC"/>
    <w:rsid w:val="000309FC"/>
    <w:rsid w:val="000315EE"/>
    <w:rsid w:val="000335A5"/>
    <w:rsid w:val="00036409"/>
    <w:rsid w:val="000364F0"/>
    <w:rsid w:val="00040691"/>
    <w:rsid w:val="00040F70"/>
    <w:rsid w:val="0004216D"/>
    <w:rsid w:val="0004416E"/>
    <w:rsid w:val="000460A2"/>
    <w:rsid w:val="00046804"/>
    <w:rsid w:val="00052AA6"/>
    <w:rsid w:val="00053D68"/>
    <w:rsid w:val="000552A5"/>
    <w:rsid w:val="00063649"/>
    <w:rsid w:val="000665DB"/>
    <w:rsid w:val="000679F1"/>
    <w:rsid w:val="00070C94"/>
    <w:rsid w:val="000748F4"/>
    <w:rsid w:val="00080E6C"/>
    <w:rsid w:val="00084757"/>
    <w:rsid w:val="00087A06"/>
    <w:rsid w:val="00090276"/>
    <w:rsid w:val="00094924"/>
    <w:rsid w:val="00094DF5"/>
    <w:rsid w:val="00094FAB"/>
    <w:rsid w:val="000A0927"/>
    <w:rsid w:val="000A29BF"/>
    <w:rsid w:val="000A3500"/>
    <w:rsid w:val="000A3F66"/>
    <w:rsid w:val="000A5107"/>
    <w:rsid w:val="000A6590"/>
    <w:rsid w:val="000A66D2"/>
    <w:rsid w:val="000A6E54"/>
    <w:rsid w:val="000B17E6"/>
    <w:rsid w:val="000B1ED6"/>
    <w:rsid w:val="000B2908"/>
    <w:rsid w:val="000B3D9D"/>
    <w:rsid w:val="000B4182"/>
    <w:rsid w:val="000B594B"/>
    <w:rsid w:val="000B78DC"/>
    <w:rsid w:val="000C1C92"/>
    <w:rsid w:val="000C6E52"/>
    <w:rsid w:val="000D0E4F"/>
    <w:rsid w:val="000D23FE"/>
    <w:rsid w:val="000D36E0"/>
    <w:rsid w:val="000D6D69"/>
    <w:rsid w:val="000E09C1"/>
    <w:rsid w:val="000E53D6"/>
    <w:rsid w:val="000E6BB5"/>
    <w:rsid w:val="000E7A79"/>
    <w:rsid w:val="000F168C"/>
    <w:rsid w:val="000F321D"/>
    <w:rsid w:val="000F5434"/>
    <w:rsid w:val="000F549E"/>
    <w:rsid w:val="000F5651"/>
    <w:rsid w:val="000F5D3F"/>
    <w:rsid w:val="00101105"/>
    <w:rsid w:val="001015C5"/>
    <w:rsid w:val="001018F0"/>
    <w:rsid w:val="00101F47"/>
    <w:rsid w:val="00113AF6"/>
    <w:rsid w:val="00121550"/>
    <w:rsid w:val="00122C43"/>
    <w:rsid w:val="001233CF"/>
    <w:rsid w:val="001248B7"/>
    <w:rsid w:val="00124917"/>
    <w:rsid w:val="00125A71"/>
    <w:rsid w:val="001278E5"/>
    <w:rsid w:val="00130E92"/>
    <w:rsid w:val="00134B80"/>
    <w:rsid w:val="00134F5D"/>
    <w:rsid w:val="0013534D"/>
    <w:rsid w:val="00135721"/>
    <w:rsid w:val="0014068E"/>
    <w:rsid w:val="00141BC7"/>
    <w:rsid w:val="00142A73"/>
    <w:rsid w:val="001439BE"/>
    <w:rsid w:val="00150490"/>
    <w:rsid w:val="00155D0C"/>
    <w:rsid w:val="00155FEA"/>
    <w:rsid w:val="001567D9"/>
    <w:rsid w:val="00157219"/>
    <w:rsid w:val="0015784A"/>
    <w:rsid w:val="00160A14"/>
    <w:rsid w:val="001613DE"/>
    <w:rsid w:val="00167958"/>
    <w:rsid w:val="00171967"/>
    <w:rsid w:val="00175937"/>
    <w:rsid w:val="00177880"/>
    <w:rsid w:val="00177A63"/>
    <w:rsid w:val="001804F8"/>
    <w:rsid w:val="00183D03"/>
    <w:rsid w:val="00184C40"/>
    <w:rsid w:val="00185AC8"/>
    <w:rsid w:val="00193C15"/>
    <w:rsid w:val="00194003"/>
    <w:rsid w:val="00195AC4"/>
    <w:rsid w:val="0019684E"/>
    <w:rsid w:val="001969F9"/>
    <w:rsid w:val="001A11ED"/>
    <w:rsid w:val="001A2C75"/>
    <w:rsid w:val="001A3573"/>
    <w:rsid w:val="001A460F"/>
    <w:rsid w:val="001A700D"/>
    <w:rsid w:val="001A7551"/>
    <w:rsid w:val="001C13AB"/>
    <w:rsid w:val="001C2CA4"/>
    <w:rsid w:val="001C7A6D"/>
    <w:rsid w:val="001D034C"/>
    <w:rsid w:val="001D0E50"/>
    <w:rsid w:val="001D47BA"/>
    <w:rsid w:val="001D4A69"/>
    <w:rsid w:val="001D67B2"/>
    <w:rsid w:val="001E1C55"/>
    <w:rsid w:val="001E33E1"/>
    <w:rsid w:val="001E4C79"/>
    <w:rsid w:val="001E6C90"/>
    <w:rsid w:val="001E79FA"/>
    <w:rsid w:val="001F0AB8"/>
    <w:rsid w:val="001F1384"/>
    <w:rsid w:val="001F6AA4"/>
    <w:rsid w:val="001F7594"/>
    <w:rsid w:val="00200A95"/>
    <w:rsid w:val="00201E23"/>
    <w:rsid w:val="00202715"/>
    <w:rsid w:val="002037B9"/>
    <w:rsid w:val="00206C42"/>
    <w:rsid w:val="002078E5"/>
    <w:rsid w:val="00210A73"/>
    <w:rsid w:val="00211232"/>
    <w:rsid w:val="002115A4"/>
    <w:rsid w:val="00212694"/>
    <w:rsid w:val="00215AA8"/>
    <w:rsid w:val="00223277"/>
    <w:rsid w:val="0022394F"/>
    <w:rsid w:val="00223987"/>
    <w:rsid w:val="00224BC9"/>
    <w:rsid w:val="00225A85"/>
    <w:rsid w:val="0022773B"/>
    <w:rsid w:val="0023240F"/>
    <w:rsid w:val="00235FD3"/>
    <w:rsid w:val="00236B41"/>
    <w:rsid w:val="00236F83"/>
    <w:rsid w:val="002400A9"/>
    <w:rsid w:val="00244B16"/>
    <w:rsid w:val="0024751A"/>
    <w:rsid w:val="002503D1"/>
    <w:rsid w:val="00251861"/>
    <w:rsid w:val="00255E2C"/>
    <w:rsid w:val="0026002C"/>
    <w:rsid w:val="0026089C"/>
    <w:rsid w:val="0026181E"/>
    <w:rsid w:val="00262261"/>
    <w:rsid w:val="0026543A"/>
    <w:rsid w:val="00265765"/>
    <w:rsid w:val="0026578F"/>
    <w:rsid w:val="002704A8"/>
    <w:rsid w:val="00277B38"/>
    <w:rsid w:val="00281059"/>
    <w:rsid w:val="00282715"/>
    <w:rsid w:val="00290236"/>
    <w:rsid w:val="00293176"/>
    <w:rsid w:val="002A662C"/>
    <w:rsid w:val="002A7737"/>
    <w:rsid w:val="002B3F74"/>
    <w:rsid w:val="002B4887"/>
    <w:rsid w:val="002B67A7"/>
    <w:rsid w:val="002C04A1"/>
    <w:rsid w:val="002C6DED"/>
    <w:rsid w:val="002D5052"/>
    <w:rsid w:val="002D7282"/>
    <w:rsid w:val="002E1A6D"/>
    <w:rsid w:val="002E3828"/>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4E02"/>
    <w:rsid w:val="00315018"/>
    <w:rsid w:val="00317976"/>
    <w:rsid w:val="003200B8"/>
    <w:rsid w:val="00320809"/>
    <w:rsid w:val="00324981"/>
    <w:rsid w:val="0032506B"/>
    <w:rsid w:val="00326082"/>
    <w:rsid w:val="00330E8A"/>
    <w:rsid w:val="0033402B"/>
    <w:rsid w:val="0033498F"/>
    <w:rsid w:val="003417FD"/>
    <w:rsid w:val="00350E03"/>
    <w:rsid w:val="00352912"/>
    <w:rsid w:val="00353643"/>
    <w:rsid w:val="00353918"/>
    <w:rsid w:val="00353956"/>
    <w:rsid w:val="00360BA3"/>
    <w:rsid w:val="00364387"/>
    <w:rsid w:val="003670EB"/>
    <w:rsid w:val="00367B14"/>
    <w:rsid w:val="003724C8"/>
    <w:rsid w:val="003731E4"/>
    <w:rsid w:val="003744C9"/>
    <w:rsid w:val="00386A79"/>
    <w:rsid w:val="00386D4F"/>
    <w:rsid w:val="003871CD"/>
    <w:rsid w:val="00387566"/>
    <w:rsid w:val="0039032C"/>
    <w:rsid w:val="00390520"/>
    <w:rsid w:val="003920CF"/>
    <w:rsid w:val="00394426"/>
    <w:rsid w:val="0039734B"/>
    <w:rsid w:val="003A0C05"/>
    <w:rsid w:val="003A3273"/>
    <w:rsid w:val="003A7DD4"/>
    <w:rsid w:val="003B3D59"/>
    <w:rsid w:val="003D04A7"/>
    <w:rsid w:val="003D0C06"/>
    <w:rsid w:val="003D1B77"/>
    <w:rsid w:val="003D25A2"/>
    <w:rsid w:val="003D2EC0"/>
    <w:rsid w:val="003D4A67"/>
    <w:rsid w:val="003F1E68"/>
    <w:rsid w:val="003F33DE"/>
    <w:rsid w:val="003F449C"/>
    <w:rsid w:val="003F51FE"/>
    <w:rsid w:val="003F591C"/>
    <w:rsid w:val="003F5F78"/>
    <w:rsid w:val="00400E68"/>
    <w:rsid w:val="00401724"/>
    <w:rsid w:val="00403069"/>
    <w:rsid w:val="0040456B"/>
    <w:rsid w:val="00406340"/>
    <w:rsid w:val="004074CC"/>
    <w:rsid w:val="004100DD"/>
    <w:rsid w:val="0041095B"/>
    <w:rsid w:val="00421068"/>
    <w:rsid w:val="004216EF"/>
    <w:rsid w:val="00422C8C"/>
    <w:rsid w:val="00425A10"/>
    <w:rsid w:val="00430260"/>
    <w:rsid w:val="0043177B"/>
    <w:rsid w:val="00436344"/>
    <w:rsid w:val="00437567"/>
    <w:rsid w:val="00437EF8"/>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490B"/>
    <w:rsid w:val="00475CFB"/>
    <w:rsid w:val="00477D85"/>
    <w:rsid w:val="00482144"/>
    <w:rsid w:val="0048414F"/>
    <w:rsid w:val="00484DF1"/>
    <w:rsid w:val="00487B3D"/>
    <w:rsid w:val="00494145"/>
    <w:rsid w:val="004A024F"/>
    <w:rsid w:val="004A3CF1"/>
    <w:rsid w:val="004A7660"/>
    <w:rsid w:val="004B15CB"/>
    <w:rsid w:val="004B35C3"/>
    <w:rsid w:val="004B4899"/>
    <w:rsid w:val="004B48FC"/>
    <w:rsid w:val="004B542B"/>
    <w:rsid w:val="004B6108"/>
    <w:rsid w:val="004C17D5"/>
    <w:rsid w:val="004C44E7"/>
    <w:rsid w:val="004C4795"/>
    <w:rsid w:val="004C5003"/>
    <w:rsid w:val="004C62E2"/>
    <w:rsid w:val="004C63B1"/>
    <w:rsid w:val="004C6605"/>
    <w:rsid w:val="004C7E38"/>
    <w:rsid w:val="004C7F30"/>
    <w:rsid w:val="004D3CC5"/>
    <w:rsid w:val="004E38FD"/>
    <w:rsid w:val="004E39FF"/>
    <w:rsid w:val="004E4B86"/>
    <w:rsid w:val="004F0413"/>
    <w:rsid w:val="004F09DC"/>
    <w:rsid w:val="00500C58"/>
    <w:rsid w:val="005079E4"/>
    <w:rsid w:val="00515ED6"/>
    <w:rsid w:val="0052119A"/>
    <w:rsid w:val="005258ED"/>
    <w:rsid w:val="00526175"/>
    <w:rsid w:val="00526A35"/>
    <w:rsid w:val="00527A65"/>
    <w:rsid w:val="00530C79"/>
    <w:rsid w:val="005352BD"/>
    <w:rsid w:val="005401E4"/>
    <w:rsid w:val="00542500"/>
    <w:rsid w:val="005453B8"/>
    <w:rsid w:val="005460DE"/>
    <w:rsid w:val="005536DE"/>
    <w:rsid w:val="00554722"/>
    <w:rsid w:val="00557D1E"/>
    <w:rsid w:val="005622C3"/>
    <w:rsid w:val="0056354F"/>
    <w:rsid w:val="00565C69"/>
    <w:rsid w:val="00567267"/>
    <w:rsid w:val="005732CE"/>
    <w:rsid w:val="005733B7"/>
    <w:rsid w:val="00573DD7"/>
    <w:rsid w:val="00575F57"/>
    <w:rsid w:val="00581272"/>
    <w:rsid w:val="00581AB1"/>
    <w:rsid w:val="00590AAF"/>
    <w:rsid w:val="00591BC1"/>
    <w:rsid w:val="00593BA2"/>
    <w:rsid w:val="005A069A"/>
    <w:rsid w:val="005A48B0"/>
    <w:rsid w:val="005A4FFA"/>
    <w:rsid w:val="005B423B"/>
    <w:rsid w:val="005B486F"/>
    <w:rsid w:val="005C1E5E"/>
    <w:rsid w:val="005C7BDE"/>
    <w:rsid w:val="005D2709"/>
    <w:rsid w:val="005D2B3D"/>
    <w:rsid w:val="005D2FFD"/>
    <w:rsid w:val="005E288C"/>
    <w:rsid w:val="005E2B44"/>
    <w:rsid w:val="005E575B"/>
    <w:rsid w:val="005E61A8"/>
    <w:rsid w:val="005F13DC"/>
    <w:rsid w:val="005F1F32"/>
    <w:rsid w:val="005F2393"/>
    <w:rsid w:val="005F4DCA"/>
    <w:rsid w:val="005F4F20"/>
    <w:rsid w:val="005F6E2B"/>
    <w:rsid w:val="005F7EE4"/>
    <w:rsid w:val="00602DA0"/>
    <w:rsid w:val="00605DFB"/>
    <w:rsid w:val="0061059B"/>
    <w:rsid w:val="00613DF9"/>
    <w:rsid w:val="00614BA8"/>
    <w:rsid w:val="00615CDA"/>
    <w:rsid w:val="006174BD"/>
    <w:rsid w:val="00620E34"/>
    <w:rsid w:val="00625066"/>
    <w:rsid w:val="006275D4"/>
    <w:rsid w:val="00630061"/>
    <w:rsid w:val="006301B9"/>
    <w:rsid w:val="00635B11"/>
    <w:rsid w:val="00635DA0"/>
    <w:rsid w:val="00635E7F"/>
    <w:rsid w:val="006369C0"/>
    <w:rsid w:val="00640158"/>
    <w:rsid w:val="006432F3"/>
    <w:rsid w:val="006452AA"/>
    <w:rsid w:val="00647042"/>
    <w:rsid w:val="00652358"/>
    <w:rsid w:val="006525BB"/>
    <w:rsid w:val="00653BFA"/>
    <w:rsid w:val="00657BFE"/>
    <w:rsid w:val="00657D35"/>
    <w:rsid w:val="00660E9B"/>
    <w:rsid w:val="00665FD8"/>
    <w:rsid w:val="00667365"/>
    <w:rsid w:val="006674F5"/>
    <w:rsid w:val="006720BB"/>
    <w:rsid w:val="00673233"/>
    <w:rsid w:val="00673861"/>
    <w:rsid w:val="00673C68"/>
    <w:rsid w:val="00687636"/>
    <w:rsid w:val="00690847"/>
    <w:rsid w:val="00694F02"/>
    <w:rsid w:val="006972B4"/>
    <w:rsid w:val="006A04A3"/>
    <w:rsid w:val="006A7420"/>
    <w:rsid w:val="006B18F5"/>
    <w:rsid w:val="006B30D9"/>
    <w:rsid w:val="006B7A13"/>
    <w:rsid w:val="006B7A96"/>
    <w:rsid w:val="006C0161"/>
    <w:rsid w:val="006C0345"/>
    <w:rsid w:val="006C22FA"/>
    <w:rsid w:val="006C2E74"/>
    <w:rsid w:val="006C4F45"/>
    <w:rsid w:val="006C7D09"/>
    <w:rsid w:val="006D03F1"/>
    <w:rsid w:val="006E1CC3"/>
    <w:rsid w:val="006E5910"/>
    <w:rsid w:val="006E5E56"/>
    <w:rsid w:val="006F09F4"/>
    <w:rsid w:val="006F1ABF"/>
    <w:rsid w:val="006F32BA"/>
    <w:rsid w:val="006F60FB"/>
    <w:rsid w:val="006F6FCE"/>
    <w:rsid w:val="006F79F1"/>
    <w:rsid w:val="00703754"/>
    <w:rsid w:val="00710D3C"/>
    <w:rsid w:val="00711D53"/>
    <w:rsid w:val="00712827"/>
    <w:rsid w:val="007148F9"/>
    <w:rsid w:val="0071687E"/>
    <w:rsid w:val="00717444"/>
    <w:rsid w:val="00717778"/>
    <w:rsid w:val="00717939"/>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86A35"/>
    <w:rsid w:val="00794411"/>
    <w:rsid w:val="007952A6"/>
    <w:rsid w:val="00795771"/>
    <w:rsid w:val="007A07E8"/>
    <w:rsid w:val="007A3306"/>
    <w:rsid w:val="007A4796"/>
    <w:rsid w:val="007A48B9"/>
    <w:rsid w:val="007A6E13"/>
    <w:rsid w:val="007B02E6"/>
    <w:rsid w:val="007B7364"/>
    <w:rsid w:val="007C15DF"/>
    <w:rsid w:val="007C3CAD"/>
    <w:rsid w:val="007C3DE4"/>
    <w:rsid w:val="007C65AE"/>
    <w:rsid w:val="007D4505"/>
    <w:rsid w:val="007D4FDE"/>
    <w:rsid w:val="007D73C3"/>
    <w:rsid w:val="007E5995"/>
    <w:rsid w:val="007E60F8"/>
    <w:rsid w:val="007E656D"/>
    <w:rsid w:val="007E72FF"/>
    <w:rsid w:val="007F28AF"/>
    <w:rsid w:val="007F3B2E"/>
    <w:rsid w:val="007F402D"/>
    <w:rsid w:val="007F4133"/>
    <w:rsid w:val="007F534E"/>
    <w:rsid w:val="00805757"/>
    <w:rsid w:val="0080592C"/>
    <w:rsid w:val="008075F0"/>
    <w:rsid w:val="0081393D"/>
    <w:rsid w:val="00824769"/>
    <w:rsid w:val="008248E9"/>
    <w:rsid w:val="008264EF"/>
    <w:rsid w:val="00832035"/>
    <w:rsid w:val="00833466"/>
    <w:rsid w:val="00833C71"/>
    <w:rsid w:val="0084000D"/>
    <w:rsid w:val="008474DC"/>
    <w:rsid w:val="0085209D"/>
    <w:rsid w:val="00852CF4"/>
    <w:rsid w:val="0085340A"/>
    <w:rsid w:val="008565E7"/>
    <w:rsid w:val="0086203F"/>
    <w:rsid w:val="00862F5C"/>
    <w:rsid w:val="008638C0"/>
    <w:rsid w:val="00863F61"/>
    <w:rsid w:val="008649AE"/>
    <w:rsid w:val="00870981"/>
    <w:rsid w:val="0087145B"/>
    <w:rsid w:val="00872B9C"/>
    <w:rsid w:val="00873596"/>
    <w:rsid w:val="00874776"/>
    <w:rsid w:val="008748E3"/>
    <w:rsid w:val="008768C6"/>
    <w:rsid w:val="00884999"/>
    <w:rsid w:val="00886FAD"/>
    <w:rsid w:val="00887135"/>
    <w:rsid w:val="00887401"/>
    <w:rsid w:val="00891819"/>
    <w:rsid w:val="00891D70"/>
    <w:rsid w:val="00896065"/>
    <w:rsid w:val="0089659C"/>
    <w:rsid w:val="00897365"/>
    <w:rsid w:val="008A2B1D"/>
    <w:rsid w:val="008A319E"/>
    <w:rsid w:val="008A543B"/>
    <w:rsid w:val="008A6A29"/>
    <w:rsid w:val="008B572D"/>
    <w:rsid w:val="008C24FF"/>
    <w:rsid w:val="008C3A72"/>
    <w:rsid w:val="008C73B5"/>
    <w:rsid w:val="008D1C0E"/>
    <w:rsid w:val="008D5013"/>
    <w:rsid w:val="008D5E06"/>
    <w:rsid w:val="008D622F"/>
    <w:rsid w:val="008E08BE"/>
    <w:rsid w:val="008E2401"/>
    <w:rsid w:val="008E29F7"/>
    <w:rsid w:val="008E714F"/>
    <w:rsid w:val="008E761B"/>
    <w:rsid w:val="008F1A3F"/>
    <w:rsid w:val="008F2559"/>
    <w:rsid w:val="009016F7"/>
    <w:rsid w:val="009040B1"/>
    <w:rsid w:val="00904677"/>
    <w:rsid w:val="00910390"/>
    <w:rsid w:val="00912914"/>
    <w:rsid w:val="009129E9"/>
    <w:rsid w:val="00914AC4"/>
    <w:rsid w:val="009228FD"/>
    <w:rsid w:val="009232A6"/>
    <w:rsid w:val="00933BD0"/>
    <w:rsid w:val="00933DD5"/>
    <w:rsid w:val="0093641E"/>
    <w:rsid w:val="00937D4F"/>
    <w:rsid w:val="0094047F"/>
    <w:rsid w:val="00941F95"/>
    <w:rsid w:val="00942BB7"/>
    <w:rsid w:val="00945613"/>
    <w:rsid w:val="0095055E"/>
    <w:rsid w:val="00954C21"/>
    <w:rsid w:val="00954C3A"/>
    <w:rsid w:val="00955EB6"/>
    <w:rsid w:val="00960836"/>
    <w:rsid w:val="00961415"/>
    <w:rsid w:val="009614B9"/>
    <w:rsid w:val="00962368"/>
    <w:rsid w:val="009659B4"/>
    <w:rsid w:val="00965A7E"/>
    <w:rsid w:val="009749FE"/>
    <w:rsid w:val="00975563"/>
    <w:rsid w:val="00976A25"/>
    <w:rsid w:val="009833C3"/>
    <w:rsid w:val="009865A9"/>
    <w:rsid w:val="009906EE"/>
    <w:rsid w:val="00993816"/>
    <w:rsid w:val="0099454B"/>
    <w:rsid w:val="00995AE4"/>
    <w:rsid w:val="00996B89"/>
    <w:rsid w:val="00997963"/>
    <w:rsid w:val="009A014D"/>
    <w:rsid w:val="009A21DA"/>
    <w:rsid w:val="009A37AF"/>
    <w:rsid w:val="009B0748"/>
    <w:rsid w:val="009B33D2"/>
    <w:rsid w:val="009B5B64"/>
    <w:rsid w:val="009C0E51"/>
    <w:rsid w:val="009C3470"/>
    <w:rsid w:val="009C5807"/>
    <w:rsid w:val="009D07D6"/>
    <w:rsid w:val="009D1466"/>
    <w:rsid w:val="009E02AE"/>
    <w:rsid w:val="009E2DFF"/>
    <w:rsid w:val="009E40F0"/>
    <w:rsid w:val="009E4341"/>
    <w:rsid w:val="009E4E85"/>
    <w:rsid w:val="009F0736"/>
    <w:rsid w:val="00A00800"/>
    <w:rsid w:val="00A01B03"/>
    <w:rsid w:val="00A03F39"/>
    <w:rsid w:val="00A041FF"/>
    <w:rsid w:val="00A05BBB"/>
    <w:rsid w:val="00A10E76"/>
    <w:rsid w:val="00A17193"/>
    <w:rsid w:val="00A175D0"/>
    <w:rsid w:val="00A212FC"/>
    <w:rsid w:val="00A228E4"/>
    <w:rsid w:val="00A23C3F"/>
    <w:rsid w:val="00A2417A"/>
    <w:rsid w:val="00A2439D"/>
    <w:rsid w:val="00A257FF"/>
    <w:rsid w:val="00A27A21"/>
    <w:rsid w:val="00A30607"/>
    <w:rsid w:val="00A3200E"/>
    <w:rsid w:val="00A32E6B"/>
    <w:rsid w:val="00A3394A"/>
    <w:rsid w:val="00A33A92"/>
    <w:rsid w:val="00A341A2"/>
    <w:rsid w:val="00A354F2"/>
    <w:rsid w:val="00A368BF"/>
    <w:rsid w:val="00A372BD"/>
    <w:rsid w:val="00A40CFB"/>
    <w:rsid w:val="00A4152C"/>
    <w:rsid w:val="00A45795"/>
    <w:rsid w:val="00A53136"/>
    <w:rsid w:val="00A55EBD"/>
    <w:rsid w:val="00A55EBF"/>
    <w:rsid w:val="00A61333"/>
    <w:rsid w:val="00A8243A"/>
    <w:rsid w:val="00A829E3"/>
    <w:rsid w:val="00A85B59"/>
    <w:rsid w:val="00A85F98"/>
    <w:rsid w:val="00A873CD"/>
    <w:rsid w:val="00A93F30"/>
    <w:rsid w:val="00A94A9E"/>
    <w:rsid w:val="00AA05F5"/>
    <w:rsid w:val="00AA0BDE"/>
    <w:rsid w:val="00AA5080"/>
    <w:rsid w:val="00AA5222"/>
    <w:rsid w:val="00AA665B"/>
    <w:rsid w:val="00AA6F6B"/>
    <w:rsid w:val="00AB3D41"/>
    <w:rsid w:val="00AB4C7D"/>
    <w:rsid w:val="00AC5B1A"/>
    <w:rsid w:val="00AC7433"/>
    <w:rsid w:val="00AD219B"/>
    <w:rsid w:val="00AD28A6"/>
    <w:rsid w:val="00AD45D6"/>
    <w:rsid w:val="00AD4DB6"/>
    <w:rsid w:val="00AD4DFF"/>
    <w:rsid w:val="00AD6F49"/>
    <w:rsid w:val="00AE4F9A"/>
    <w:rsid w:val="00AF1F6A"/>
    <w:rsid w:val="00AF410E"/>
    <w:rsid w:val="00AF6300"/>
    <w:rsid w:val="00AF6498"/>
    <w:rsid w:val="00AF7201"/>
    <w:rsid w:val="00B01E36"/>
    <w:rsid w:val="00B02282"/>
    <w:rsid w:val="00B077CC"/>
    <w:rsid w:val="00B12489"/>
    <w:rsid w:val="00B1363E"/>
    <w:rsid w:val="00B14307"/>
    <w:rsid w:val="00B152D9"/>
    <w:rsid w:val="00B20A8E"/>
    <w:rsid w:val="00B2100F"/>
    <w:rsid w:val="00B21BAF"/>
    <w:rsid w:val="00B21F8C"/>
    <w:rsid w:val="00B23119"/>
    <w:rsid w:val="00B2419B"/>
    <w:rsid w:val="00B25995"/>
    <w:rsid w:val="00B25FD3"/>
    <w:rsid w:val="00B26528"/>
    <w:rsid w:val="00B2671F"/>
    <w:rsid w:val="00B2736A"/>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762B8"/>
    <w:rsid w:val="00B803B9"/>
    <w:rsid w:val="00B832EB"/>
    <w:rsid w:val="00B873DB"/>
    <w:rsid w:val="00B879DA"/>
    <w:rsid w:val="00B91021"/>
    <w:rsid w:val="00B92639"/>
    <w:rsid w:val="00B948A2"/>
    <w:rsid w:val="00B9498D"/>
    <w:rsid w:val="00BA2350"/>
    <w:rsid w:val="00BA2650"/>
    <w:rsid w:val="00BA47DA"/>
    <w:rsid w:val="00BB21DD"/>
    <w:rsid w:val="00BB3AF6"/>
    <w:rsid w:val="00BB4250"/>
    <w:rsid w:val="00BC232A"/>
    <w:rsid w:val="00BC29D9"/>
    <w:rsid w:val="00BC3851"/>
    <w:rsid w:val="00BC619A"/>
    <w:rsid w:val="00BC6343"/>
    <w:rsid w:val="00BD5025"/>
    <w:rsid w:val="00BD5B3C"/>
    <w:rsid w:val="00BE189A"/>
    <w:rsid w:val="00BE33BA"/>
    <w:rsid w:val="00BE4F6B"/>
    <w:rsid w:val="00BF15A3"/>
    <w:rsid w:val="00BF2C7F"/>
    <w:rsid w:val="00BF74D4"/>
    <w:rsid w:val="00C00E24"/>
    <w:rsid w:val="00C0209A"/>
    <w:rsid w:val="00C02BAC"/>
    <w:rsid w:val="00C0431A"/>
    <w:rsid w:val="00C0497D"/>
    <w:rsid w:val="00C07FF2"/>
    <w:rsid w:val="00C11236"/>
    <w:rsid w:val="00C14BA3"/>
    <w:rsid w:val="00C159AC"/>
    <w:rsid w:val="00C2065A"/>
    <w:rsid w:val="00C21B2A"/>
    <w:rsid w:val="00C21E33"/>
    <w:rsid w:val="00C23E93"/>
    <w:rsid w:val="00C32916"/>
    <w:rsid w:val="00C342CE"/>
    <w:rsid w:val="00C35D61"/>
    <w:rsid w:val="00C40FC8"/>
    <w:rsid w:val="00C421D8"/>
    <w:rsid w:val="00C44D4D"/>
    <w:rsid w:val="00C452E5"/>
    <w:rsid w:val="00C45A79"/>
    <w:rsid w:val="00C508EF"/>
    <w:rsid w:val="00C50E89"/>
    <w:rsid w:val="00C579DA"/>
    <w:rsid w:val="00C6131D"/>
    <w:rsid w:val="00C621A2"/>
    <w:rsid w:val="00C6509A"/>
    <w:rsid w:val="00C65E06"/>
    <w:rsid w:val="00C66B79"/>
    <w:rsid w:val="00C67EBB"/>
    <w:rsid w:val="00C73AEA"/>
    <w:rsid w:val="00C76119"/>
    <w:rsid w:val="00C76DA6"/>
    <w:rsid w:val="00C77486"/>
    <w:rsid w:val="00C83450"/>
    <w:rsid w:val="00C85796"/>
    <w:rsid w:val="00C86962"/>
    <w:rsid w:val="00C9344B"/>
    <w:rsid w:val="00C9358E"/>
    <w:rsid w:val="00CA0A34"/>
    <w:rsid w:val="00CB37AB"/>
    <w:rsid w:val="00CB5590"/>
    <w:rsid w:val="00CB62F7"/>
    <w:rsid w:val="00CB791E"/>
    <w:rsid w:val="00CC0B3C"/>
    <w:rsid w:val="00CC19A9"/>
    <w:rsid w:val="00CC2153"/>
    <w:rsid w:val="00CC74DD"/>
    <w:rsid w:val="00CC78E0"/>
    <w:rsid w:val="00CD4AEA"/>
    <w:rsid w:val="00CE44D8"/>
    <w:rsid w:val="00CE7DDE"/>
    <w:rsid w:val="00CF00DB"/>
    <w:rsid w:val="00CF1F00"/>
    <w:rsid w:val="00CF4163"/>
    <w:rsid w:val="00CF442B"/>
    <w:rsid w:val="00CF523E"/>
    <w:rsid w:val="00D0356A"/>
    <w:rsid w:val="00D04BF5"/>
    <w:rsid w:val="00D05721"/>
    <w:rsid w:val="00D05E00"/>
    <w:rsid w:val="00D11649"/>
    <w:rsid w:val="00D14E5A"/>
    <w:rsid w:val="00D16373"/>
    <w:rsid w:val="00D16A5B"/>
    <w:rsid w:val="00D16FCF"/>
    <w:rsid w:val="00D2025A"/>
    <w:rsid w:val="00D230B8"/>
    <w:rsid w:val="00D27C9F"/>
    <w:rsid w:val="00D34B3C"/>
    <w:rsid w:val="00D35A72"/>
    <w:rsid w:val="00D368D7"/>
    <w:rsid w:val="00D4257E"/>
    <w:rsid w:val="00D46EB6"/>
    <w:rsid w:val="00D520BA"/>
    <w:rsid w:val="00D56EC0"/>
    <w:rsid w:val="00D60C7B"/>
    <w:rsid w:val="00D6202F"/>
    <w:rsid w:val="00D6242A"/>
    <w:rsid w:val="00D629D5"/>
    <w:rsid w:val="00D648CB"/>
    <w:rsid w:val="00D64AB7"/>
    <w:rsid w:val="00D655B8"/>
    <w:rsid w:val="00D65D3B"/>
    <w:rsid w:val="00D745AA"/>
    <w:rsid w:val="00D759FB"/>
    <w:rsid w:val="00D80B60"/>
    <w:rsid w:val="00D81650"/>
    <w:rsid w:val="00D82D76"/>
    <w:rsid w:val="00D92B04"/>
    <w:rsid w:val="00DA587D"/>
    <w:rsid w:val="00DB0C66"/>
    <w:rsid w:val="00DB0E72"/>
    <w:rsid w:val="00DB0ECF"/>
    <w:rsid w:val="00DB110C"/>
    <w:rsid w:val="00DB3F17"/>
    <w:rsid w:val="00DB6D5D"/>
    <w:rsid w:val="00DD7F17"/>
    <w:rsid w:val="00DE0317"/>
    <w:rsid w:val="00DE350C"/>
    <w:rsid w:val="00DE3F19"/>
    <w:rsid w:val="00DE4C84"/>
    <w:rsid w:val="00DF2959"/>
    <w:rsid w:val="00DF4268"/>
    <w:rsid w:val="00DF4846"/>
    <w:rsid w:val="00E034F9"/>
    <w:rsid w:val="00E038D8"/>
    <w:rsid w:val="00E06BB4"/>
    <w:rsid w:val="00E074F2"/>
    <w:rsid w:val="00E10D2F"/>
    <w:rsid w:val="00E13CDD"/>
    <w:rsid w:val="00E13DA4"/>
    <w:rsid w:val="00E16E32"/>
    <w:rsid w:val="00E1762E"/>
    <w:rsid w:val="00E21148"/>
    <w:rsid w:val="00E221D0"/>
    <w:rsid w:val="00E2496A"/>
    <w:rsid w:val="00E26795"/>
    <w:rsid w:val="00E267D6"/>
    <w:rsid w:val="00E26846"/>
    <w:rsid w:val="00E26972"/>
    <w:rsid w:val="00E33172"/>
    <w:rsid w:val="00E36E02"/>
    <w:rsid w:val="00E3706D"/>
    <w:rsid w:val="00E375D3"/>
    <w:rsid w:val="00E42E3E"/>
    <w:rsid w:val="00E45936"/>
    <w:rsid w:val="00E466BE"/>
    <w:rsid w:val="00E53E51"/>
    <w:rsid w:val="00E56F17"/>
    <w:rsid w:val="00E579AE"/>
    <w:rsid w:val="00E72C50"/>
    <w:rsid w:val="00E73F2E"/>
    <w:rsid w:val="00E74813"/>
    <w:rsid w:val="00E74A07"/>
    <w:rsid w:val="00E831A9"/>
    <w:rsid w:val="00E8337B"/>
    <w:rsid w:val="00E84BE7"/>
    <w:rsid w:val="00E8640F"/>
    <w:rsid w:val="00E8665C"/>
    <w:rsid w:val="00E8700E"/>
    <w:rsid w:val="00E87ABA"/>
    <w:rsid w:val="00E9410B"/>
    <w:rsid w:val="00E966D7"/>
    <w:rsid w:val="00E97FC3"/>
    <w:rsid w:val="00EA0EE5"/>
    <w:rsid w:val="00EA1DF6"/>
    <w:rsid w:val="00EA2FA8"/>
    <w:rsid w:val="00EA63A1"/>
    <w:rsid w:val="00EB37F0"/>
    <w:rsid w:val="00EB42CB"/>
    <w:rsid w:val="00EB580F"/>
    <w:rsid w:val="00EB5CDD"/>
    <w:rsid w:val="00EB73AB"/>
    <w:rsid w:val="00EC289F"/>
    <w:rsid w:val="00EC5323"/>
    <w:rsid w:val="00ED115E"/>
    <w:rsid w:val="00ED39B1"/>
    <w:rsid w:val="00EE1161"/>
    <w:rsid w:val="00EE32FB"/>
    <w:rsid w:val="00EE74BA"/>
    <w:rsid w:val="00EF2CBF"/>
    <w:rsid w:val="00EF3164"/>
    <w:rsid w:val="00EF5B00"/>
    <w:rsid w:val="00F00FEA"/>
    <w:rsid w:val="00F03E33"/>
    <w:rsid w:val="00F04840"/>
    <w:rsid w:val="00F11E28"/>
    <w:rsid w:val="00F154D8"/>
    <w:rsid w:val="00F16A4D"/>
    <w:rsid w:val="00F21980"/>
    <w:rsid w:val="00F23D56"/>
    <w:rsid w:val="00F240F8"/>
    <w:rsid w:val="00F259C6"/>
    <w:rsid w:val="00F268AF"/>
    <w:rsid w:val="00F2720F"/>
    <w:rsid w:val="00F32AE9"/>
    <w:rsid w:val="00F32B2A"/>
    <w:rsid w:val="00F33323"/>
    <w:rsid w:val="00F348FD"/>
    <w:rsid w:val="00F3629A"/>
    <w:rsid w:val="00F3630F"/>
    <w:rsid w:val="00F37465"/>
    <w:rsid w:val="00F403E7"/>
    <w:rsid w:val="00F411BC"/>
    <w:rsid w:val="00F4217F"/>
    <w:rsid w:val="00F44680"/>
    <w:rsid w:val="00F4665B"/>
    <w:rsid w:val="00F5407A"/>
    <w:rsid w:val="00F552D3"/>
    <w:rsid w:val="00F631FF"/>
    <w:rsid w:val="00F64146"/>
    <w:rsid w:val="00F6457A"/>
    <w:rsid w:val="00F654F4"/>
    <w:rsid w:val="00F66C1C"/>
    <w:rsid w:val="00F70F4D"/>
    <w:rsid w:val="00F724CC"/>
    <w:rsid w:val="00F80647"/>
    <w:rsid w:val="00F810FE"/>
    <w:rsid w:val="00F81C46"/>
    <w:rsid w:val="00F83F89"/>
    <w:rsid w:val="00F84AE4"/>
    <w:rsid w:val="00F86884"/>
    <w:rsid w:val="00F91B22"/>
    <w:rsid w:val="00F91CB0"/>
    <w:rsid w:val="00F925F9"/>
    <w:rsid w:val="00F96CFF"/>
    <w:rsid w:val="00F9764D"/>
    <w:rsid w:val="00FA2465"/>
    <w:rsid w:val="00FA318B"/>
    <w:rsid w:val="00FA3415"/>
    <w:rsid w:val="00FA727B"/>
    <w:rsid w:val="00FB1E91"/>
    <w:rsid w:val="00FB4633"/>
    <w:rsid w:val="00FB6089"/>
    <w:rsid w:val="00FC0607"/>
    <w:rsid w:val="00FC115B"/>
    <w:rsid w:val="00FC1C00"/>
    <w:rsid w:val="00FC58EF"/>
    <w:rsid w:val="00FC5B2A"/>
    <w:rsid w:val="00FC62C9"/>
    <w:rsid w:val="00FC674B"/>
    <w:rsid w:val="00FD2652"/>
    <w:rsid w:val="00FD787F"/>
    <w:rsid w:val="00FE0B21"/>
    <w:rsid w:val="00FE0B25"/>
    <w:rsid w:val="00FE3F86"/>
    <w:rsid w:val="00FE46C5"/>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numPr>
        <w:numId w:val="0"/>
      </w:numPr>
      <w:spacing w:before="240" w:after="0" w:line="259" w:lineRule="auto"/>
      <w:ind w:left="360" w:hanging="360"/>
      <w:jc w:val="left"/>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3">
    <w:name w:val="No List3"/>
    <w:next w:val="NoList"/>
    <w:uiPriority w:val="99"/>
    <w:semiHidden/>
    <w:unhideWhenUsed/>
    <w:rsid w:val="00912914"/>
  </w:style>
  <w:style w:type="table" w:customStyle="1" w:styleId="Aaronsinsectlabels4">
    <w:name w:val="Aaron's insect labels4"/>
    <w:basedOn w:val="TableNormal"/>
    <w:next w:val="TableGrid"/>
    <w:uiPriority w:val="39"/>
    <w:rsid w:val="00912914"/>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3">
    <w:name w:val="No List13"/>
    <w:next w:val="NoList"/>
    <w:uiPriority w:val="99"/>
    <w:semiHidden/>
    <w:unhideWhenUsed/>
    <w:rsid w:val="00912914"/>
  </w:style>
  <w:style w:type="table" w:customStyle="1" w:styleId="Aaronsinsectlabels13">
    <w:name w:val="Aaron's insect labels13"/>
    <w:basedOn w:val="TableNormal"/>
    <w:next w:val="TableGrid"/>
    <w:uiPriority w:val="39"/>
    <w:rsid w:val="00912914"/>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3">
    <w:name w:val="Aaron's insect labels113"/>
    <w:basedOn w:val="TableNormal"/>
    <w:next w:val="TableGrid"/>
    <w:uiPriority w:val="39"/>
    <w:rsid w:val="00912914"/>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4">
    <w:name w:val="No List4"/>
    <w:next w:val="NoList"/>
    <w:uiPriority w:val="99"/>
    <w:semiHidden/>
    <w:unhideWhenUsed/>
    <w:rsid w:val="00BE189A"/>
  </w:style>
  <w:style w:type="table" w:customStyle="1" w:styleId="Aaronsinsectlabels5">
    <w:name w:val="Aaron's insect labels5"/>
    <w:basedOn w:val="TableNormal"/>
    <w:next w:val="TableGrid"/>
    <w:uiPriority w:val="39"/>
    <w:rsid w:val="00BE189A"/>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4">
    <w:name w:val="No List14"/>
    <w:next w:val="NoList"/>
    <w:uiPriority w:val="99"/>
    <w:semiHidden/>
    <w:unhideWhenUsed/>
    <w:rsid w:val="00BE189A"/>
  </w:style>
  <w:style w:type="table" w:customStyle="1" w:styleId="Aaronsinsectlabels14">
    <w:name w:val="Aaron's insect labels14"/>
    <w:basedOn w:val="TableNormal"/>
    <w:next w:val="TableGrid"/>
    <w:uiPriority w:val="39"/>
    <w:rsid w:val="00BE189A"/>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4">
    <w:name w:val="Aaron's insect labels114"/>
    <w:basedOn w:val="TableNormal"/>
    <w:next w:val="TableGrid"/>
    <w:uiPriority w:val="39"/>
    <w:rsid w:val="00BE189A"/>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5">
    <w:name w:val="No List5"/>
    <w:next w:val="NoList"/>
    <w:uiPriority w:val="99"/>
    <w:semiHidden/>
    <w:unhideWhenUsed/>
    <w:rsid w:val="00F925F9"/>
  </w:style>
  <w:style w:type="table" w:customStyle="1" w:styleId="Aaronsinsectlabels6">
    <w:name w:val="Aaron's insect labels6"/>
    <w:basedOn w:val="TableNormal"/>
    <w:next w:val="TableGrid"/>
    <w:uiPriority w:val="39"/>
    <w:rsid w:val="00F925F9"/>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5">
    <w:name w:val="No List15"/>
    <w:next w:val="NoList"/>
    <w:uiPriority w:val="99"/>
    <w:semiHidden/>
    <w:unhideWhenUsed/>
    <w:rsid w:val="00F925F9"/>
  </w:style>
  <w:style w:type="table" w:customStyle="1" w:styleId="Aaronsinsectlabels15">
    <w:name w:val="Aaron's insect labels15"/>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5">
    <w:name w:val="Aaron's insect labels115"/>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1">
    <w:name w:val="No List111"/>
    <w:next w:val="NoList"/>
    <w:uiPriority w:val="99"/>
    <w:semiHidden/>
    <w:unhideWhenUsed/>
    <w:rsid w:val="00F925F9"/>
  </w:style>
  <w:style w:type="numbering" w:customStyle="1" w:styleId="NoList1111">
    <w:name w:val="No List1111"/>
    <w:next w:val="NoList"/>
    <w:uiPriority w:val="99"/>
    <w:semiHidden/>
    <w:unhideWhenUsed/>
    <w:rsid w:val="00F925F9"/>
  </w:style>
  <w:style w:type="table" w:customStyle="1" w:styleId="Aaronsinsectlabels1111">
    <w:name w:val="Aaron's insect labels1111"/>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111">
    <w:name w:val="Aaron's insect labels11111"/>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21">
    <w:name w:val="No List21"/>
    <w:next w:val="NoList"/>
    <w:uiPriority w:val="99"/>
    <w:semiHidden/>
    <w:unhideWhenUsed/>
    <w:rsid w:val="00F925F9"/>
  </w:style>
  <w:style w:type="numbering" w:customStyle="1" w:styleId="NoList121">
    <w:name w:val="No List121"/>
    <w:next w:val="NoList"/>
    <w:uiPriority w:val="99"/>
    <w:semiHidden/>
    <w:unhideWhenUsed/>
    <w:rsid w:val="00F925F9"/>
  </w:style>
  <w:style w:type="numbering" w:customStyle="1" w:styleId="NoList31">
    <w:name w:val="No List31"/>
    <w:next w:val="NoList"/>
    <w:uiPriority w:val="99"/>
    <w:semiHidden/>
    <w:unhideWhenUsed/>
    <w:rsid w:val="00F925F9"/>
  </w:style>
  <w:style w:type="numbering" w:customStyle="1" w:styleId="NoList131">
    <w:name w:val="No List131"/>
    <w:next w:val="NoList"/>
    <w:uiPriority w:val="99"/>
    <w:semiHidden/>
    <w:unhideWhenUsed/>
    <w:rsid w:val="00F925F9"/>
  </w:style>
  <w:style w:type="numbering" w:customStyle="1" w:styleId="NoList41">
    <w:name w:val="No List41"/>
    <w:next w:val="NoList"/>
    <w:uiPriority w:val="99"/>
    <w:semiHidden/>
    <w:unhideWhenUsed/>
    <w:rsid w:val="00F925F9"/>
  </w:style>
  <w:style w:type="numbering" w:customStyle="1" w:styleId="NoList141">
    <w:name w:val="No List141"/>
    <w:next w:val="NoList"/>
    <w:uiPriority w:val="99"/>
    <w:semiHidden/>
    <w:unhideWhenUsed/>
    <w:rsid w:val="00F925F9"/>
  </w:style>
  <w:style w:type="character" w:customStyle="1" w:styleId="HeaderChar2">
    <w:name w:val="Header Char2"/>
    <w:basedOn w:val="DefaultParagraphFont"/>
    <w:uiPriority w:val="99"/>
    <w:semiHidden/>
    <w:rsid w:val="00F925F9"/>
  </w:style>
  <w:style w:type="character" w:customStyle="1" w:styleId="FooterChar2">
    <w:name w:val="Footer Char2"/>
    <w:basedOn w:val="DefaultParagraphFont"/>
    <w:uiPriority w:val="99"/>
    <w:semiHidden/>
    <w:rsid w:val="00F925F9"/>
  </w:style>
  <w:style w:type="character" w:customStyle="1" w:styleId="BalloonTextChar2">
    <w:name w:val="Balloon Text Char2"/>
    <w:basedOn w:val="DefaultParagraphFont"/>
    <w:uiPriority w:val="99"/>
    <w:semiHidden/>
    <w:rsid w:val="00F925F9"/>
    <w:rPr>
      <w:rFonts w:ascii="Segoe UI" w:hAnsi="Segoe UI" w:cs="Segoe UI"/>
      <w:sz w:val="18"/>
      <w:szCs w:val="18"/>
    </w:rPr>
  </w:style>
  <w:style w:type="character" w:customStyle="1" w:styleId="CommentTextChar2">
    <w:name w:val="Comment Text Char2"/>
    <w:basedOn w:val="DefaultParagraphFont"/>
    <w:uiPriority w:val="99"/>
    <w:semiHidden/>
    <w:rsid w:val="00F925F9"/>
  </w:style>
  <w:style w:type="character" w:customStyle="1" w:styleId="CommentSubjectChar2">
    <w:name w:val="Comment Subject Char2"/>
    <w:basedOn w:val="CommentTextChar2"/>
    <w:uiPriority w:val="99"/>
    <w:semiHidden/>
    <w:rsid w:val="00F925F9"/>
    <w:rPr>
      <w:b/>
      <w:bCs/>
    </w:rPr>
  </w:style>
  <w:style w:type="character" w:customStyle="1" w:styleId="FootnoteTextChar2">
    <w:name w:val="Footnote Text Char2"/>
    <w:basedOn w:val="DefaultParagraphFont"/>
    <w:uiPriority w:val="99"/>
    <w:semiHidden/>
    <w:rsid w:val="00F925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sv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sv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svg"/><Relationship Id="rId43" Type="http://schemas.openxmlformats.org/officeDocument/2006/relationships/image" Target="media/image31.svg"/><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7081</TotalTime>
  <Pages>126</Pages>
  <Words>106439</Words>
  <Characters>606706</Characters>
  <Application>Microsoft Office Word</Application>
  <DocSecurity>0</DocSecurity>
  <Lines>5055</Lines>
  <Paragraphs>1423</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711722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348</cp:revision>
  <cp:lastPrinted>2017-09-12T17:35:00Z</cp:lastPrinted>
  <dcterms:created xsi:type="dcterms:W3CDTF">2025-11-08T23:36:00Z</dcterms:created>
  <dcterms:modified xsi:type="dcterms:W3CDTF">2025-11-26T00:01:00Z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id="st6kSnbz"/&gt;&lt;style id="http://www.zotero.org/styles/ecology" hasBibliography="1" bibliographyStyleHasBeenSet="1"/&gt;&lt;prefs&gt;&lt;pref name="fieldType" value="Field"/&gt;&lt;/prefs&gt;&lt;/data&gt;</vt:lpwstr>
  </property>
</Properties>
</file>